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511A94D9"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 xml:space="preserve">Cardiff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 xml:space="preserve">Search </w:t>
      </w:r>
      <w:commentRangeStart w:id="1"/>
      <w:r w:rsidR="00735236" w:rsidRPr="00621204">
        <w:rPr>
          <w:noProof w:val="0"/>
          <w:lang w:val="en-GB"/>
        </w:rPr>
        <w:t>Strategy</w:t>
      </w:r>
      <w:commentRangeEnd w:id="1"/>
      <w:r w:rsidR="00AB256C">
        <w:rPr>
          <w:rStyle w:val="CommentReference"/>
          <w:rFonts w:eastAsia="SimSun"/>
          <w:i w:val="0"/>
          <w:noProof w:val="0"/>
          <w:snapToGrid/>
          <w:lang w:val="en-GB" w:eastAsia="zh-CN" w:bidi="ar-SA"/>
        </w:rPr>
        <w:commentReference w:id="1"/>
      </w:r>
    </w:p>
    <w:p w14:paraId="7FF33508" w14:textId="60CF71BA"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i</w:t>
      </w:r>
      <w:r w:rsidR="007B1207" w:rsidRPr="007B1207">
        <w:rPr>
          <w:color w:val="FF0000"/>
          <w:lang w:val="en-GB"/>
        </w:rPr>
        <w:t xml:space="preserve">n order to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Smart Sensing Chair OR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C729A2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3436E64E" w:rsidR="00352E94" w:rsidRPr="0036557C" w:rsidRDefault="00421E31" w:rsidP="00AE18FA">
            <w:pPr>
              <w:pStyle w:val="MDPI42tablebody"/>
              <w:spacing w:line="240" w:lineRule="auto"/>
              <w:rPr>
                <w:color w:val="FF0000"/>
              </w:rPr>
            </w:pPr>
            <w:r>
              <w:rPr>
                <w:color w:val="FF0000"/>
              </w:rPr>
              <w:fldChar w:fldCharType="begin"/>
            </w:r>
            <w:r w:rsidR="00140170">
              <w:rPr>
                <w:color w:val="FF0000"/>
              </w:rPr>
              <w:instrText xml:space="preserve"> ADDIN ZOTERO_ITEM CSL_CITATION {"citationID":"c8YO5eSg","properties":{"formattedCitation":"[29]","plainCitation":"[29]","noteIndex":0},"citationItems":[{"id":174,"uris":["http://zotero.org/users/11398818/items/NF2WTTR3"],"itemData":{"id":174,"type":"article-journal","abstract":"Bad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140170" w:rsidRPr="00140170">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lastRenderedPageBreak/>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4B46389F" w:rsidR="00354A66" w:rsidRDefault="00202D86" w:rsidP="00AE18FA">
            <w:pPr>
              <w:pStyle w:val="MDPI42tablebody"/>
              <w:spacing w:line="240" w:lineRule="auto"/>
            </w:pPr>
            <w:r>
              <w:t>Camera</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bl>
    <w:p w14:paraId="248E8C25" w14:textId="6BFB6F9C" w:rsidR="004A384B" w:rsidRPr="00F745BF" w:rsidRDefault="004A384B" w:rsidP="004A384B">
      <w:pPr>
        <w:pStyle w:val="MDPI43tablefooter"/>
        <w:rPr>
          <w:color w:val="FF0000"/>
        </w:rPr>
      </w:pPr>
      <w:r w:rsidRPr="00F745BF">
        <w:rPr>
          <w:color w:val="FF0000"/>
        </w:rPr>
        <w:t>*</w:t>
      </w:r>
      <w:r w:rsidR="00675665" w:rsidRPr="00F745BF">
        <w:rPr>
          <w:color w:val="FF0000"/>
        </w:rPr>
        <w:t xml:space="preserve"> </w:t>
      </w:r>
      <w:r w:rsidR="00F478F0" w:rsidRPr="00F745BF">
        <w:rPr>
          <w:color w:val="FF0000"/>
        </w:rPr>
        <w:t xml:space="preserve">In this table, </w:t>
      </w:r>
      <w:r w:rsidR="00F745BF" w:rsidRPr="00F745BF">
        <w:rPr>
          <w:color w:val="FF0000"/>
        </w:rPr>
        <w:t>“</w:t>
      </w:r>
      <w:r w:rsidR="001E27C6" w:rsidRPr="00F745BF">
        <w:rPr>
          <w:color w:val="FF0000"/>
        </w:rPr>
        <w:t>-“</w:t>
      </w:r>
      <w:r w:rsidR="001E27C6">
        <w:rPr>
          <w:color w:val="FF0000"/>
        </w:rPr>
        <w:t xml:space="preserve"> </w:t>
      </w:r>
      <w:r w:rsidR="00F745BF" w:rsidRPr="00F745BF">
        <w:rPr>
          <w:color w:val="FF0000"/>
        </w:rPr>
        <w:t>symbol denotes “</w:t>
      </w:r>
      <w:r w:rsidR="00F478F0" w:rsidRPr="00F745BF">
        <w:rPr>
          <w:color w:val="FF0000"/>
        </w:rPr>
        <w:t>data not included</w:t>
      </w:r>
      <w:r w:rsidR="00F745BF" w:rsidRPr="00F745BF">
        <w:rPr>
          <w:color w:val="FF0000"/>
        </w:rPr>
        <w:t>”</w:t>
      </w:r>
      <w:r w:rsidR="00F478F0" w:rsidRPr="00F745BF">
        <w:rPr>
          <w:color w:val="FF0000"/>
        </w:rPr>
        <w:t xml:space="preserve"> in the respective category</w:t>
      </w:r>
    </w:p>
    <w:p w14:paraId="48499E08" w14:textId="6B411368"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3CFF3F26"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E0AE3">
        <w:rPr>
          <w:lang w:val="en-GB"/>
        </w:rPr>
        <w:instrText xml:space="preserve"> ADDIN ZOTERO_ITEM CSL_CITATION {"citationID":"a2TopFBI","properties":{"formattedCitation":"[57]","plainCitation":"[57]","noteIndex":0},"citationItems":[{"id":297,"uris":["http://zotero.org/users/11398818/items/PM3FV4A3"],"itemData":{"id":297,"type":"article-journal","container-title":"Journal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E0AE3" w:rsidRPr="004E0AE3">
        <w:t>[57]</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E0AE3">
        <w:rPr>
          <w:lang w:val="en-GB"/>
        </w:rPr>
        <w:instrText xml:space="preserve"> ADDIN ZOTERO_ITEM CSL_CITATION {"citationID":"myvxZtVq","properties":{"formattedCitation":"[58\\uc0\\u8211{}60]","plainCitation":"[58–60]","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E0AE3" w:rsidRPr="004E0AE3">
        <w:t>[58–60]</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E0AE3">
        <w:rPr>
          <w:lang w:val="en-GB"/>
        </w:rPr>
        <w:instrText xml:space="preserve"> ADDIN ZOTERO_ITEM CSL_CITATION {"citationID":"MxnEb2Ei","properties":{"formattedCitation":"[58]","plainCitation":"[58]","noteIndex":0},"citationItems":[{"id":298,"uris":["http://zotero.org/users/11398818/items/PX682NWF"],"itemData":{"id":298,"type":"article-journal","container-title":"Musculoskeletal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E0AE3" w:rsidRPr="004E0AE3">
        <w:t>[58]</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w:t>
      </w:r>
      <w:r w:rsidRPr="0026124F">
        <w:rPr>
          <w:lang w:val="en-GB"/>
        </w:rPr>
        <w:lastRenderedPageBreak/>
        <w:t xml:space="preserve">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6"/>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lastRenderedPageBreak/>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0BAE2BF"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E0AE3">
        <w:rPr>
          <w:lang w:val="en-GB"/>
        </w:rPr>
        <w:instrText xml:space="preserve"> ADDIN ZOTERO_ITEM CSL_CITATION {"citationID":"cDTzZTA4","properties":{"formattedCitation":"[59]","plainCitation":"[59]","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E0AE3" w:rsidRPr="004E0AE3">
        <w:t>[59]</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E0AE3">
        <w:rPr>
          <w:lang w:val="en-GB"/>
        </w:rPr>
        <w:instrText xml:space="preserve"> ADDIN ZOTERO_ITEM CSL_CITATION {"citationID":"DDCecVAC","properties":{"formattedCitation":"[60]","plainCitation":"[60]","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E0AE3" w:rsidRPr="004E0AE3">
        <w:t>[60]</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w:t>
      </w:r>
      <w:r w:rsidRPr="005A63CA">
        <w:rPr>
          <w:lang w:val="en-GB"/>
        </w:rPr>
        <w:lastRenderedPageBreak/>
        <w:t xml:space="preserve">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E0AE3">
        <w:rPr>
          <w:lang w:val="en-GB"/>
        </w:rPr>
        <w:instrText xml:space="preserve"> ADDIN ZOTERO_ITEM CSL_CITATION {"citationID":"VzA8Enwr","properties":{"formattedCitation":"[61]","plainCitation":"[61]","noteIndex":0},"citationItems":[{"id":295,"uris":["http://zotero.org/users/11398818/items/MX9B2Q7X"],"itemData":{"id":295,"type":"article-journal","container-title":"Sensing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E0AE3" w:rsidRPr="004E0AE3">
        <w:t>[61]</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4E1C7B6D"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E0AE3">
        <w:rPr>
          <w:lang w:val="en-GB"/>
        </w:rPr>
        <w:instrText xml:space="preserve"> ADDIN ZOTERO_ITEM CSL_CITATION {"citationID":"wVEa3pUb","properties":{"formattedCitation":"[62]","plainCitation":"[62]","noteIndex":0},"citationItems":[{"id":296,"uris":["http://zotero.org/users/11398818/items/7NMJRHN2"],"itemData":{"id":296,"type":"document","title":"Ohmite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E0AE3" w:rsidRPr="004E0AE3">
        <w:t>[62]</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E0AE3">
        <w:rPr>
          <w:color w:val="auto"/>
          <w:lang w:val="en-GB"/>
        </w:rPr>
        <w:instrText xml:space="preserve"> ADDIN ZOTERO_ITEM CSL_CITATION {"citationID":"zbrlHwQ0","properties":{"formattedCitation":"[62]","plainCitation":"[62]","noteIndex":0},"citationItems":[{"id":296,"uris":["http://zotero.org/users/11398818/items/7NMJRHN2"],"itemData":{"id":296,"type":"document","title":"Ohmite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E0AE3" w:rsidRPr="004E0AE3">
        <w:t>[62]</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67635F49"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{"citationID":"PxcFKsZ6","properties":{"formattedCitation":"[63]","plainCitation":"[63]","noteIndex":0},"citationItems":[{"id":299,"uris":["http://zotero.org/users/11398818/items/C6DUHLS3"],"itemData":{"id":299,"type":"document","title":"FSR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E0AE3" w:rsidRPr="004E0AE3">
              <w:t>[63]</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56C2BDDB"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{"citationID":"z47tbJsK","properties":{"formattedCitation":"[64]","plainCitation":"[64]","noteIndex":0},"citationItems":[{"id":300,"uris":["http://zotero.org/users/11398818/items/7YLRWDPN"],"itemData":{"id":300,"type":"document","title":"FSR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E0AE3" w:rsidRPr="004E0AE3">
              <w:t>[64]</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0814F9FA"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E0AE3">
              <w:rPr>
                <w:color w:val="auto"/>
                <w:lang w:val="en-GB"/>
              </w:rPr>
              <w:instrText xml:space="preserve"> ADDIN ZOTERO_ITEM CSL_CITATION {"citationID":"9XtN6rve","properties":{"formattedCitation":"[62]","plainCitation":"[62]","noteIndex":0},"citationItems":[{"id":296,"uris":["http://zotero.org/users/11398818/items/7NMJRHN2"],"itemData":{"id":296,"type":"document","title":"Ohmite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E0AE3" w:rsidRPr="004E0AE3">
              <w:t>[62]</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2CE11473"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E0AE3">
        <w:rPr>
          <w:lang w:val="en-GB"/>
        </w:rPr>
        <w:instrText xml:space="preserve"> ADDIN ZOTERO_ITEM CSL_CITATION {"citationID":"Vs1DCs3F","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E0AE3" w:rsidRPr="004E0AE3">
        <w:t>[65]</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6C7D44E4" w:rsidR="00E52229" w:rsidRPr="0042750D" w:rsidRDefault="00E52229" w:rsidP="00E52229">
      <w:pPr>
        <w:pStyle w:val="MDPI51figurecaption"/>
        <w:ind w:left="2968"/>
        <w:rPr>
          <w:color w:val="auto"/>
          <w:lang w:val="en-GB"/>
        </w:rPr>
      </w:pPr>
      <w:r w:rsidRPr="005A63CA">
        <w:rPr>
          <w:b/>
          <w:bCs/>
          <w:color w:val="auto"/>
          <w:lang w:val="en-GB"/>
        </w:rPr>
        <w:lastRenderedPageBreak/>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E0AE3">
        <w:rPr>
          <w:color w:val="auto"/>
          <w:lang w:val="en-GB"/>
        </w:rPr>
        <w:instrText xml:space="preserve"> ADDIN ZOTERO_ITEM CSL_CITATION {"citationID":"XVIR1Aoj","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E0AE3" w:rsidRPr="004E0AE3">
        <w:t>[65]</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31443F1"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E0AE3">
        <w:rPr>
          <w:lang w:val="en-GB"/>
        </w:rPr>
        <w:instrText xml:space="preserve"> ADDIN ZOTERO_ITEM CSL_CITATION {"citationID":"mxsxeitF","properties":{"formattedCitation":"[66]","plainCitation":"[66]","noteIndex":0},"citationItems":[{"id":302,"uris":["http://zotero.org/users/11398818/items/QLAMBXLT"],"itemData":{"id":302,"type":"article-journal","container-title":"Journal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E0AE3" w:rsidRPr="004E0AE3">
        <w:t>[66]</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5454E3D7"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E0AE3">
              <w:rPr>
                <w:color w:val="auto"/>
                <w:lang w:val="en-GB"/>
              </w:rPr>
              <w:instrText xml:space="preserve"> ADDIN ZOTERO_ITEM CSL_CITATION {"citationID":"YOLQGZ48","properties":{"formattedCitation":"[63]","plainCitation":"[63]","noteIndex":0},"citationItems":[{"id":299,"uris":["http://zotero.org/users/11398818/items/C6DUHLS3"],"itemData":{"id":299,"type":"document","title":"FSR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E0AE3" w:rsidRPr="004E0AE3">
              <w:t>[63]</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4E4E2DDE"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38F5F77F"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E0AE3">
        <w:rPr>
          <w:lang w:val="en-GB"/>
        </w:rPr>
        <w:instrText xml:space="preserve"> ADDIN ZOTERO_ITEM CSL_CITATION {"citationID":"snQR9O3i","properties":{"formattedCitation":"[67]","plainCitation":"[67]","noteIndex":0},"citationItems":[{"id":252,"uris":["http://zotero.org/users/11398818/items/MMKV59DG"],"itemData":{"id":252,"type":"article-journal","abstract":"Flex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E0AE3" w:rsidRPr="004E0AE3">
        <w:t>[67]</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40BE62B3"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E0AE3">
              <w:rPr>
                <w:color w:val="auto"/>
                <w:lang w:val="en-GB"/>
              </w:rPr>
              <w:instrText xml:space="preserve"> ADDIN ZOTERO_ITEM CSL_CITATION {"citationID":"aZERCmoJ","properties":{"formattedCitation":"[68]","plainCitation":"[68]","noteIndex":0},"citationItems":[{"id":320,"uris":["http://zotero.org/users/11398818/items/I7VR7UD3"],"itemData":{"id":320,"type":"document","publisher":"SpectraSymbol","title":"Flex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E0AE3" w:rsidRPr="004E0AE3">
              <w:t>[68]</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07FAAC0D"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E0AE3">
              <w:rPr>
                <w:color w:val="auto"/>
                <w:lang w:val="en-GB"/>
              </w:rPr>
              <w:instrText xml:space="preserve"> ADDIN ZOTERO_ITEM CSL_CITATION {"citationID":"kx8JCjut","properties":{"formattedCitation":"[69]","plainCitation":"[69]","noteIndex":0},"citationItems":[{"id":321,"uris":["http://zotero.org/users/11398818/items/EEM84D8G"],"itemData":{"id":321,"type":"document","publisher":"SpectraSymbol","title":"Flex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E0AE3" w:rsidRPr="004E0AE3">
              <w:t>[69]</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lastRenderedPageBreak/>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AE641B8"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E0AE3">
        <w:rPr>
          <w:lang w:val="en-GB"/>
        </w:rPr>
        <w:instrText xml:space="preserve"> ADDIN ZOTERO_ITEM CSL_CITATION {"citationID":"9zbzIqDZ","properties":{"formattedCitation":"[70]","plainCitation":"[70]","noteIndex":0},"citationItems":[{"id":264,"uris":["http://zotero.org/users/11398818/items/682YCXV6"],"itemData":{"id":264,"type":"paper-conference","container-title":"2017IEEE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E0AE3" w:rsidRPr="004E0AE3">
        <w:t>[70]</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3625160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E0AE3">
        <w:rPr>
          <w:lang w:val="en-GB"/>
        </w:rPr>
        <w:instrText xml:space="preserve"> ADDIN ZOTERO_ITEM CSL_CITATION {"citationID":"g6XQK4ny","properties":{"formattedCitation":"[71]","plainCitation":"[71]","noteIndex":0},"citationItems":[{"id":163,"uris":["http://zotero.org/users/11398818/items/L7KAFSQC"],"itemData":{"id":163,"type":"article-journal","container-title":"Sensors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E0AE3" w:rsidRPr="004E0AE3">
        <w:t>[71]</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4E0AE3">
        <w:rPr>
          <w:lang w:val="en-GB"/>
        </w:rPr>
        <w:instrText xml:space="preserve"> ADDIN ZOTERO_ITEM CSL_CITATION {"citationID":"rPjymtlO","properties":{"formattedCitation":"[72]","plainCitation":"[72]","noteIndex":0},"citationItems":[{"id":126,"uris":["http://zotero.org/groups/5004747/items/SZ698YAT"],"itemData":{"id":126,"type":"article-journal","container-title":"IEEE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E0AE3" w:rsidRPr="004E0AE3">
        <w:t>[72]</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5A63CA">
        <w:rPr>
          <w:lang w:val="en-GB"/>
        </w:rPr>
        <w:lastRenderedPageBreak/>
        <w:t xml:space="preserve">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9BDB4B3"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E0AE3">
        <w:rPr>
          <w:color w:val="auto"/>
          <w:lang w:val="en-GB"/>
        </w:rPr>
        <w:instrText xml:space="preserve"> ADDIN ZOTERO_ITEM CSL_CITATION {"citationID":"r1ikZX5P","properties":{"formattedCitation":"[71]","plainCitation":"[71]","noteIndex":0},"citationItems":[{"id":163,"uris":["http://zotero.org/users/11398818/items/L7KAFSQC"],"itemData":{"id":163,"type":"article-journal","container-title":"Sensors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E0AE3" w:rsidRPr="004E0AE3">
        <w:t>[71]</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286877E3"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16D67A90"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4E0AE3">
              <w:rPr>
                <w:lang w:val="en-GB"/>
              </w:rPr>
              <w:instrText xml:space="preserve"> ADDIN ZOTERO_ITEM CSL_CITATION {"citationID":"dWLOO0lR","properties":{"formattedCitation":"[71]","plainCitation":"[71]","noteIndex":0},"citationItems":[{"id":163,"uris":["http://zotero.org/users/11398818/items/L7KAFSQC"],"itemData":{"id":163,"type":"article-journal","container-title":"Sensors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E0AE3" w:rsidRPr="004E0AE3">
              <w:t>[71]</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3F9BF9E"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E0AE3">
              <w:rPr>
                <w:lang w:val="en-GB"/>
              </w:rPr>
              <w:instrText xml:space="preserve"> ADDIN ZOTERO_ITEM CSL_CITATION {"citationID":"MJaKl07D","properties":{"formattedCitation":"[72]","plainCitation":"[72]","noteIndex":0},"citationItems":[{"id":126,"uris":["http://zotero.org/groups/5004747/items/SZ698YAT"],"itemData":{"id":126,"type":"article-journal","container-title":"IEEE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E0AE3" w:rsidRPr="004E0AE3">
              <w:t>[72]</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BB48EE5"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A078C7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392173" w:rsidRPr="00844C5F">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392173" w:rsidRPr="00844C5F">
        <w:rPr>
          <w:color w:val="auto"/>
        </w:rPr>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E85968" w:rsidRPr="00844C5F">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E85968" w:rsidRPr="00844C5F">
        <w:rPr>
          <w:color w:val="auto"/>
        </w:rPr>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w:t>
      </w:r>
      <w:r w:rsidR="00C17D4E" w:rsidRPr="005A63CA">
        <w:rPr>
          <w:lang w:val="en-GB"/>
        </w:rPr>
        <w:lastRenderedPageBreak/>
        <w:t>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7F30D20"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E0AE3">
              <w:rPr>
                <w:lang w:val="en-GB"/>
              </w:rPr>
              <w:instrText xml:space="preserve"> ADDIN ZOTERO_ITEM CSL_CITATION {"citationID":"EMq2qBtM","properties":{"formattedCitation":"[73]","plainCitation":"[73]","noteIndex":0},"citationItems":[{"id":228,"uris":["http://zotero.org/users/11398818/items/A72X998B"],"itemData":{"id":228,"type":"article-journal","container-title":"International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E0AE3" w:rsidRPr="004E0AE3">
              <w:t>[73]</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lastRenderedPageBreak/>
        <w:t>4.</w:t>
      </w:r>
      <w:r w:rsidR="005D68DD">
        <w:rPr>
          <w:noProof w:val="0"/>
          <w:lang w:val="en-GB"/>
        </w:rPr>
        <w:t xml:space="preserve">3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3758268"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761E52CE"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C339C1" w:rsidRPr="00C339C1">
        <w:rPr>
          <w:color w:val="FF0000"/>
          <w:lang w:val="en-GB"/>
        </w:rPr>
        <w:t>2</w:t>
      </w:r>
      <w:r w:rsidRPr="00C339C1">
        <w:rPr>
          <w:color w:val="FF0000"/>
          <w:lang w:val="en-GB"/>
        </w:rPr>
        <w:t>% (1</w:t>
      </w:r>
      <w:r w:rsidR="00C339C1" w:rsidRPr="00C339C1">
        <w:rPr>
          <w:color w:val="FF0000"/>
          <w:lang w:val="en-GB"/>
        </w:rPr>
        <w:t>1</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140170">
        <w:rPr>
          <w:lang w:val="en-GB"/>
        </w:rPr>
        <w:instrText xml:space="preserve"> ADDIN ZOTERO_ITEM CSL_CITATION {"citationID":"LddtncA6","properties":{"formattedCitation":"[27,29,36,43,54]","plainCitation":"[27,29,36,43,54]","dontUpdate":true,"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E0AE3">
        <w:rPr>
          <w:lang w:val="en-GB"/>
        </w:rPr>
        <w:instrText xml:space="preserve"> ADDIN ZOTERO_ITEM CSL_CITATION {"citationID":"fflZDuek","properties":{"formattedCitation":"[40,45,53,72]","plainCitation":"[40,45,53,72]","noteIndex":0},"citationItems":[{"id":126,"uris":["http://zotero.org/groups/5004747/items/SZ698YAT"],"itemData":{"id":126,"type":"article-journal","container-title":"IEEE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E0AE3" w:rsidRPr="004E0AE3">
        <w:t>[40,45,53,72]</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E0AE3">
        <w:rPr>
          <w:lang w:val="en-GB"/>
        </w:rPr>
        <w:instrText xml:space="preserve"> ADDIN ZOTERO_ITEM CSL_CITATION {"citationID":"qiO0vPvK","properties":{"formattedCitation":"[71]","plainCitation":"[71]","noteIndex":0},"citationItems":[{"id":163,"uris":["http://zotero.org/users/11398818/items/L7KAFSQC"],"itemData":{"id":163,"type":"article-journal","container-title":"Sensors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E0AE3" w:rsidRPr="004E0AE3">
        <w:t>[71]</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 xml:space="preserve">its </w:t>
      </w:r>
      <w:commentRangeStart w:id="2"/>
      <w:r w:rsidR="00731DCA" w:rsidRPr="00437E80">
        <w:rPr>
          <w:color w:val="FF0000"/>
        </w:rPr>
        <w:t>tech</w:t>
      </w:r>
      <w:r w:rsidR="00C042FB" w:rsidRPr="00437E80">
        <w:rPr>
          <w:color w:val="FF0000"/>
        </w:rPr>
        <w:t>niques</w:t>
      </w:r>
      <w:commentRangeEnd w:id="2"/>
      <w:r w:rsidR="00E308A2">
        <w:rPr>
          <w:rStyle w:val="CommentReference"/>
          <w:rFonts w:eastAsia="SimSun"/>
          <w:b w:val="0"/>
          <w:snapToGrid/>
          <w:lang w:val="en-GB" w:eastAsia="zh-CN" w:bidi="ar-SA"/>
        </w:rPr>
        <w:commentReference w:id="2"/>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6B34A485"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provided</w:t>
      </w:r>
      <w:r w:rsidR="003D2C96" w:rsidRPr="0009645C">
        <w:rPr>
          <w:color w:val="FF0000"/>
        </w:rPr>
        <w:t xml:space="preserve"> </w:t>
      </w:r>
      <w:r w:rsidR="00B1151F" w:rsidRPr="0009645C">
        <w:rPr>
          <w:color w:val="FF0000"/>
        </w:rPr>
        <w:fldChar w:fldCharType="begin"/>
      </w:r>
      <w:r w:rsidR="00140170">
        <w:rPr>
          <w:color w:val="FF0000"/>
        </w:rPr>
        <w:instrText xml:space="preserve"> ADDIN ZOTERO_ITEM CSL_CITATION {"citationID":"OdNjbIUs","properties":{"formattedCitation":"[75]","plainCitation":"[75]","noteIndex":0},"citationItems":[{"id":325,"uris":["http://zotero.org/users/11398818/items/W7M3D247"],"itemData":{"id":325,"type":"chapter","container-title":"Engineering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B1151F" w:rsidRPr="0009645C">
        <w:rPr>
          <w:color w:val="FF0000"/>
        </w:rPr>
        <w:fldChar w:fldCharType="separate"/>
      </w:r>
      <w:r w:rsidR="00140170" w:rsidRPr="00140170">
        <w:t>[75]</w:t>
      </w:r>
      <w:r w:rsidR="00B1151F" w:rsidRPr="0009645C">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7 studies found that incorporated the rule-based system for posture recognition </w:t>
      </w:r>
      <w:r w:rsidR="00932526" w:rsidRPr="0009645C">
        <w:rPr>
          <w:color w:val="FF0000"/>
          <w:lang w:val="en-GB"/>
        </w:rPr>
        <w:fldChar w:fldCharType="begin"/>
      </w:r>
      <w:r w:rsidR="00140170">
        <w:rPr>
          <w:color w:val="FF0000"/>
          <w:lang w:val="en-GB"/>
        </w:rPr>
        <w:instrText xml:space="preserve"> ADDIN ZOTERO_ITEM CSL_CITATION {"citationID":"1XD5zRWA","properties":{"formattedCitation":"[26,27,29,32,73,74]","plainCitation":"[26,27,29,32,73,74]","dontUpdate":true,"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932526" w:rsidRPr="0009645C">
        <w:rPr>
          <w:color w:val="FF0000"/>
          <w:lang w:val="en-GB"/>
        </w:rPr>
        <w:fldChar w:fldCharType="separate"/>
      </w:r>
      <w:r w:rsidR="00932526" w:rsidRPr="0009645C">
        <w:rPr>
          <w:color w:val="FF0000"/>
          <w:lang w:val="en-GB"/>
        </w:rPr>
        <w:t>[26,27,32,73,74]</w:t>
      </w:r>
      <w:r w:rsidR="00932526" w:rsidRPr="0009645C">
        <w:rPr>
          <w:color w:val="FF0000"/>
        </w:rPr>
        <w:fldChar w:fldCharType="end"/>
      </w:r>
      <w:r w:rsidR="00932526" w:rsidRPr="0009645C">
        <w:rPr>
          <w:color w:val="FF0000"/>
          <w:lang w:val="en-GB"/>
        </w:rPr>
        <w:t>.</w:t>
      </w:r>
    </w:p>
    <w:p w14:paraId="6A901338" w14:textId="77777777" w:rsidR="00902E49" w:rsidRDefault="00902E49" w:rsidP="00762E81">
      <w:pPr>
        <w:pStyle w:val="MDPI31text"/>
        <w:rPr>
          <w:color w:val="FF0000"/>
          <w:lang w:val="en-GB"/>
        </w:rPr>
      </w:pPr>
    </w:p>
    <w:p w14:paraId="568B6F53" w14:textId="77777777" w:rsidR="0013624C" w:rsidRPr="008D20B4" w:rsidRDefault="0013624C" w:rsidP="00762E81">
      <w:pPr>
        <w:pStyle w:val="MDPI31text"/>
        <w:rPr>
          <w:color w:val="FF0000"/>
          <w:lang w:val="en-GB"/>
        </w:rPr>
      </w:pPr>
    </w:p>
    <w:p w14:paraId="7BFD15D1" w14:textId="49E73742" w:rsidR="007200D0" w:rsidRPr="000808DB" w:rsidRDefault="00B66B43" w:rsidP="004A2B46">
      <w:pPr>
        <w:pStyle w:val="MDPI22heading2"/>
        <w:rPr>
          <w:color w:val="FF0000"/>
        </w:rPr>
      </w:pPr>
      <w:r w:rsidRPr="000808DB">
        <w:rPr>
          <w:color w:val="FF0000"/>
        </w:rPr>
        <w:lastRenderedPageBreak/>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703579B5"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B3554F" w:rsidRPr="000808DB">
        <w:rPr>
          <w:color w:val="FF0000"/>
        </w:rPr>
        <w:instrText xml:space="preserve"> ADDIN ZOTERO_ITEM CSL_CITATION {"citationID":"nhpyVbmj","properties":{"formattedCitation":"[77]","plainCitation":"[77]","noteIndex":0},"citationItems":[{"id":327,"uris":["http://zotero.org/users/11398818/items/LF5BQI2J"],"itemData":{"id":327,"type":"book","abstract":"Models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B3554F" w:rsidRPr="000808DB">
        <w:rPr>
          <w:color w:val="FF0000"/>
        </w:rPr>
        <w:t>[77]</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BE4663" w:rsidRPr="000808DB">
        <w:rPr>
          <w:color w:val="FF0000"/>
          <w:lang w:val="en-GB"/>
        </w:rPr>
        <w:instrText xml:space="preserve"> ADDIN ZOTERO_ITEM CSL_CITATION {"citationID":"7IdWGMUZ","properties":{"formattedCitation":"[23,36]","plainCitation":"[23,36]","noteIndex":0},"citationItems":[{"id":170,"uris":["http://zotero.org/users/11398818/items/DXZPDRQ4"],"itemData":{"id":170,"type":"chapter","container-title":"Engineering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4C7AB8" w:rsidRPr="000808DB">
        <w:rPr>
          <w:color w:val="FF0000"/>
          <w:lang w:val="en-GB"/>
        </w:rPr>
        <w:fldChar w:fldCharType="separate"/>
      </w:r>
      <w:r w:rsidR="004C7AB8" w:rsidRPr="000808DB">
        <w:rPr>
          <w:color w:val="FF0000"/>
        </w:rPr>
        <w:t>[23,36]</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BE4663" w:rsidRPr="000808DB">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C7AB8" w:rsidRPr="000808DB">
        <w:rPr>
          <w:color w:val="FF0000"/>
        </w:rPr>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7F67D7">
        <w:rPr>
          <w:color w:val="FF0000"/>
          <w:lang w:val="en-GB"/>
        </w:rPr>
        <w:instrText xml:space="preserve"> ADDIN ZOTERO_ITEM CSL_CITATION {"citationID":"8XcBkujd","properties":{"formattedCitation":"[29,31,40]","plainCitation":"[29,31,40]","noteIndex":0},"citationItems":[{"id":174,"uris":["http://zotero.org/users/11398818/items/NF2WTTR3"],"itemData":{"id":174,"type":"article-journal","abstract":"Bad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7F67D7" w:rsidRPr="007F67D7">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BE4663" w:rsidRPr="000808DB">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C7AB8" w:rsidRPr="000808DB">
        <w:rPr>
          <w:color w:val="FF0000"/>
        </w:rPr>
        <w:t>[33,39]</w:t>
      </w:r>
      <w:r w:rsidR="004C7AB8" w:rsidRPr="000808DB">
        <w:rPr>
          <w:color w:val="FF0000"/>
          <w:lang w:val="en-GB"/>
        </w:rPr>
        <w:fldChar w:fldCharType="end"/>
      </w:r>
      <w:r w:rsidR="004C7AB8" w:rsidRPr="000808DB">
        <w:rPr>
          <w:color w:val="FF0000"/>
          <w:lang w:val="en-GB"/>
        </w:rPr>
        <w:t xml:space="preserve">, SLR (Simple Logistic Regression) </w:t>
      </w:r>
      <w:r w:rsidR="004C7AB8" w:rsidRPr="000808DB">
        <w:rPr>
          <w:color w:val="FF0000"/>
          <w:lang w:val="en-GB"/>
        </w:rPr>
        <w:fldChar w:fldCharType="begin"/>
      </w:r>
      <w:r w:rsidR="00BE4663" w:rsidRPr="000808DB">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C7AB8" w:rsidRPr="000808DB">
        <w:rPr>
          <w:color w:val="FF0000"/>
        </w:rPr>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E37667" w:rsidRPr="009771BC">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E37667" w:rsidRPr="009771BC">
        <w:rPr>
          <w:color w:val="FF0000"/>
        </w:rPr>
        <w:t>[43]</w:t>
      </w:r>
      <w:r w:rsidR="00E37667" w:rsidRPr="009771BC">
        <w:rPr>
          <w:color w:val="FF0000"/>
          <w:lang w:val="en-GB"/>
        </w:rPr>
        <w:fldChar w:fldCharType="end"/>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6ECE1707"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BE4663" w:rsidRPr="000808DB">
        <w:rPr>
          <w:color w:val="FF0000"/>
          <w:lang w:val="en-GB"/>
        </w:rPr>
        <w:instrText xml:space="preserve"> ADDIN ZOTERO_ITEM CSL_CITATION {"citationID":"Tp0Nk3PM","properties":{"formattedCitation":"[78]","plainCitation":"[78]","noteIndex":0},"citationItems":[{"id":328,"uris":["http://zotero.org/users/11398818/items/QXTJAPKY"],"itemData":{"id":328,"type":"article-journal","container-title":"SN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BE4663" w:rsidRPr="000808DB">
        <w:rPr>
          <w:color w:val="FF0000"/>
        </w:rPr>
        <w:t>[78]</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FB619A" w:rsidRPr="000808DB">
        <w:rPr>
          <w:color w:val="FF0000"/>
        </w:rPr>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{"citationID":"SmoOr7ij","properties":{"formattedCitation":"[25,36,42,71,73]","plainCitation":"[25,36,42,71,73]","noteIndex":0},"citationItems":[{"id":151,"uris":["http://zotero.org/users/11398818/items/IH6ZVDXW"],"itemData":{"id":151,"type":"article-journal","abstract":"&lt;p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FB619A" w:rsidRPr="000808DB">
        <w:rPr>
          <w:color w:val="FF0000"/>
        </w:rPr>
        <w:t>[25,36,42,71,73]</w:t>
      </w:r>
      <w:r w:rsidR="00FB619A" w:rsidRPr="000808DB">
        <w:rPr>
          <w:color w:val="FF0000"/>
          <w:lang w:val="en-GB"/>
        </w:rPr>
        <w:fldChar w:fldCharType="end"/>
      </w:r>
      <w:r w:rsidR="009601AA" w:rsidRPr="000808DB">
        <w:rPr>
          <w:color w:val="FF0000"/>
          <w:lang w:val="en-GB"/>
        </w:rPr>
        <w:t xml:space="preserve">, and </w:t>
      </w:r>
      <w:r w:rsidR="00520DF9" w:rsidRPr="000808DB">
        <w:rPr>
          <w:color w:val="FF0000"/>
          <w:lang w:val="en-GB"/>
        </w:rPr>
        <w:t xml:space="preserve">SNN (Spiking Neural Network) </w:t>
      </w:r>
      <w:r w:rsidR="00520DF9" w:rsidRPr="000808DB">
        <w:rPr>
          <w:color w:val="FF0000"/>
          <w:lang w:val="en-GB"/>
        </w:rPr>
        <w:fldChar w:fldCharType="begin"/>
      </w:r>
      <w:r w:rsidR="00BE4663" w:rsidRPr="000808DB">
        <w:rPr>
          <w:color w:val="FF0000"/>
          <w:lang w:val="en-GB"/>
        </w:rPr>
        <w:instrText xml:space="preserve"> ADDIN ZOTERO_ITEM CSL_CITATION {"citationID":"wLpx4fw3","properties":{"formattedCitation":"[72]","plainCitation":"[72]","noteIndex":0},"citationItems":[{"id":126,"uris":["http://zotero.org/groups/5004747/items/SZ698YAT"],"itemData":{"id":126,"type":"article-journal","container-title":"IEEE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20DF9" w:rsidRPr="000808DB">
        <w:rPr>
          <w:color w:val="FF0000"/>
        </w:rPr>
        <w:t>[72]</w:t>
      </w:r>
      <w:r w:rsidR="00520DF9" w:rsidRPr="000808DB">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72107E26"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140170">
        <w:rPr>
          <w:color w:val="FF0000"/>
          <w:lang w:val="en-GB"/>
        </w:rPr>
        <w:instrText xml:space="preserve"> ADDIN ZOTERO_ITEM CSL_CITATION {"citationID":"gHvnQdCI","properties":{"formattedCitation":"[79]","plainCitation":"[79]","noteIndex":0},"citationItems":[{"id":274,"uris":["http://zotero.org/users/11398818/items/7XCRKCYS"],"itemData":{"id":274,"type":"article-journal","abstract":"Classification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140170" w:rsidRPr="00140170">
        <w:t>[79]</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4E60A5">
        <w:rPr>
          <w:color w:val="auto"/>
          <w:highlight w:val="yellow"/>
          <w:lang w:val="en-GB"/>
        </w:rPr>
        <w:t>The vast</w:t>
      </w:r>
      <w:r w:rsidR="007A0AC5" w:rsidRPr="004E60A5">
        <w:rPr>
          <w:color w:val="auto"/>
          <w:highlight w:val="yellow"/>
          <w:lang w:val="en-GB"/>
        </w:rPr>
        <w:t xml:space="preserve"> majority of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2B1043FD" w:rsidR="00D71F6C" w:rsidRPr="00621204" w:rsidRDefault="0058683B" w:rsidP="002905A2">
      <w:pPr>
        <w:pStyle w:val="MDPI52figure"/>
        <w:rPr>
          <w:lang w:val="en-GB"/>
        </w:rPr>
      </w:pPr>
      <w:r w:rsidRPr="002905A2">
        <w:rPr>
          <w:noProof/>
        </w:rPr>
        <w:lastRenderedPageBreak/>
        <w:drawing>
          <wp:inline distT="0" distB="0" distL="0" distR="0" wp14:anchorId="2A0D197A" wp14:editId="78E995B2">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1C37463D" w:rsidR="003E0776" w:rsidRDefault="003E0776" w:rsidP="00D3220E">
      <w:pPr>
        <w:pStyle w:val="MDPI31text"/>
        <w:rPr>
          <w:color w:val="auto"/>
          <w:lang w:val="en-GB"/>
        </w:rPr>
      </w:pPr>
      <w:r w:rsidRPr="00621204">
        <w:rPr>
          <w:lang w:val="en-GB"/>
        </w:rPr>
        <w:t xml:space="preserve">While most studies utilize a singular type of sensor for posture detection, there are a </w:t>
      </w:r>
      <w:r w:rsidR="00734A9C" w:rsidRPr="007B1431">
        <w:rPr>
          <w:color w:val="FF0000"/>
          <w:lang w:val="en-GB"/>
        </w:rPr>
        <w:t xml:space="preserve">selected few </w:t>
      </w:r>
      <w:r w:rsidR="00734A9C">
        <w:rPr>
          <w:color w:val="FF0000"/>
          <w:lang w:val="en-GB"/>
        </w:rPr>
        <w:t xml:space="preserve">study </w:t>
      </w:r>
      <w:r w:rsidRPr="007B1431">
        <w:rPr>
          <w:color w:val="FF0000"/>
          <w:lang w:val="en-GB"/>
        </w:rPr>
        <w:t>that</w:t>
      </w:r>
      <w:r w:rsidRPr="00621204">
        <w:rPr>
          <w:lang w:val="en-GB"/>
        </w:rPr>
        <w:t xml:space="preserve">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4D7C8ADD" w14:textId="0E7B566B" w:rsidR="00F24D0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w:t>
      </w:r>
      <w:commentRangeStart w:id="3"/>
      <w:r w:rsidR="009E5464">
        <w:rPr>
          <w:color w:val="FF0000"/>
          <w:lang w:val="en-GB"/>
        </w:rPr>
        <w:t>the</w:t>
      </w:r>
      <w:commentRangeEnd w:id="3"/>
      <w:r w:rsidR="00E308A2">
        <w:rPr>
          <w:rStyle w:val="CommentReference"/>
          <w:rFonts w:eastAsia="SimSun"/>
          <w:snapToGrid/>
          <w:lang w:val="en-GB" w:eastAsia="zh-CN" w:bidi="ar-SA"/>
        </w:rPr>
        <w:commentReference w:id="3"/>
      </w:r>
      <w:r w:rsidR="009E5464">
        <w:rPr>
          <w:color w:val="FF0000"/>
          <w:lang w:val="en-GB"/>
        </w:rPr>
        <w:t xml:space="preserv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F24D0F">
        <w:rPr>
          <w:color w:val="FF0000"/>
          <w:lang w:val="en-GB"/>
        </w:rPr>
        <w:t xml:space="preserve"> </w:t>
      </w:r>
      <w:r w:rsidR="00F24D0F">
        <w:rPr>
          <w:color w:val="FF0000"/>
          <w:lang w:val="en-GB"/>
        </w:rPr>
        <w:fldChar w:fldCharType="begin"/>
      </w:r>
      <w:r w:rsidR="00F24D0F">
        <w:rPr>
          <w:color w:val="FF0000"/>
          <w:lang w:val="en-GB"/>
        </w:rPr>
        <w:instrText xml:space="preserve"> ADDIN ZOTERO_ITEM CSL_CITATION {"citationID":"wtiXKhSc","properties":{"formattedCitation":"[35]","plainCitation":"[35]","noteIndex":0},"citationItems":[{"id":169,"uris":["http://zotero.org/users/11398818/items/8IPGYUV4"],"itemData":{"id":169,"type":"article-journal","container-title":"IEEE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F24D0F">
        <w:rPr>
          <w:color w:val="FF0000"/>
          <w:lang w:val="en-GB"/>
        </w:rPr>
        <w:fldChar w:fldCharType="separate"/>
      </w:r>
      <w:r w:rsidR="00F24D0F" w:rsidRPr="00F24D0F">
        <w:t>[35]</w:t>
      </w:r>
      <w:r w:rsidR="00F24D0F">
        <w:rPr>
          <w:color w:val="FF0000"/>
          <w:lang w:val="en-GB"/>
        </w:rPr>
        <w:fldChar w:fldCharType="end"/>
      </w:r>
      <w:r w:rsidR="00CD148F">
        <w:rPr>
          <w:color w:val="FF0000"/>
          <w:lang w:val="en-GB"/>
        </w:rPr>
        <w:t>.</w:t>
      </w:r>
      <w:r w:rsidR="00BB092F">
        <w:rPr>
          <w:color w:val="FF0000"/>
          <w:lang w:val="en-GB"/>
        </w:rPr>
        <w:t xml:space="preserve"> </w:t>
      </w:r>
      <w:r w:rsidR="00F24D0F">
        <w:rPr>
          <w:color w:val="FF0000"/>
          <w:lang w:val="en-GB"/>
        </w:rPr>
        <w:t>There are also potential benefits</w:t>
      </w:r>
      <w:r w:rsidR="004301D0">
        <w:rPr>
          <w:color w:val="FF0000"/>
          <w:lang w:val="en-GB"/>
        </w:rPr>
        <w:t xml:space="preserve"> of using multiple sensor integration</w:t>
      </w:r>
      <w:r w:rsidR="00F24D0F">
        <w:rPr>
          <w:color w:val="FF0000"/>
          <w:lang w:val="en-GB"/>
        </w:rPr>
        <w:t xml:space="preserve"> that goes beyond the </w:t>
      </w:r>
      <w:r w:rsidR="004301D0">
        <w:rPr>
          <w:color w:val="FF0000"/>
          <w:lang w:val="en-GB"/>
        </w:rPr>
        <w:t xml:space="preserve">basic </w:t>
      </w:r>
      <w:r w:rsidR="00F24D0F">
        <w:rPr>
          <w:color w:val="FF0000"/>
          <w:lang w:val="en-GB"/>
        </w:rPr>
        <w:t xml:space="preserve">detection of sitting postures such as continuous health monitoring and rehabilitative </w:t>
      </w:r>
      <w:r w:rsidR="00F24D0F">
        <w:rPr>
          <w:color w:val="FF0000"/>
          <w:lang w:val="en-GB"/>
        </w:rPr>
        <w:lastRenderedPageBreak/>
        <w:t xml:space="preserve">support. </w:t>
      </w:r>
      <w:r w:rsidR="002A2255">
        <w:rPr>
          <w:color w:val="FF0000"/>
          <w:lang w:val="en-GB"/>
        </w:rPr>
        <w:t>For instance, a</w:t>
      </w:r>
      <w:r w:rsidR="00F24D0F">
        <w:rPr>
          <w:color w:val="FF0000"/>
          <w:lang w:val="en-GB"/>
        </w:rPr>
        <w:t xml:space="preserve"> </w:t>
      </w:r>
      <w:r w:rsidR="002F695B">
        <w:rPr>
          <w:color w:val="FF0000"/>
          <w:lang w:val="en-GB"/>
        </w:rPr>
        <w:t xml:space="preserve">recent </w:t>
      </w:r>
      <w:r w:rsidR="00F24D0F">
        <w:rPr>
          <w:color w:val="FF0000"/>
          <w:lang w:val="en-GB"/>
        </w:rPr>
        <w:t xml:space="preserve">study by Pereira et al. </w:t>
      </w:r>
      <w:r w:rsidR="00F24D0F">
        <w:rPr>
          <w:color w:val="FF0000"/>
          <w:lang w:val="en-GB"/>
        </w:rPr>
        <w:fldChar w:fldCharType="begin"/>
      </w:r>
      <w:r w:rsidR="00F24D0F">
        <w:rPr>
          <w:color w:val="FF0000"/>
          <w:lang w:val="en-GB"/>
        </w:rPr>
        <w:instrText xml:space="preserve"> ADDIN ZOTERO_ITEM CSL_CITATION {"citationID":"Z88qDue7","properties":{"formattedCitation":"[23]","plainCitation":"[23]","noteIndex":0},"citationItems":[{"id":145,"uris":["http://zotero.org/users/11398818/items/A9UVN24S"],"itemData":{"id":145,"type":"article-journal","abstract":"In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F24D0F">
        <w:rPr>
          <w:color w:val="FF0000"/>
          <w:lang w:val="en-GB"/>
        </w:rPr>
        <w:fldChar w:fldCharType="separate"/>
      </w:r>
      <w:r w:rsidR="00F24D0F" w:rsidRPr="007331AC">
        <w:t>[23]</w:t>
      </w:r>
      <w:r w:rsidR="00F24D0F">
        <w:rPr>
          <w:color w:val="FF0000"/>
          <w:lang w:val="en-GB"/>
        </w:rPr>
        <w:fldChar w:fldCharType="end"/>
      </w:r>
      <w:r w:rsidR="00F24D0F">
        <w:rPr>
          <w:color w:val="FF0000"/>
          <w:lang w:val="en-GB"/>
        </w:rPr>
        <w:t xml:space="preserve">, </w:t>
      </w:r>
      <w:r w:rsidR="004423DE">
        <w:rPr>
          <w:color w:val="FF0000"/>
          <w:lang w:val="en-GB"/>
        </w:rPr>
        <w:t>looked the invisible</w:t>
      </w:r>
      <w:r w:rsidR="004423DE" w:rsidRPr="004423DE">
        <w:t xml:space="preserve"> </w:t>
      </w:r>
      <w:r w:rsidR="004423DE" w:rsidRPr="004423DE">
        <w:rPr>
          <w:color w:val="FF0000"/>
          <w:lang w:val="en-GB"/>
        </w:rPr>
        <w:t>electrocardiography</w:t>
      </w:r>
      <w:r w:rsidR="004423DE">
        <w:rPr>
          <w:color w:val="FF0000"/>
          <w:lang w:val="en-GB"/>
        </w:rPr>
        <w:t xml:space="preserve"> (ECG) monitoring</w:t>
      </w:r>
      <w:r w:rsidR="002A2255">
        <w:rPr>
          <w:color w:val="FF0000"/>
          <w:lang w:val="en-GB"/>
        </w:rPr>
        <w:t xml:space="preserve"> by using conductive Nappa strategically placed </w:t>
      </w:r>
      <w:r w:rsidR="002F695B">
        <w:rPr>
          <w:color w:val="FF0000"/>
          <w:lang w:val="en-GB"/>
        </w:rPr>
        <w:t xml:space="preserve">at </w:t>
      </w:r>
      <w:r w:rsidR="002A2255">
        <w:rPr>
          <w:color w:val="FF0000"/>
          <w:lang w:val="en-GB"/>
        </w:rPr>
        <w:t>the armrest</w:t>
      </w:r>
      <w:r w:rsidR="002F695B">
        <w:rPr>
          <w:color w:val="FF0000"/>
          <w:lang w:val="en-GB"/>
        </w:rPr>
        <w:t>s</w:t>
      </w:r>
      <w:r w:rsidR="002A2255">
        <w:rPr>
          <w:color w:val="FF0000"/>
          <w:lang w:val="en-GB"/>
        </w:rPr>
        <w:t xml:space="preserve">. </w:t>
      </w:r>
      <w:r w:rsidR="004423DE">
        <w:rPr>
          <w:color w:val="FF0000"/>
          <w:lang w:val="en-GB"/>
        </w:rPr>
        <w:t xml:space="preserve"> </w:t>
      </w:r>
    </w:p>
    <w:p w14:paraId="04716C89" w14:textId="440FF51B" w:rsidR="00345F2A" w:rsidRDefault="00027901" w:rsidP="00DD750F">
      <w:pPr>
        <w:pStyle w:val="MDPI31text"/>
        <w:rPr>
          <w:color w:val="FF0000"/>
          <w:lang w:val="en-GB"/>
        </w:rPr>
      </w:pPr>
      <w:r>
        <w:rPr>
          <w:color w:val="FF0000"/>
          <w:lang w:val="en-GB"/>
        </w:rPr>
        <w:t>However, there a</w:t>
      </w:r>
      <w:r w:rsidR="0021150A">
        <w:rPr>
          <w:color w:val="FF0000"/>
          <w:lang w:val="en-GB"/>
        </w:rPr>
        <w:t>re a few defined challenges involved using this approach</w:t>
      </w:r>
      <w:r w:rsidR="000128E9">
        <w:rPr>
          <w:color w:val="FF0000"/>
          <w:lang w:val="en-GB"/>
        </w:rPr>
        <w:t>.</w:t>
      </w:r>
      <w:r w:rsidR="006A7EA6">
        <w:rPr>
          <w:color w:val="FF0000"/>
          <w:lang w:val="en-GB"/>
        </w:rPr>
        <w:t xml:space="preserve"> </w:t>
      </w:r>
      <w:r w:rsidR="00D94F5F">
        <w:rPr>
          <w:color w:val="FF0000"/>
          <w:lang w:val="en-GB"/>
        </w:rPr>
        <w:t>Data fusion</w:t>
      </w:r>
      <w:r w:rsidR="007B6CED">
        <w:rPr>
          <w:color w:val="FF0000"/>
          <w:lang w:val="en-GB"/>
        </w:rPr>
        <w:t xml:space="preserve"> </w:t>
      </w:r>
      <w:r w:rsidR="00B94956">
        <w:rPr>
          <w:color w:val="FF0000"/>
          <w:lang w:val="en-GB"/>
        </w:rPr>
        <w:t>complexity is a main area that could pose as a</w:t>
      </w:r>
      <w:r w:rsidR="00ED057C">
        <w:rPr>
          <w:color w:val="FF0000"/>
          <w:lang w:val="en-GB"/>
        </w:rPr>
        <w:t>n obstacle</w:t>
      </w:r>
      <w:r w:rsidR="006A7EA6">
        <w:rPr>
          <w:color w:val="FF0000"/>
          <w:lang w:val="en-GB"/>
        </w:rPr>
        <w:t xml:space="preserve"> when </w:t>
      </w:r>
      <w:r w:rsidR="0068703C">
        <w:rPr>
          <w:color w:val="FF0000"/>
          <w:lang w:val="en-GB"/>
        </w:rPr>
        <w:t>combining</w:t>
      </w:r>
      <w:r w:rsidR="006A7EA6">
        <w:rPr>
          <w:color w:val="FF0000"/>
          <w:lang w:val="en-GB"/>
        </w:rPr>
        <w:t xml:space="preserve"> multiple types of sensors.</w:t>
      </w:r>
      <w:r w:rsidR="0068703C">
        <w:rPr>
          <w:color w:val="FF0000"/>
          <w:lang w:val="en-GB"/>
        </w:rPr>
        <w:t xml:space="preserve"> Integrating</w:t>
      </w:r>
      <w:r w:rsidR="003E1E3B">
        <w:rPr>
          <w:color w:val="FF0000"/>
          <w:lang w:val="en-GB"/>
        </w:rPr>
        <w:t xml:space="preserve"> data from different </w:t>
      </w:r>
      <w:r w:rsidR="003637BB">
        <w:rPr>
          <w:color w:val="FF0000"/>
          <w:lang w:val="en-GB"/>
        </w:rPr>
        <w:t>sensor type would</w:t>
      </w:r>
      <w:r w:rsidR="00CD2DF0">
        <w:rPr>
          <w:color w:val="FF0000"/>
          <w:lang w:val="en-GB"/>
        </w:rPr>
        <w:t xml:space="preserve"> most often</w:t>
      </w:r>
      <w:r w:rsidR="003637BB">
        <w:rPr>
          <w:color w:val="FF0000"/>
          <w:lang w:val="en-GB"/>
        </w:rPr>
        <w:t xml:space="preserve"> require</w:t>
      </w:r>
      <w:r w:rsidR="006A7EA6">
        <w:rPr>
          <w:color w:val="FF0000"/>
          <w:lang w:val="en-GB"/>
        </w:rPr>
        <w:t xml:space="preserve"> </w:t>
      </w:r>
      <w:r w:rsidR="009B5E9E">
        <w:rPr>
          <w:color w:val="FF0000"/>
          <w:lang w:val="en-GB"/>
        </w:rPr>
        <w:t>the use of data fusion techniques</w:t>
      </w:r>
      <w:r w:rsidR="00AF6777">
        <w:rPr>
          <w:color w:val="FF0000"/>
          <w:lang w:val="en-GB"/>
        </w:rPr>
        <w:t xml:space="preserve"> especially among IOT-based devices </w:t>
      </w:r>
      <w:r w:rsidR="00B6794F">
        <w:rPr>
          <w:color w:val="FF0000"/>
          <w:lang w:val="en-GB"/>
        </w:rPr>
        <w:fldChar w:fldCharType="begin"/>
      </w:r>
      <w:r w:rsidR="00B6794F">
        <w:rPr>
          <w:color w:val="FF0000"/>
          <w:lang w:val="en-GB"/>
        </w:rPr>
        <w:instrText xml:space="preserve"> ADDIN ZOTERO_ITEM CSL_CITATION {"citationID":"rwQwqvW4","properties":{"formattedCitation":"[80]","plainCitation":"[80]","noteIndex":0},"citationItems":[{"id":330,"uris":["http://zotero.org/users/11398818/items/85PWSJJJ"],"itemData":{"id":330,"type":"article-journal","container-title":"Information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B6794F">
        <w:rPr>
          <w:color w:val="FF0000"/>
          <w:lang w:val="en-GB"/>
        </w:rPr>
        <w:fldChar w:fldCharType="separate"/>
      </w:r>
      <w:r w:rsidR="00B6794F" w:rsidRPr="00B6794F">
        <w:t>[80]</w:t>
      </w:r>
      <w:r w:rsidR="00B6794F">
        <w:rPr>
          <w:color w:val="FF0000"/>
          <w:lang w:val="en-GB"/>
        </w:rPr>
        <w:fldChar w:fldCharType="end"/>
      </w:r>
      <w:r w:rsidR="009B5E9E">
        <w:rPr>
          <w:color w:val="FF0000"/>
          <w:lang w:val="en-GB"/>
        </w:rPr>
        <w:t>.</w:t>
      </w:r>
      <w:r w:rsidR="00F97E17">
        <w:rPr>
          <w:color w:val="FF0000"/>
          <w:lang w:val="en-GB"/>
        </w:rPr>
        <w:t xml:space="preserve"> There </w:t>
      </w:r>
      <w:r w:rsidR="00FF701B">
        <w:rPr>
          <w:color w:val="FF0000"/>
          <w:lang w:val="en-GB"/>
        </w:rPr>
        <w:t>are</w:t>
      </w:r>
      <w:r w:rsidR="00881FFF">
        <w:rPr>
          <w:color w:val="FF0000"/>
          <w:lang w:val="en-GB"/>
        </w:rPr>
        <w:t xml:space="preserve"> also the</w:t>
      </w:r>
      <w:r w:rsidR="000806DC">
        <w:rPr>
          <w:color w:val="FF0000"/>
          <w:lang w:val="en-GB"/>
        </w:rPr>
        <w:t xml:space="preserve"> </w:t>
      </w:r>
      <w:r w:rsidR="00F97E17">
        <w:rPr>
          <w:color w:val="FF0000"/>
          <w:lang w:val="en-GB"/>
        </w:rPr>
        <w:t>cost implication</w:t>
      </w:r>
      <w:r w:rsidR="006F07E1">
        <w:rPr>
          <w:color w:val="FF0000"/>
          <w:lang w:val="en-GB"/>
        </w:rPr>
        <w:t>s</w:t>
      </w:r>
      <w:r w:rsidR="00F97E17">
        <w:rPr>
          <w:color w:val="FF0000"/>
          <w:lang w:val="en-GB"/>
        </w:rPr>
        <w:t xml:space="preserve"> involved with using multiple types of sensors and</w:t>
      </w:r>
      <w:r w:rsidR="00881FFF">
        <w:rPr>
          <w:color w:val="FF0000"/>
          <w:lang w:val="en-GB"/>
        </w:rPr>
        <w:t xml:space="preserve"> with that</w:t>
      </w:r>
      <w:r w:rsidR="006F07E1">
        <w:rPr>
          <w:color w:val="FF0000"/>
          <w:lang w:val="en-GB"/>
        </w:rPr>
        <w:t xml:space="preserve"> comes the</w:t>
      </w:r>
      <w:r w:rsidR="007D2D6D">
        <w:rPr>
          <w:color w:val="FF0000"/>
          <w:lang w:val="en-GB"/>
        </w:rPr>
        <w:t xml:space="preserve"> potential overhead </w:t>
      </w:r>
      <w:r w:rsidR="00DD750F">
        <w:rPr>
          <w:color w:val="FF0000"/>
          <w:lang w:val="en-GB"/>
        </w:rPr>
        <w:t>regarding</w:t>
      </w:r>
      <w:r w:rsidR="006F07E1">
        <w:rPr>
          <w:color w:val="FF0000"/>
          <w:lang w:val="en-GB"/>
        </w:rPr>
        <w:t xml:space="preserve"> the </w:t>
      </w:r>
      <w:r w:rsidR="00DD750F">
        <w:rPr>
          <w:color w:val="FF0000"/>
          <w:lang w:val="en-GB"/>
        </w:rPr>
        <w:t>needed</w:t>
      </w:r>
      <w:r w:rsidR="007D2D6D">
        <w:rPr>
          <w:color w:val="FF0000"/>
          <w:lang w:val="en-GB"/>
        </w:rPr>
        <w:t xml:space="preserve"> system </w:t>
      </w:r>
      <w:r w:rsidR="000806DC">
        <w:rPr>
          <w:color w:val="FF0000"/>
          <w:lang w:val="en-GB"/>
        </w:rPr>
        <w:t>maintenance over time.</w:t>
      </w:r>
      <w:r w:rsidR="00C46B07">
        <w:rPr>
          <w:color w:val="FF0000"/>
          <w:lang w:val="en-GB"/>
        </w:rPr>
        <w:t xml:space="preserve">  In terms of data privacy and security, </w:t>
      </w:r>
      <w:r w:rsidR="00CD7FE7">
        <w:rPr>
          <w:color w:val="FF0000"/>
          <w:lang w:val="en-GB"/>
        </w:rPr>
        <w:t>the collection</w:t>
      </w:r>
      <w:r w:rsidR="006A0379">
        <w:rPr>
          <w:color w:val="FF0000"/>
          <w:lang w:val="en-GB"/>
        </w:rPr>
        <w:t xml:space="preserve"> and storage</w:t>
      </w:r>
      <w:r w:rsidR="00CD7FE7">
        <w:rPr>
          <w:color w:val="FF0000"/>
          <w:lang w:val="en-GB"/>
        </w:rPr>
        <w:t xml:space="preserve"> of </w:t>
      </w:r>
      <w:r w:rsidR="00351B64">
        <w:rPr>
          <w:color w:val="FF0000"/>
          <w:lang w:val="en-GB"/>
        </w:rPr>
        <w:t xml:space="preserve">sensitive user data </w:t>
      </w:r>
      <w:r w:rsidR="006A0379">
        <w:rPr>
          <w:color w:val="FF0000"/>
          <w:lang w:val="en-GB"/>
        </w:rPr>
        <w:t>potentially</w:t>
      </w:r>
      <w:r w:rsidR="00A0545B">
        <w:rPr>
          <w:color w:val="FF0000"/>
          <w:lang w:val="en-GB"/>
        </w:rPr>
        <w:t xml:space="preserve"> </w:t>
      </w:r>
      <w:r w:rsidR="00CD7FE7">
        <w:rPr>
          <w:color w:val="FF0000"/>
          <w:lang w:val="en-GB"/>
        </w:rPr>
        <w:t>raises concerns</w:t>
      </w:r>
      <w:r w:rsidR="007C7275">
        <w:rPr>
          <w:color w:val="FF0000"/>
          <w:lang w:val="en-GB"/>
        </w:rPr>
        <w:t xml:space="preserve"> regarding the safeguards being implemented to ensure that </w:t>
      </w:r>
      <w:r w:rsidR="00433073">
        <w:rPr>
          <w:color w:val="FF0000"/>
          <w:lang w:val="en-GB"/>
        </w:rPr>
        <w:t xml:space="preserve">it has robust security measures in place </w:t>
      </w:r>
      <w:r w:rsidR="005B469A">
        <w:rPr>
          <w:color w:val="FF0000"/>
          <w:lang w:val="en-GB"/>
        </w:rPr>
        <w:t>and it conforms to data privacy regulations</w:t>
      </w:r>
      <w:r w:rsidR="00DD750F">
        <w:rPr>
          <w:color w:val="FF0000"/>
          <w:lang w:val="en-GB"/>
        </w:rPr>
        <w:t xml:space="preserve"> </w:t>
      </w:r>
      <w:r w:rsidR="00DD750F">
        <w:rPr>
          <w:color w:val="FF0000"/>
          <w:lang w:val="en-GB"/>
        </w:rPr>
        <w:fldChar w:fldCharType="begin"/>
      </w:r>
      <w:r w:rsidR="00DD750F">
        <w:rPr>
          <w:color w:val="FF0000"/>
          <w:lang w:val="en-GB"/>
        </w:rPr>
        <w:instrText xml:space="preserve"> ADDIN ZOTERO_ITEM CSL_CITATION {"citationID":"LJUG7050","properties":{"formattedCitation":"[81]","plainCitation":"[81]","noteIndex":0},"citationItems":[{"id":332,"uris":["http://zotero.org/users/11398818/items/HLCLB2K9"],"itemData":{"id":332,"type":"article-journal","container-title":"Future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DD750F">
        <w:rPr>
          <w:color w:val="FF0000"/>
          <w:lang w:val="en-GB"/>
        </w:rPr>
        <w:fldChar w:fldCharType="separate"/>
      </w:r>
      <w:r w:rsidR="00DD750F" w:rsidRPr="00DD750F">
        <w:t>[81]</w:t>
      </w:r>
      <w:r w:rsidR="00DD750F">
        <w:rPr>
          <w:color w:val="FF0000"/>
          <w:lang w:val="en-GB"/>
        </w:rPr>
        <w:fldChar w:fldCharType="end"/>
      </w:r>
      <w:r w:rsidR="00A0545B">
        <w:rPr>
          <w:color w:val="FF0000"/>
          <w:lang w:val="en-GB"/>
        </w:rPr>
        <w:t>.</w:t>
      </w:r>
      <w:r w:rsidR="007331AC">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43D2C523"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E0AE3">
        <w:rPr>
          <w:lang w:val="en-GB"/>
        </w:rPr>
        <w:instrText xml:space="preserve"> ADDIN ZOTERO_ITEM CSL_CITATION {"citationID":"6EZUoEaf","properties":{"formattedCitation":"[72]","plainCitation":"[72]","noteIndex":0},"citationItems":[{"id":126,"uris":["http://zotero.org/groups/5004747/items/SZ698YAT"],"itemData":{"id":126,"type":"article-journal","container-title":"IEEE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E0AE3" w:rsidRPr="004E0AE3">
        <w:t>[72]</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lastRenderedPageBreak/>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3CFA20F9"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 xml:space="preserve">s </w:t>
      </w:r>
      <w:r w:rsidRPr="00621204">
        <w:rPr>
          <w:lang w:val="en-GB"/>
        </w:rPr>
        <w:lastRenderedPageBreak/>
        <w:t>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C940F68" w14:textId="77777777" w:rsidR="001A6AA6" w:rsidRDefault="001A6AA6" w:rsidP="00897CEE">
      <w:pPr>
        <w:pStyle w:val="MDPI31text"/>
        <w:rPr>
          <w:lang w:val="en-GB"/>
        </w:rPr>
      </w:pPr>
    </w:p>
    <w:p w14:paraId="77A55BEB" w14:textId="77777777" w:rsidR="0013624C" w:rsidRDefault="0013624C" w:rsidP="00897CEE">
      <w:pPr>
        <w:pStyle w:val="MDPI31text"/>
        <w:rPr>
          <w:lang w:val="en-GB"/>
        </w:rPr>
      </w:pPr>
    </w:p>
    <w:p w14:paraId="41BA3F2D" w14:textId="5E735983" w:rsidR="00B35EF3" w:rsidRPr="008C6020" w:rsidRDefault="000808DB" w:rsidP="00640BDF">
      <w:pPr>
        <w:pStyle w:val="MDPI32textnoindent"/>
        <w:rPr>
          <w:color w:val="FF0000"/>
        </w:rPr>
      </w:pPr>
      <w:r w:rsidRPr="006258F1">
        <w:rPr>
          <w:color w:val="FF0000"/>
        </w:rPr>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w:t>
      </w:r>
      <w:commentRangeStart w:id="4"/>
      <w:r w:rsidR="009B37F9">
        <w:rPr>
          <w:color w:val="FF0000"/>
        </w:rPr>
        <w:t>setting</w:t>
      </w:r>
      <w:commentRangeEnd w:id="4"/>
      <w:r w:rsidR="00E308A2">
        <w:rPr>
          <w:rStyle w:val="CommentReference"/>
          <w:rFonts w:eastAsia="SimSun"/>
          <w:snapToGrid/>
          <w:lang w:val="en-GB" w:eastAsia="zh-CN" w:bidi="ar-SA"/>
        </w:rPr>
        <w:commentReference w:id="4"/>
      </w:r>
    </w:p>
    <w:p w14:paraId="08D3FF81" w14:textId="1A629409"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These proposed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2CCC9E6C" w14:textId="1221C9F7" w:rsidR="0077250C" w:rsidRDefault="005E6FEB" w:rsidP="006D4CC1">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there are a few challenges that must be</w:t>
      </w:r>
      <w:r w:rsidR="0002025E">
        <w:rPr>
          <w:color w:val="FF0000"/>
        </w:rPr>
        <w:t xml:space="preserve"> highlighted</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106828">
        <w:rPr>
          <w:color w:val="FF0000"/>
        </w:rPr>
        <w:t xml:space="preserve"> T</w:t>
      </w:r>
      <w:r w:rsidR="00EC33A0">
        <w:rPr>
          <w:color w:val="FF0000"/>
        </w:rPr>
        <w:t>here is also the risk of s</w:t>
      </w:r>
      <w:r w:rsidR="002A0A60">
        <w:rPr>
          <w:color w:val="FF0000"/>
        </w:rPr>
        <w:t>ensor drift</w:t>
      </w:r>
      <w:r w:rsidR="006C7899">
        <w:rPr>
          <w:color w:val="FF0000"/>
        </w:rPr>
        <w:t>s</w:t>
      </w:r>
      <w:r w:rsidR="00EC33A0">
        <w:rPr>
          <w:color w:val="FF0000"/>
        </w:rPr>
        <w:t xml:space="preserve"> which is</w:t>
      </w:r>
      <w:r w:rsidR="002A0A60">
        <w:rPr>
          <w:color w:val="FF0000"/>
        </w:rPr>
        <w:t xml:space="preserve"> a</w:t>
      </w:r>
      <w:r w:rsidR="00EC33A0">
        <w:rPr>
          <w:color w:val="FF0000"/>
        </w:rPr>
        <w:t xml:space="preserve">n unavoidable </w:t>
      </w:r>
      <w:r w:rsidR="002A0A60">
        <w:rPr>
          <w:color w:val="FF0000"/>
        </w:rPr>
        <w:t xml:space="preserve">phenomenon that usually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sensor</w:t>
      </w:r>
      <w:r w:rsidR="00E12532">
        <w:rPr>
          <w:color w:val="FF0000"/>
        </w:rPr>
        <w:t xml:space="preserve"> readings</w:t>
      </w:r>
      <w:r w:rsidR="008230F5">
        <w:rPr>
          <w:color w:val="FF0000"/>
        </w:rPr>
        <w:t xml:space="preserve"> over time</w:t>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r w:rsidR="00E6246C">
        <w:rPr>
          <w:color w:val="FF0000"/>
        </w:rPr>
        <w:t xml:space="preserve">There are also challenges </w:t>
      </w:r>
      <w:r w:rsidR="000322B5">
        <w:rPr>
          <w:color w:val="FF0000"/>
        </w:rPr>
        <w:t>in regard to</w:t>
      </w:r>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Data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p>
    <w:p w14:paraId="02430C4E" w14:textId="77777777" w:rsidR="001A6AA6" w:rsidRPr="00621204" w:rsidRDefault="001A6AA6" w:rsidP="001A6AA6">
      <w:pPr>
        <w:pStyle w:val="MDPI32textnoindent"/>
      </w:pPr>
    </w:p>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9EFF00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DD750F">
        <w:rPr>
          <w:color w:val="auto"/>
          <w:lang w:val="en-GB"/>
        </w:rPr>
        <w:instrText xml:space="preserve"> ADDIN ZOTERO_ITEM CSL_CITATION {"citationID":"UKVVycBb","properties":{"formattedCitation":"[82,83]","plainCitation":"[82,83]","noteIndex":0},"citationItems":[{"id":322,"uris":["http://zotero.org/users/11398818/items/MHECMGPV"],"itemData":{"id":322,"type":"webpage","container-title":"Nielsen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DD750F" w:rsidRPr="00DD750F">
        <w:t>[82,83]</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lastRenderedPageBreak/>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A6B3934" w14:textId="77777777" w:rsidR="00DD750F" w:rsidRDefault="007A08BB" w:rsidP="00DD750F">
      <w:pPr>
        <w:pStyle w:val="Bibliography"/>
      </w:pPr>
      <w:r w:rsidRPr="0026124F">
        <w:fldChar w:fldCharType="begin"/>
      </w:r>
      <w:r w:rsidR="00A37DB0">
        <w:instrText xml:space="preserve"> ADDIN ZOTERO_BIBL {"uncited":[],"omitted":[],"custom":[]} CSL_BIBLIOGRAPHY </w:instrText>
      </w:r>
      <w:r w:rsidRPr="0026124F">
        <w:fldChar w:fldCharType="separate"/>
      </w:r>
      <w:r w:rsidR="00DD750F">
        <w:t xml:space="preserve">1. </w:t>
      </w:r>
      <w:r w:rsidR="00DD750F">
        <w:tab/>
        <w:t xml:space="preserve">Gill, T.K.; </w:t>
      </w:r>
      <w:proofErr w:type="spellStart"/>
      <w:r w:rsidR="00DD750F">
        <w:t>Mittinty</w:t>
      </w:r>
      <w:proofErr w:type="spellEnd"/>
      <w:r w:rsidR="00DD750F">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DD750F">
        <w:rPr>
          <w:i/>
          <w:iCs/>
        </w:rPr>
        <w:t>The Lancet Rheumatology</w:t>
      </w:r>
      <w:r w:rsidR="00DD750F">
        <w:t xml:space="preserve"> </w:t>
      </w:r>
      <w:r w:rsidR="00DD750F">
        <w:rPr>
          <w:b/>
          <w:bCs/>
        </w:rPr>
        <w:t>2023</w:t>
      </w:r>
      <w:r w:rsidR="00DD750F">
        <w:t xml:space="preserve">, </w:t>
      </w:r>
      <w:r w:rsidR="00DD750F">
        <w:rPr>
          <w:i/>
          <w:iCs/>
        </w:rPr>
        <w:t>5</w:t>
      </w:r>
      <w:r w:rsidR="00DD750F">
        <w:t>, e670–e682, doi:10.1016/S2665-9913(23)00232-1.</w:t>
      </w:r>
    </w:p>
    <w:p w14:paraId="5E7E6352" w14:textId="77777777" w:rsidR="00DD750F" w:rsidRDefault="00DD750F" w:rsidP="00DD750F">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31B51C0E" w14:textId="77777777" w:rsidR="00DD750F" w:rsidRDefault="00DD750F" w:rsidP="00DD750F">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w:t>
      </w:r>
      <w:proofErr w:type="spellStart"/>
      <w:r>
        <w:t>ijss</w:t>
      </w:r>
      <w:proofErr w:type="spellEnd"/>
      <w:r>
        <w:t>/2015/469.</w:t>
      </w:r>
    </w:p>
    <w:p w14:paraId="0C0201B5" w14:textId="77777777" w:rsidR="00DD750F" w:rsidRDefault="00DD750F" w:rsidP="00DD750F">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4082E35" w14:textId="77777777" w:rsidR="00DD750F" w:rsidRDefault="00DD750F" w:rsidP="00DD750F">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08E17C9A" w14:textId="77777777" w:rsidR="00DD750F" w:rsidRDefault="00DD750F" w:rsidP="00DD750F">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4D75CF26" w14:textId="77777777" w:rsidR="00DD750F" w:rsidRDefault="00DD750F" w:rsidP="00DD750F">
      <w:pPr>
        <w:pStyle w:val="Bibliography"/>
      </w:pPr>
      <w:r>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B98CF47" w14:textId="77777777" w:rsidR="00DD750F" w:rsidRDefault="00DD750F" w:rsidP="00DD750F">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054B4E6" w14:textId="77777777" w:rsidR="00DD750F" w:rsidRDefault="00DD750F" w:rsidP="00DD750F">
      <w:pPr>
        <w:pStyle w:val="Bibliography"/>
      </w:pPr>
      <w:r>
        <w:lastRenderedPageBreak/>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7CACE126" w14:textId="77777777" w:rsidR="00DD750F" w:rsidRDefault="00DD750F" w:rsidP="00DD750F">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F4669EA" w14:textId="77777777" w:rsidR="00DD750F" w:rsidRDefault="00DD750F" w:rsidP="00DD750F">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1B59FA45" w14:textId="77777777" w:rsidR="00DD750F" w:rsidRDefault="00DD750F" w:rsidP="00DD750F">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65E2EEBF" w14:textId="77777777" w:rsidR="00DD750F" w:rsidRDefault="00DD750F" w:rsidP="00DD750F">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DEE12BE" w14:textId="77777777" w:rsidR="00DD750F" w:rsidRDefault="00DD750F" w:rsidP="00DD750F">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151D871" w14:textId="77777777" w:rsidR="00DD750F" w:rsidRDefault="00DD750F" w:rsidP="00DD750F">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7BE94395" w14:textId="77777777" w:rsidR="00DD750F" w:rsidRDefault="00DD750F" w:rsidP="00DD750F">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3ED2B7D8" w14:textId="77777777" w:rsidR="00DD750F" w:rsidRDefault="00DD750F" w:rsidP="00DD750F">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4E3B81B" w14:textId="77777777" w:rsidR="00DD750F" w:rsidRDefault="00DD750F" w:rsidP="00DD750F">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1F1AA719" w14:textId="77777777" w:rsidR="00DD750F" w:rsidRDefault="00DD750F" w:rsidP="00DD750F">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C8921E7" w14:textId="77777777" w:rsidR="00DD750F" w:rsidRDefault="00DD750F" w:rsidP="00DD750F">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13E68120" w14:textId="77777777" w:rsidR="00DD750F" w:rsidRDefault="00DD750F" w:rsidP="00DD750F">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0CF452D0" w14:textId="77777777" w:rsidR="00DD750F" w:rsidRDefault="00DD750F" w:rsidP="00DD750F">
      <w:pPr>
        <w:pStyle w:val="Bibliography"/>
      </w:pPr>
      <w:r>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1419B328" w14:textId="77777777" w:rsidR="00DD750F" w:rsidRDefault="00DD750F" w:rsidP="00DD750F">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38FAC4D9" w14:textId="77777777" w:rsidR="00DD750F" w:rsidRDefault="00DD750F" w:rsidP="00DD750F">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075E7EF8" w14:textId="77777777" w:rsidR="00DD750F" w:rsidRDefault="00DD750F" w:rsidP="00DD750F">
      <w:pPr>
        <w:pStyle w:val="Bibliography"/>
      </w:pPr>
      <w:r>
        <w:lastRenderedPageBreak/>
        <w:t xml:space="preserve">25.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doi:10.18502/keg.v2i2.626.</w:t>
      </w:r>
    </w:p>
    <w:p w14:paraId="4F39A42B" w14:textId="77777777" w:rsidR="00DD750F" w:rsidRDefault="00DD750F" w:rsidP="00DD750F">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15BE8AC" w14:textId="77777777" w:rsidR="00DD750F" w:rsidRDefault="00DD750F" w:rsidP="00DD750F">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6DFA13A1" w14:textId="77777777" w:rsidR="00DD750F" w:rsidRDefault="00DD750F" w:rsidP="00DD750F">
      <w:pPr>
        <w:pStyle w:val="Bibliography"/>
      </w:pPr>
      <w:r>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DCFFF26" w14:textId="77777777" w:rsidR="00DD750F" w:rsidRDefault="00DD750F" w:rsidP="00DD750F">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1F7C31CB" w14:textId="77777777" w:rsidR="00DD750F" w:rsidRDefault="00DD750F" w:rsidP="00DD750F">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7A8EFC2E" w14:textId="77777777" w:rsidR="00DD750F" w:rsidRDefault="00DD750F" w:rsidP="00DD750F">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A6D5CD5" w14:textId="77777777" w:rsidR="00DD750F" w:rsidRDefault="00DD750F" w:rsidP="00DD750F">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308F356A" w14:textId="77777777" w:rsidR="00DD750F" w:rsidRDefault="00DD750F" w:rsidP="00DD750F">
      <w:pPr>
        <w:pStyle w:val="Bibliography"/>
      </w:pPr>
      <w:r>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0100FBC7" w14:textId="77777777" w:rsidR="00DD750F" w:rsidRDefault="00DD750F" w:rsidP="00DD750F">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DC7B3B9" w14:textId="77777777" w:rsidR="00DD750F" w:rsidRDefault="00DD750F" w:rsidP="00DD750F">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1467D0E" w14:textId="77777777" w:rsidR="00DD750F" w:rsidRDefault="00DD750F" w:rsidP="00DD750F">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58382D95" w14:textId="77777777" w:rsidR="00DD750F" w:rsidRDefault="00DD750F" w:rsidP="00DD750F">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 2007; pp. 149–158.</w:t>
      </w:r>
    </w:p>
    <w:p w14:paraId="7E3984C1" w14:textId="77777777" w:rsidR="00DD750F" w:rsidRDefault="00DD750F" w:rsidP="00DD750F">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7FA6DD8A" w14:textId="77777777" w:rsidR="00DD750F" w:rsidRDefault="00DD750F" w:rsidP="00DD750F">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3F8DFA08" w14:textId="77777777" w:rsidR="00DD750F" w:rsidRDefault="00DD750F" w:rsidP="00DD750F">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44BDEB55" w14:textId="77777777" w:rsidR="00DD750F" w:rsidRDefault="00DD750F" w:rsidP="00DD750F">
      <w:pPr>
        <w:pStyle w:val="Bibliography"/>
      </w:pPr>
      <w:r>
        <w:lastRenderedPageBreak/>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44FA0155" w14:textId="77777777" w:rsidR="00DD750F" w:rsidRDefault="00DD750F" w:rsidP="00DD750F">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4611F178" w14:textId="77777777" w:rsidR="00DD750F" w:rsidRDefault="00DD750F" w:rsidP="00DD750F">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39696F65" w14:textId="77777777" w:rsidR="00DD750F" w:rsidRDefault="00DD750F" w:rsidP="00DD750F">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1CE357A0" w14:textId="77777777" w:rsidR="00DD750F" w:rsidRDefault="00DD750F" w:rsidP="00DD750F">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58A5581C" w14:textId="77777777" w:rsidR="00DD750F" w:rsidRDefault="00DD750F" w:rsidP="00DD750F">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5A3212D8" w14:textId="77777777" w:rsidR="00DD750F" w:rsidRDefault="00DD750F" w:rsidP="00DD750F">
      <w:pPr>
        <w:pStyle w:val="Bibliography"/>
      </w:pPr>
      <w:r>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4E09DF28" w14:textId="77777777" w:rsidR="00DD750F" w:rsidRDefault="00DD750F" w:rsidP="00DD750F">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6BC2D094" w14:textId="77777777" w:rsidR="00DD750F" w:rsidRDefault="00DD750F" w:rsidP="00DD750F">
      <w:pPr>
        <w:pStyle w:val="Bibliography"/>
      </w:pPr>
      <w:r>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 2023; pp. 1–5.</w:t>
      </w:r>
    </w:p>
    <w:p w14:paraId="2BC8AFCF" w14:textId="77777777" w:rsidR="00DD750F" w:rsidRDefault="00DD750F" w:rsidP="00DD750F">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4D0D5D5C" w14:textId="77777777" w:rsidR="00DD750F" w:rsidRDefault="00DD750F" w:rsidP="00DD750F">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P. FPGA-Based Smart Chair Recognition System Using Flex Sensors. In Proceedings of the 2022 IEEE 15th Dallas Circuit And System Conference (DCAS); IEEE: Dallas, TX, USA, June 17 2022; pp. 1–2.</w:t>
      </w:r>
    </w:p>
    <w:p w14:paraId="14C35F00" w14:textId="77777777" w:rsidR="00DD750F" w:rsidRDefault="00DD750F" w:rsidP="00DD750F">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26204EE7" w14:textId="77777777" w:rsidR="00DD750F" w:rsidRDefault="00DD750F" w:rsidP="00DD750F">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FCDD5" w14:textId="77777777" w:rsidR="00DD750F" w:rsidRDefault="00DD750F" w:rsidP="00DD750F">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2083D06" w14:textId="77777777" w:rsidR="00DD750F" w:rsidRDefault="00DD750F" w:rsidP="00DD750F">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1119BE17" w14:textId="77777777" w:rsidR="00DD750F" w:rsidRDefault="00DD750F" w:rsidP="00DD750F">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239E2099" w14:textId="77777777" w:rsidR="00DD750F" w:rsidRDefault="00DD750F" w:rsidP="00DD750F">
      <w:pPr>
        <w:pStyle w:val="Bibliography"/>
      </w:pPr>
      <w:r>
        <w:lastRenderedPageBreak/>
        <w:t xml:space="preserve">57.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04554675" w14:textId="77777777" w:rsidR="00DD750F" w:rsidRDefault="00DD750F" w:rsidP="00DD750F">
      <w:pPr>
        <w:pStyle w:val="Bibliography"/>
      </w:pPr>
      <w:r>
        <w:t xml:space="preserve">58.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67CA4CF" w14:textId="77777777" w:rsidR="00DD750F" w:rsidRDefault="00DD750F" w:rsidP="00DD750F">
      <w:pPr>
        <w:pStyle w:val="Bibliography"/>
      </w:pPr>
      <w:r>
        <w:t xml:space="preserve">59.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06CB7CC8" w14:textId="77777777" w:rsidR="00DD750F" w:rsidRDefault="00DD750F" w:rsidP="00DD750F">
      <w:pPr>
        <w:pStyle w:val="Bibliography"/>
      </w:pPr>
      <w:r>
        <w:t xml:space="preserve">60.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 2016; p. 1001112.</w:t>
      </w:r>
    </w:p>
    <w:p w14:paraId="477EC77E" w14:textId="77777777" w:rsidR="00DD750F" w:rsidRDefault="00DD750F" w:rsidP="00DD750F">
      <w:pPr>
        <w:pStyle w:val="Bibliography"/>
      </w:pPr>
      <w:r>
        <w:t xml:space="preserve">61.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5B80782" w14:textId="77777777" w:rsidR="00DD750F" w:rsidRDefault="00DD750F" w:rsidP="00DD750F">
      <w:pPr>
        <w:pStyle w:val="Bibliography"/>
      </w:pPr>
      <w:r>
        <w:t xml:space="preserve">62.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60050527" w14:textId="77777777" w:rsidR="00DD750F" w:rsidRDefault="00DD750F" w:rsidP="00DD750F">
      <w:pPr>
        <w:pStyle w:val="Bibliography"/>
      </w:pPr>
      <w:r>
        <w:t xml:space="preserve">63. </w:t>
      </w:r>
      <w:r>
        <w:tab/>
        <w:t>Interlink Electronics FSR 402 Data Sheet.</w:t>
      </w:r>
    </w:p>
    <w:p w14:paraId="3BA39DD5" w14:textId="77777777" w:rsidR="00DD750F" w:rsidRDefault="00DD750F" w:rsidP="00DD750F">
      <w:pPr>
        <w:pStyle w:val="Bibliography"/>
      </w:pPr>
      <w:r>
        <w:t xml:space="preserve">64. </w:t>
      </w:r>
      <w:r>
        <w:tab/>
        <w:t>Interlink Electronics FSR 406 Data Sheet.</w:t>
      </w:r>
    </w:p>
    <w:p w14:paraId="0EEAC71A" w14:textId="77777777" w:rsidR="00DD750F" w:rsidRDefault="00DD750F" w:rsidP="00DD750F">
      <w:pPr>
        <w:pStyle w:val="Bibliography"/>
      </w:pPr>
      <w:r>
        <w:t xml:space="preserve">65.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5FE4F84D" w14:textId="77777777" w:rsidR="00DD750F" w:rsidRDefault="00DD750F" w:rsidP="00DD750F">
      <w:pPr>
        <w:pStyle w:val="Bibliography"/>
      </w:pPr>
      <w:r>
        <w:t xml:space="preserve">66.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6E16833A" w14:textId="77777777" w:rsidR="00DD750F" w:rsidRDefault="00DD750F" w:rsidP="00DD750F">
      <w:pPr>
        <w:pStyle w:val="Bibliography"/>
      </w:pPr>
      <w:r>
        <w:t xml:space="preserve">67.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70B53F6E" w14:textId="77777777" w:rsidR="00DD750F" w:rsidRDefault="00DD750F" w:rsidP="00DD750F">
      <w:pPr>
        <w:pStyle w:val="Bibliography"/>
      </w:pPr>
      <w:r>
        <w:t xml:space="preserve">68. </w:t>
      </w:r>
      <w:r>
        <w:tab/>
      </w:r>
      <w:proofErr w:type="spellStart"/>
      <w:r>
        <w:t>SpectraSymbol</w:t>
      </w:r>
      <w:proofErr w:type="spellEnd"/>
      <w:r>
        <w:t xml:space="preserve"> Flex Sensor Data Sheet 2014.</w:t>
      </w:r>
    </w:p>
    <w:p w14:paraId="744F466F" w14:textId="77777777" w:rsidR="00DD750F" w:rsidRDefault="00DD750F" w:rsidP="00DD750F">
      <w:pPr>
        <w:pStyle w:val="Bibliography"/>
      </w:pPr>
      <w:r>
        <w:t xml:space="preserve">69. </w:t>
      </w:r>
      <w:r>
        <w:tab/>
      </w:r>
      <w:proofErr w:type="spellStart"/>
      <w:r>
        <w:t>SpectraSymbol</w:t>
      </w:r>
      <w:proofErr w:type="spellEnd"/>
      <w:r>
        <w:t xml:space="preserve"> Flex Sensor 2.2.</w:t>
      </w:r>
    </w:p>
    <w:p w14:paraId="204E0AAF" w14:textId="77777777" w:rsidR="00DD750F" w:rsidRDefault="00DD750F" w:rsidP="00DD750F">
      <w:pPr>
        <w:pStyle w:val="Bibliography"/>
      </w:pPr>
      <w:r>
        <w:t xml:space="preserve">70.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6CFCA6E0" w14:textId="77777777" w:rsidR="00DD750F" w:rsidRDefault="00DD750F" w:rsidP="00DD750F">
      <w:pPr>
        <w:pStyle w:val="Bibliography"/>
      </w:pPr>
      <w:r>
        <w:t xml:space="preserve">71.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39ACE45" w14:textId="77777777" w:rsidR="00DD750F" w:rsidRDefault="00DD750F" w:rsidP="00DD750F">
      <w:pPr>
        <w:pStyle w:val="Bibliography"/>
      </w:pPr>
      <w:r>
        <w:t xml:space="preserve">72.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4E80050" w14:textId="77777777" w:rsidR="00DD750F" w:rsidRDefault="00DD750F" w:rsidP="00DD750F">
      <w:pPr>
        <w:pStyle w:val="Bibliography"/>
      </w:pPr>
      <w:r>
        <w:t xml:space="preserve">73.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6360CF55" w14:textId="77777777" w:rsidR="00DD750F" w:rsidRDefault="00DD750F" w:rsidP="00DD750F">
      <w:pPr>
        <w:pStyle w:val="Bibliography"/>
      </w:pPr>
      <w:r>
        <w:t xml:space="preserve">74. </w:t>
      </w:r>
      <w:r>
        <w:tab/>
      </w:r>
      <w:proofErr w:type="spellStart"/>
      <w:r>
        <w:t>Kundaliya</w:t>
      </w:r>
      <w:proofErr w:type="spellEnd"/>
      <w:r>
        <w:t xml:space="preserve">, B.; Patel, S.; Patel, J.; Barot, P.; Hadia, S.K. </w:t>
      </w:r>
      <w:r>
        <w:rPr>
          <w:i/>
          <w:iCs/>
        </w:rPr>
        <w:t>An IoT and Cloud Enabled Smart Chair for Detection and Notification of Wrong Seating Posture</w:t>
      </w:r>
      <w:r>
        <w:t>; In Review, 2022;</w:t>
      </w:r>
    </w:p>
    <w:p w14:paraId="13FEDAA8" w14:textId="77777777" w:rsidR="00DD750F" w:rsidRDefault="00DD750F" w:rsidP="00DD750F">
      <w:pPr>
        <w:pStyle w:val="Bibliography"/>
      </w:pPr>
      <w:r>
        <w:t xml:space="preserve">75.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33170C4A" w14:textId="77777777" w:rsidR="00DD750F" w:rsidRDefault="00DD750F" w:rsidP="00DD750F">
      <w:pPr>
        <w:pStyle w:val="Bibliography"/>
      </w:pPr>
      <w:r>
        <w:lastRenderedPageBreak/>
        <w:t xml:space="preserve">76.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163F41A3" w14:textId="77777777" w:rsidR="00DD750F" w:rsidRDefault="00DD750F" w:rsidP="00DD750F">
      <w:pPr>
        <w:pStyle w:val="Bibliography"/>
      </w:pPr>
      <w:r>
        <w:t xml:space="preserve">77. </w:t>
      </w:r>
      <w:r>
        <w:tab/>
        <w:t xml:space="preserve">Davison, A.C. </w:t>
      </w:r>
      <w:r>
        <w:rPr>
          <w:i/>
          <w:iCs/>
        </w:rPr>
        <w:t>Statistical Models</w:t>
      </w:r>
      <w:r>
        <w:t>; Cambridge University Press: Cambridge, U.K., 2003; ISBN 978-0-511-67497-6.</w:t>
      </w:r>
    </w:p>
    <w:p w14:paraId="13C5BA06" w14:textId="77777777" w:rsidR="00DD750F" w:rsidRDefault="00DD750F" w:rsidP="00DD750F">
      <w:pPr>
        <w:pStyle w:val="Bibliography"/>
      </w:pPr>
      <w:r>
        <w:t xml:space="preserve">78.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237E2750" w14:textId="77777777" w:rsidR="00DD750F" w:rsidRDefault="00DD750F" w:rsidP="00DD750F">
      <w:pPr>
        <w:pStyle w:val="Bibliography"/>
      </w:pPr>
      <w:r>
        <w:t xml:space="preserve">79.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39B6E534" w14:textId="77777777" w:rsidR="00DD750F" w:rsidRDefault="00DD750F" w:rsidP="00DD750F">
      <w:pPr>
        <w:pStyle w:val="Bibliography"/>
      </w:pPr>
      <w:r>
        <w:t xml:space="preserve">80.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269–280, doi:10.1016/j.inffus.2019.09.002.</w:t>
      </w:r>
    </w:p>
    <w:p w14:paraId="3883DE1F" w14:textId="77777777" w:rsidR="00DD750F" w:rsidRDefault="00DD750F" w:rsidP="00DD750F">
      <w:pPr>
        <w:pStyle w:val="Bibliography"/>
      </w:pPr>
      <w:r>
        <w:t xml:space="preserve">81.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46–57, doi:10.1016/j.future.2017.04.045.</w:t>
      </w:r>
    </w:p>
    <w:p w14:paraId="35ED2A1F" w14:textId="77777777" w:rsidR="00DD750F" w:rsidRDefault="00DD750F" w:rsidP="00DD750F">
      <w:pPr>
        <w:pStyle w:val="Bibliography"/>
      </w:pPr>
      <w:r>
        <w:t xml:space="preserve">82.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6675BF73" w14:textId="77777777" w:rsidR="00DD750F" w:rsidRDefault="00DD750F" w:rsidP="00DD750F">
      <w:pPr>
        <w:pStyle w:val="Bibliography"/>
      </w:pPr>
      <w:r>
        <w:t xml:space="preserve">83.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6D356CA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1656DC">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1T00:16:00Z" w:initials="DO">
    <w:p w14:paraId="1D619F22" w14:textId="77777777" w:rsidR="00AB256C" w:rsidRDefault="00AB256C" w:rsidP="00AB256C">
      <w:pPr>
        <w:pStyle w:val="CommentText"/>
        <w:jc w:val="left"/>
      </w:pPr>
      <w:r>
        <w:rPr>
          <w:rStyle w:val="CommentReference"/>
        </w:rPr>
        <w:annotationRef/>
      </w:r>
      <w:r>
        <w:t>The authors should provide more details on the search strategy, including the specific keywords used and any additional inclusion/exclusion criteria applied during the screening process.</w:t>
      </w:r>
    </w:p>
  </w:comment>
  <w:comment w:id="2" w:author="Odesola D F (FCES)" w:date="2024-04-21T00:18:00Z" w:initials="DO">
    <w:p w14:paraId="2BC4526C" w14:textId="77777777" w:rsidR="00E308A2" w:rsidRDefault="00E308A2" w:rsidP="00E308A2">
      <w:pPr>
        <w:pStyle w:val="CommentText"/>
        <w:jc w:val="left"/>
      </w:pPr>
      <w:r>
        <w:rPr>
          <w:rStyle w:val="CommentReference"/>
        </w:rPr>
        <w:annotationRef/>
      </w:r>
      <w:r>
        <w:t>A chapter should be devoted to explaining posture detection and detection techniques. The author presented detection models in 4.3. and the authors should present traditional statistical models as well as rule-based and intelligent techniques besides CNN</w:t>
      </w:r>
    </w:p>
  </w:comment>
  <w:comment w:id="3" w:author="Odesola D F (FCES)" w:date="2024-04-21T00:18:00Z" w:initials="DO">
    <w:p w14:paraId="4CE19340" w14:textId="6890CE8F" w:rsidR="00E308A2" w:rsidRDefault="00E308A2" w:rsidP="00E308A2">
      <w:pPr>
        <w:pStyle w:val="CommentText"/>
        <w:jc w:val="left"/>
      </w:pPr>
      <w:r>
        <w:rPr>
          <w:rStyle w:val="CommentReference"/>
        </w:rPr>
        <w:annotationRef/>
      </w:r>
      <w:r>
        <w:t>The discussion section can be expanded to explore the potential implications of integrating multiple sensor types for enhanced posture classification and the challenges associated with such an approach.</w:t>
      </w:r>
    </w:p>
  </w:comment>
  <w:comment w:id="4" w:author="Odesola D F (FCES)" w:date="2024-04-21T00:18:00Z" w:initials="DO">
    <w:p w14:paraId="2430E9BC" w14:textId="77777777" w:rsidR="00E308A2" w:rsidRDefault="00E308A2" w:rsidP="00E308A2">
      <w:pPr>
        <w:pStyle w:val="CommentText"/>
        <w:jc w:val="left"/>
      </w:pPr>
      <w:r>
        <w:rPr>
          <w:rStyle w:val="CommentReference"/>
        </w:rPr>
        <w:annotationRef/>
      </w:r>
      <w:r>
        <w:t>You need to discuss the feasibility and cost-effectiveness of implementing smart sensing chair systems in real-world settings, such as offices or healthcare facilities.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619F22" w15:done="0"/>
  <w15:commentEx w15:paraId="2BC4526C" w15:done="0"/>
  <w15:commentEx w15:paraId="4CE19340" w15:done="0"/>
  <w15:commentEx w15:paraId="2430E9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C6A6859" w16cex:dateUtc="2024-04-20T23:16:00Z"/>
  <w16cex:commentExtensible w16cex:durableId="4EACBCEB" w16cex:dateUtc="2024-04-20T23:18:00Z"/>
  <w16cex:commentExtensible w16cex:durableId="4703E9E2" w16cex:dateUtc="2024-04-20T23:18:00Z"/>
  <w16cex:commentExtensible w16cex:durableId="03BB287D" w16cex:dateUtc="2024-04-20T2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619F22" w16cid:durableId="3C6A6859"/>
  <w16cid:commentId w16cid:paraId="2BC4526C" w16cid:durableId="4EACBCEB"/>
  <w16cid:commentId w16cid:paraId="4CE19340" w16cid:durableId="4703E9E2"/>
  <w16cid:commentId w16cid:paraId="2430E9BC" w16cid:durableId="03BB28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62F9D" w14:textId="77777777" w:rsidR="001656DC" w:rsidRPr="00621204" w:rsidRDefault="001656DC">
      <w:pPr>
        <w:spacing w:line="240" w:lineRule="auto"/>
      </w:pPr>
      <w:r w:rsidRPr="00621204">
        <w:separator/>
      </w:r>
    </w:p>
    <w:p w14:paraId="264D75E6" w14:textId="77777777" w:rsidR="001656DC" w:rsidRDefault="001656DC"/>
  </w:endnote>
  <w:endnote w:type="continuationSeparator" w:id="0">
    <w:p w14:paraId="0CBE12CD" w14:textId="77777777" w:rsidR="001656DC" w:rsidRPr="00621204" w:rsidRDefault="001656DC">
      <w:pPr>
        <w:spacing w:line="240" w:lineRule="auto"/>
      </w:pPr>
      <w:r w:rsidRPr="00621204">
        <w:continuationSeparator/>
      </w:r>
    </w:p>
    <w:p w14:paraId="72E3F472" w14:textId="77777777" w:rsidR="001656DC" w:rsidRDefault="001656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0F1303" w14:textId="77777777" w:rsidR="001656DC" w:rsidRPr="00621204" w:rsidRDefault="001656DC">
      <w:pPr>
        <w:spacing w:line="240" w:lineRule="auto"/>
      </w:pPr>
      <w:r w:rsidRPr="00621204">
        <w:separator/>
      </w:r>
    </w:p>
    <w:p w14:paraId="47594DEE" w14:textId="77777777" w:rsidR="001656DC" w:rsidRDefault="001656DC"/>
  </w:footnote>
  <w:footnote w:type="continuationSeparator" w:id="0">
    <w:p w14:paraId="143E508C" w14:textId="77777777" w:rsidR="001656DC" w:rsidRPr="00621204" w:rsidRDefault="001656DC">
      <w:pPr>
        <w:spacing w:line="240" w:lineRule="auto"/>
      </w:pPr>
      <w:r w:rsidRPr="00621204">
        <w:continuationSeparator/>
      </w:r>
    </w:p>
    <w:p w14:paraId="35A4B964" w14:textId="77777777" w:rsidR="001656DC" w:rsidRDefault="001656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6F35"/>
    <w:rsid w:val="00007274"/>
    <w:rsid w:val="00007D3D"/>
    <w:rsid w:val="000110FB"/>
    <w:rsid w:val="00012035"/>
    <w:rsid w:val="000122AB"/>
    <w:rsid w:val="000128E9"/>
    <w:rsid w:val="00012F4D"/>
    <w:rsid w:val="00013DA3"/>
    <w:rsid w:val="0001448F"/>
    <w:rsid w:val="00014839"/>
    <w:rsid w:val="00014AC9"/>
    <w:rsid w:val="00015563"/>
    <w:rsid w:val="000162A3"/>
    <w:rsid w:val="0001720C"/>
    <w:rsid w:val="00017E67"/>
    <w:rsid w:val="0002025E"/>
    <w:rsid w:val="000205B9"/>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640E"/>
    <w:rsid w:val="0009645C"/>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482A"/>
    <w:rsid w:val="001049E8"/>
    <w:rsid w:val="00104A38"/>
    <w:rsid w:val="0010537E"/>
    <w:rsid w:val="00106602"/>
    <w:rsid w:val="00106828"/>
    <w:rsid w:val="00106BC1"/>
    <w:rsid w:val="00107716"/>
    <w:rsid w:val="00107B8E"/>
    <w:rsid w:val="00107DC1"/>
    <w:rsid w:val="0011342F"/>
    <w:rsid w:val="00113AFF"/>
    <w:rsid w:val="00114546"/>
    <w:rsid w:val="0011586B"/>
    <w:rsid w:val="00115E34"/>
    <w:rsid w:val="001163E0"/>
    <w:rsid w:val="0011697C"/>
    <w:rsid w:val="00116A62"/>
    <w:rsid w:val="00116D08"/>
    <w:rsid w:val="00117995"/>
    <w:rsid w:val="001210CA"/>
    <w:rsid w:val="001217FD"/>
    <w:rsid w:val="00122648"/>
    <w:rsid w:val="0012339E"/>
    <w:rsid w:val="00123BD9"/>
    <w:rsid w:val="00125418"/>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6DC"/>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50A"/>
    <w:rsid w:val="0021166F"/>
    <w:rsid w:val="002122F2"/>
    <w:rsid w:val="00214271"/>
    <w:rsid w:val="00215DD9"/>
    <w:rsid w:val="002162FC"/>
    <w:rsid w:val="0021654F"/>
    <w:rsid w:val="00216AD8"/>
    <w:rsid w:val="00216B62"/>
    <w:rsid w:val="0021739A"/>
    <w:rsid w:val="0021778B"/>
    <w:rsid w:val="00217BC0"/>
    <w:rsid w:val="00220926"/>
    <w:rsid w:val="002223C5"/>
    <w:rsid w:val="00222CA6"/>
    <w:rsid w:val="00222D56"/>
    <w:rsid w:val="00224451"/>
    <w:rsid w:val="00226367"/>
    <w:rsid w:val="002272C9"/>
    <w:rsid w:val="002301F9"/>
    <w:rsid w:val="00230BB2"/>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255"/>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20FE"/>
    <w:rsid w:val="002F2184"/>
    <w:rsid w:val="002F26EF"/>
    <w:rsid w:val="002F2A28"/>
    <w:rsid w:val="002F3AF5"/>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4DB4"/>
    <w:rsid w:val="003153CD"/>
    <w:rsid w:val="00315D74"/>
    <w:rsid w:val="00316272"/>
    <w:rsid w:val="00317A4F"/>
    <w:rsid w:val="00317AC0"/>
    <w:rsid w:val="003203C3"/>
    <w:rsid w:val="00320D3C"/>
    <w:rsid w:val="0032122F"/>
    <w:rsid w:val="00326141"/>
    <w:rsid w:val="0032737B"/>
    <w:rsid w:val="0033058F"/>
    <w:rsid w:val="00330DB5"/>
    <w:rsid w:val="003317E6"/>
    <w:rsid w:val="00331A15"/>
    <w:rsid w:val="0033254D"/>
    <w:rsid w:val="003327F4"/>
    <w:rsid w:val="00333BCC"/>
    <w:rsid w:val="00334FE4"/>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BC1"/>
    <w:rsid w:val="00363286"/>
    <w:rsid w:val="0036367B"/>
    <w:rsid w:val="003637BB"/>
    <w:rsid w:val="00363A61"/>
    <w:rsid w:val="00363F03"/>
    <w:rsid w:val="003652CD"/>
    <w:rsid w:val="00365487"/>
    <w:rsid w:val="0036557C"/>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B0E"/>
    <w:rsid w:val="0038367F"/>
    <w:rsid w:val="0038377F"/>
    <w:rsid w:val="00383DE8"/>
    <w:rsid w:val="00384451"/>
    <w:rsid w:val="00385582"/>
    <w:rsid w:val="003856B6"/>
    <w:rsid w:val="00385C42"/>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5F0"/>
    <w:rsid w:val="003A6680"/>
    <w:rsid w:val="003A78BB"/>
    <w:rsid w:val="003A79BE"/>
    <w:rsid w:val="003A7E8F"/>
    <w:rsid w:val="003B2913"/>
    <w:rsid w:val="003B2F4C"/>
    <w:rsid w:val="003B3247"/>
    <w:rsid w:val="003B353A"/>
    <w:rsid w:val="003B4977"/>
    <w:rsid w:val="003B4AFD"/>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8E1"/>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750D"/>
    <w:rsid w:val="00430029"/>
    <w:rsid w:val="00430066"/>
    <w:rsid w:val="004301D0"/>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B5B"/>
    <w:rsid w:val="004A7BF9"/>
    <w:rsid w:val="004B06BB"/>
    <w:rsid w:val="004B0A6B"/>
    <w:rsid w:val="004B0BB4"/>
    <w:rsid w:val="004B2B0E"/>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4940"/>
    <w:rsid w:val="0051511F"/>
    <w:rsid w:val="00515335"/>
    <w:rsid w:val="0051664E"/>
    <w:rsid w:val="00516945"/>
    <w:rsid w:val="00517D4A"/>
    <w:rsid w:val="005202BB"/>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BC2"/>
    <w:rsid w:val="005F6ED5"/>
    <w:rsid w:val="005F772D"/>
    <w:rsid w:val="00601237"/>
    <w:rsid w:val="00601AF3"/>
    <w:rsid w:val="00601B2D"/>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CE7"/>
    <w:rsid w:val="00634964"/>
    <w:rsid w:val="00634BD9"/>
    <w:rsid w:val="00634D4A"/>
    <w:rsid w:val="00635000"/>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3BE6"/>
    <w:rsid w:val="00674361"/>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990"/>
    <w:rsid w:val="006A0F39"/>
    <w:rsid w:val="006A2084"/>
    <w:rsid w:val="006A279D"/>
    <w:rsid w:val="006A2C5F"/>
    <w:rsid w:val="006A325D"/>
    <w:rsid w:val="006A48F2"/>
    <w:rsid w:val="006A64EF"/>
    <w:rsid w:val="006A6CA0"/>
    <w:rsid w:val="006A7EA6"/>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EEF"/>
    <w:rsid w:val="00725A06"/>
    <w:rsid w:val="00725E63"/>
    <w:rsid w:val="007262F6"/>
    <w:rsid w:val="007272C8"/>
    <w:rsid w:val="007273C6"/>
    <w:rsid w:val="00730AE0"/>
    <w:rsid w:val="0073143D"/>
    <w:rsid w:val="00731639"/>
    <w:rsid w:val="00731DCA"/>
    <w:rsid w:val="00732927"/>
    <w:rsid w:val="007331AC"/>
    <w:rsid w:val="007333A0"/>
    <w:rsid w:val="00733815"/>
    <w:rsid w:val="00733979"/>
    <w:rsid w:val="00733AA7"/>
    <w:rsid w:val="007340C0"/>
    <w:rsid w:val="0073477D"/>
    <w:rsid w:val="00734A9C"/>
    <w:rsid w:val="00735236"/>
    <w:rsid w:val="00735819"/>
    <w:rsid w:val="0073582C"/>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5170B"/>
    <w:rsid w:val="00751E1A"/>
    <w:rsid w:val="00751EAD"/>
    <w:rsid w:val="00753355"/>
    <w:rsid w:val="0075353B"/>
    <w:rsid w:val="00753912"/>
    <w:rsid w:val="00753D13"/>
    <w:rsid w:val="00755137"/>
    <w:rsid w:val="007559F6"/>
    <w:rsid w:val="00755FD4"/>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204F"/>
    <w:rsid w:val="007B36C8"/>
    <w:rsid w:val="007B4CEF"/>
    <w:rsid w:val="007B5159"/>
    <w:rsid w:val="007B529D"/>
    <w:rsid w:val="007B5711"/>
    <w:rsid w:val="007B65CE"/>
    <w:rsid w:val="007B6CED"/>
    <w:rsid w:val="007C07E2"/>
    <w:rsid w:val="007C0F86"/>
    <w:rsid w:val="007C1BE1"/>
    <w:rsid w:val="007C1C41"/>
    <w:rsid w:val="007C2AC7"/>
    <w:rsid w:val="007C2C45"/>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106B"/>
    <w:rsid w:val="007F2629"/>
    <w:rsid w:val="007F26A9"/>
    <w:rsid w:val="007F3B63"/>
    <w:rsid w:val="007F5342"/>
    <w:rsid w:val="007F67D7"/>
    <w:rsid w:val="007F75EE"/>
    <w:rsid w:val="007F7AF7"/>
    <w:rsid w:val="00801860"/>
    <w:rsid w:val="008032AA"/>
    <w:rsid w:val="00804386"/>
    <w:rsid w:val="00804934"/>
    <w:rsid w:val="00804D4F"/>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541B"/>
    <w:rsid w:val="008F6696"/>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2526"/>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5B1"/>
    <w:rsid w:val="00995D07"/>
    <w:rsid w:val="00996B6E"/>
    <w:rsid w:val="00996C22"/>
    <w:rsid w:val="00997334"/>
    <w:rsid w:val="00997560"/>
    <w:rsid w:val="009A1C5B"/>
    <w:rsid w:val="009A35EA"/>
    <w:rsid w:val="009A44F2"/>
    <w:rsid w:val="009A47C9"/>
    <w:rsid w:val="009A4C12"/>
    <w:rsid w:val="009A4CE3"/>
    <w:rsid w:val="009A520A"/>
    <w:rsid w:val="009A5A6C"/>
    <w:rsid w:val="009A5D81"/>
    <w:rsid w:val="009A62E2"/>
    <w:rsid w:val="009A7014"/>
    <w:rsid w:val="009A7A46"/>
    <w:rsid w:val="009B033E"/>
    <w:rsid w:val="009B09F4"/>
    <w:rsid w:val="009B0D8E"/>
    <w:rsid w:val="009B20DA"/>
    <w:rsid w:val="009B285B"/>
    <w:rsid w:val="009B2E14"/>
    <w:rsid w:val="009B37F9"/>
    <w:rsid w:val="009B462E"/>
    <w:rsid w:val="009B50BF"/>
    <w:rsid w:val="009B5CD5"/>
    <w:rsid w:val="009B5CD7"/>
    <w:rsid w:val="009B5E9E"/>
    <w:rsid w:val="009B65CD"/>
    <w:rsid w:val="009B6663"/>
    <w:rsid w:val="009B6D1C"/>
    <w:rsid w:val="009B73F0"/>
    <w:rsid w:val="009B7C0A"/>
    <w:rsid w:val="009C0E82"/>
    <w:rsid w:val="009C1044"/>
    <w:rsid w:val="009C1197"/>
    <w:rsid w:val="009C227B"/>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67EA"/>
    <w:rsid w:val="00A06D8E"/>
    <w:rsid w:val="00A070B0"/>
    <w:rsid w:val="00A0729C"/>
    <w:rsid w:val="00A10201"/>
    <w:rsid w:val="00A1079D"/>
    <w:rsid w:val="00A10AAE"/>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90F41"/>
    <w:rsid w:val="00B911AF"/>
    <w:rsid w:val="00B92230"/>
    <w:rsid w:val="00B94956"/>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458C"/>
    <w:rsid w:val="00BC55A0"/>
    <w:rsid w:val="00BC60EC"/>
    <w:rsid w:val="00BC6142"/>
    <w:rsid w:val="00BC6E69"/>
    <w:rsid w:val="00BC7983"/>
    <w:rsid w:val="00BC7B4D"/>
    <w:rsid w:val="00BD0F11"/>
    <w:rsid w:val="00BD10C0"/>
    <w:rsid w:val="00BD15CF"/>
    <w:rsid w:val="00BD1827"/>
    <w:rsid w:val="00BD2995"/>
    <w:rsid w:val="00BD2E7A"/>
    <w:rsid w:val="00BD574B"/>
    <w:rsid w:val="00BD7316"/>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6337"/>
    <w:rsid w:val="00BF6B93"/>
    <w:rsid w:val="00BF749B"/>
    <w:rsid w:val="00BF76FB"/>
    <w:rsid w:val="00C013A4"/>
    <w:rsid w:val="00C0194E"/>
    <w:rsid w:val="00C02D89"/>
    <w:rsid w:val="00C02D9D"/>
    <w:rsid w:val="00C033A3"/>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2CC6"/>
    <w:rsid w:val="00C5421F"/>
    <w:rsid w:val="00C5431D"/>
    <w:rsid w:val="00C55C4B"/>
    <w:rsid w:val="00C56455"/>
    <w:rsid w:val="00C61CD6"/>
    <w:rsid w:val="00C62032"/>
    <w:rsid w:val="00C62140"/>
    <w:rsid w:val="00C6225B"/>
    <w:rsid w:val="00C63515"/>
    <w:rsid w:val="00C63CFB"/>
    <w:rsid w:val="00C63D60"/>
    <w:rsid w:val="00C642FB"/>
    <w:rsid w:val="00C64437"/>
    <w:rsid w:val="00C64914"/>
    <w:rsid w:val="00C6499E"/>
    <w:rsid w:val="00C64CF9"/>
    <w:rsid w:val="00C67282"/>
    <w:rsid w:val="00C67E4C"/>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B0"/>
    <w:rsid w:val="00CA1D7B"/>
    <w:rsid w:val="00CA328D"/>
    <w:rsid w:val="00CA3653"/>
    <w:rsid w:val="00CA3C9E"/>
    <w:rsid w:val="00CA43AB"/>
    <w:rsid w:val="00CA4948"/>
    <w:rsid w:val="00CA5757"/>
    <w:rsid w:val="00CA58DF"/>
    <w:rsid w:val="00CA5966"/>
    <w:rsid w:val="00CA652D"/>
    <w:rsid w:val="00CB101D"/>
    <w:rsid w:val="00CB1FB8"/>
    <w:rsid w:val="00CB219E"/>
    <w:rsid w:val="00CB22A4"/>
    <w:rsid w:val="00CB3174"/>
    <w:rsid w:val="00CB3DE3"/>
    <w:rsid w:val="00CB4382"/>
    <w:rsid w:val="00CB4660"/>
    <w:rsid w:val="00CB4C17"/>
    <w:rsid w:val="00CB58AE"/>
    <w:rsid w:val="00CB694E"/>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7365"/>
    <w:rsid w:val="00CC73E3"/>
    <w:rsid w:val="00CC7AF8"/>
    <w:rsid w:val="00CD0D38"/>
    <w:rsid w:val="00CD148F"/>
    <w:rsid w:val="00CD1929"/>
    <w:rsid w:val="00CD208D"/>
    <w:rsid w:val="00CD2478"/>
    <w:rsid w:val="00CD2DF0"/>
    <w:rsid w:val="00CD35FD"/>
    <w:rsid w:val="00CD48E0"/>
    <w:rsid w:val="00CD4B8A"/>
    <w:rsid w:val="00CD5673"/>
    <w:rsid w:val="00CD5D9D"/>
    <w:rsid w:val="00CD5E42"/>
    <w:rsid w:val="00CD6C60"/>
    <w:rsid w:val="00CD6EE9"/>
    <w:rsid w:val="00CD7179"/>
    <w:rsid w:val="00CD7AFA"/>
    <w:rsid w:val="00CD7FE7"/>
    <w:rsid w:val="00CE27E6"/>
    <w:rsid w:val="00CE3093"/>
    <w:rsid w:val="00CE32EB"/>
    <w:rsid w:val="00CE340B"/>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2D5C"/>
    <w:rsid w:val="00D53384"/>
    <w:rsid w:val="00D53CEE"/>
    <w:rsid w:val="00D54255"/>
    <w:rsid w:val="00D5488A"/>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5AD"/>
    <w:rsid w:val="00D76FE6"/>
    <w:rsid w:val="00D80B3B"/>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6863"/>
    <w:rsid w:val="00DF6BFF"/>
    <w:rsid w:val="00DF7608"/>
    <w:rsid w:val="00E02AA2"/>
    <w:rsid w:val="00E02FF8"/>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08A2"/>
    <w:rsid w:val="00E310F2"/>
    <w:rsid w:val="00E3177A"/>
    <w:rsid w:val="00E31924"/>
    <w:rsid w:val="00E32DAE"/>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CAC"/>
    <w:rsid w:val="00EB224F"/>
    <w:rsid w:val="00EB315D"/>
    <w:rsid w:val="00EB35F6"/>
    <w:rsid w:val="00EB44AE"/>
    <w:rsid w:val="00EB46C5"/>
    <w:rsid w:val="00EB475A"/>
    <w:rsid w:val="00EB6EB2"/>
    <w:rsid w:val="00EC0EB0"/>
    <w:rsid w:val="00EC0F93"/>
    <w:rsid w:val="00EC1007"/>
    <w:rsid w:val="00EC33A0"/>
    <w:rsid w:val="00EC5DD4"/>
    <w:rsid w:val="00ED057C"/>
    <w:rsid w:val="00ED0684"/>
    <w:rsid w:val="00ED0E67"/>
    <w:rsid w:val="00ED21A3"/>
    <w:rsid w:val="00ED357F"/>
    <w:rsid w:val="00ED4102"/>
    <w:rsid w:val="00ED4D91"/>
    <w:rsid w:val="00ED6173"/>
    <w:rsid w:val="00ED6DC8"/>
    <w:rsid w:val="00ED72B2"/>
    <w:rsid w:val="00ED7460"/>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74C"/>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7055"/>
    <w:rsid w:val="00F4721A"/>
    <w:rsid w:val="00F4777B"/>
    <w:rsid w:val="00F478F0"/>
    <w:rsid w:val="00F508C6"/>
    <w:rsid w:val="00F52410"/>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14C0"/>
    <w:rsid w:val="00F71585"/>
    <w:rsid w:val="00F71C9E"/>
    <w:rsid w:val="00F71F59"/>
    <w:rsid w:val="00F72ADB"/>
    <w:rsid w:val="00F72E26"/>
    <w:rsid w:val="00F745BF"/>
    <w:rsid w:val="00F74A92"/>
    <w:rsid w:val="00F74CA4"/>
    <w:rsid w:val="00F75871"/>
    <w:rsid w:val="00F763F5"/>
    <w:rsid w:val="00F76BD6"/>
    <w:rsid w:val="00F770BB"/>
    <w:rsid w:val="00F77958"/>
    <w:rsid w:val="00F80949"/>
    <w:rsid w:val="00F80A23"/>
    <w:rsid w:val="00F80EB8"/>
    <w:rsid w:val="00F810D9"/>
    <w:rsid w:val="00F81243"/>
    <w:rsid w:val="00F821AA"/>
    <w:rsid w:val="00F82665"/>
    <w:rsid w:val="00F82AC5"/>
    <w:rsid w:val="00F82AEC"/>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71"/>
    <w:rsid w:val="00FC1D18"/>
    <w:rsid w:val="00FC1D78"/>
    <w:rsid w:val="00FC1F23"/>
    <w:rsid w:val="00FC2490"/>
    <w:rsid w:val="00FC3929"/>
    <w:rsid w:val="00FC3BCF"/>
    <w:rsid w:val="00FC471A"/>
    <w:rsid w:val="00FC6A52"/>
    <w:rsid w:val="00FD0DE0"/>
    <w:rsid w:val="00FD1A7B"/>
    <w:rsid w:val="00FD2195"/>
    <w:rsid w:val="00FD2242"/>
    <w:rsid w:val="00FD228B"/>
    <w:rsid w:val="00FD2F87"/>
    <w:rsid w:val="00FD30FF"/>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comments" Target="comments.xml"/><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8/08/relationships/commentsExtensible" Target="commentsExtensible.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892F395E-52AD-42BB-B2C1-4B87CF91D0C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09F0645D-E460-4EBC-AF5D-CA49B4B5E11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1C571D83-49A5-4C78-A81E-AE5D88C841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89D59FDD-A816-4DBF-B896-56017AF435D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F512815C-FAFD-468C-ACF2-E3F5113A9F3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8E5B844B-91D1-46B4-BFB5-59B824DE0A9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1EA58E67-3D43-4995-9A6F-B4F8D6CB0326}"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9C4EC3F1-1162-418F-99B1-022E9615900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ADE04B5-D58E-42F8-A6DE-FDB700CEDBA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6E4596A5-DE9F-4626-ACE6-88251F1001F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9F2B188F-B529-42DF-AA6C-0D92CB95D93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21842</TotalTime>
  <Pages>25</Pages>
  <Words>51936</Words>
  <Characters>296036</Characters>
  <Application>Microsoft Office Word</Application>
  <DocSecurity>0</DocSecurity>
  <Lines>2466</Lines>
  <Paragraphs>694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347278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581</cp:revision>
  <cp:lastPrinted>2024-03-12T21:55:00Z</cp:lastPrinted>
  <dcterms:created xsi:type="dcterms:W3CDTF">2024-01-18T09:54:00Z</dcterms:created>
  <dcterms:modified xsi:type="dcterms:W3CDTF">2024-04-23T17:29:00Z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id="2b87Jxo3"/&gt;&lt;style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