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6D844941"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cutting-edge sensor technologies have been introduced as a viable solution for the real-time</w:t>
      </w:r>
      <w:r w:rsidR="00EE5BC4" w:rsidRPr="0095269D">
        <w:t xml:space="preserve"> </w:t>
      </w:r>
      <w:r w:rsidR="00EE5BC4" w:rsidRPr="0095269D">
        <w:rPr>
          <w:lang w:val="en-GB"/>
        </w:rPr>
        <w:t>detection, classification, and monitoring of sitting postures, aiming to mitigate the risk of</w:t>
      </w:r>
      <w:r w:rsidR="00EE5BC4" w:rsidRPr="0095269D">
        <w:t xml:space="preserve"> </w:t>
      </w:r>
      <w:r w:rsidR="00EE5BC4" w:rsidRPr="0095269D">
        <w:rPr>
          <w:lang w:val="en-GB"/>
        </w:rPr>
        <w:t xml:space="preserve">musculoskeletal disorders and promote overall health. This </w:t>
      </w:r>
      <w:r w:rsidR="004775C3">
        <w:rPr>
          <w:lang w:val="en-GB"/>
        </w:rPr>
        <w:t>comprehensive</w:t>
      </w:r>
      <w:r w:rsidR="00EE5BC4" w:rsidRPr="0095269D">
        <w:rPr>
          <w:lang w:val="en-GB"/>
        </w:rPr>
        <w:t xml:space="preserve"> literature review evaluates</w:t>
      </w:r>
      <w:r w:rsidR="00EE5BC4" w:rsidRPr="0095269D">
        <w:t xml:space="preserve"> </w:t>
      </w:r>
      <w:r w:rsidR="00EE5BC4" w:rsidRPr="0095269D">
        <w:rPr>
          <w:lang w:val="en-GB"/>
        </w:rPr>
        <w:t>the current body of research on smart-sensing chairs, with a specific focus on the strategies used</w:t>
      </w:r>
      <w:r w:rsidR="00EE5BC4" w:rsidRPr="0095269D">
        <w:t xml:space="preserve"> </w:t>
      </w:r>
      <w:r w:rsidR="00EE5BC4" w:rsidRPr="0095269D">
        <w:rPr>
          <w:lang w:val="en-GB"/>
        </w:rPr>
        <w:t>for posture detection and classification, as well as the effectiveness of different sensor</w:t>
      </w:r>
      <w:r w:rsidR="00EE5BC4" w:rsidRPr="0095269D">
        <w:t xml:space="preserve"> </w:t>
      </w:r>
      <w:r w:rsidR="00EE5BC4" w:rsidRPr="0095269D">
        <w:rPr>
          <w:lang w:val="en-GB"/>
        </w:rPr>
        <w:t>technologies. A meticulous search across MDPI, IEEE, and Google Scholar databases yielded 3</w:t>
      </w:r>
      <w:r w:rsidR="0095269D" w:rsidRPr="0095269D">
        <w:t>4</w:t>
      </w:r>
      <w:r w:rsidR="00EE5BC4" w:rsidRPr="0095269D">
        <w:t xml:space="preserve"> </w:t>
      </w:r>
      <w:r w:rsidR="00EE5BC4" w:rsidRPr="0095269D">
        <w:rPr>
          <w:lang w:val="en-GB"/>
        </w:rPr>
        <w:t>pertinent studies that utilize non-invasive methods for posture monitoring. The analysis reveals</w:t>
      </w:r>
      <w:r w:rsidR="00EE5BC4" w:rsidRPr="0095269D">
        <w:t xml:space="preserve"> </w:t>
      </w:r>
      <w:r w:rsidR="00EE5BC4" w:rsidRPr="0095269D">
        <w:rPr>
          <w:lang w:val="en-GB"/>
        </w:rPr>
        <w:t>that Force Sensing Resistors (FSR) are the predominant sensors utilized for posture detection,</w:t>
      </w:r>
      <w:r w:rsidR="00EE5BC4" w:rsidRPr="0095269D">
        <w:t xml:space="preserve"> </w:t>
      </w:r>
      <w:r w:rsidR="00EE5BC4" w:rsidRPr="0095269D">
        <w:rPr>
          <w:lang w:val="en-GB"/>
        </w:rPr>
        <w:t>whereas Convolutional Neural Networks (CNN) and Artificial Neural Networks (ANN) are the</w:t>
      </w:r>
      <w:r w:rsidR="00EE5BC4" w:rsidRPr="0095269D">
        <w:t xml:space="preserve"> </w:t>
      </w:r>
      <w:r w:rsidR="00EE5BC4" w:rsidRPr="0095269D">
        <w:rPr>
          <w:lang w:val="en-GB"/>
        </w:rPr>
        <w:t>leading machine learning models for posture classification. However, it was observed that CNNs</w:t>
      </w:r>
      <w:r w:rsidR="00EE5BC4" w:rsidRPr="0095269D">
        <w:t xml:space="preserve"> </w:t>
      </w:r>
      <w:r w:rsidR="00EE5BC4" w:rsidRPr="0095269D">
        <w:rPr>
          <w:lang w:val="en-GB"/>
        </w:rPr>
        <w:t>and ANNs do not outperform traditional statistical models in terms of classification accuracy, due</w:t>
      </w:r>
      <w:r w:rsidR="00EE5BC4" w:rsidRPr="0095269D">
        <w:t xml:space="preserve"> </w:t>
      </w:r>
      <w:r w:rsidR="00AC239D" w:rsidRPr="00AC239D">
        <w:rPr>
          <w:highlight w:val="yellow"/>
        </w:rPr>
        <w:t>t</w:t>
      </w:r>
      <w:r w:rsidR="00EE5BC4" w:rsidRPr="00AC239D">
        <w:rPr>
          <w:highlight w:val="yellow"/>
          <w:lang w:val="en-GB"/>
        </w:rPr>
        <w:t>o</w:t>
      </w:r>
      <w:r w:rsidR="00EE5BC4" w:rsidRPr="0095269D">
        <w:rPr>
          <w:lang w:val="en-GB"/>
        </w:rPr>
        <w:t xml:space="preserve"> constrained size and lack of diversity within training datasets. These datasets often fail to</w:t>
      </w:r>
      <w:r w:rsidR="0095269D" w:rsidRPr="0095269D">
        <w:t xml:space="preserve"> </w:t>
      </w:r>
      <w:r w:rsidR="00EE5BC4" w:rsidRPr="0095269D">
        <w:rPr>
          <w:lang w:val="en-GB"/>
        </w:rPr>
        <w:t>comprehensively represent the array of human body shapes and musculoskeletal configurations.</w:t>
      </w:r>
      <w:r w:rsidR="0095269D" w:rsidRPr="0095269D">
        <w:t xml:space="preserve"> </w:t>
      </w:r>
      <w:r w:rsidR="00EE5BC4" w:rsidRPr="0095269D">
        <w:rPr>
          <w:lang w:val="en-GB"/>
        </w:rPr>
        <w:t>Moreover, this review identifies a significant gap in the evaluation of user feedback mechanisms,</w:t>
      </w:r>
      <w:r w:rsidR="0095269D" w:rsidRPr="0095269D">
        <w:t xml:space="preserve"> </w:t>
      </w:r>
      <w:r w:rsidR="00EE5BC4" w:rsidRPr="0095269D">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cause of </w:t>
      </w:r>
      <w:r w:rsidR="00735236" w:rsidRPr="00621204">
        <w:rPr>
          <w:lang w:val="en-GB"/>
        </w:rPr>
        <w:t>non-fatal disability</w:t>
      </w:r>
      <w:r w:rsidR="0016188F" w:rsidRPr="00621204">
        <w:rPr>
          <w:lang w:val="en-GB"/>
        </w:rPr>
        <w:t xml:space="preserve">, affecting over a </w:t>
      </w:r>
      <w:r w:rsidR="00735236" w:rsidRPr="00621204">
        <w:rPr>
          <w:lang w:val="en-GB"/>
        </w:rPr>
        <w:t xml:space="preserve">billion people </w:t>
      </w:r>
      <w:r w:rsidR="0016188F" w:rsidRPr="00621204">
        <w:rPr>
          <w:lang w:val="en-GB"/>
        </w:rPr>
        <w:t>globally</w:t>
      </w:r>
      <w:r w:rsidRPr="00621204">
        <w:rPr>
          <w:lang w:val="en-GB"/>
        </w:rPr>
        <w:t xml:space="preserve"> </w:t>
      </w:r>
      <w:r w:rsidRPr="00621204">
        <w:rPr>
          <w:b/>
          <w:lang w:val="en-GB"/>
        </w:rPr>
        <w:fldChar w:fldCharType="begin"/>
      </w:r>
      <w:r w:rsidRPr="00621204">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621204">
        <w:rPr>
          <w:b/>
          <w:lang w:val="en-GB"/>
        </w:rPr>
        <w:fldChar w:fldCharType="separate"/>
      </w:r>
      <w:r w:rsidRPr="00621204">
        <w:rPr>
          <w:lang w:val="en-GB"/>
        </w:rPr>
        <w:t>[1]</w:t>
      </w:r>
      <w:r w:rsidRPr="00621204">
        <w:rPr>
          <w:b/>
          <w:lang w:val="en-GB"/>
        </w:rPr>
        <w:fldChar w:fldCharType="end"/>
      </w:r>
      <w:r w:rsidR="008B4D43" w:rsidRPr="00621204">
        <w:rPr>
          <w:lang w:val="en-GB"/>
        </w:rPr>
        <w:t>. In the United Kingdom, more than 7.1 million adults suffer from MSDs, imposing an economic burden exceeding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36215255"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radiation exposure. Over the years, a diverse array of techniques for anthropometric measurements and postural assessments has been developed, broadly categorized into contact and non</w:t>
      </w:r>
      <w:r w:rsidRPr="00037133">
        <w:rPr>
          <w:highlight w:val="yellow"/>
          <w:lang w:val="en-GB"/>
        </w:rPr>
        <w:t>-</w:t>
      </w:r>
      <w:r w:rsidRPr="00621204">
        <w:rPr>
          <w:lang w:val="en-GB"/>
        </w:rPr>
        <w:t xml:space="preserve">contact methods. The contact methods include simple tactile devices such as anthropometric tapes, stadiometers or </w:t>
      </w:r>
      <w:proofErr w:type="spellStart"/>
      <w:r w:rsidRPr="00621204">
        <w:rPr>
          <w:lang w:val="en-GB"/>
        </w:rPr>
        <w:t>scoliometers</w:t>
      </w:r>
      <w:proofErr w:type="spellEnd"/>
      <w:r w:rsidRPr="00621204">
        <w:rPr>
          <w:lang w:val="en-GB"/>
        </w:rPr>
        <w:t xml:space="preserve"> </w:t>
      </w:r>
      <w:r w:rsidR="00724EEF" w:rsidRPr="00621204">
        <w:rPr>
          <w:lang w:val="en-GB"/>
        </w:rPr>
        <w:fldChar w:fldCharType="begin"/>
      </w:r>
      <w:r w:rsidR="00AD69B7" w:rsidRPr="00621204">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621204">
        <w:rPr>
          <w:lang w:val="en-GB"/>
        </w:rPr>
        <w:fldChar w:fldCharType="separate"/>
      </w:r>
      <w:r w:rsidR="00AD69B7" w:rsidRPr="00621204">
        <w:rPr>
          <w:lang w:val="en-GB"/>
        </w:rPr>
        <w:t>[15]</w:t>
      </w:r>
      <w:r w:rsidR="00724EEF" w:rsidRPr="00621204">
        <w:rPr>
          <w:lang w:val="en-GB"/>
        </w:rPr>
        <w:fldChar w:fldCharType="end"/>
      </w:r>
      <w:r w:rsidRPr="00621204">
        <w:rPr>
          <w:lang w:val="en-GB"/>
        </w:rPr>
        <w:t xml:space="preserve">. Non-contact techniques are </w:t>
      </w:r>
      <w:r w:rsidR="00424DDD" w:rsidRPr="00621204">
        <w:rPr>
          <w:lang w:val="en-GB"/>
        </w:rPr>
        <w:t xml:space="preserve">radiography </w:t>
      </w:r>
      <w:r w:rsidR="00175420" w:rsidRPr="00621204">
        <w:rPr>
          <w:lang w:val="en-GB"/>
        </w:rPr>
        <w:fldChar w:fldCharType="begin"/>
      </w:r>
      <w:r w:rsidR="00AD69B7" w:rsidRPr="00621204">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621204">
        <w:rPr>
          <w:lang w:val="en-GB"/>
        </w:rPr>
        <w:fldChar w:fldCharType="separate"/>
      </w:r>
      <w:r w:rsidR="00AD69B7" w:rsidRPr="00621204">
        <w:rPr>
          <w:lang w:val="en-GB"/>
        </w:rPr>
        <w:t>[16]</w:t>
      </w:r>
      <w:r w:rsidR="00175420" w:rsidRPr="00621204">
        <w:rPr>
          <w:lang w:val="en-GB"/>
        </w:rPr>
        <w:fldChar w:fldCharType="end"/>
      </w:r>
      <w:r w:rsidRPr="00621204">
        <w:rPr>
          <w:lang w:val="en-GB"/>
        </w:rPr>
        <w:t xml:space="preserve">, </w:t>
      </w:r>
      <w:proofErr w:type="spellStart"/>
      <w:r w:rsidRPr="00621204">
        <w:rPr>
          <w:lang w:val="en-GB"/>
        </w:rPr>
        <w:t>Moire</w:t>
      </w:r>
      <w:proofErr w:type="spellEnd"/>
      <w:r w:rsidRPr="00621204">
        <w:rPr>
          <w:lang w:val="en-GB"/>
        </w:rPr>
        <w:t xml:space="preserve"> fringe topography </w:t>
      </w:r>
      <w:r w:rsidR="000777E0" w:rsidRPr="00621204">
        <w:rPr>
          <w:lang w:val="en-GB"/>
        </w:rPr>
        <w:fldChar w:fldCharType="begin"/>
      </w:r>
      <w:r w:rsidR="00AD69B7" w:rsidRPr="00621204">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621204">
        <w:rPr>
          <w:lang w:val="en-GB"/>
        </w:rPr>
        <w:fldChar w:fldCharType="separate"/>
      </w:r>
      <w:r w:rsidR="00AD69B7" w:rsidRPr="00621204">
        <w:rPr>
          <w:lang w:val="en-GB"/>
        </w:rPr>
        <w:t>[17]</w:t>
      </w:r>
      <w:r w:rsidR="000777E0" w:rsidRPr="00621204">
        <w:rPr>
          <w:lang w:val="en-GB"/>
        </w:rPr>
        <w:fldChar w:fldCharType="end"/>
      </w:r>
      <w:r w:rsidRPr="00621204">
        <w:rPr>
          <w:lang w:val="en-GB"/>
        </w:rPr>
        <w:t xml:space="preserve">, structured light </w:t>
      </w:r>
      <w:r w:rsidR="00424DDD" w:rsidRPr="00621204">
        <w:rPr>
          <w:lang w:val="en-GB"/>
        </w:rPr>
        <w:t xml:space="preserve">methods </w:t>
      </w:r>
      <w:r w:rsidR="00E61E05" w:rsidRPr="00621204">
        <w:rPr>
          <w:lang w:val="en-GB"/>
        </w:rPr>
        <w:fldChar w:fldCharType="begin"/>
      </w:r>
      <w:r w:rsidR="00AD69B7" w:rsidRPr="00621204">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621204">
        <w:rPr>
          <w:lang w:val="en-GB"/>
        </w:rPr>
        <w:fldChar w:fldCharType="separate"/>
      </w:r>
      <w:r w:rsidR="00AD69B7" w:rsidRPr="00621204">
        <w:rPr>
          <w:lang w:val="en-GB"/>
        </w:rPr>
        <w:t>[17]</w:t>
      </w:r>
      <w:r w:rsidR="00E61E05" w:rsidRPr="00621204">
        <w:rPr>
          <w:lang w:val="en-GB"/>
        </w:rPr>
        <w:fldChar w:fldCharType="end"/>
      </w:r>
      <w:r w:rsidRPr="00621204">
        <w:rPr>
          <w:lang w:val="en-GB"/>
        </w:rPr>
        <w:t xml:space="preserve">, laser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3A62EE60"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06450F" w:rsidRPr="00621204">
        <w:rPr>
          <w:lang w:val="en-GB"/>
        </w:rPr>
        <w:t>7</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621204">
        <w:rPr>
          <w:lang w:val="en-GB"/>
        </w:rPr>
        <w:t xml:space="preserve">Table 1 presents the research questions for the </w:t>
      </w:r>
      <w:r w:rsidR="00516945" w:rsidRPr="00516945">
        <w:rPr>
          <w:highlight w:val="yellow"/>
          <w:lang w:val="en-GB"/>
        </w:rPr>
        <w:t>comprehensive</w:t>
      </w:r>
      <w:r w:rsidRPr="00621204">
        <w:rPr>
          <w:lang w:val="en-GB"/>
        </w:rPr>
        <w:t xml:space="preserve"> literature review on smart sensing chairs, each accompanied by its underlying rationale. These questions have been crafted to guide </w:t>
      </w:r>
      <w:r w:rsidR="00411BB5" w:rsidRPr="00621204">
        <w:rPr>
          <w:lang w:val="en-GB"/>
        </w:rPr>
        <w:t>the</w:t>
      </w:r>
      <w:r w:rsidRPr="00621204">
        <w:rPr>
          <w:lang w:val="en-GB"/>
        </w:rPr>
        <w:t xml:space="preserve"> literature review of smart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2AC8EACB" w:rsidR="00E40AD3" w:rsidRPr="00621204" w:rsidRDefault="00725A06" w:rsidP="00182F5E">
      <w:pPr>
        <w:pStyle w:val="MDPI31text"/>
        <w:rPr>
          <w:lang w:val="en-GB"/>
        </w:rPr>
      </w:pPr>
      <w:r w:rsidRPr="00621204">
        <w:rPr>
          <w:lang w:val="en-GB"/>
        </w:rPr>
        <w:t xml:space="preserve">A comprehensive search was conducted across several academic databases, including Google Scholar, IEEE Xplore, and MDPI, to gather relevant articles. A predefined set of keywords and combinations thereof were used to refine the search, </w:t>
      </w:r>
      <w:r w:rsidRPr="00621204">
        <w:rPr>
          <w:lang w:val="en-GB"/>
        </w:rPr>
        <w:lastRenderedPageBreak/>
        <w:t>ensuring the retrieval of pertinent studies published in the last two decades. Table 2 outlines the search keywords</w:t>
      </w:r>
      <w:r w:rsidR="00182F5E">
        <w:rPr>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 xml:space="preserve">useful data, especially on the methods and </w:t>
      </w:r>
      <w:r w:rsidRPr="007614A5">
        <w:rPr>
          <w:lang w:val="en-GB"/>
        </w:rPr>
        <w:lastRenderedPageBreak/>
        <w:t>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2DAE3C41"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AD69B7" w:rsidRPr="0026124F">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AD69B7" w:rsidRPr="0026124F">
        <w:rPr>
          <w:lang w:val="en-GB"/>
        </w:rPr>
        <w:t>[23]</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AD69B7" w:rsidRPr="0026124F">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AD69B7" w:rsidRPr="0026124F">
        <w:rPr>
          <w:lang w:val="en-GB"/>
        </w:rPr>
        <w:t>[24–26]</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AD69B7" w:rsidRPr="0026124F">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AD69B7" w:rsidRPr="0026124F">
        <w:rPr>
          <w:lang w:val="en-GB"/>
        </w:rPr>
        <w:t>[24]</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8E0CD0">
        <w:rPr>
          <w:highlight w:val="yellow"/>
          <w:lang w:val="en-GB"/>
        </w:rPr>
        <w:t xml:space="preserve">Figure </w:t>
      </w:r>
      <w:r w:rsidR="008E0CD0" w:rsidRPr="008E0CD0">
        <w:rPr>
          <w:highlight w:val="yellow"/>
          <w:lang w:val="en-GB"/>
        </w:rPr>
        <w:t>2</w:t>
      </w:r>
      <w:r w:rsidRPr="0026124F">
        <w:rPr>
          <w:lang w:val="en-GB"/>
        </w:rPr>
        <w:t xml:space="preserve"> presents 20 sitting postures detected by smart sensing chair systems as reported in the literature,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w:t>
      </w:r>
      <w:proofErr w:type="gramStart"/>
      <w:r w:rsidR="00FE7E1C" w:rsidRPr="0026124F">
        <w:rPr>
          <w:lang w:val="en-GB"/>
        </w:rPr>
        <w:t>the majority of</w:t>
      </w:r>
      <w:proofErr w:type="gramEnd"/>
      <w:r w:rsidR="00FE7E1C" w:rsidRPr="0026124F">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researcher</w:t>
      </w:r>
      <w:r w:rsidR="00524DCF" w:rsidRPr="00524DCF">
        <w:rPr>
          <w:highlight w:val="yellow"/>
          <w:shd w:val="clear" w:color="auto" w:fill="FFFFFF"/>
          <w:lang w:val="en-GB"/>
        </w:rPr>
        <w:t>s</w:t>
      </w:r>
      <w:r w:rsidR="00280A54" w:rsidRPr="00621204">
        <w:rPr>
          <w:shd w:val="clear" w:color="auto" w:fill="FFFFFF"/>
          <w:lang w:val="en-GB"/>
        </w:rPr>
        <w:t xml:space="preserve"> </w:t>
      </w:r>
      <w:r w:rsidR="00FF0DD6" w:rsidRPr="00621204">
        <w:rPr>
          <w:shd w:val="clear" w:color="auto" w:fill="FFFFFF"/>
          <w:lang w:val="en-GB"/>
        </w:rPr>
        <w:t xml:space="preserve">in the classification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0E9FD162"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These sensors work by varying their output resistance based on the pressure being </w:t>
      </w:r>
      <w:r w:rsidR="00CF7126" w:rsidRPr="00CF7126">
        <w:rPr>
          <w:highlight w:val="yellow"/>
          <w:lang w:val="en-GB"/>
        </w:rPr>
        <w:t>exerted</w:t>
      </w:r>
      <w:r w:rsidR="00CF7126">
        <w:rPr>
          <w:lang w:val="en-GB"/>
        </w:rPr>
        <w:t xml:space="preserve"> </w:t>
      </w:r>
      <w:r w:rsidRPr="00621204">
        <w:rPr>
          <w:lang w:val="en-GB"/>
        </w:rPr>
        <w:t xml:space="preserve">to it. A FSR sensor is typically composed of a conductive polymer-based material that is integrated between 2 metal electrodes </w:t>
      </w:r>
      <w:r w:rsidRPr="00621204">
        <w:rPr>
          <w:lang w:val="en-GB"/>
        </w:rPr>
        <w:fldChar w:fldCharType="begin"/>
      </w:r>
      <w:r w:rsidR="00AD69B7" w:rsidRPr="00621204">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621204">
        <w:rPr>
          <w:lang w:val="en-GB"/>
        </w:rPr>
        <w:fldChar w:fldCharType="separate"/>
      </w:r>
      <w:r w:rsidR="00AD69B7" w:rsidRPr="00621204">
        <w:rPr>
          <w:lang w:val="en-GB"/>
        </w:rPr>
        <w:t>[25]</w:t>
      </w:r>
      <w:r w:rsidRPr="00621204">
        <w:rPr>
          <w:lang w:val="en-GB"/>
        </w:rPr>
        <w:fldChar w:fldCharType="end"/>
      </w:r>
      <w:r w:rsidRPr="00621204">
        <w:rPr>
          <w:lang w:val="en-GB"/>
        </w:rPr>
        <w:t>.</w:t>
      </w:r>
      <w:r w:rsidR="007F106B">
        <w:rPr>
          <w:lang w:val="en-GB"/>
        </w:rPr>
        <w:t xml:space="preserve"> </w:t>
      </w:r>
      <w:r w:rsidR="007F106B" w:rsidRPr="007F106B">
        <w:rPr>
          <w:highlight w:val="yellow"/>
          <w:lang w:val="en-GB"/>
        </w:rPr>
        <w:t>T</w:t>
      </w:r>
      <w:r w:rsidRPr="007F106B">
        <w:rPr>
          <w:highlight w:val="yellow"/>
          <w:lang w:val="en-GB"/>
        </w:rPr>
        <w:t>h</w:t>
      </w:r>
      <w:r w:rsidR="007F106B" w:rsidRPr="007F106B">
        <w:rPr>
          <w:highlight w:val="yellow"/>
          <w:lang w:val="en-GB"/>
        </w:rPr>
        <w:t>is</w:t>
      </w:r>
      <w:r w:rsidRPr="00621204">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621204">
        <w:rPr>
          <w:lang w:val="en-GB"/>
        </w:rPr>
        <w:fldChar w:fldCharType="begin"/>
      </w:r>
      <w:r w:rsidR="00AD69B7" w:rsidRPr="00621204">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621204">
        <w:rPr>
          <w:lang w:val="en-GB"/>
        </w:rPr>
        <w:fldChar w:fldCharType="separate"/>
      </w:r>
      <w:r w:rsidR="00AD69B7" w:rsidRPr="00621204">
        <w:rPr>
          <w:lang w:val="en-GB"/>
        </w:rPr>
        <w:t>[26]</w:t>
      </w:r>
      <w:r w:rsidRPr="00621204">
        <w:rPr>
          <w:lang w:val="en-GB"/>
        </w:rPr>
        <w:fldChar w:fldCharType="end"/>
      </w:r>
      <w:r w:rsidRPr="00621204">
        <w:rPr>
          <w:lang w:val="en-GB"/>
        </w:rPr>
        <w:t xml:space="preserve">. However, the main limitation seen with these sensors is that it can be susceptible to drift errors which can negatively affect the accuracy of its readings. </w:t>
      </w:r>
      <w:r w:rsidR="00E61F97" w:rsidRPr="00E61F97">
        <w:rPr>
          <w:highlight w:val="yellow"/>
          <w:lang w:val="en-GB"/>
        </w:rPr>
        <w:t>D</w:t>
      </w:r>
      <w:r w:rsidRPr="00E61F97">
        <w:rPr>
          <w:highlight w:val="yellow"/>
          <w:lang w:val="en-GB"/>
        </w:rPr>
        <w:t xml:space="preserve">ifferent methods such as </w:t>
      </w:r>
      <w:r w:rsidR="00E61F97" w:rsidRPr="00E61F97">
        <w:rPr>
          <w:highlight w:val="yellow"/>
          <w:lang w:val="en-GB"/>
        </w:rPr>
        <w:t xml:space="preserve">periodical </w:t>
      </w:r>
      <w:r w:rsidRPr="00E61F97">
        <w:rPr>
          <w:highlight w:val="yellow"/>
          <w:lang w:val="en-GB"/>
        </w:rPr>
        <w:t xml:space="preserve">sensor calibration and other advanced force computing techniques </w:t>
      </w:r>
      <w:r w:rsidR="00E61F97" w:rsidRPr="00E61F97">
        <w:rPr>
          <w:highlight w:val="yellow"/>
          <w:lang w:val="en-GB"/>
        </w:rPr>
        <w:t>are able to</w:t>
      </w:r>
      <w:r w:rsidRPr="00E61F97">
        <w:rPr>
          <w:highlight w:val="yellow"/>
          <w:lang w:val="en-GB"/>
        </w:rPr>
        <w:t xml:space="preserve"> mitigate this issue</w:t>
      </w:r>
      <w:r w:rsidRPr="00621204">
        <w:rPr>
          <w:lang w:val="en-GB"/>
        </w:rPr>
        <w:t xml:space="preserve"> </w:t>
      </w:r>
      <w:r w:rsidRPr="00621204">
        <w:rPr>
          <w:lang w:val="en-GB"/>
        </w:rPr>
        <w:fldChar w:fldCharType="begin"/>
      </w:r>
      <w:r w:rsidR="00AD69B7" w:rsidRPr="00621204">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621204">
        <w:rPr>
          <w:lang w:val="en-GB"/>
        </w:rPr>
        <w:fldChar w:fldCharType="separate"/>
      </w:r>
      <w:r w:rsidR="00AD69B7" w:rsidRPr="00621204">
        <w:rPr>
          <w:lang w:val="en-GB"/>
        </w:rPr>
        <w:t>[27]</w:t>
      </w:r>
      <w:r w:rsidRPr="00621204">
        <w:rPr>
          <w:lang w:val="en-GB"/>
        </w:rPr>
        <w:fldChar w:fldCharType="end"/>
      </w:r>
      <w:r w:rsidRPr="00621204">
        <w:rPr>
          <w:lang w:val="en-GB"/>
        </w:rPr>
        <w:t xml:space="preserve">. </w:t>
      </w:r>
      <w:r w:rsidR="00B12F80" w:rsidRPr="00621204">
        <w:rPr>
          <w:lang w:val="en-GB"/>
        </w:rPr>
        <w:t xml:space="preserve">Listed in </w:t>
      </w:r>
      <w:r w:rsidR="00390333" w:rsidRPr="00621204">
        <w:rPr>
          <w:lang w:val="en-GB"/>
        </w:rPr>
        <w:t>Table</w:t>
      </w:r>
      <w:r w:rsidR="00B12F80" w:rsidRPr="00621204">
        <w:rPr>
          <w:lang w:val="en-GB"/>
        </w:rPr>
        <w:t xml:space="preserve"> </w:t>
      </w:r>
      <w:r w:rsidR="002F0078" w:rsidRPr="00621204">
        <w:rPr>
          <w:lang w:val="en-GB"/>
        </w:rPr>
        <w:t>3</w:t>
      </w:r>
      <w:r w:rsidR="00B12F80" w:rsidRPr="00621204">
        <w:rPr>
          <w:lang w:val="en-GB"/>
        </w:rPr>
        <w:t xml:space="preserve"> are some of the commercially available FSR sensors as well as </w:t>
      </w:r>
      <w:r w:rsidR="002F2A28" w:rsidRPr="00621204">
        <w:rPr>
          <w:lang w:val="en-GB"/>
        </w:rPr>
        <w:t>some of</w:t>
      </w:r>
      <w:r w:rsidR="00B12F80" w:rsidRPr="00621204">
        <w:rPr>
          <w:lang w:val="en-GB"/>
        </w:rPr>
        <w:t xml:space="preserve"> its technical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01589628" w:rsidR="00E52229" w:rsidRPr="00621204" w:rsidRDefault="00E52229" w:rsidP="00E52229">
      <w:pPr>
        <w:pStyle w:val="MDPI31text"/>
        <w:rPr>
          <w:lang w:val="en-GB"/>
        </w:rPr>
      </w:pPr>
      <w:r w:rsidRPr="00621204">
        <w:rPr>
          <w:lang w:val="en-GB"/>
        </w:rPr>
        <w:t xml:space="preserve">A textile-based pressure sensor is </w:t>
      </w:r>
      <w:r w:rsidR="007F7AF7" w:rsidRPr="007F7AF7">
        <w:rPr>
          <w:highlight w:val="yellow"/>
          <w:lang w:val="en-GB"/>
        </w:rPr>
        <w:t>generally</w:t>
      </w:r>
      <w:r w:rsidR="005A4752" w:rsidRPr="00621204">
        <w:rPr>
          <w:lang w:val="en-GB"/>
        </w:rPr>
        <w:t xml:space="preserve"> </w:t>
      </w:r>
      <w:r w:rsidRPr="00621204">
        <w:rPr>
          <w:lang w:val="en-GB"/>
        </w:rPr>
        <w:t>composed of a soft fabric-based material</w:t>
      </w:r>
      <w:r w:rsidR="002A23F5" w:rsidRPr="00621204">
        <w:rPr>
          <w:lang w:val="en-GB"/>
        </w:rPr>
        <w:t xml:space="preserve"> which </w:t>
      </w:r>
      <w:r w:rsidRPr="00621204">
        <w:rPr>
          <w:lang w:val="en-GB"/>
        </w:rPr>
        <w:t xml:space="preserve">consists of a conductive thread pattern placed over a dielectric material that serves as a substrate between the threads </w:t>
      </w:r>
      <w:r w:rsidR="002B006B" w:rsidRPr="00621204">
        <w:rPr>
          <w:lang w:val="en-GB"/>
        </w:rPr>
        <w:fldChar w:fldCharType="begin"/>
      </w:r>
      <w:r w:rsidR="002B006B" w:rsidRPr="00621204">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621204">
        <w:rPr>
          <w:lang w:val="en-GB"/>
        </w:rPr>
        <w:fldChar w:fldCharType="separate"/>
      </w:r>
      <w:r w:rsidR="002B006B" w:rsidRPr="00621204">
        <w:rPr>
          <w:lang w:val="en-GB"/>
        </w:rPr>
        <w:t>[31]</w:t>
      </w:r>
      <w:r w:rsidR="002B006B" w:rsidRPr="00621204">
        <w:rPr>
          <w:lang w:val="en-GB"/>
        </w:rPr>
        <w:fldChar w:fldCharType="end"/>
      </w:r>
      <w:r w:rsidRPr="00621204">
        <w:rPr>
          <w:lang w:val="en-GB"/>
        </w:rPr>
        <w:t xml:space="preserve">. Figure </w:t>
      </w:r>
      <w:r w:rsidR="00CD5673" w:rsidRPr="00621204">
        <w:rPr>
          <w:lang w:val="en-GB"/>
        </w:rPr>
        <w:t>5</w:t>
      </w:r>
      <w:r w:rsidR="00D36F83" w:rsidRPr="00621204">
        <w:rPr>
          <w:lang w:val="en-GB"/>
        </w:rPr>
        <w:t>a</w:t>
      </w:r>
      <w:r w:rsidRPr="00621204">
        <w:rPr>
          <w:lang w:val="en-GB"/>
        </w:rPr>
        <w:t xml:space="preserve"> </w:t>
      </w:r>
      <w:r w:rsidR="002A23F5" w:rsidRPr="00621204">
        <w:rPr>
          <w:lang w:val="en-GB"/>
        </w:rPr>
        <w:t>visualises</w:t>
      </w:r>
      <w:r w:rsidRPr="00621204">
        <w:rPr>
          <w:lang w:val="en-GB"/>
        </w:rPr>
        <w:t xml:space="preserve"> an example of how each layer within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60B80AF" w:rsidR="00E52229" w:rsidRPr="0042750D" w:rsidRDefault="00E52229" w:rsidP="00E52229">
      <w:pPr>
        <w:pStyle w:val="MDPI51figurecaption"/>
        <w:ind w:left="2968"/>
        <w:rPr>
          <w:color w:val="auto"/>
          <w:lang w:val="en-GB"/>
        </w:rPr>
      </w:pPr>
      <w:r w:rsidRPr="0042750D">
        <w:rPr>
          <w:b/>
          <w:bCs/>
          <w:color w:val="auto"/>
          <w:highlight w:val="yellow"/>
          <w:lang w:val="en-GB"/>
        </w:rPr>
        <w:t xml:space="preserve">Figure </w:t>
      </w:r>
      <w:r w:rsidR="00CD5673" w:rsidRPr="0042750D">
        <w:rPr>
          <w:b/>
          <w:bCs/>
          <w:color w:val="auto"/>
          <w:highlight w:val="yellow"/>
          <w:lang w:val="en-GB"/>
        </w:rPr>
        <w:t>5</w:t>
      </w:r>
      <w:r w:rsidRPr="0042750D">
        <w:rPr>
          <w:color w:val="auto"/>
          <w:highlight w:val="yellow"/>
          <w:lang w:val="en-GB"/>
        </w:rPr>
        <w:t>. Textile Pressure Sensor (a) Textile Pressure Sensor composition</w:t>
      </w:r>
      <w:r w:rsidR="00DA649D" w:rsidRPr="0042750D">
        <w:rPr>
          <w:color w:val="auto"/>
          <w:highlight w:val="yellow"/>
          <w:lang w:val="en-GB"/>
        </w:rPr>
        <w:t xml:space="preserve"> Reproduced with </w:t>
      </w:r>
      <w:r w:rsidR="009705C5" w:rsidRPr="0042750D">
        <w:rPr>
          <w:color w:val="auto"/>
          <w:highlight w:val="yellow"/>
          <w:lang w:val="en-GB"/>
        </w:rPr>
        <w:t xml:space="preserve">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[31]</w:t>
      </w:r>
      <w:r w:rsidR="008409CE" w:rsidRPr="0042750D">
        <w:rPr>
          <w:color w:val="auto"/>
          <w:highlight w:val="yellow"/>
          <w:lang w:val="en-GB"/>
        </w:rPr>
        <w:fldChar w:fldCharType="end"/>
      </w:r>
      <w:r w:rsidR="00C62140" w:rsidRPr="0042750D">
        <w:rPr>
          <w:color w:val="auto"/>
          <w:highlight w:val="yellow"/>
          <w:lang w:val="en-GB"/>
        </w:rPr>
        <w:t>. Copyright 2018</w:t>
      </w:r>
      <w:r w:rsidR="00C62140" w:rsidRPr="0042750D">
        <w:rPr>
          <w:i/>
          <w:iCs/>
          <w:color w:val="auto"/>
          <w:highlight w:val="yellow"/>
          <w:lang w:val="en-GB"/>
        </w:rPr>
        <w:t xml:space="preserve"> Sensors</w:t>
      </w:r>
      <w:r w:rsidRPr="0042750D">
        <w:rPr>
          <w:color w:val="auto"/>
          <w:highlight w:val="yellow"/>
          <w:lang w:val="en-GB"/>
        </w:rPr>
        <w:t xml:space="preserve">; (b) </w:t>
      </w:r>
      <w:proofErr w:type="spellStart"/>
      <w:r w:rsidRPr="0042750D">
        <w:rPr>
          <w:color w:val="auto"/>
          <w:highlight w:val="yellow"/>
          <w:lang w:val="en-GB"/>
        </w:rPr>
        <w:t>PreCaTex</w:t>
      </w:r>
      <w:proofErr w:type="spellEnd"/>
      <w:r w:rsidRPr="0042750D">
        <w:rPr>
          <w:color w:val="auto"/>
          <w:highlight w:val="yellow"/>
          <w:lang w:val="en-GB"/>
        </w:rPr>
        <w:t xml:space="preserve"> </w:t>
      </w:r>
      <w:r w:rsidR="0076058A" w:rsidRPr="0042750D">
        <w:rPr>
          <w:color w:val="auto"/>
          <w:highlight w:val="yellow"/>
          <w:lang w:val="en-GB"/>
        </w:rPr>
        <w:t xml:space="preserve">textile </w:t>
      </w:r>
      <w:r w:rsidRPr="0042750D">
        <w:rPr>
          <w:color w:val="auto"/>
          <w:highlight w:val="yellow"/>
          <w:lang w:val="en-GB"/>
        </w:rPr>
        <w:t xml:space="preserve">sensor </w:t>
      </w:r>
      <w:r w:rsidR="0051664E" w:rsidRPr="0042750D">
        <w:rPr>
          <w:color w:val="auto"/>
          <w:highlight w:val="yellow"/>
          <w:lang w:val="en-GB"/>
        </w:rPr>
        <w:t xml:space="preserve"> Reproduced with Permission </w:t>
      </w:r>
      <w:r w:rsidR="008409CE" w:rsidRPr="0042750D">
        <w:rPr>
          <w:color w:val="auto"/>
          <w:highlight w:val="yellow"/>
          <w:lang w:val="en-GB"/>
        </w:rPr>
        <w:fldChar w:fldCharType="begin"/>
      </w:r>
      <w:r w:rsidR="00AD69B7" w:rsidRPr="0042750D">
        <w:rPr>
          <w:color w:val="auto"/>
          <w:highlight w:val="yellow"/>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42750D">
        <w:rPr>
          <w:color w:val="auto"/>
          <w:highlight w:val="yellow"/>
          <w:lang w:val="en-GB"/>
        </w:rPr>
        <w:fldChar w:fldCharType="separate"/>
      </w:r>
      <w:r w:rsidR="00AD69B7" w:rsidRPr="0042750D">
        <w:rPr>
          <w:color w:val="auto"/>
          <w:highlight w:val="yellow"/>
          <w:lang w:val="en-GB"/>
        </w:rPr>
        <w:t>[32]</w:t>
      </w:r>
      <w:r w:rsidR="008409CE" w:rsidRPr="0042750D">
        <w:rPr>
          <w:color w:val="auto"/>
          <w:highlight w:val="yellow"/>
          <w:lang w:val="en-GB"/>
        </w:rPr>
        <w:fldChar w:fldCharType="end"/>
      </w:r>
      <w:r w:rsidRPr="0042750D">
        <w:rPr>
          <w:color w:val="auto"/>
          <w:highlight w:val="yellow"/>
          <w:lang w:val="en-GB"/>
        </w:rPr>
        <w:t>.</w:t>
      </w:r>
      <w:r w:rsidR="00895B71" w:rsidRPr="0042750D">
        <w:rPr>
          <w:color w:val="auto"/>
          <w:highlight w:val="yellow"/>
          <w:lang w:val="en-GB"/>
        </w:rPr>
        <w:t xml:space="preserve"> Copyright 2023</w:t>
      </w:r>
      <w:r w:rsidR="00895B71" w:rsidRPr="0042750D">
        <w:rPr>
          <w:i/>
          <w:iCs/>
          <w:color w:val="auto"/>
          <w:highlight w:val="yellow"/>
          <w:lang w:val="en-GB"/>
        </w:rPr>
        <w:t xml:space="preserve"> Materials.</w:t>
      </w:r>
    </w:p>
    <w:p w14:paraId="776001F8" w14:textId="2F85B9FC" w:rsidR="00EA3453" w:rsidRPr="00621204" w:rsidRDefault="00B1271D" w:rsidP="0076058A">
      <w:pPr>
        <w:pStyle w:val="MDPI31text"/>
        <w:rPr>
          <w:lang w:val="en-GB"/>
        </w:rPr>
      </w:pPr>
      <w:r w:rsidRPr="00621204">
        <w:rPr>
          <w:lang w:val="en-GB"/>
        </w:rPr>
        <w:lastRenderedPageBreak/>
        <w:t xml:space="preserve">There were a </w:t>
      </w:r>
      <w:r w:rsidR="00E52229" w:rsidRPr="00621204">
        <w:rPr>
          <w:lang w:val="en-GB"/>
        </w:rPr>
        <w:t xml:space="preserve">few research studies found </w:t>
      </w:r>
      <w:r w:rsidRPr="00621204">
        <w:rPr>
          <w:lang w:val="en-GB"/>
        </w:rPr>
        <w:t xml:space="preserve">that employed </w:t>
      </w:r>
      <w:r w:rsidR="00E52229" w:rsidRPr="00621204">
        <w:rPr>
          <w:lang w:val="en-GB"/>
        </w:rPr>
        <w:t xml:space="preserve">textile </w:t>
      </w:r>
      <w:r w:rsidRPr="00621204">
        <w:rPr>
          <w:lang w:val="en-GB"/>
        </w:rPr>
        <w:t xml:space="preserve">pressure </w:t>
      </w:r>
      <w:r w:rsidR="00E52229" w:rsidRPr="00621204">
        <w:rPr>
          <w:lang w:val="en-GB"/>
        </w:rPr>
        <w:t>sensors to classify sitting postures. One of which was Kim et al</w:t>
      </w:r>
      <w:r w:rsidR="008C4943" w:rsidRPr="008C4943">
        <w:rPr>
          <w:highlight w:val="yellow"/>
          <w:lang w:val="en-GB"/>
        </w:rPr>
        <w:t>.</w:t>
      </w:r>
      <w:r w:rsidR="00E52229" w:rsidRPr="00621204">
        <w:rPr>
          <w:lang w:val="en-GB"/>
        </w:rPr>
        <w:t xml:space="preserve"> </w:t>
      </w:r>
      <w:r w:rsidR="009169CA" w:rsidRPr="00621204">
        <w:rPr>
          <w:lang w:val="en-GB"/>
        </w:rPr>
        <w:fldChar w:fldCharType="begin"/>
      </w:r>
      <w:r w:rsidR="00AD69B7" w:rsidRPr="00621204">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621204">
        <w:rPr>
          <w:lang w:val="en-GB"/>
        </w:rPr>
        <w:fldChar w:fldCharType="separate"/>
      </w:r>
      <w:r w:rsidR="00AD69B7" w:rsidRPr="00621204">
        <w:rPr>
          <w:lang w:val="en-GB"/>
        </w:rPr>
        <w:t>[33]</w:t>
      </w:r>
      <w:r w:rsidR="009169CA" w:rsidRPr="00621204">
        <w:rPr>
          <w:lang w:val="en-GB"/>
        </w:rPr>
        <w:fldChar w:fldCharType="end"/>
      </w:r>
      <w:r w:rsidR="009169CA" w:rsidRPr="00621204">
        <w:rPr>
          <w:lang w:val="en-GB"/>
        </w:rPr>
        <w:t xml:space="preserve"> </w:t>
      </w:r>
      <w:r w:rsidR="00E52229" w:rsidRPr="00621204">
        <w:rPr>
          <w:lang w:val="en-GB"/>
        </w:rPr>
        <w:t>who developed a washable textile pressure sensor and incorporated it into their chair system to classify 7 sitting postures using a decision</w:t>
      </w:r>
      <w:r w:rsidR="00CB7F96" w:rsidRPr="00CB7F96">
        <w:rPr>
          <w:highlight w:val="yellow"/>
          <w:lang w:val="en-GB"/>
        </w:rPr>
        <w:t>-tree</w:t>
      </w:r>
      <w:r w:rsidR="00E52229" w:rsidRPr="00621204">
        <w:rPr>
          <w:lang w:val="en-GB"/>
        </w:rPr>
        <w:t xml:space="preserve"> algorithm. Another study proposed a “</w:t>
      </w:r>
      <w:proofErr w:type="spellStart"/>
      <w:r w:rsidR="00E52229" w:rsidRPr="00621204">
        <w:rPr>
          <w:lang w:val="en-GB"/>
        </w:rPr>
        <w:t>eCushion</w:t>
      </w:r>
      <w:proofErr w:type="spellEnd"/>
      <w:r w:rsidR="00E52229" w:rsidRPr="00621204">
        <w:rPr>
          <w:lang w:val="en-GB"/>
        </w:rPr>
        <w:t>” device</w:t>
      </w:r>
      <w:r w:rsidR="00EB315D" w:rsidRPr="00621204">
        <w:rPr>
          <w:lang w:val="en-GB"/>
        </w:rPr>
        <w:t xml:space="preserve"> which incorporated an “</w:t>
      </w:r>
      <w:proofErr w:type="spellStart"/>
      <w:r w:rsidR="00EB315D" w:rsidRPr="00621204">
        <w:rPr>
          <w:lang w:val="en-GB"/>
        </w:rPr>
        <w:t>eTextile</w:t>
      </w:r>
      <w:proofErr w:type="spellEnd"/>
      <w:r w:rsidR="00EB315D" w:rsidRPr="00621204">
        <w:rPr>
          <w:lang w:val="en-GB"/>
        </w:rPr>
        <w:t xml:space="preserve">” </w:t>
      </w:r>
      <w:r w:rsidR="00E52229" w:rsidRPr="00621204">
        <w:rPr>
          <w:lang w:val="en-GB"/>
        </w:rPr>
        <w:t xml:space="preserve">pressure </w:t>
      </w:r>
      <w:r w:rsidR="00EB315D" w:rsidRPr="00621204">
        <w:rPr>
          <w:lang w:val="en-GB"/>
        </w:rPr>
        <w:t xml:space="preserve">sensor </w:t>
      </w:r>
      <w:r w:rsidR="00E52229" w:rsidRPr="00621204">
        <w:rPr>
          <w:lang w:val="en-GB"/>
        </w:rPr>
        <w:t>array that</w:t>
      </w:r>
      <w:r w:rsidR="00CB7F96">
        <w:rPr>
          <w:lang w:val="en-GB"/>
        </w:rPr>
        <w:t xml:space="preserve"> could</w:t>
      </w:r>
      <w:r w:rsidR="00E52229" w:rsidRPr="00621204">
        <w:rPr>
          <w:lang w:val="en-GB"/>
        </w:rPr>
        <w:t xml:space="preserve"> detect 7 different sitting postures at 85.9% accuracy </w:t>
      </w:r>
      <w:r w:rsidR="00AD5AAF" w:rsidRPr="00621204">
        <w:rPr>
          <w:lang w:val="en-GB"/>
        </w:rPr>
        <w:fldChar w:fldCharType="begin"/>
      </w:r>
      <w:r w:rsidR="00AD69B7" w:rsidRPr="00621204">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621204">
        <w:rPr>
          <w:lang w:val="en-GB"/>
        </w:rPr>
        <w:fldChar w:fldCharType="separate"/>
      </w:r>
      <w:r w:rsidR="00AD69B7" w:rsidRPr="00621204">
        <w:rPr>
          <w:lang w:val="en-GB"/>
        </w:rPr>
        <w:t>[34]</w:t>
      </w:r>
      <w:r w:rsidR="00AD5AAF" w:rsidRPr="00621204">
        <w:rPr>
          <w:lang w:val="en-GB"/>
        </w:rPr>
        <w:fldChar w:fldCharType="end"/>
      </w:r>
      <w:r w:rsidR="00E52229" w:rsidRPr="00621204">
        <w:rPr>
          <w:lang w:val="en-GB"/>
        </w:rPr>
        <w:t>. Additionally, Martínez-Estrada</w:t>
      </w:r>
      <w:r w:rsidR="008C4943">
        <w:rPr>
          <w:lang w:val="en-GB"/>
        </w:rPr>
        <w:t xml:space="preserve"> </w:t>
      </w:r>
      <w:r w:rsidR="00E52229" w:rsidRPr="00621204">
        <w:rPr>
          <w:lang w:val="en-GB"/>
        </w:rPr>
        <w:t>et</w:t>
      </w:r>
      <w:r w:rsidR="008C4943">
        <w:rPr>
          <w:lang w:val="en-GB"/>
        </w:rPr>
        <w:t xml:space="preserve"> </w:t>
      </w:r>
      <w:r w:rsidR="00E52229" w:rsidRPr="00621204">
        <w:rPr>
          <w:lang w:val="en-GB"/>
        </w:rPr>
        <w:t>al</w:t>
      </w:r>
      <w:r w:rsidR="008C4943" w:rsidRPr="008C4943">
        <w:rPr>
          <w:highlight w:val="yellow"/>
          <w:lang w:val="en-GB"/>
        </w:rPr>
        <w:t>.</w:t>
      </w:r>
      <w:r w:rsidR="00E52229" w:rsidRPr="00621204">
        <w:rPr>
          <w:lang w:val="en-GB"/>
        </w:rPr>
        <w:t xml:space="preserve"> </w:t>
      </w:r>
      <w:r w:rsidR="00AD5AAF" w:rsidRPr="00621204">
        <w:rPr>
          <w:lang w:val="en-GB"/>
        </w:rPr>
        <w:fldChar w:fldCharType="begin"/>
      </w:r>
      <w:r w:rsidR="00AD69B7" w:rsidRPr="00621204">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621204">
        <w:rPr>
          <w:lang w:val="en-GB"/>
        </w:rPr>
        <w:fldChar w:fldCharType="separate"/>
      </w:r>
      <w:r w:rsidR="00AD69B7" w:rsidRPr="00621204">
        <w:rPr>
          <w:lang w:val="en-GB"/>
        </w:rPr>
        <w:t>[32]</w:t>
      </w:r>
      <w:r w:rsidR="00AD5AAF" w:rsidRPr="00621204">
        <w:rPr>
          <w:lang w:val="en-GB"/>
        </w:rPr>
        <w:fldChar w:fldCharType="end"/>
      </w:r>
      <w:r w:rsidR="00E52229" w:rsidRPr="00621204">
        <w:rPr>
          <w:lang w:val="en-GB"/>
        </w:rPr>
        <w:t xml:space="preserve"> developed</w:t>
      </w:r>
      <w:r w:rsidR="00A67D2B" w:rsidRPr="00621204">
        <w:rPr>
          <w:lang w:val="en-GB"/>
        </w:rPr>
        <w:t xml:space="preserve"> </w:t>
      </w:r>
      <w:r w:rsidR="00140094" w:rsidRPr="00621204">
        <w:rPr>
          <w:lang w:val="en-GB"/>
        </w:rPr>
        <w:t>10</w:t>
      </w:r>
      <w:r w:rsidR="0076058A" w:rsidRPr="00621204">
        <w:rPr>
          <w:lang w:val="en-GB"/>
        </w:rPr>
        <w:t xml:space="preserve"> detachable </w:t>
      </w:r>
      <w:r w:rsidR="00A67D2B" w:rsidRPr="00621204">
        <w:rPr>
          <w:lang w:val="en-GB"/>
        </w:rPr>
        <w:t>textile pressure sensor (</w:t>
      </w:r>
      <w:proofErr w:type="spellStart"/>
      <w:r w:rsidR="00A67D2B" w:rsidRPr="00621204">
        <w:rPr>
          <w:lang w:val="en-GB"/>
        </w:rPr>
        <w:t>PreCaTex</w:t>
      </w:r>
      <w:proofErr w:type="spellEnd"/>
      <w:r w:rsidR="00A67D2B" w:rsidRPr="00621204">
        <w:rPr>
          <w:lang w:val="en-GB"/>
        </w:rPr>
        <w:t>)</w:t>
      </w:r>
      <w:r w:rsidR="00E52229" w:rsidRPr="00621204">
        <w:rPr>
          <w:lang w:val="en-GB"/>
        </w:rPr>
        <w:t xml:space="preserve"> </w:t>
      </w:r>
      <w:r w:rsidR="00875266" w:rsidRPr="00621204">
        <w:rPr>
          <w:lang w:val="en-GB"/>
        </w:rPr>
        <w:t xml:space="preserve">(shown in Figure 5b) </w:t>
      </w:r>
      <w:r w:rsidR="00A67D2B" w:rsidRPr="00621204">
        <w:rPr>
          <w:lang w:val="en-GB"/>
        </w:rPr>
        <w:t xml:space="preserve">which were placed </w:t>
      </w:r>
      <w:r w:rsidR="00140094" w:rsidRPr="00621204">
        <w:rPr>
          <w:lang w:val="en-GB"/>
        </w:rPr>
        <w:t xml:space="preserve">at </w:t>
      </w:r>
      <w:r w:rsidR="00A67D2B" w:rsidRPr="00621204">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78D08BA4" w:rsidR="00D359E5" w:rsidRPr="00621204" w:rsidRDefault="00D359E5" w:rsidP="00842FA3">
      <w:pPr>
        <w:pStyle w:val="MDPI31text"/>
        <w:rPr>
          <w:lang w:val="en-GB"/>
        </w:rPr>
      </w:pPr>
      <w:r w:rsidRPr="00621204">
        <w:rPr>
          <w:lang w:val="en-GB"/>
        </w:rPr>
        <w:t xml:space="preserve">Load cells are another variation of force sensor which is used </w:t>
      </w:r>
      <w:r w:rsidR="00955603" w:rsidRPr="00621204">
        <w:rPr>
          <w:lang w:val="en-GB"/>
        </w:rPr>
        <w:t xml:space="preserve">among researchers in the </w:t>
      </w:r>
      <w:r w:rsidRPr="00621204">
        <w:rPr>
          <w:lang w:val="en-GB"/>
        </w:rPr>
        <w:t>monitor</w:t>
      </w:r>
      <w:r w:rsidR="00955603" w:rsidRPr="00621204">
        <w:rPr>
          <w:lang w:val="en-GB"/>
        </w:rPr>
        <w:t xml:space="preserve">ing of </w:t>
      </w:r>
      <w:r w:rsidRPr="00621204">
        <w:rPr>
          <w:lang w:val="en-GB"/>
        </w:rPr>
        <w:t xml:space="preserve">sitting postures. </w:t>
      </w:r>
      <w:r w:rsidR="00170A06" w:rsidRPr="00621204">
        <w:rPr>
          <w:lang w:val="en-GB"/>
        </w:rPr>
        <w:t>A load cell</w:t>
      </w:r>
      <w:r w:rsidRPr="00621204">
        <w:rPr>
          <w:lang w:val="en-GB"/>
        </w:rPr>
        <w:t xml:space="preserve"> sensor works by converting</w:t>
      </w:r>
      <w:r w:rsidR="00170A06" w:rsidRPr="00621204">
        <w:rPr>
          <w:lang w:val="en-GB"/>
        </w:rPr>
        <w:t xml:space="preserve"> applied</w:t>
      </w:r>
      <w:r w:rsidRPr="00621204">
        <w:rPr>
          <w:lang w:val="en-GB"/>
        </w:rPr>
        <w:t xml:space="preserve"> mechanical force into </w:t>
      </w:r>
      <w:r w:rsidR="00170A06" w:rsidRPr="00621204">
        <w:rPr>
          <w:lang w:val="en-GB"/>
        </w:rPr>
        <w:t xml:space="preserve">measurable </w:t>
      </w:r>
      <w:r w:rsidRPr="00621204">
        <w:rPr>
          <w:lang w:val="en-GB"/>
        </w:rPr>
        <w:t>digital signals which can be read by microcontrollers.</w:t>
      </w:r>
      <w:r w:rsidR="00842FA3" w:rsidRPr="00621204">
        <w:rPr>
          <w:lang w:val="en-GB"/>
        </w:rPr>
        <w:t xml:space="preserve"> T</w:t>
      </w:r>
      <w:r w:rsidR="00955603" w:rsidRPr="00621204">
        <w:rPr>
          <w:lang w:val="en-GB"/>
        </w:rPr>
        <w:t>here are different types of load cells</w:t>
      </w:r>
      <w:r w:rsidR="00842FA3" w:rsidRPr="00621204">
        <w:rPr>
          <w:lang w:val="en-GB"/>
        </w:rPr>
        <w:t xml:space="preserve"> being used</w:t>
      </w:r>
      <w:r w:rsidR="00955603" w:rsidRPr="00621204">
        <w:rPr>
          <w:lang w:val="en-GB"/>
        </w:rPr>
        <w:t xml:space="preserve"> such as strain gauge, piezoelectric, hydraulic, and capacitive load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1FA460D7"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multiple types of flex sensors in the mark</w:t>
      </w:r>
      <w:r w:rsidR="00216AD8" w:rsidRPr="00621204">
        <w:rPr>
          <w:lang w:val="en-GB"/>
        </w:rPr>
        <w:t xml:space="preserve">et, however </w:t>
      </w:r>
      <w:r w:rsidR="007C07E2" w:rsidRPr="00621204">
        <w:rPr>
          <w:lang w:val="en-GB"/>
        </w:rPr>
        <w:t xml:space="preserve">it is the </w:t>
      </w:r>
      <w:r w:rsidR="00216AD8" w:rsidRPr="00621204">
        <w:rPr>
          <w:lang w:val="en-GB"/>
        </w:rPr>
        <w:t>conductive ink-based flex sensor</w:t>
      </w:r>
      <w:r w:rsidR="007C07E2" w:rsidRPr="00621204">
        <w:rPr>
          <w:lang w:val="en-GB"/>
        </w:rPr>
        <w:t xml:space="preserve">s that are widely popular among robotics projects. </w:t>
      </w:r>
      <w:r w:rsidR="0007542D" w:rsidRPr="00621204">
        <w:rPr>
          <w:lang w:val="en-GB"/>
        </w:rPr>
        <w:t xml:space="preserve">These </w:t>
      </w:r>
      <w:r w:rsidR="007C07E2" w:rsidRPr="00621204">
        <w:rPr>
          <w:lang w:val="en-GB"/>
        </w:rPr>
        <w:t>f</w:t>
      </w:r>
      <w:r w:rsidR="00E51B10" w:rsidRPr="00621204">
        <w:rPr>
          <w:lang w:val="en-GB"/>
        </w:rPr>
        <w:t>lex sensors are</w:t>
      </w:r>
      <w:r w:rsidR="00FE75F8" w:rsidRPr="00621204">
        <w:rPr>
          <w:lang w:val="en-GB"/>
        </w:rPr>
        <w:t xml:space="preserve"> typically</w:t>
      </w:r>
      <w:r w:rsidR="00E51B10" w:rsidRPr="00621204">
        <w:rPr>
          <w:lang w:val="en-GB"/>
        </w:rPr>
        <w:t xml:space="preserve"> </w:t>
      </w:r>
      <w:r w:rsidR="00FF3D8B" w:rsidRPr="00621204">
        <w:rPr>
          <w:lang w:val="en-GB"/>
        </w:rPr>
        <w:t xml:space="preserve">composed of a </w:t>
      </w:r>
      <w:r w:rsidR="007065C2" w:rsidRPr="00621204">
        <w:rPr>
          <w:lang w:val="en-GB"/>
        </w:rPr>
        <w:t xml:space="preserve">flexible composite </w:t>
      </w:r>
      <w:r w:rsidR="00FE75F8" w:rsidRPr="00621204">
        <w:rPr>
          <w:lang w:val="en-GB"/>
        </w:rPr>
        <w:t>material</w:t>
      </w:r>
      <w:r w:rsidR="00606E7B" w:rsidRPr="00621204">
        <w:rPr>
          <w:lang w:val="en-GB"/>
        </w:rPr>
        <w:t xml:space="preserve"> </w:t>
      </w:r>
      <w:r w:rsidR="00666C69" w:rsidRPr="00666C69">
        <w:rPr>
          <w:highlight w:val="yellow"/>
          <w:lang w:val="en-GB"/>
        </w:rPr>
        <w:t>that</w:t>
      </w:r>
      <w:r w:rsidR="009611F1" w:rsidRPr="00621204">
        <w:rPr>
          <w:lang w:val="en-GB"/>
        </w:rPr>
        <w:t xml:space="preserve"> has a conductive ink</w:t>
      </w:r>
      <w:r w:rsidR="00957D80" w:rsidRPr="00621204">
        <w:rPr>
          <w:lang w:val="en-GB"/>
        </w:rPr>
        <w:t xml:space="preserve"> material</w:t>
      </w:r>
      <w:r w:rsidR="009611F1" w:rsidRPr="00621204">
        <w:rPr>
          <w:lang w:val="en-GB"/>
        </w:rPr>
        <w:t xml:space="preserve"> </w:t>
      </w:r>
      <w:r w:rsidR="00666C69">
        <w:rPr>
          <w:lang w:val="en-GB"/>
        </w:rPr>
        <w:t xml:space="preserve">which </w:t>
      </w:r>
      <w:r w:rsidR="009611F1" w:rsidRPr="00621204">
        <w:rPr>
          <w:lang w:val="en-GB"/>
        </w:rPr>
        <w:t xml:space="preserve">changes in resistance </w:t>
      </w:r>
      <w:r w:rsidR="009B2E14" w:rsidRPr="00621204">
        <w:rPr>
          <w:lang w:val="en-GB"/>
        </w:rPr>
        <w:t>as the sensor is being bent</w:t>
      </w:r>
      <w:r w:rsidR="00AC59CC" w:rsidRPr="00621204">
        <w:rPr>
          <w:lang w:val="en-GB"/>
        </w:rPr>
        <w:t xml:space="preserve"> </w:t>
      </w:r>
      <w:r w:rsidR="00AC59CC" w:rsidRPr="00621204">
        <w:rPr>
          <w:lang w:val="en-GB"/>
        </w:rPr>
        <w:fldChar w:fldCharType="begin"/>
      </w:r>
      <w:r w:rsidR="00AC59CC" w:rsidRPr="00621204">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621204">
        <w:rPr>
          <w:lang w:val="en-GB"/>
        </w:rPr>
        <w:fldChar w:fldCharType="separate"/>
      </w:r>
      <w:r w:rsidR="00AC59CC" w:rsidRPr="00621204">
        <w:rPr>
          <w:lang w:val="en-GB"/>
        </w:rPr>
        <w:t>[38]</w:t>
      </w:r>
      <w:r w:rsidR="00AC59CC" w:rsidRPr="00621204">
        <w:rPr>
          <w:lang w:val="en-GB"/>
        </w:rPr>
        <w:fldChar w:fldCharType="end"/>
      </w:r>
      <w:r w:rsidR="009B2E14" w:rsidRPr="00621204">
        <w:rPr>
          <w:lang w:val="en-GB"/>
        </w:rPr>
        <w:t>.</w:t>
      </w:r>
      <w:r w:rsidR="009611F1" w:rsidRPr="00621204">
        <w:rPr>
          <w:lang w:val="en-GB"/>
        </w:rPr>
        <w:t xml:space="preserve">  </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23A12524" w:rsidR="009B2E14" w:rsidRPr="00621204" w:rsidRDefault="00D359E5" w:rsidP="00EC0EB0">
      <w:pPr>
        <w:pStyle w:val="MDPI31text"/>
        <w:rPr>
          <w:lang w:val="en-GB"/>
        </w:rPr>
      </w:pPr>
      <w:r w:rsidRPr="00621204">
        <w:rPr>
          <w:lang w:val="en-GB"/>
        </w:rPr>
        <w:t xml:space="preserve">Overall, there were only 2 studies identified that utilized this method for sitting posture detection. The first was by Hu et al </w:t>
      </w:r>
      <w:r w:rsidRPr="00621204">
        <w:rPr>
          <w:lang w:val="en-GB"/>
        </w:rPr>
        <w:fldChar w:fldCharType="begin"/>
      </w:r>
      <w:r w:rsidR="00556CB2" w:rsidRPr="00621204">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621204">
        <w:rPr>
          <w:lang w:val="en-GB"/>
        </w:rPr>
        <w:fldChar w:fldCharType="separate"/>
      </w:r>
      <w:r w:rsidR="00556CB2" w:rsidRPr="00621204">
        <w:rPr>
          <w:lang w:val="en-GB"/>
        </w:rPr>
        <w:t>[41]</w:t>
      </w:r>
      <w:r w:rsidRPr="00621204">
        <w:rPr>
          <w:lang w:val="en-GB"/>
        </w:rPr>
        <w:fldChar w:fldCharType="end"/>
      </w:r>
      <w:r w:rsidRPr="00621204">
        <w:rPr>
          <w:lang w:val="en-GB"/>
        </w:rPr>
        <w:t xml:space="preserve"> who developed a smart sensing chair using 6 flex sensors and a 2-layer Artificial neural network (ANN) for detecting 7 sitting postures and achieved an accuracy of 97.43%. </w:t>
      </w:r>
      <w:r w:rsidRPr="002223C5">
        <w:rPr>
          <w:highlight w:val="yellow"/>
          <w:lang w:val="en-GB"/>
        </w:rPr>
        <w:t>The second was by</w:t>
      </w:r>
      <w:r w:rsidR="00AC4E36" w:rsidRPr="002223C5">
        <w:rPr>
          <w:highlight w:val="yellow"/>
        </w:rPr>
        <w:t xml:space="preserve"> </w:t>
      </w:r>
      <w:proofErr w:type="spellStart"/>
      <w:r w:rsidR="00AC4E36" w:rsidRPr="002223C5">
        <w:rPr>
          <w:highlight w:val="yellow"/>
          <w:lang w:val="en-GB"/>
        </w:rPr>
        <w:t>AbuTerkia</w:t>
      </w:r>
      <w:proofErr w:type="spellEnd"/>
      <w:r w:rsidR="00AC4E36" w:rsidRPr="002223C5">
        <w:rPr>
          <w:highlight w:val="yellow"/>
          <w:lang w:val="en-GB"/>
        </w:rPr>
        <w:t xml:space="preserve"> et al. </w:t>
      </w:r>
      <w:r w:rsidRPr="002223C5">
        <w:rPr>
          <w:highlight w:val="yellow"/>
          <w:lang w:val="en-GB"/>
        </w:rPr>
        <w:fldChar w:fldCharType="begin"/>
      </w:r>
      <w:r w:rsidR="00556CB2" w:rsidRPr="002223C5">
        <w:rPr>
          <w:highlight w:val="yellow"/>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2223C5">
        <w:rPr>
          <w:highlight w:val="yellow"/>
          <w:lang w:val="en-GB"/>
        </w:rPr>
        <w:fldChar w:fldCharType="separate"/>
      </w:r>
      <w:r w:rsidR="00556CB2" w:rsidRPr="002223C5">
        <w:rPr>
          <w:highlight w:val="yellow"/>
          <w:lang w:val="en-GB"/>
        </w:rPr>
        <w:t>[42]</w:t>
      </w:r>
      <w:r w:rsidRPr="002223C5">
        <w:rPr>
          <w:highlight w:val="yellow"/>
          <w:lang w:val="en-GB"/>
        </w:rPr>
        <w:fldChar w:fldCharType="end"/>
      </w:r>
      <w:r w:rsidRPr="002223C5">
        <w:rPr>
          <w:highlight w:val="yellow"/>
          <w:lang w:val="en-GB"/>
        </w:rPr>
        <w:t xml:space="preserve"> </w:t>
      </w:r>
      <w:r w:rsidRPr="002223C5">
        <w:rPr>
          <w:highlight w:val="yellow"/>
          <w:lang w:val="en-GB"/>
        </w:rPr>
        <w:lastRenderedPageBreak/>
        <w:t>which developed a similar</w:t>
      </w:r>
      <w:r w:rsidR="0058601F">
        <w:rPr>
          <w:highlight w:val="yellow"/>
          <w:lang w:val="en-GB"/>
        </w:rPr>
        <w:t xml:space="preserve"> smart-seating</w:t>
      </w:r>
      <w:r w:rsidRPr="002223C5">
        <w:rPr>
          <w:highlight w:val="yellow"/>
          <w:lang w:val="en-GB"/>
        </w:rPr>
        <w:t xml:space="preserve"> system without the use of an ML model</w:t>
      </w:r>
      <w:r w:rsidR="0058601F">
        <w:rPr>
          <w:highlight w:val="yellow"/>
          <w:lang w:val="en-GB"/>
        </w:rPr>
        <w:t xml:space="preserve"> that could</w:t>
      </w:r>
      <w:r w:rsidRPr="002223C5">
        <w:rPr>
          <w:highlight w:val="yellow"/>
          <w:lang w:val="en-GB"/>
        </w:rPr>
        <w:t xml:space="preserve"> </w:t>
      </w:r>
      <w:r w:rsidR="002223C5" w:rsidRPr="002223C5">
        <w:rPr>
          <w:highlight w:val="yellow"/>
          <w:lang w:val="en-GB"/>
        </w:rPr>
        <w:t>detected</w:t>
      </w:r>
      <w:r w:rsidRPr="002223C5">
        <w:rPr>
          <w:highlight w:val="yellow"/>
          <w:lang w:val="en-GB"/>
        </w:rPr>
        <w:t xml:space="preserve"> </w:t>
      </w:r>
      <w:r w:rsidR="0058601F">
        <w:rPr>
          <w:highlight w:val="yellow"/>
          <w:lang w:val="en-GB"/>
        </w:rPr>
        <w:t xml:space="preserve">up to </w:t>
      </w:r>
      <w:r w:rsidRPr="002223C5">
        <w:rPr>
          <w:highlight w:val="yellow"/>
          <w:lang w:val="en-GB"/>
        </w:rPr>
        <w:t>7 different sitting postures.</w:t>
      </w:r>
      <w:r w:rsidRPr="00621204">
        <w:rPr>
          <w:lang w:val="en-GB"/>
        </w:rPr>
        <w:t xml:space="preserve"> </w:t>
      </w:r>
    </w:p>
    <w:p w14:paraId="690C489A" w14:textId="3CC136B7" w:rsidR="00E52229" w:rsidRPr="00621204" w:rsidRDefault="00E10A1D" w:rsidP="00E10A1D">
      <w:pPr>
        <w:pStyle w:val="MDPI23heading3"/>
        <w:rPr>
          <w:lang w:val="en-GB"/>
        </w:rPr>
      </w:pPr>
      <w:r w:rsidRPr="00621204">
        <w:rPr>
          <w:lang w:val="en-GB"/>
        </w:rPr>
        <w:t xml:space="preserve">4.1.5 </w:t>
      </w:r>
      <w:r w:rsidR="00014839" w:rsidRPr="00621204">
        <w:rPr>
          <w:lang w:val="en-GB"/>
        </w:rPr>
        <w:t>Image</w:t>
      </w:r>
      <w:r w:rsidR="004F4357" w:rsidRPr="00621204">
        <w:rPr>
          <w:lang w:val="en-GB"/>
        </w:rPr>
        <w:t>-Based</w:t>
      </w:r>
      <w:r w:rsidR="00196B58" w:rsidRPr="00621204">
        <w:rPr>
          <w:lang w:val="en-GB"/>
        </w:rPr>
        <w:t xml:space="preserve"> Sensors</w:t>
      </w:r>
    </w:p>
    <w:p w14:paraId="7F93B400" w14:textId="703EB507" w:rsidR="00014839" w:rsidRPr="00621204" w:rsidRDefault="00090278" w:rsidP="003501E0">
      <w:pPr>
        <w:pStyle w:val="MDPI31text"/>
        <w:rPr>
          <w:color w:val="auto"/>
          <w:lang w:val="en-GB"/>
        </w:rPr>
      </w:pPr>
      <w:r w:rsidRPr="003501E0">
        <w:rPr>
          <w:color w:val="auto"/>
          <w:highlight w:val="yellow"/>
          <w:lang w:val="en-GB"/>
        </w:rPr>
        <w:t>Image-based sensor such as cameras and 3D image sensors a</w:t>
      </w:r>
      <w:r w:rsidR="00733815" w:rsidRPr="003501E0">
        <w:rPr>
          <w:color w:val="auto"/>
          <w:highlight w:val="yellow"/>
          <w:lang w:val="en-GB"/>
        </w:rPr>
        <w:t xml:space="preserve">re another type of technology being used by some studies. These sensors </w:t>
      </w:r>
      <w:r w:rsidR="00F94B97" w:rsidRPr="003501E0">
        <w:rPr>
          <w:color w:val="auto"/>
          <w:highlight w:val="yellow"/>
          <w:lang w:val="en-GB"/>
        </w:rPr>
        <w:t>often integrate with</w:t>
      </w:r>
      <w:r w:rsidR="00EE6CF6" w:rsidRPr="003501E0">
        <w:rPr>
          <w:color w:val="auto"/>
          <w:highlight w:val="yellow"/>
          <w:lang w:val="en-GB"/>
        </w:rPr>
        <w:t xml:space="preserve"> </w:t>
      </w:r>
      <w:r w:rsidR="00F94B97" w:rsidRPr="003501E0">
        <w:rPr>
          <w:color w:val="auto"/>
          <w:highlight w:val="yellow"/>
          <w:lang w:val="en-GB"/>
        </w:rPr>
        <w:t xml:space="preserve">computer vision </w:t>
      </w:r>
      <w:r w:rsidR="00EE6CF6" w:rsidRPr="003501E0">
        <w:rPr>
          <w:color w:val="auto"/>
          <w:highlight w:val="yellow"/>
          <w:lang w:val="en-GB"/>
        </w:rPr>
        <w:t>algorithms</w:t>
      </w:r>
      <w:r w:rsidR="00F94B97" w:rsidRPr="003501E0">
        <w:rPr>
          <w:color w:val="auto"/>
          <w:highlight w:val="yellow"/>
          <w:lang w:val="en-GB"/>
        </w:rPr>
        <w:t>. These algorithms</w:t>
      </w:r>
      <w:r w:rsidR="00EE6CF6" w:rsidRPr="003501E0">
        <w:rPr>
          <w:color w:val="auto"/>
          <w:highlight w:val="yellow"/>
          <w:lang w:val="en-GB"/>
        </w:rPr>
        <w:t xml:space="preserve"> operate by </w:t>
      </w:r>
      <w:r w:rsidR="00A1375C" w:rsidRPr="003501E0">
        <w:rPr>
          <w:color w:val="auto"/>
          <w:highlight w:val="yellow"/>
          <w:lang w:val="en-GB"/>
        </w:rPr>
        <w:t xml:space="preserve">identifying </w:t>
      </w:r>
      <w:r w:rsidR="00EE6CF6" w:rsidRPr="003501E0">
        <w:rPr>
          <w:color w:val="auto"/>
          <w:highlight w:val="yellow"/>
          <w:lang w:val="en-GB"/>
        </w:rPr>
        <w:t>visual elements from images</w:t>
      </w:r>
      <w:r w:rsidR="00A1375C" w:rsidRPr="003501E0">
        <w:rPr>
          <w:color w:val="auto"/>
          <w:highlight w:val="yellow"/>
          <w:lang w:val="en-GB"/>
        </w:rPr>
        <w:t xml:space="preserve"> and videos</w:t>
      </w:r>
      <w:r w:rsidR="00EE6CF6" w:rsidRPr="003501E0">
        <w:rPr>
          <w:color w:val="auto"/>
          <w:highlight w:val="yellow"/>
          <w:lang w:val="en-GB"/>
        </w:rPr>
        <w:t>.</w:t>
      </w:r>
      <w:r w:rsidR="003501E0" w:rsidRPr="003501E0">
        <w:rPr>
          <w:color w:val="auto"/>
          <w:highlight w:val="yellow"/>
          <w:lang w:val="en-GB"/>
        </w:rPr>
        <w:t xml:space="preserve"> </w:t>
      </w:r>
      <w:r w:rsidR="002A6A47" w:rsidRPr="003501E0">
        <w:rPr>
          <w:color w:val="auto"/>
          <w:highlight w:val="yellow"/>
          <w:lang w:val="en-GB"/>
        </w:rPr>
        <w:t xml:space="preserve">In the classification of sitting postures, </w:t>
      </w:r>
      <w:r w:rsidR="00EF255F" w:rsidRPr="003501E0">
        <w:rPr>
          <w:color w:val="auto"/>
          <w:highlight w:val="yellow"/>
          <w:lang w:val="en-GB"/>
        </w:rPr>
        <w:t>there is</w:t>
      </w:r>
      <w:r w:rsidR="003501E0" w:rsidRPr="003501E0">
        <w:rPr>
          <w:color w:val="auto"/>
          <w:highlight w:val="yellow"/>
          <w:lang w:val="en-GB"/>
        </w:rPr>
        <w:t xml:space="preserve"> </w:t>
      </w:r>
      <w:r w:rsidR="00EF255F" w:rsidRPr="003501E0">
        <w:rPr>
          <w:color w:val="auto"/>
          <w:highlight w:val="yellow"/>
          <w:lang w:val="en-GB"/>
        </w:rPr>
        <w:t xml:space="preserve">a </w:t>
      </w:r>
      <w:r w:rsidR="00B53FF9" w:rsidRPr="003501E0">
        <w:rPr>
          <w:color w:val="auto"/>
          <w:highlight w:val="yellow"/>
          <w:lang w:val="en-GB"/>
        </w:rPr>
        <w:t>digital camera actively positioned directly at the subjects</w:t>
      </w:r>
      <w:r w:rsidR="00B53FF9" w:rsidRPr="00621204">
        <w:rPr>
          <w:color w:val="auto"/>
          <w:lang w:val="en-GB"/>
        </w:rPr>
        <w:t xml:space="preserve">. Furthermore, </w:t>
      </w:r>
      <w:r w:rsidR="00837AF2" w:rsidRPr="00621204">
        <w:rPr>
          <w:color w:val="auto"/>
          <w:lang w:val="en-GB"/>
        </w:rPr>
        <w:t>with the use of</w:t>
      </w:r>
      <w:r w:rsidR="00B53FF9" w:rsidRPr="00621204">
        <w:rPr>
          <w:color w:val="auto"/>
          <w:lang w:val="en-GB"/>
        </w:rPr>
        <w:t xml:space="preserve"> image processing </w:t>
      </w:r>
      <w:r w:rsidR="00837AF2" w:rsidRPr="00621204">
        <w:rPr>
          <w:color w:val="auto"/>
          <w:lang w:val="en-GB"/>
        </w:rPr>
        <w:t>libraries</w:t>
      </w:r>
      <w:r w:rsidR="00830B48" w:rsidRPr="00621204">
        <w:rPr>
          <w:color w:val="auto"/>
          <w:lang w:val="en-GB"/>
        </w:rPr>
        <w:t xml:space="preserve"> such as </w:t>
      </w:r>
      <w:proofErr w:type="spellStart"/>
      <w:r w:rsidR="00830B48" w:rsidRPr="00621204">
        <w:rPr>
          <w:color w:val="auto"/>
          <w:lang w:val="en-GB"/>
        </w:rPr>
        <w:t>OpenPose</w:t>
      </w:r>
      <w:proofErr w:type="spellEnd"/>
      <w:r w:rsidR="00653748" w:rsidRPr="00621204">
        <w:rPr>
          <w:color w:val="auto"/>
          <w:lang w:val="en-GB"/>
        </w:rPr>
        <w:t xml:space="preserve"> or OpenCV</w:t>
      </w:r>
      <w:r w:rsidR="00B53FF9" w:rsidRPr="00621204">
        <w:rPr>
          <w:color w:val="auto"/>
          <w:lang w:val="en-GB"/>
        </w:rPr>
        <w:t xml:space="preserve">, </w:t>
      </w:r>
      <w:r w:rsidR="00B601AB" w:rsidRPr="00621204">
        <w:rPr>
          <w:color w:val="auto"/>
          <w:lang w:val="en-GB"/>
        </w:rPr>
        <w:t>researchers</w:t>
      </w:r>
      <w:r w:rsidR="00B53FF9" w:rsidRPr="00621204">
        <w:rPr>
          <w:color w:val="auto"/>
          <w:lang w:val="en-GB"/>
        </w:rPr>
        <w:t xml:space="preserve"> </w:t>
      </w:r>
      <w:r w:rsidR="00B601AB" w:rsidRPr="00621204">
        <w:rPr>
          <w:color w:val="auto"/>
          <w:lang w:val="en-GB"/>
        </w:rPr>
        <w:t>were able</w:t>
      </w:r>
      <w:r w:rsidR="00B53FF9" w:rsidRPr="00621204">
        <w:rPr>
          <w:color w:val="auto"/>
          <w:lang w:val="en-GB"/>
        </w:rPr>
        <w:t xml:space="preserve"> </w:t>
      </w:r>
      <w:r w:rsidR="00960180" w:rsidRPr="00621204">
        <w:rPr>
          <w:color w:val="auto"/>
          <w:lang w:val="en-GB"/>
        </w:rPr>
        <w:t>analyse</w:t>
      </w:r>
      <w:r w:rsidR="00B53FF9" w:rsidRPr="00621204">
        <w:rPr>
          <w:color w:val="auto"/>
          <w:lang w:val="en-GB"/>
        </w:rPr>
        <w:t xml:space="preserve"> each video frame to determine the sitting posture</w:t>
      </w:r>
      <w:r w:rsidR="007559F6" w:rsidRPr="007559F6">
        <w:rPr>
          <w:color w:val="auto"/>
          <w:highlight w:val="yellow"/>
          <w:lang w:val="en-GB"/>
        </w:rPr>
        <w:t>s of test subject</w:t>
      </w:r>
      <w:r w:rsidR="007559F6" w:rsidRPr="00E86C8B">
        <w:rPr>
          <w:color w:val="auto"/>
          <w:highlight w:val="yellow"/>
          <w:lang w:val="en-GB"/>
        </w:rPr>
        <w:t xml:space="preserve"> </w:t>
      </w:r>
      <w:r w:rsidR="00E86C8B" w:rsidRPr="00E86C8B">
        <w:rPr>
          <w:color w:val="auto"/>
          <w:highlight w:val="yellow"/>
          <w:lang w:val="en-GB"/>
        </w:rPr>
        <w:t>in view</w:t>
      </w:r>
      <w:r w:rsidR="00B53FF9" w:rsidRPr="00621204">
        <w:rPr>
          <w:color w:val="auto"/>
          <w:lang w:val="en-GB"/>
        </w:rPr>
        <w:t>.</w:t>
      </w:r>
      <w:r w:rsidR="00EF255F" w:rsidRPr="00621204">
        <w:rPr>
          <w:color w:val="auto"/>
          <w:lang w:val="en-GB"/>
        </w:rPr>
        <w:t xml:space="preserve"> </w:t>
      </w:r>
    </w:p>
    <w:p w14:paraId="6A6A980C" w14:textId="581EACE0" w:rsidR="00653748" w:rsidRPr="00621204"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were only able to achieve an accuracy of 61.3% using the SVM algorithm. </w:t>
      </w:r>
      <w:r w:rsidR="00BD574B" w:rsidRPr="00621204">
        <w:rPr>
          <w:lang w:val="en-GB"/>
        </w:rPr>
        <w:t>Additionally</w:t>
      </w:r>
      <w:r w:rsidR="001322FE" w:rsidRPr="00621204">
        <w:rPr>
          <w:lang w:val="en-GB"/>
        </w:rPr>
        <w:t xml:space="preserve">, </w:t>
      </w:r>
      <w:r w:rsidR="00653748" w:rsidRPr="00621204">
        <w:rPr>
          <w:lang w:val="en-GB"/>
        </w:rPr>
        <w:t xml:space="preserve">Chen et al. in 2019 </w:t>
      </w:r>
      <w:r w:rsidR="005233B7">
        <w:rPr>
          <w:lang w:val="en-GB"/>
        </w:rPr>
        <w:fldChar w:fldCharType="begin"/>
      </w:r>
      <w:r w:rsidR="005233B7">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Pr>
          <w:lang w:val="en-GB"/>
        </w:rPr>
        <w:fldChar w:fldCharType="separate"/>
      </w:r>
      <w:r w:rsidR="005233B7" w:rsidRPr="005233B7">
        <w:t>[44]</w:t>
      </w:r>
      <w:r w:rsidR="005233B7">
        <w:rPr>
          <w:lang w:val="en-GB"/>
        </w:rPr>
        <w:fldChar w:fldCharType="end"/>
      </w:r>
      <w:r w:rsidR="00653748" w:rsidRPr="00621204">
        <w:rPr>
          <w:lang w:val="en-GB"/>
        </w:rPr>
        <w:t xml:space="preserve"> further improved on this by using an Astra3D Sensor which is a 3D depth </w:t>
      </w:r>
      <w:r w:rsidR="009D5750" w:rsidRPr="00621204">
        <w:rPr>
          <w:lang w:val="en-GB"/>
        </w:rPr>
        <w:t xml:space="preserve">sensing </w:t>
      </w:r>
      <w:r w:rsidR="00653748" w:rsidRPr="00621204">
        <w:rPr>
          <w:lang w:val="en-GB"/>
        </w:rPr>
        <w:t xml:space="preserve">camera. </w:t>
      </w:r>
      <w:r w:rsidR="004C32C6" w:rsidRPr="00621204">
        <w:rPr>
          <w:lang w:val="en-GB"/>
        </w:rPr>
        <w:t xml:space="preserve">With the </w:t>
      </w:r>
      <w:r w:rsidR="002F63FC" w:rsidRPr="002F63FC">
        <w:rPr>
          <w:highlight w:val="yellow"/>
          <w:lang w:val="en-GB"/>
        </w:rPr>
        <w:t>integration</w:t>
      </w:r>
      <w:r w:rsidR="004C32C6" w:rsidRPr="00621204">
        <w:rPr>
          <w:lang w:val="en-GB"/>
        </w:rPr>
        <w:t xml:space="preserve"> of the</w:t>
      </w:r>
      <w:r w:rsidR="00653748" w:rsidRPr="00621204">
        <w:rPr>
          <w:lang w:val="en-GB"/>
        </w:rPr>
        <w:t xml:space="preserve"> </w:t>
      </w:r>
      <w:proofErr w:type="spellStart"/>
      <w:r w:rsidR="00653748" w:rsidRPr="00621204">
        <w:rPr>
          <w:lang w:val="en-GB"/>
        </w:rPr>
        <w:t>OpenPose</w:t>
      </w:r>
      <w:proofErr w:type="spellEnd"/>
      <w:r w:rsidR="00653748" w:rsidRPr="00621204">
        <w:rPr>
          <w:lang w:val="en-GB"/>
        </w:rPr>
        <w:t xml:space="preserve"> library along with CNN for the posture classification, </w:t>
      </w:r>
      <w:r w:rsidR="004C32C6" w:rsidRPr="00621204">
        <w:rPr>
          <w:lang w:val="en-GB"/>
        </w:rPr>
        <w:t>they were able to achieve an overall</w:t>
      </w:r>
      <w:r w:rsidR="00653748" w:rsidRPr="00621204">
        <w:rPr>
          <w:lang w:val="en-GB"/>
        </w:rPr>
        <w:t xml:space="preserve"> accuracy of 90%.</w:t>
      </w:r>
    </w:p>
    <w:p w14:paraId="0D16183E" w14:textId="51306AC2" w:rsidR="00AF40AD" w:rsidRPr="00621204" w:rsidRDefault="00BE3980" w:rsidP="00BE3980">
      <w:pPr>
        <w:pStyle w:val="MDPI22heading2"/>
        <w:rPr>
          <w:noProof w:val="0"/>
          <w:lang w:val="en-GB"/>
        </w:rPr>
      </w:pPr>
      <w:r w:rsidRPr="00621204">
        <w:rPr>
          <w:noProof w:val="0"/>
          <w:lang w:val="en-GB"/>
        </w:rPr>
        <w:t xml:space="preserve">4.2 </w:t>
      </w:r>
      <w:r w:rsidR="00AF40AD" w:rsidRPr="00621204">
        <w:rPr>
          <w:noProof w:val="0"/>
          <w:lang w:val="en-GB"/>
        </w:rPr>
        <w:t>Pressure Sensors Placement Strategy</w:t>
      </w:r>
    </w:p>
    <w:p w14:paraId="23ACC4FD" w14:textId="7936FF4D" w:rsidR="00AF40AD" w:rsidRPr="00621204" w:rsidRDefault="00951688" w:rsidP="00951688">
      <w:pPr>
        <w:pStyle w:val="MDPI31text"/>
        <w:rPr>
          <w:lang w:val="en-GB"/>
        </w:rPr>
      </w:pPr>
      <w:r w:rsidRPr="00621204">
        <w:rPr>
          <w:lang w:val="en-GB"/>
        </w:rPr>
        <w:t>Across the research studies found, it was seen that</w:t>
      </w:r>
      <w:r w:rsidR="00AF40AD" w:rsidRPr="00621204">
        <w:rPr>
          <w:lang w:val="en-GB"/>
        </w:rPr>
        <w:t xml:space="preserve"> are two main approaches being employed in the placement of </w:t>
      </w:r>
      <w:r w:rsidRPr="00621204">
        <w:rPr>
          <w:lang w:val="en-GB"/>
        </w:rPr>
        <w:t>pressure</w:t>
      </w:r>
      <w:r w:rsidR="00AF40AD" w:rsidRPr="00621204">
        <w:rPr>
          <w:lang w:val="en-GB"/>
        </w:rPr>
        <w:t xml:space="preserve"> sensors among smart sensing chairs systems which </w:t>
      </w:r>
      <w:r w:rsidR="005C108C" w:rsidRPr="00621204">
        <w:rPr>
          <w:lang w:val="en-GB"/>
        </w:rPr>
        <w:t>is the</w:t>
      </w:r>
      <w:r w:rsidR="00AF40AD" w:rsidRPr="00621204">
        <w:rPr>
          <w:lang w:val="en-GB"/>
        </w:rPr>
        <w:t xml:space="preserve"> dense sensor configuration and </w:t>
      </w:r>
      <w:r w:rsidR="00063839" w:rsidRPr="00063839">
        <w:rPr>
          <w:highlight w:val="yellow"/>
          <w:lang w:val="en-GB"/>
        </w:rPr>
        <w:t>the</w:t>
      </w:r>
      <w:r w:rsidR="00AF40AD" w:rsidRPr="00621204">
        <w:rPr>
          <w:lang w:val="en-GB"/>
        </w:rPr>
        <w:t xml:space="preserve"> sparse sensor configuration</w:t>
      </w:r>
      <w:r w:rsidR="005C2D55" w:rsidRPr="00621204">
        <w:rPr>
          <w:lang w:val="en-GB"/>
        </w:rPr>
        <w:t xml:space="preserve"> as describe by Ma e</w:t>
      </w:r>
      <w:r w:rsidR="00396DED" w:rsidRPr="00621204">
        <w:rPr>
          <w:lang w:val="en-GB"/>
        </w:rPr>
        <w:t>t</w:t>
      </w:r>
      <w:r w:rsidR="005C2D55" w:rsidRPr="00621204">
        <w:rPr>
          <w:lang w:val="en-GB"/>
        </w:rPr>
        <w:t xml:space="preserve"> al. </w:t>
      </w:r>
      <w:r w:rsidR="005C2D55" w:rsidRPr="00621204">
        <w:rPr>
          <w:lang w:val="en-GB"/>
        </w:rPr>
        <w:fldChar w:fldCharType="begin"/>
      </w:r>
      <w:r w:rsidR="005233B7">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621204">
        <w:rPr>
          <w:lang w:val="en-GB"/>
        </w:rPr>
        <w:fldChar w:fldCharType="separate"/>
      </w:r>
      <w:r w:rsidR="005233B7" w:rsidRPr="005233B7">
        <w:t>[45]</w:t>
      </w:r>
      <w:r w:rsidR="005C2D55" w:rsidRPr="00621204">
        <w:rPr>
          <w:lang w:val="en-GB"/>
        </w:rPr>
        <w:fldChar w:fldCharType="end"/>
      </w:r>
      <w:r w:rsidR="00AF40AD" w:rsidRPr="00621204">
        <w:rPr>
          <w:lang w:val="en-GB"/>
        </w:rPr>
        <w:t xml:space="preserve">. A dense sensor </w:t>
      </w:r>
      <w:r w:rsidR="005C2D55" w:rsidRPr="00621204">
        <w:rPr>
          <w:lang w:val="en-GB"/>
        </w:rPr>
        <w:t>configuration</w:t>
      </w:r>
      <w:r w:rsidR="00AF40AD" w:rsidRPr="00621204">
        <w:rPr>
          <w:lang w:val="en-GB"/>
        </w:rPr>
        <w:t xml:space="preserve"> </w:t>
      </w:r>
      <w:r w:rsidR="00C64914" w:rsidRPr="00621204">
        <w:rPr>
          <w:lang w:val="en-GB"/>
        </w:rPr>
        <w:t xml:space="preserve">involves </w:t>
      </w:r>
      <w:r w:rsidR="008B7447" w:rsidRPr="00621204">
        <w:rPr>
          <w:lang w:val="en-GB"/>
        </w:rPr>
        <w:t xml:space="preserve">the use of </w:t>
      </w:r>
      <w:r w:rsidR="00AF40AD" w:rsidRPr="00621204">
        <w:rPr>
          <w:lang w:val="en-GB"/>
        </w:rPr>
        <w:t xml:space="preserve">a flexible </w:t>
      </w:r>
      <w:r w:rsidR="005C2D55" w:rsidRPr="00621204">
        <w:rPr>
          <w:lang w:val="en-GB"/>
        </w:rPr>
        <w:t>sensor</w:t>
      </w:r>
      <w:r w:rsidR="0095068A" w:rsidRPr="00621204">
        <w:rPr>
          <w:lang w:val="en-GB"/>
        </w:rPr>
        <w:t xml:space="preserve"> array</w:t>
      </w:r>
      <w:r w:rsidR="005C2D55" w:rsidRPr="00621204">
        <w:rPr>
          <w:lang w:val="en-GB"/>
        </w:rPr>
        <w:t xml:space="preserve"> </w:t>
      </w:r>
      <w:r w:rsidR="00AF40AD" w:rsidRPr="00621204">
        <w:rPr>
          <w:lang w:val="en-GB"/>
        </w:rPr>
        <w:t>mat contai</w:t>
      </w:r>
      <w:r w:rsidR="0095068A" w:rsidRPr="00621204">
        <w:rPr>
          <w:lang w:val="en-GB"/>
        </w:rPr>
        <w:t>ning</w:t>
      </w:r>
      <w:r w:rsidR="00AF40AD" w:rsidRPr="00621204">
        <w:rPr>
          <w:lang w:val="en-GB"/>
        </w:rPr>
        <w:t xml:space="preserve"> multiple pressure sensors</w:t>
      </w:r>
      <w:r w:rsidR="005C2D55" w:rsidRPr="00621204">
        <w:rPr>
          <w:lang w:val="en-GB"/>
        </w:rPr>
        <w:t xml:space="preserve"> units </w:t>
      </w:r>
      <w:r w:rsidR="00AF40AD" w:rsidRPr="00621204">
        <w:rPr>
          <w:lang w:val="en-GB"/>
        </w:rPr>
        <w:t xml:space="preserve">interconnected together. </w:t>
      </w:r>
      <w:r w:rsidR="009D68B1" w:rsidRPr="00621204">
        <w:rPr>
          <w:lang w:val="en-GB"/>
        </w:rPr>
        <w:t>Meanw</w:t>
      </w:r>
      <w:r w:rsidR="00DD2559" w:rsidRPr="00621204">
        <w:rPr>
          <w:lang w:val="en-GB"/>
        </w:rPr>
        <w:t>hile</w:t>
      </w:r>
      <w:r w:rsidR="009D68B1" w:rsidRPr="00621204">
        <w:rPr>
          <w:lang w:val="en-GB"/>
        </w:rPr>
        <w:t>,</w:t>
      </w:r>
      <w:r w:rsidR="00DD2559" w:rsidRPr="00621204">
        <w:rPr>
          <w:lang w:val="en-GB"/>
        </w:rPr>
        <w:t xml:space="preserve"> the</w:t>
      </w:r>
      <w:r w:rsidR="00AF40AD" w:rsidRPr="00621204">
        <w:rPr>
          <w:lang w:val="en-GB"/>
        </w:rPr>
        <w:t xml:space="preserve"> sparse sensor </w:t>
      </w:r>
      <w:r w:rsidR="005C2D55" w:rsidRPr="00621204">
        <w:rPr>
          <w:lang w:val="en-GB"/>
        </w:rPr>
        <w:t>configuration</w:t>
      </w:r>
      <w:r w:rsidR="00AF40AD" w:rsidRPr="00621204">
        <w:rPr>
          <w:lang w:val="en-GB"/>
        </w:rPr>
        <w:t xml:space="preserve"> goes </w:t>
      </w:r>
      <w:r w:rsidR="0095068A" w:rsidRPr="00621204">
        <w:rPr>
          <w:lang w:val="en-GB"/>
        </w:rPr>
        <w:t xml:space="preserve">on the </w:t>
      </w:r>
      <w:r w:rsidR="00063839" w:rsidRPr="00063839">
        <w:rPr>
          <w:highlight w:val="yellow"/>
          <w:lang w:val="en-GB"/>
        </w:rPr>
        <w:t>concept</w:t>
      </w:r>
      <w:r w:rsidR="0095068A" w:rsidRPr="00621204">
        <w:rPr>
          <w:lang w:val="en-GB"/>
        </w:rPr>
        <w:t xml:space="preserve"> </w:t>
      </w:r>
      <w:r w:rsidR="00AF40AD" w:rsidRPr="00621204">
        <w:rPr>
          <w:lang w:val="en-GB"/>
        </w:rPr>
        <w:t xml:space="preserve">of having several individual pressure sensors placed at strategic point around the chair. </w:t>
      </w:r>
    </w:p>
    <w:p w14:paraId="360DD5CF" w14:textId="77777777" w:rsidR="00AF40AD" w:rsidRPr="00621204" w:rsidRDefault="00AF40AD" w:rsidP="00AF40AD">
      <w:pPr>
        <w:pStyle w:val="MDPI31text"/>
        <w:rPr>
          <w:lang w:val="en-GB"/>
        </w:rPr>
      </w:pPr>
    </w:p>
    <w:p w14:paraId="36B8D03D" w14:textId="5FDED067" w:rsidR="00EC0F93" w:rsidRPr="00621204" w:rsidRDefault="00BE3980" w:rsidP="00E97CA0">
      <w:pPr>
        <w:pStyle w:val="MDPI23heading3"/>
        <w:rPr>
          <w:lang w:val="en-GB"/>
        </w:rPr>
      </w:pPr>
      <w:r w:rsidRPr="00621204">
        <w:rPr>
          <w:lang w:val="en-GB"/>
        </w:rPr>
        <w:t xml:space="preserve">4.2.1 </w:t>
      </w:r>
      <w:r w:rsidR="00AF40AD" w:rsidRPr="00621204">
        <w:rPr>
          <w:lang w:val="en-GB"/>
        </w:rPr>
        <w:t xml:space="preserve">Dense Sensor </w:t>
      </w:r>
      <w:r w:rsidR="00151702" w:rsidRPr="00151702">
        <w:rPr>
          <w:highlight w:val="yellow"/>
          <w:lang w:val="en-GB"/>
        </w:rPr>
        <w:t>Configuration</w:t>
      </w:r>
    </w:p>
    <w:p w14:paraId="784022DC" w14:textId="52E10D5E" w:rsidR="00BA497A" w:rsidRPr="00621204" w:rsidRDefault="00AF40AD" w:rsidP="00197BEE">
      <w:pPr>
        <w:pStyle w:val="MDPI31text"/>
        <w:rPr>
          <w:lang w:val="en-GB"/>
        </w:rPr>
      </w:pPr>
      <w:r w:rsidRPr="00621204">
        <w:rPr>
          <w:lang w:val="en-GB"/>
        </w:rPr>
        <w:t xml:space="preserve">Xu et al, </w:t>
      </w:r>
      <w:r w:rsidRPr="00621204">
        <w:rPr>
          <w:lang w:val="en-GB"/>
        </w:rPr>
        <w:fldChar w:fldCharType="begin"/>
      </w:r>
      <w:r w:rsidR="00AD69B7" w:rsidRPr="00621204">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r w:rsidRPr="00621204">
        <w:rPr>
          <w:lang w:val="en-GB"/>
        </w:rPr>
        <w:t xml:space="preserve"> used a textile pressure sensor array along with a dynamic time wrapping based algorithm to classify 7 sitting postures with 85.90 accuracy. Huang et al., 2017 </w:t>
      </w:r>
      <w:r w:rsidRPr="00621204">
        <w:rPr>
          <w:lang w:val="en-GB"/>
        </w:rPr>
        <w:fldChar w:fldCharType="begin"/>
      </w:r>
      <w:r w:rsidR="005233B7">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r w:rsidRPr="00621204">
        <w:rPr>
          <w:lang w:val="en-GB"/>
        </w:rPr>
        <w:t xml:space="preserve"> used a 52x44 Piezo-Resistive Sensor Array which was placed on the bottom seating. Using the ANN classifier, they were able to achieve a classification accuracy of 92.2%. Kim et al., 2018 </w:t>
      </w:r>
      <w:r w:rsidRPr="00621204">
        <w:rPr>
          <w:lang w:val="en-GB"/>
        </w:rPr>
        <w:fldChar w:fldCharType="begin"/>
      </w:r>
      <w:r w:rsidR="00AD69B7" w:rsidRPr="00621204">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r w:rsidRPr="00621204">
        <w:rPr>
          <w:lang w:val="en-GB"/>
        </w:rPr>
        <w:t xml:space="preserve"> developed a washable fabric-based sensor array. Even after one thousand independent washes, the capacitance reading from textile sensors array had not deteriorated. Kim et al. </w:t>
      </w:r>
      <w:r w:rsidRPr="00621204">
        <w:rPr>
          <w:lang w:val="en-GB"/>
        </w:rPr>
        <w:fldChar w:fldCharType="begin"/>
      </w:r>
      <w:r w:rsidR="005233B7">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r w:rsidRPr="00621204">
        <w:rPr>
          <w:lang w:val="en-GB"/>
        </w:rPr>
        <w:t xml:space="preserve"> achieved a 95.30% accuracy using 8x8 pressure array and a CNN classifier to classify 5 sitting postures among children. Similarly, Cai et al. </w:t>
      </w:r>
      <w:r w:rsidRPr="00621204">
        <w:rPr>
          <w:lang w:val="en-GB"/>
        </w:rPr>
        <w:fldChar w:fldCharType="begin"/>
      </w:r>
      <w:r w:rsidR="005233B7">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r w:rsidRPr="00621204">
        <w:rPr>
          <w:lang w:val="en-GB"/>
        </w:rPr>
        <w:t xml:space="preserve"> utilized a flexible pressure sensor array (400mm x 400mm) placed on the bottom seat cushion to recognize 6 different sitting postures. Ran et al. </w:t>
      </w:r>
      <w:r w:rsidRPr="00621204">
        <w:rPr>
          <w:lang w:val="en-GB"/>
        </w:rPr>
        <w:fldChar w:fldCharType="begin"/>
      </w:r>
      <w:r w:rsidR="005233B7">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r w:rsidRPr="00621204">
        <w:rPr>
          <w:lang w:val="en-GB"/>
        </w:rPr>
        <w:t xml:space="preserve"> installed a 11 × 13 Pressure Sensor Array (IMM00014, I-MOTION) which communicated with a Raspberry PI computer which achieve a 96.22% classification accuracy using a 5-layer ANN classifier</w:t>
      </w:r>
      <w:r w:rsidR="00A50BE6" w:rsidRPr="00621204">
        <w:rPr>
          <w:lang w:val="en-GB"/>
        </w:rPr>
        <w:t xml:space="preserve"> as shown in Figure 6a</w:t>
      </w:r>
      <w:r w:rsidRPr="00621204">
        <w:rPr>
          <w:lang w:val="en-GB"/>
        </w:rPr>
        <w:t xml:space="preserve">. Ahmad et al. </w:t>
      </w:r>
      <w:r w:rsidRPr="00621204">
        <w:rPr>
          <w:lang w:val="en-GB"/>
        </w:rPr>
        <w:fldChar w:fldCharType="begin"/>
      </w:r>
      <w:r w:rsidR="005233B7">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r w:rsidRPr="00621204">
        <w:rPr>
          <w:lang w:val="en-GB"/>
        </w:rPr>
        <w:t xml:space="preserve"> embedded a 16 screen pressure sensor array, also using a </w:t>
      </w:r>
      <w:r w:rsidR="008570F6">
        <w:rPr>
          <w:lang w:val="en-GB"/>
        </w:rPr>
        <w:t>R</w:t>
      </w:r>
      <w:r w:rsidRPr="00621204">
        <w:rPr>
          <w:lang w:val="en-GB"/>
        </w:rPr>
        <w:t xml:space="preserve">aspberry </w:t>
      </w:r>
      <w:r w:rsidR="008570F6">
        <w:rPr>
          <w:lang w:val="en-GB"/>
        </w:rPr>
        <w:t xml:space="preserve">Pi </w:t>
      </w:r>
      <w:r w:rsidR="008570F6" w:rsidRPr="008570F6">
        <w:rPr>
          <w:highlight w:val="yellow"/>
          <w:lang w:val="en-GB"/>
        </w:rPr>
        <w:t>computer</w:t>
      </w:r>
      <w:r w:rsidRPr="00621204">
        <w:rPr>
          <w:lang w:val="en-GB"/>
        </w:rPr>
        <w:t xml:space="preserve"> for sitting classification which obtained an high accuracy of 99.03% using </w:t>
      </w:r>
      <w:proofErr w:type="spellStart"/>
      <w:r w:rsidRPr="00621204">
        <w:rPr>
          <w:lang w:val="en-GB"/>
        </w:rPr>
        <w:t>LightGBM</w:t>
      </w:r>
      <w:proofErr w:type="spellEnd"/>
      <w:r w:rsidRPr="00621204">
        <w:rPr>
          <w:lang w:val="en-GB"/>
        </w:rPr>
        <w:t xml:space="preserve"> machine learning algorithm</w:t>
      </w:r>
      <w:r w:rsidR="002644CF">
        <w:rPr>
          <w:lang w:val="en-GB"/>
        </w:rPr>
        <w:t>.</w:t>
      </w:r>
      <w:r w:rsidRPr="00621204">
        <w:rPr>
          <w:lang w:val="en-GB"/>
        </w:rPr>
        <w:t xml:space="preserve"> Wang et al. </w:t>
      </w:r>
      <w:r w:rsidRPr="00621204">
        <w:rPr>
          <w:lang w:val="en-GB"/>
        </w:rPr>
        <w:fldChar w:fldCharType="begin"/>
      </w:r>
      <w:r w:rsidR="005233B7">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r w:rsidRPr="00621204">
        <w:rPr>
          <w:lang w:val="en-GB"/>
        </w:rPr>
        <w:t xml:space="preserve"> developed 2 sets of interconnected sensor sheets which cover</w:t>
      </w:r>
      <w:r w:rsidR="002644CF" w:rsidRPr="002644CF">
        <w:rPr>
          <w:highlight w:val="yellow"/>
          <w:lang w:val="en-GB"/>
        </w:rPr>
        <w:t>ed</w:t>
      </w:r>
      <w:r w:rsidRPr="00621204">
        <w:rPr>
          <w:lang w:val="en-GB"/>
        </w:rPr>
        <w:t xml:space="preserve"> both backrest and the seating cushion of the smart sensing chair</w:t>
      </w:r>
      <w:r w:rsidR="00BC4160">
        <w:rPr>
          <w:lang w:val="en-GB"/>
        </w:rPr>
        <w:t xml:space="preserve"> as </w:t>
      </w:r>
      <w:r w:rsidR="00BC4160" w:rsidRPr="00621204">
        <w:rPr>
          <w:lang w:val="en-GB"/>
        </w:rPr>
        <w:t>s</w:t>
      </w:r>
      <w:r w:rsidR="00BC4160">
        <w:rPr>
          <w:lang w:val="en-GB"/>
        </w:rPr>
        <w:t>hown</w:t>
      </w:r>
      <w:r w:rsidR="00BC4160" w:rsidRPr="00621204">
        <w:rPr>
          <w:lang w:val="en-GB"/>
        </w:rPr>
        <w:t xml:space="preserve"> in Figure 6b</w:t>
      </w:r>
      <w:r w:rsidRPr="00621204">
        <w:rPr>
          <w:lang w:val="en-GB"/>
        </w:rPr>
        <w:t xml:space="preserve">. Using the SNN classifier, their proposed system could distinguish 15 different sitting postures with an accuracy of 88.52%, which is among the highest number of postures being classified. Fan et al. </w:t>
      </w:r>
      <w:r w:rsidRPr="00621204">
        <w:rPr>
          <w:lang w:val="en-GB"/>
        </w:rPr>
        <w:fldChar w:fldCharType="begin"/>
      </w:r>
      <w:r w:rsidR="005233B7">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r w:rsidRPr="00621204">
        <w:rPr>
          <w:lang w:val="en-GB"/>
        </w:rPr>
        <w:t xml:space="preserve"> also implemented a similar system that analyses the hip pressure, which subsequently achieved an accuracy of 99.82 using CNN.</w:t>
      </w:r>
      <w:r w:rsidR="00396DED" w:rsidRPr="00621204">
        <w:rPr>
          <w:lang w:val="en-GB"/>
        </w:rPr>
        <w:t xml:space="preserve"> Table 6</w:t>
      </w:r>
      <w:r w:rsidR="00683154" w:rsidRPr="00621204">
        <w:rPr>
          <w:lang w:val="en-GB"/>
        </w:rPr>
        <w:t xml:space="preserve"> below</w:t>
      </w:r>
      <w:r w:rsidR="00396DED" w:rsidRPr="00621204">
        <w:rPr>
          <w:lang w:val="en-GB"/>
        </w:rPr>
        <w:t xml:space="preserve"> provides </w:t>
      </w:r>
      <w:r w:rsidR="0041500C" w:rsidRPr="00621204">
        <w:rPr>
          <w:lang w:val="en-GB"/>
        </w:rPr>
        <w:t>the</w:t>
      </w:r>
      <w:r w:rsidR="00683154" w:rsidRPr="00621204">
        <w:rPr>
          <w:lang w:val="en-GB"/>
        </w:rPr>
        <w:t xml:space="preserve"> list of studies that used </w:t>
      </w:r>
      <w:r w:rsidR="00683154" w:rsidRPr="00026396">
        <w:rPr>
          <w:highlight w:val="yellow"/>
          <w:lang w:val="en-GB"/>
        </w:rPr>
        <w:t>sensor arra</w:t>
      </w:r>
      <w:r w:rsidR="00026396" w:rsidRPr="00026396">
        <w:rPr>
          <w:highlight w:val="yellow"/>
          <w:lang w:val="en-GB"/>
        </w:rPr>
        <w:t>ys</w:t>
      </w:r>
      <w:r w:rsidR="00683154" w:rsidRPr="00621204">
        <w:rPr>
          <w:lang w:val="en-GB"/>
        </w:rPr>
        <w:t>.</w:t>
      </w:r>
    </w:p>
    <w:p w14:paraId="0D3C56B6" w14:textId="1E4B4201" w:rsidR="00785699" w:rsidRPr="00621204" w:rsidRDefault="006C6824" w:rsidP="006C6824">
      <w:pPr>
        <w:pStyle w:val="MDPI52figure"/>
        <w:rPr>
          <w:lang w:val="en-GB"/>
        </w:rPr>
      </w:pPr>
      <w:r w:rsidRPr="006C6824">
        <w:rPr>
          <w:noProof/>
        </w:rPr>
        <w:lastRenderedPageBreak/>
        <w:drawing>
          <wp:inline distT="0" distB="0" distL="0" distR="0" wp14:anchorId="774110B0" wp14:editId="724959AC">
            <wp:extent cx="5215865" cy="2876550"/>
            <wp:effectExtent l="0" t="0" r="0" b="0"/>
            <wp:docPr id="1024129403" name="Picture 1" descr="A collage of different types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9403" name="Picture 1" descr="A collage of different types of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1505" cy="2879660"/>
                    </a:xfrm>
                    <a:prstGeom prst="rect">
                      <a:avLst/>
                    </a:prstGeom>
                    <a:noFill/>
                    <a:ln>
                      <a:noFill/>
                    </a:ln>
                  </pic:spPr>
                </pic:pic>
              </a:graphicData>
            </a:graphic>
          </wp:inline>
        </w:drawing>
      </w:r>
    </w:p>
    <w:p w14:paraId="1BB8DE31" w14:textId="28CD9B6D" w:rsidR="00785699" w:rsidRPr="0042750D" w:rsidRDefault="00785699" w:rsidP="00785699">
      <w:pPr>
        <w:pStyle w:val="MDPI51figurecaption"/>
        <w:rPr>
          <w:color w:val="auto"/>
          <w:lang w:val="en-GB"/>
        </w:rPr>
      </w:pPr>
      <w:r w:rsidRPr="0042750D">
        <w:rPr>
          <w:b/>
          <w:bCs/>
          <w:color w:val="auto"/>
          <w:highlight w:val="yellow"/>
          <w:lang w:val="en-GB"/>
        </w:rPr>
        <w:t xml:space="preserve">Figure </w:t>
      </w:r>
      <w:r w:rsidR="00A50BE6" w:rsidRPr="0042750D">
        <w:rPr>
          <w:b/>
          <w:bCs/>
          <w:color w:val="auto"/>
          <w:highlight w:val="yellow"/>
          <w:lang w:val="en-GB"/>
        </w:rPr>
        <w:t>6</w:t>
      </w:r>
      <w:r w:rsidRPr="0042750D">
        <w:rPr>
          <w:color w:val="auto"/>
          <w:highlight w:val="yellow"/>
          <w:lang w:val="en-GB"/>
        </w:rPr>
        <w:t xml:space="preserve">. </w:t>
      </w:r>
      <w:r w:rsidR="00F82AC5" w:rsidRPr="0042750D">
        <w:rPr>
          <w:color w:val="auto"/>
          <w:highlight w:val="yellow"/>
          <w:lang w:val="en-GB"/>
        </w:rPr>
        <w:t>Illustration of s</w:t>
      </w:r>
      <w:r w:rsidRPr="0042750D">
        <w:rPr>
          <w:color w:val="auto"/>
          <w:highlight w:val="yellow"/>
          <w:lang w:val="en-GB"/>
        </w:rPr>
        <w:t xml:space="preserve">ome </w:t>
      </w:r>
      <w:r w:rsidR="00215DD9" w:rsidRPr="0042750D">
        <w:rPr>
          <w:color w:val="auto"/>
          <w:highlight w:val="yellow"/>
          <w:lang w:val="en-GB"/>
        </w:rPr>
        <w:t>studies</w:t>
      </w:r>
      <w:r w:rsidR="009B6663" w:rsidRPr="0042750D">
        <w:rPr>
          <w:color w:val="auto"/>
          <w:highlight w:val="yellow"/>
          <w:lang w:val="en-GB"/>
        </w:rPr>
        <w:t xml:space="preserve"> </w:t>
      </w:r>
      <w:r w:rsidR="00F82AC5" w:rsidRPr="0042750D">
        <w:rPr>
          <w:color w:val="auto"/>
          <w:highlight w:val="yellow"/>
          <w:lang w:val="en-GB"/>
        </w:rPr>
        <w:t xml:space="preserve">that implemented the </w:t>
      </w:r>
      <w:r w:rsidRPr="0042750D">
        <w:rPr>
          <w:color w:val="auto"/>
          <w:highlight w:val="yellow"/>
          <w:lang w:val="en-GB"/>
        </w:rPr>
        <w:t>use of dense sensor arrays</w:t>
      </w:r>
      <w:r w:rsidR="00EB6EB2" w:rsidRPr="0042750D">
        <w:rPr>
          <w:color w:val="auto"/>
          <w:highlight w:val="yellow"/>
          <w:lang w:val="en-GB"/>
        </w:rPr>
        <w:t>.</w:t>
      </w:r>
      <w:r w:rsidRPr="0042750D">
        <w:rPr>
          <w:color w:val="auto"/>
          <w:highlight w:val="yellow"/>
          <w:lang w:val="en-GB"/>
        </w:rPr>
        <w:t xml:space="preserve"> </w:t>
      </w:r>
      <w:r w:rsidRPr="0042750D">
        <w:rPr>
          <w:b/>
          <w:bCs/>
          <w:color w:val="auto"/>
          <w:highlight w:val="yellow"/>
          <w:lang w:val="en-GB"/>
        </w:rPr>
        <w:t>(a)</w:t>
      </w:r>
      <w:r w:rsidR="00D54255" w:rsidRPr="0042750D">
        <w:rPr>
          <w:color w:val="auto"/>
          <w:highlight w:val="yellow"/>
          <w:lang w:val="en-GB"/>
        </w:rPr>
        <w:t xml:space="preserve"> Pressure array cushion</w:t>
      </w:r>
      <w:r w:rsidR="007C3724" w:rsidRPr="0042750D">
        <w:rPr>
          <w:color w:val="auto"/>
          <w:highlight w:val="yellow"/>
          <w:lang w:val="en-GB"/>
        </w:rPr>
        <w:t xml:space="preserve"> </w:t>
      </w:r>
      <w:r w:rsidR="00D54255" w:rsidRPr="0042750D">
        <w:rPr>
          <w:color w:val="auto"/>
          <w:highlight w:val="yellow"/>
          <w:lang w:val="en-GB"/>
        </w:rPr>
        <w:t>with haptic feedback</w:t>
      </w:r>
      <w:r w:rsidR="00765CFC" w:rsidRPr="0042750D">
        <w:rPr>
          <w:color w:val="auto"/>
          <w:highlight w:val="yellow"/>
          <w:lang w:val="en-GB"/>
        </w:rPr>
        <w:t xml:space="preserve"> Reproduced with </w:t>
      </w:r>
      <w:r w:rsidR="0042750D" w:rsidRPr="0042750D">
        <w:rPr>
          <w:color w:val="auto"/>
          <w:highlight w:val="yellow"/>
          <w:lang w:val="en-GB"/>
        </w:rPr>
        <w:t xml:space="preserve">permission </w:t>
      </w:r>
      <w:r w:rsidR="00D54255" w:rsidRPr="0042750D">
        <w:rPr>
          <w:color w:val="auto"/>
          <w:highlight w:val="yellow"/>
          <w:lang w:val="en-GB"/>
        </w:rPr>
        <w:fldChar w:fldCharType="begin"/>
      </w:r>
      <w:r w:rsidR="005233B7" w:rsidRPr="0042750D">
        <w:rPr>
          <w:color w:val="auto"/>
          <w:highlight w:val="yellow"/>
          <w:lang w:val="en-GB"/>
        </w:rPr>
        <w:instrText xml:space="preserve"> ADDIN ZOTERO_ITEM CSL_CITATION {"citationID":"OUku47PT","properties":{"formattedCitation":"[49]","plainCitation":"[49]","noteIndex":0},"citationItems":[{"id":163,"uris":["http://zotero.org/users/11398818/items/L7KAFSQC"],"itemData":{"id":163,"type":"article-journal","container-title":"Sensors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D54255" w:rsidRPr="0042750D">
        <w:rPr>
          <w:color w:val="auto"/>
          <w:highlight w:val="yellow"/>
          <w:lang w:val="en-GB"/>
        </w:rPr>
        <w:fldChar w:fldCharType="separate"/>
      </w:r>
      <w:r w:rsidR="005233B7" w:rsidRPr="0042750D">
        <w:rPr>
          <w:color w:val="auto"/>
          <w:highlight w:val="yellow"/>
        </w:rPr>
        <w:t>[49]</w:t>
      </w:r>
      <w:r w:rsidR="00D54255" w:rsidRPr="0042750D">
        <w:rPr>
          <w:color w:val="auto"/>
          <w:highlight w:val="yellow"/>
          <w:lang w:val="en-GB"/>
        </w:rPr>
        <w:fldChar w:fldCharType="end"/>
      </w:r>
      <w:r w:rsidR="0042750D" w:rsidRPr="0042750D">
        <w:rPr>
          <w:color w:val="auto"/>
          <w:highlight w:val="yellow"/>
          <w:lang w:val="en-GB"/>
        </w:rPr>
        <w:t>, Copyright 2021</w:t>
      </w:r>
      <w:r w:rsidR="0042750D" w:rsidRPr="0042750D">
        <w:rPr>
          <w:i/>
          <w:iCs/>
          <w:color w:val="auto"/>
          <w:highlight w:val="yellow"/>
          <w:lang w:val="en-GB"/>
        </w:rPr>
        <w:t xml:space="preserve"> Sensors and Actuators.</w:t>
      </w:r>
      <w:r w:rsidRPr="0042750D">
        <w:rPr>
          <w:color w:val="auto"/>
          <w:highlight w:val="yellow"/>
          <w:lang w:val="en-GB"/>
        </w:rPr>
        <w:t xml:space="preserve"> </w:t>
      </w:r>
      <w:r w:rsidRPr="0042750D">
        <w:rPr>
          <w:b/>
          <w:bCs/>
          <w:color w:val="auto"/>
          <w:highlight w:val="yellow"/>
          <w:lang w:val="en-GB"/>
        </w:rPr>
        <w:t>(</w:t>
      </w:r>
      <w:r w:rsidR="00D54255" w:rsidRPr="0042750D">
        <w:rPr>
          <w:b/>
          <w:bCs/>
          <w:color w:val="auto"/>
          <w:highlight w:val="yellow"/>
          <w:lang w:val="en-GB"/>
        </w:rPr>
        <w:t>b</w:t>
      </w:r>
      <w:r w:rsidRPr="0042750D">
        <w:rPr>
          <w:b/>
          <w:bCs/>
          <w:color w:val="auto"/>
          <w:highlight w:val="yellow"/>
          <w:lang w:val="en-GB"/>
        </w:rPr>
        <w:t>)</w:t>
      </w:r>
      <w:r w:rsidR="0063104E" w:rsidRPr="0042750D">
        <w:rPr>
          <w:color w:val="auto"/>
          <w:highlight w:val="yellow"/>
          <w:lang w:val="en-GB"/>
        </w:rPr>
        <w:t xml:space="preserve"> </w:t>
      </w:r>
      <w:r w:rsidR="00EB6EB2" w:rsidRPr="0042750D">
        <w:rPr>
          <w:color w:val="auto"/>
          <w:highlight w:val="yellow"/>
          <w:lang w:val="en-GB"/>
        </w:rPr>
        <w:t xml:space="preserve">Chair fitted with </w:t>
      </w:r>
      <w:r w:rsidR="00D4022C" w:rsidRPr="0042750D">
        <w:rPr>
          <w:color w:val="auto"/>
          <w:highlight w:val="yellow"/>
          <w:lang w:val="en-GB"/>
        </w:rPr>
        <w:t xml:space="preserve">2 large pressure sensor array </w:t>
      </w:r>
      <w:r w:rsidR="0063104E" w:rsidRPr="0042750D">
        <w:rPr>
          <w:color w:val="auto"/>
          <w:highlight w:val="yellow"/>
          <w:lang w:val="en-GB"/>
        </w:rPr>
        <w:t>modules</w:t>
      </w:r>
      <w:r w:rsidR="003203C3" w:rsidRPr="0042750D">
        <w:rPr>
          <w:color w:val="auto"/>
          <w:highlight w:val="yellow"/>
          <w:lang w:val="en-GB"/>
        </w:rPr>
        <w:t xml:space="preserve"> placed on the seating cushion</w:t>
      </w:r>
      <w:r w:rsidR="00A40047" w:rsidRPr="0042750D">
        <w:rPr>
          <w:color w:val="auto"/>
          <w:highlight w:val="yellow"/>
          <w:lang w:val="en-GB"/>
        </w:rPr>
        <w:t xml:space="preserve">. Reproduced with </w:t>
      </w:r>
      <w:r w:rsidR="0042750D" w:rsidRPr="0042750D">
        <w:rPr>
          <w:color w:val="auto"/>
          <w:highlight w:val="yellow"/>
          <w:lang w:val="en-GB"/>
        </w:rPr>
        <w:t xml:space="preserve">permission </w:t>
      </w:r>
      <w:r w:rsidR="0063104E" w:rsidRPr="0042750D">
        <w:rPr>
          <w:color w:val="auto"/>
          <w:highlight w:val="yellow"/>
          <w:lang w:val="en-GB"/>
        </w:rPr>
        <w:fldChar w:fldCharType="begin"/>
      </w:r>
      <w:r w:rsidR="005233B7" w:rsidRPr="0042750D">
        <w:rPr>
          <w:color w:val="auto"/>
          <w:highlight w:val="yellow"/>
          <w:lang w:val="en-GB"/>
        </w:rPr>
        <w:instrText xml:space="preserve"> ADDIN ZOTERO_ITEM CSL_CITATION {"citationID":"jTsuDDwN","properties":{"formattedCitation":"[51]","plainCitation":"[51]","noteIndex":0},"citationItems":[{"id":126,"uris":["http://zotero.org/groups/5004747/items/SZ698YAT"],"itemData":{"id":126,"type":"article-journal","container-title":"IEEE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63104E" w:rsidRPr="0042750D">
        <w:rPr>
          <w:color w:val="auto"/>
          <w:highlight w:val="yellow"/>
          <w:lang w:val="en-GB"/>
        </w:rPr>
        <w:fldChar w:fldCharType="separate"/>
      </w:r>
      <w:r w:rsidR="005233B7" w:rsidRPr="0042750D">
        <w:rPr>
          <w:color w:val="auto"/>
          <w:highlight w:val="yellow"/>
        </w:rPr>
        <w:t>[51]</w:t>
      </w:r>
      <w:r w:rsidR="0063104E" w:rsidRPr="0042750D">
        <w:rPr>
          <w:color w:val="auto"/>
          <w:highlight w:val="yellow"/>
          <w:lang w:val="en-GB"/>
        </w:rPr>
        <w:fldChar w:fldCharType="end"/>
      </w:r>
      <w:r w:rsidR="00B20556" w:rsidRPr="0042750D">
        <w:rPr>
          <w:color w:val="auto"/>
          <w:highlight w:val="yellow"/>
          <w:lang w:val="en-GB"/>
        </w:rPr>
        <w:t>.</w:t>
      </w:r>
      <w:r w:rsidR="0042750D" w:rsidRPr="0042750D">
        <w:rPr>
          <w:color w:val="auto"/>
          <w:highlight w:val="yellow"/>
          <w:lang w:val="en-GB"/>
        </w:rPr>
        <w:t xml:space="preserve"> Copyright 2021</w:t>
      </w:r>
      <w:r w:rsidR="0042750D" w:rsidRPr="0042750D">
        <w:rPr>
          <w:i/>
          <w:iCs/>
          <w:color w:val="auto"/>
          <w:highlight w:val="yellow"/>
          <w:lang w:val="en-GB"/>
        </w:rPr>
        <w:t xml:space="preserve"> IEEE.</w:t>
      </w:r>
    </w:p>
    <w:p w14:paraId="2B372680" w14:textId="447E2761"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2D02F3C6" w:rsidR="00AF40AD" w:rsidRPr="00621204" w:rsidRDefault="00081DFF" w:rsidP="00AF40AD">
      <w:pPr>
        <w:pStyle w:val="MDPI31text"/>
        <w:rPr>
          <w:lang w:val="en-GB"/>
        </w:rPr>
      </w:pPr>
      <w:r w:rsidRPr="00621204">
        <w:rPr>
          <w:lang w:val="en-GB"/>
        </w:rPr>
        <w:t xml:space="preserve">This sensor configuration </w:t>
      </w:r>
      <w:r w:rsidR="007C3D7E">
        <w:rPr>
          <w:lang w:val="en-GB"/>
        </w:rPr>
        <w:t xml:space="preserve">appears to be a </w:t>
      </w:r>
      <w:r w:rsidR="003E2D88" w:rsidRPr="00621204">
        <w:rPr>
          <w:lang w:val="en-GB"/>
        </w:rPr>
        <w:t xml:space="preserve">more popular option as more studies </w:t>
      </w:r>
      <w:r w:rsidR="00C46D56" w:rsidRPr="00621204">
        <w:rPr>
          <w:lang w:val="en-GB"/>
        </w:rPr>
        <w:t>implemented this setup compared</w:t>
      </w:r>
      <w:r w:rsidR="001E3F05">
        <w:rPr>
          <w:lang w:val="en-GB"/>
        </w:rPr>
        <w:t xml:space="preserve"> </w:t>
      </w:r>
      <w:r w:rsidR="001E3F05" w:rsidRPr="001E3F05">
        <w:rPr>
          <w:highlight w:val="yellow"/>
          <w:lang w:val="en-GB"/>
        </w:rPr>
        <w:t>to</w:t>
      </w:r>
      <w:r w:rsidR="00C46D56" w:rsidRPr="001E3F05">
        <w:rPr>
          <w:highlight w:val="yellow"/>
          <w:lang w:val="en-GB"/>
        </w:rPr>
        <w:t xml:space="preserve"> </w:t>
      </w:r>
      <w:r w:rsidR="001E3F05" w:rsidRPr="001E3F05">
        <w:rPr>
          <w:highlight w:val="yellow"/>
          <w:lang w:val="en-GB"/>
        </w:rPr>
        <w:t>the dense sensor configuration</w:t>
      </w:r>
      <w:r w:rsidR="00C46D56" w:rsidRPr="00621204">
        <w:rPr>
          <w:lang w:val="en-GB"/>
        </w:rPr>
        <w:t>.</w:t>
      </w:r>
      <w:r w:rsidRPr="00621204">
        <w:rPr>
          <w:lang w:val="en-GB"/>
        </w:rPr>
        <w:t xml:space="preserve"> </w:t>
      </w:r>
      <w:r w:rsidR="00AF40AD" w:rsidRPr="001E3F05">
        <w:rPr>
          <w:highlight w:val="yellow"/>
          <w:lang w:val="en-GB"/>
        </w:rPr>
        <w:t>Mutlu</w:t>
      </w:r>
      <w:r w:rsidR="00AF40AD" w:rsidRPr="00621204">
        <w:rPr>
          <w:lang w:val="en-GB"/>
        </w:rPr>
        <w:t xml:space="preserve"> et al. in 2007 </w:t>
      </w:r>
      <w:r w:rsidR="006D532E" w:rsidRPr="00621204">
        <w:rPr>
          <w:lang w:val="en-GB"/>
        </w:rPr>
        <w:fldChar w:fldCharType="begin"/>
      </w:r>
      <w:r w:rsidR="005233B7">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621204">
        <w:rPr>
          <w:lang w:val="en-GB"/>
        </w:rPr>
        <w:fldChar w:fldCharType="separate"/>
      </w:r>
      <w:r w:rsidR="005233B7" w:rsidRPr="005233B7">
        <w:t>[53]</w:t>
      </w:r>
      <w:r w:rsidR="006D532E" w:rsidRPr="00621204">
        <w:rPr>
          <w:lang w:val="en-GB"/>
        </w:rPr>
        <w:fldChar w:fldCharType="end"/>
      </w:r>
      <w:r w:rsidR="00AF40AD" w:rsidRPr="00621204">
        <w:rPr>
          <w:lang w:val="en-GB"/>
        </w:rPr>
        <w:t xml:space="preserve"> integrated 19 different FSRs into the seating cushion and used the Simple Logistic Regression ML algorithm to achieve 78% accuracy in classifying 10 different postures</w:t>
      </w:r>
      <w:r w:rsidR="00234812" w:rsidRPr="00621204">
        <w:rPr>
          <w:lang w:val="en-GB"/>
        </w:rPr>
        <w:t xml:space="preserve"> as shown in Figure 7a</w:t>
      </w:r>
      <w:r w:rsidR="00AF40AD" w:rsidRPr="00621204">
        <w:rPr>
          <w:lang w:val="en-GB"/>
        </w:rPr>
        <w:t xml:space="preserve">. Tsai et al. </w:t>
      </w:r>
      <w:r w:rsidR="006D532E" w:rsidRPr="00621204">
        <w:rPr>
          <w:lang w:val="en-GB"/>
        </w:rPr>
        <w:fldChar w:fldCharType="begin"/>
      </w:r>
      <w:r w:rsidR="005233B7">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621204">
        <w:rPr>
          <w:lang w:val="en-GB"/>
        </w:rPr>
        <w:fldChar w:fldCharType="separate"/>
      </w:r>
      <w:r w:rsidR="005233B7" w:rsidRPr="005233B7">
        <w:t>[54]</w:t>
      </w:r>
      <w:r w:rsidR="006D532E" w:rsidRPr="00621204">
        <w:rPr>
          <w:lang w:val="en-GB"/>
        </w:rPr>
        <w:fldChar w:fldCharType="end"/>
      </w:r>
      <w:r w:rsidR="00AF40AD" w:rsidRPr="00621204">
        <w:rPr>
          <w:lang w:val="en-GB"/>
        </w:rPr>
        <w:t xml:space="preserve"> used 13 pressure sensors to classify 10 sitting postures and was able to achieve an accuracy of 99.10% using the SVM ML algorithm. </w:t>
      </w:r>
      <w:proofErr w:type="spellStart"/>
      <w:r w:rsidR="00AF40AD" w:rsidRPr="00621204">
        <w:rPr>
          <w:lang w:val="en-GB"/>
        </w:rPr>
        <w:t>Aminosharieh</w:t>
      </w:r>
      <w:proofErr w:type="spellEnd"/>
      <w:r w:rsidR="00AF40AD" w:rsidRPr="00621204">
        <w:rPr>
          <w:lang w:val="en-GB"/>
        </w:rPr>
        <w:t xml:space="preserve"> Najafi et al. </w:t>
      </w:r>
      <w:r w:rsidR="006D532E" w:rsidRPr="00621204">
        <w:rPr>
          <w:lang w:val="en-GB"/>
        </w:rPr>
        <w:fldChar w:fldCharType="begin"/>
      </w:r>
      <w:r w:rsidR="005233B7">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621204">
        <w:rPr>
          <w:lang w:val="en-GB"/>
        </w:rPr>
        <w:fldChar w:fldCharType="separate"/>
      </w:r>
      <w:r w:rsidR="005233B7" w:rsidRPr="005233B7">
        <w:t>[55]</w:t>
      </w:r>
      <w:r w:rsidR="006D532E" w:rsidRPr="00621204">
        <w:rPr>
          <w:lang w:val="en-GB"/>
        </w:rPr>
        <w:fldChar w:fldCharType="end"/>
      </w:r>
      <w:r w:rsidR="00AF40AD" w:rsidRPr="00621204">
        <w:rPr>
          <w:lang w:val="en-GB"/>
        </w:rPr>
        <w:t xml:space="preserve"> applied 8 sensors (4 on the seating cushion and 4 on the back rest) and used EMN algorithm to classify 8 sitting posture and achieved an accuracy of 91.68%</w:t>
      </w:r>
      <w:r w:rsidR="00F21BE5" w:rsidRPr="00621204">
        <w:rPr>
          <w:lang w:val="en-GB"/>
        </w:rPr>
        <w:t xml:space="preserve"> seen in Figure 7b</w:t>
      </w:r>
      <w:r w:rsidR="00AF40AD" w:rsidRPr="00621204">
        <w:rPr>
          <w:lang w:val="en-GB"/>
        </w:rPr>
        <w:t xml:space="preserve">. </w:t>
      </w:r>
      <w:r w:rsidR="00AF40AD" w:rsidRPr="00C17D4E">
        <w:rPr>
          <w:highlight w:val="yellow"/>
          <w:lang w:val="en-GB"/>
        </w:rPr>
        <w:t>In addition to this, a Desktop Graphical User Interface (GUI) application</w:t>
      </w:r>
      <w:r w:rsidR="00C17D4E" w:rsidRPr="00C17D4E">
        <w:rPr>
          <w:highlight w:val="yellow"/>
          <w:lang w:val="en-GB"/>
        </w:rPr>
        <w:t xml:space="preserve"> was also developed</w:t>
      </w:r>
      <w:r w:rsidR="00AF40AD" w:rsidRPr="00621204">
        <w:rPr>
          <w:lang w:val="en-GB"/>
        </w:rPr>
        <w:t xml:space="preserve"> which displayed the </w:t>
      </w:r>
      <w:r w:rsidR="00AF40AD" w:rsidRPr="00170BCB">
        <w:rPr>
          <w:highlight w:val="yellow"/>
          <w:lang w:val="en-GB"/>
        </w:rPr>
        <w:t>sen</w:t>
      </w:r>
      <w:r w:rsidR="00170BCB" w:rsidRPr="00170BCB">
        <w:rPr>
          <w:highlight w:val="yellow"/>
          <w:lang w:val="en-GB"/>
        </w:rPr>
        <w:t>s</w:t>
      </w:r>
      <w:r w:rsidR="00AF40AD" w:rsidRPr="00170BCB">
        <w:rPr>
          <w:highlight w:val="yellow"/>
          <w:lang w:val="en-GB"/>
        </w:rPr>
        <w:t>or</w:t>
      </w:r>
      <w:r w:rsidR="00AF40AD" w:rsidRPr="00621204">
        <w:rPr>
          <w:lang w:val="en-GB"/>
        </w:rPr>
        <w:t xml:space="preserve"> reading in real-time. Luna-</w:t>
      </w:r>
      <w:proofErr w:type="spellStart"/>
      <w:r w:rsidR="00AF40AD" w:rsidRPr="00621204">
        <w:rPr>
          <w:lang w:val="en-GB"/>
        </w:rPr>
        <w:t>Perejón</w:t>
      </w:r>
      <w:proofErr w:type="spellEnd"/>
      <w:r w:rsidR="00AF40AD" w:rsidRPr="00621204">
        <w:rPr>
          <w:lang w:val="en-GB"/>
        </w:rPr>
        <w:t xml:space="preserve"> et al. </w:t>
      </w:r>
      <w:r w:rsidR="00AF40AD" w:rsidRPr="00621204">
        <w:rPr>
          <w:lang w:val="en-GB"/>
        </w:rPr>
        <w:fldChar w:fldCharType="begin"/>
      </w:r>
      <w:r w:rsidR="005233B7">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621204">
        <w:rPr>
          <w:lang w:val="en-GB"/>
        </w:rPr>
        <w:fldChar w:fldCharType="separate"/>
      </w:r>
      <w:r w:rsidR="005233B7" w:rsidRPr="005233B7">
        <w:t>[56]</w:t>
      </w:r>
      <w:r w:rsidR="00AF40AD" w:rsidRPr="00621204">
        <w:rPr>
          <w:lang w:val="en-GB"/>
        </w:rPr>
        <w:fldChar w:fldCharType="end"/>
      </w:r>
      <w:r w:rsidR="00AF40AD" w:rsidRPr="00621204">
        <w:rPr>
          <w:lang w:val="en-GB"/>
        </w:rPr>
        <w:t xml:space="preserve"> added 6 sensors which was placed on the seating cushion and resulted in an 81.5% classification accuracy using SOM (ISOM-SPR) ML algorithm.</w:t>
      </w:r>
    </w:p>
    <w:p w14:paraId="0CC8BCF7" w14:textId="77777777" w:rsidR="00F82AC5" w:rsidRPr="00621204" w:rsidRDefault="00F82AC5" w:rsidP="00AF40AD">
      <w:pPr>
        <w:pStyle w:val="MDPI31text"/>
        <w:rPr>
          <w:lang w:val="en-GB"/>
        </w:rPr>
      </w:pPr>
    </w:p>
    <w:p w14:paraId="608199B9" w14:textId="77777777" w:rsidR="00F82AC5" w:rsidRPr="00621204" w:rsidRDefault="00F82AC5" w:rsidP="00AF40AD">
      <w:pPr>
        <w:pStyle w:val="MDPI31text"/>
        <w:rPr>
          <w:lang w:val="en-GB"/>
        </w:rPr>
      </w:pPr>
    </w:p>
    <w:p w14:paraId="7D190FA1" w14:textId="710BC2BD" w:rsidR="007B529D" w:rsidRPr="00621204" w:rsidRDefault="00484692" w:rsidP="00484692">
      <w:pPr>
        <w:pStyle w:val="MDPI52figure"/>
        <w:rPr>
          <w:lang w:val="en-GB"/>
        </w:rPr>
      </w:pPr>
      <w:r w:rsidRPr="00621204">
        <w:rPr>
          <w:noProof/>
          <w:lang w:val="en-GB"/>
        </w:rPr>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78632FB7" w:rsidR="00046064" w:rsidRPr="0009640E" w:rsidRDefault="00046064" w:rsidP="00046064">
      <w:pPr>
        <w:pStyle w:val="MDPI51figurecaption"/>
        <w:rPr>
          <w:color w:val="auto"/>
          <w:lang w:val="en-GB"/>
        </w:rPr>
      </w:pPr>
      <w:r w:rsidRPr="0009640E">
        <w:rPr>
          <w:b/>
          <w:bCs/>
          <w:color w:val="auto"/>
          <w:highlight w:val="yellow"/>
          <w:lang w:val="en-GB"/>
        </w:rPr>
        <w:t xml:space="preserve">Figure </w:t>
      </w:r>
      <w:r w:rsidR="004A65C8" w:rsidRPr="0009640E">
        <w:rPr>
          <w:b/>
          <w:bCs/>
          <w:color w:val="auto"/>
          <w:highlight w:val="yellow"/>
          <w:lang w:val="en-GB"/>
        </w:rPr>
        <w:t>7</w:t>
      </w:r>
      <w:r w:rsidRPr="0009640E">
        <w:rPr>
          <w:color w:val="auto"/>
          <w:highlight w:val="yellow"/>
          <w:lang w:val="en-GB"/>
        </w:rPr>
        <w:t xml:space="preserve">. </w:t>
      </w:r>
      <w:r w:rsidR="004A65C8" w:rsidRPr="0009640E">
        <w:rPr>
          <w:color w:val="auto"/>
          <w:highlight w:val="yellow"/>
          <w:lang w:val="en-GB"/>
        </w:rPr>
        <w:t xml:space="preserve">Research studies </w:t>
      </w:r>
      <w:r w:rsidR="00DB078C" w:rsidRPr="0009640E">
        <w:rPr>
          <w:color w:val="auto"/>
          <w:highlight w:val="yellow"/>
          <w:lang w:val="en-GB"/>
        </w:rPr>
        <w:t>using</w:t>
      </w:r>
      <w:r w:rsidR="00636AF8" w:rsidRPr="0009640E">
        <w:rPr>
          <w:color w:val="auto"/>
          <w:highlight w:val="yellow"/>
          <w:lang w:val="en-GB"/>
        </w:rPr>
        <w:t xml:space="preserve"> multiple pressure sensors placed </w:t>
      </w:r>
      <w:r w:rsidR="00347F08" w:rsidRPr="0009640E">
        <w:rPr>
          <w:color w:val="auto"/>
          <w:highlight w:val="yellow"/>
          <w:lang w:val="en-GB"/>
        </w:rPr>
        <w:t>around the chair</w:t>
      </w:r>
      <w:r w:rsidRPr="0009640E">
        <w:rPr>
          <w:color w:val="auto"/>
          <w:highlight w:val="yellow"/>
          <w:lang w:val="en-GB"/>
        </w:rPr>
        <w:t xml:space="preserve">. </w:t>
      </w:r>
      <w:r w:rsidRPr="0009640E">
        <w:rPr>
          <w:b/>
          <w:bCs/>
          <w:color w:val="auto"/>
          <w:highlight w:val="yellow"/>
          <w:lang w:val="en-GB"/>
        </w:rPr>
        <w:t>(a)</w:t>
      </w:r>
      <w:r w:rsidRPr="0009640E">
        <w:rPr>
          <w:color w:val="auto"/>
          <w:highlight w:val="yellow"/>
          <w:lang w:val="en-GB"/>
        </w:rPr>
        <w:t xml:space="preserve"> </w:t>
      </w:r>
      <w:r w:rsidR="007C3724" w:rsidRPr="0009640E">
        <w:rPr>
          <w:color w:val="auto"/>
          <w:highlight w:val="yellow"/>
          <w:lang w:val="en-GB"/>
        </w:rPr>
        <w:t>Chair fitted with 19 FSR sensor</w:t>
      </w:r>
      <w:r w:rsidR="003D0987" w:rsidRPr="0009640E">
        <w:rPr>
          <w:color w:val="auto"/>
          <w:highlight w:val="yellow"/>
          <w:lang w:val="en-GB"/>
        </w:rPr>
        <w:t>s</w:t>
      </w:r>
      <w:r w:rsidR="006E7F32" w:rsidRPr="0009640E">
        <w:rPr>
          <w:color w:val="auto"/>
          <w:highlight w:val="yellow"/>
          <w:lang w:val="en-GB"/>
        </w:rPr>
        <w:t>.</w:t>
      </w:r>
      <w:r w:rsidR="00564620" w:rsidRPr="0009640E">
        <w:rPr>
          <w:color w:val="auto"/>
          <w:highlight w:val="yellow"/>
          <w:lang w:val="en-GB"/>
        </w:rPr>
        <w:t xml:space="preserve"> Reproduced with </w:t>
      </w:r>
      <w:r w:rsidR="0009640E" w:rsidRPr="0009640E">
        <w:rPr>
          <w:color w:val="auto"/>
          <w:highlight w:val="yellow"/>
          <w:lang w:val="en-GB"/>
        </w:rPr>
        <w:t xml:space="preserve">permission </w:t>
      </w:r>
      <w:r w:rsidR="000E6623" w:rsidRPr="0009640E">
        <w:rPr>
          <w:color w:val="auto"/>
          <w:highlight w:val="yellow"/>
          <w:lang w:val="en-GB"/>
        </w:rPr>
        <w:fldChar w:fldCharType="begin"/>
      </w:r>
      <w:r w:rsidR="005233B7" w:rsidRPr="0009640E">
        <w:rPr>
          <w:color w:val="auto"/>
          <w:highlight w:val="yellow"/>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09640E">
        <w:rPr>
          <w:color w:val="auto"/>
          <w:highlight w:val="yellow"/>
          <w:lang w:val="en-GB"/>
        </w:rPr>
        <w:fldChar w:fldCharType="separate"/>
      </w:r>
      <w:r w:rsidR="005233B7" w:rsidRPr="0009640E">
        <w:rPr>
          <w:color w:val="auto"/>
          <w:highlight w:val="yellow"/>
        </w:rPr>
        <w:t>[53]</w:t>
      </w:r>
      <w:r w:rsidR="000E6623" w:rsidRPr="0009640E">
        <w:rPr>
          <w:color w:val="auto"/>
          <w:highlight w:val="yellow"/>
          <w:lang w:val="en-GB"/>
        </w:rPr>
        <w:fldChar w:fldCharType="end"/>
      </w:r>
      <w:r w:rsidR="0009640E" w:rsidRPr="0009640E">
        <w:rPr>
          <w:color w:val="auto"/>
          <w:highlight w:val="yellow"/>
          <w:lang w:val="en-GB"/>
        </w:rPr>
        <w:t xml:space="preserve"> Copyright 2022</w:t>
      </w:r>
      <w:r w:rsidR="0009640E" w:rsidRPr="0009640E">
        <w:rPr>
          <w:i/>
          <w:iCs/>
          <w:color w:val="auto"/>
          <w:highlight w:val="yellow"/>
          <w:lang w:val="en-GB"/>
        </w:rPr>
        <w:t xml:space="preserve"> ACM.</w:t>
      </w:r>
      <w:r w:rsidRPr="0009640E">
        <w:rPr>
          <w:color w:val="auto"/>
          <w:highlight w:val="yellow"/>
          <w:lang w:val="en-GB"/>
        </w:rPr>
        <w:t xml:space="preserve"> </w:t>
      </w:r>
      <w:r w:rsidRPr="0009640E">
        <w:rPr>
          <w:b/>
          <w:bCs/>
          <w:color w:val="auto"/>
          <w:highlight w:val="yellow"/>
          <w:lang w:val="en-GB"/>
        </w:rPr>
        <w:t>(b)</w:t>
      </w:r>
      <w:r w:rsidRPr="0009640E">
        <w:rPr>
          <w:color w:val="auto"/>
          <w:highlight w:val="yellow"/>
          <w:lang w:val="en-GB"/>
        </w:rPr>
        <w:t xml:space="preserve"> </w:t>
      </w:r>
      <w:r w:rsidR="00BC3B7D" w:rsidRPr="0009640E">
        <w:rPr>
          <w:color w:val="auto"/>
          <w:highlight w:val="yellow"/>
          <w:lang w:val="en-GB"/>
        </w:rPr>
        <w:t>8 FSR sensors placed around the chair</w:t>
      </w:r>
      <w:r w:rsidR="000D19E9" w:rsidRPr="0009640E">
        <w:rPr>
          <w:color w:val="auto"/>
          <w:highlight w:val="yellow"/>
          <w:lang w:val="en-GB"/>
        </w:rPr>
        <w:t>; 5</w:t>
      </w:r>
      <w:r w:rsidR="00892729" w:rsidRPr="0009640E">
        <w:rPr>
          <w:color w:val="auto"/>
          <w:highlight w:val="yellow"/>
          <w:lang w:val="en-GB"/>
        </w:rPr>
        <w:t xml:space="preserve"> sensors</w:t>
      </w:r>
      <w:r w:rsidR="000D19E9" w:rsidRPr="0009640E">
        <w:rPr>
          <w:color w:val="auto"/>
          <w:highlight w:val="yellow"/>
          <w:lang w:val="en-GB"/>
        </w:rPr>
        <w:t xml:space="preserve"> </w:t>
      </w:r>
      <w:r w:rsidR="00B70491" w:rsidRPr="0009640E">
        <w:rPr>
          <w:color w:val="auto"/>
          <w:highlight w:val="yellow"/>
          <w:lang w:val="en-GB"/>
        </w:rPr>
        <w:t xml:space="preserve">placed </w:t>
      </w:r>
      <w:r w:rsidR="000D19E9" w:rsidRPr="0009640E">
        <w:rPr>
          <w:color w:val="auto"/>
          <w:highlight w:val="yellow"/>
          <w:lang w:val="en-GB"/>
        </w:rPr>
        <w:t>on the sitting cushion and</w:t>
      </w:r>
      <w:r w:rsidR="00892729" w:rsidRPr="0009640E">
        <w:rPr>
          <w:color w:val="auto"/>
          <w:highlight w:val="yellow"/>
          <w:lang w:val="en-GB"/>
        </w:rPr>
        <w:t xml:space="preserve"> </w:t>
      </w:r>
      <w:r w:rsidR="000D19E9" w:rsidRPr="0009640E">
        <w:rPr>
          <w:color w:val="auto"/>
          <w:highlight w:val="yellow"/>
          <w:lang w:val="en-GB"/>
        </w:rPr>
        <w:t>3</w:t>
      </w:r>
      <w:r w:rsidR="00892729" w:rsidRPr="0009640E">
        <w:rPr>
          <w:color w:val="auto"/>
          <w:highlight w:val="yellow"/>
          <w:lang w:val="en-GB"/>
        </w:rPr>
        <w:t xml:space="preserve"> sensors</w:t>
      </w:r>
      <w:r w:rsidR="00B70491" w:rsidRPr="0009640E">
        <w:rPr>
          <w:color w:val="auto"/>
          <w:highlight w:val="yellow"/>
          <w:lang w:val="en-GB"/>
        </w:rPr>
        <w:t xml:space="preserve"> added</w:t>
      </w:r>
      <w:r w:rsidR="000D19E9" w:rsidRPr="0009640E">
        <w:rPr>
          <w:color w:val="auto"/>
          <w:highlight w:val="yellow"/>
          <w:lang w:val="en-GB"/>
        </w:rPr>
        <w:t xml:space="preserve"> </w:t>
      </w:r>
      <w:r w:rsidR="00892729" w:rsidRPr="0009640E">
        <w:rPr>
          <w:color w:val="auto"/>
          <w:highlight w:val="yellow"/>
          <w:lang w:val="en-GB"/>
        </w:rPr>
        <w:t xml:space="preserve">to the </w:t>
      </w:r>
      <w:r w:rsidR="000D19E9" w:rsidRPr="0009640E">
        <w:rPr>
          <w:color w:val="auto"/>
          <w:highlight w:val="yellow"/>
          <w:lang w:val="en-GB"/>
        </w:rPr>
        <w:t>back rest</w:t>
      </w:r>
      <w:r w:rsidR="0051664E" w:rsidRPr="0009640E">
        <w:rPr>
          <w:color w:val="auto"/>
          <w:highlight w:val="yellow"/>
          <w:lang w:val="en-GB"/>
        </w:rPr>
        <w:t xml:space="preserve">. Reproduced with </w:t>
      </w:r>
      <w:r w:rsidR="0009640E" w:rsidRPr="0009640E">
        <w:rPr>
          <w:color w:val="auto"/>
          <w:highlight w:val="yellow"/>
          <w:lang w:val="en-GB"/>
        </w:rPr>
        <w:t xml:space="preserve">permission </w:t>
      </w:r>
      <w:r w:rsidR="00404B08" w:rsidRPr="0009640E">
        <w:rPr>
          <w:color w:val="auto"/>
          <w:highlight w:val="yellow"/>
          <w:lang w:val="en-GB"/>
        </w:rPr>
        <w:fldChar w:fldCharType="begin"/>
      </w:r>
      <w:r w:rsidR="005233B7" w:rsidRPr="0009640E">
        <w:rPr>
          <w:color w:val="auto"/>
          <w:highlight w:val="yellow"/>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09640E">
        <w:rPr>
          <w:color w:val="auto"/>
          <w:highlight w:val="yellow"/>
          <w:lang w:val="en-GB"/>
        </w:rPr>
        <w:fldChar w:fldCharType="separate"/>
      </w:r>
      <w:r w:rsidR="005233B7" w:rsidRPr="0009640E">
        <w:rPr>
          <w:color w:val="auto"/>
          <w:highlight w:val="yellow"/>
        </w:rPr>
        <w:t>[55]</w:t>
      </w:r>
      <w:r w:rsidR="00404B08" w:rsidRPr="0009640E">
        <w:rPr>
          <w:color w:val="auto"/>
          <w:highlight w:val="yellow"/>
          <w:lang w:val="en-GB"/>
        </w:rPr>
        <w:fldChar w:fldCharType="end"/>
      </w:r>
      <w:r w:rsidR="000D19E9" w:rsidRPr="0009640E">
        <w:rPr>
          <w:color w:val="auto"/>
          <w:highlight w:val="yellow"/>
          <w:lang w:val="en-GB"/>
        </w:rPr>
        <w:t xml:space="preserve">. </w:t>
      </w:r>
      <w:r w:rsidR="0009640E" w:rsidRPr="0009640E">
        <w:rPr>
          <w:color w:val="auto"/>
          <w:highlight w:val="yellow"/>
          <w:lang w:val="en-GB"/>
        </w:rPr>
        <w:t>Copyright 2022</w:t>
      </w:r>
      <w:r w:rsidR="0009640E" w:rsidRPr="0009640E">
        <w:rPr>
          <w:i/>
          <w:iCs/>
          <w:color w:val="auto"/>
          <w:highlight w:val="yellow"/>
          <w:lang w:val="en-GB"/>
        </w:rPr>
        <w:t xml:space="preserve"> Sensors.</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4F7BA3A8"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4570A7E6"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w:t>
      </w:r>
      <w:r w:rsidR="002423A8" w:rsidRPr="00621204">
        <w:rPr>
          <w:lang w:val="en-GB"/>
        </w:rPr>
        <w:lastRenderedPageBreak/>
        <w:t xml:space="preserve">(Artificial Neural Networks) </w:t>
      </w:r>
      <w:r w:rsidR="002423A8" w:rsidRPr="00621204">
        <w:rPr>
          <w:lang w:val="en-GB"/>
        </w:rPr>
        <w:fldChar w:fldCharType="begin"/>
      </w:r>
      <w:r w:rsidR="005233B7">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621204">
        <w:rPr>
          <w:lang w:val="en-GB"/>
        </w:rPr>
        <w:fldChar w:fldCharType="separate"/>
      </w:r>
      <w:r w:rsidR="005233B7" w:rsidRPr="005233B7">
        <w:t>[46,49,56,59,62]</w:t>
      </w:r>
      <w:r w:rsidR="002423A8" w:rsidRPr="00621204">
        <w:rPr>
          <w:lang w:val="en-GB"/>
        </w:rPr>
        <w:fldChar w:fldCharType="end"/>
      </w:r>
      <w:r w:rsidR="002423A8" w:rsidRPr="00621204">
        <w:rPr>
          <w:lang w:val="en-GB"/>
        </w:rPr>
        <w:t xml:space="preserve">. Other algorithms being </w:t>
      </w:r>
      <w:r w:rsidR="0071316D" w:rsidRPr="00621204">
        <w:rPr>
          <w:lang w:val="en-GB"/>
        </w:rPr>
        <w:t>adopted were</w:t>
      </w:r>
      <w:r w:rsidR="002423A8" w:rsidRPr="00621204">
        <w:rPr>
          <w:lang w:val="en-GB"/>
        </w:rPr>
        <w:t xml:space="preserve"> KNN (K-Nearest </w:t>
      </w:r>
      <w:proofErr w:type="spellStart"/>
      <w:r w:rsidR="002423A8" w:rsidRPr="00621204">
        <w:rPr>
          <w:lang w:val="en-GB"/>
        </w:rPr>
        <w:t>Neighbors</w:t>
      </w:r>
      <w:proofErr w:type="spellEnd"/>
      <w:r w:rsidR="002423A8" w:rsidRPr="00621204">
        <w:rPr>
          <w:lang w:val="en-GB"/>
        </w:rPr>
        <w:t xml:space="preserve">) </w:t>
      </w:r>
      <w:r w:rsidR="002423A8" w:rsidRPr="00621204">
        <w:rPr>
          <w:lang w:val="en-GB"/>
        </w:rPr>
        <w:fldChar w:fldCharType="begin"/>
      </w:r>
      <w:r w:rsidR="005233B7">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621204">
        <w:rPr>
          <w:lang w:val="en-GB"/>
        </w:rPr>
        <w:fldChar w:fldCharType="separate"/>
      </w:r>
      <w:r w:rsidR="005233B7" w:rsidRPr="005233B7">
        <w:t>[37,59]</w:t>
      </w:r>
      <w:r w:rsidR="002423A8" w:rsidRPr="00621204">
        <w:rPr>
          <w:lang w:val="en-GB"/>
        </w:rPr>
        <w:fldChar w:fldCharType="end"/>
      </w:r>
      <w:r w:rsidR="002423A8" w:rsidRPr="00621204">
        <w:rPr>
          <w:lang w:val="en-GB"/>
        </w:rPr>
        <w:t xml:space="preserve">, Decision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621204">
        <w:rPr>
          <w:lang w:val="en-GB"/>
        </w:rPr>
        <w:t>To</w:t>
      </w:r>
      <w:r w:rsidR="002423A8" w:rsidRPr="00621204">
        <w:rPr>
          <w:lang w:val="en-GB"/>
        </w:rPr>
        <w:t xml:space="preserve"> perform</w:t>
      </w:r>
      <w:r w:rsidR="002C2519" w:rsidRPr="00621204">
        <w:rPr>
          <w:lang w:val="en-GB"/>
        </w:rPr>
        <w:t xml:space="preserve"> </w:t>
      </w:r>
      <w:r w:rsidR="00353834" w:rsidRPr="00621204">
        <w:rPr>
          <w:lang w:val="en-GB"/>
        </w:rPr>
        <w:t>a</w:t>
      </w:r>
      <w:r w:rsidR="002423A8" w:rsidRPr="00621204">
        <w:rPr>
          <w:lang w:val="en-GB"/>
        </w:rPr>
        <w:t xml:space="preserve"> concrete validation on an ML model’s performance and accuracy, most studies </w:t>
      </w:r>
      <w:r w:rsidR="00366567" w:rsidRPr="00366567">
        <w:rPr>
          <w:highlight w:val="yellow"/>
          <w:lang w:val="en-GB"/>
        </w:rPr>
        <w:t>resort</w:t>
      </w:r>
      <w:r w:rsidR="002423A8" w:rsidRPr="00366567">
        <w:rPr>
          <w:highlight w:val="yellow"/>
          <w:lang w:val="en-GB"/>
        </w:rPr>
        <w:t xml:space="preserve"> </w:t>
      </w:r>
      <w:r w:rsidR="00EE4154" w:rsidRPr="00366567">
        <w:rPr>
          <w:highlight w:val="yellow"/>
          <w:lang w:val="en-GB"/>
        </w:rPr>
        <w:t>to</w:t>
      </w:r>
      <w:r w:rsidR="00EE4154" w:rsidRPr="00621204">
        <w:rPr>
          <w:lang w:val="en-GB"/>
        </w:rPr>
        <w:t xml:space="preserve"> various</w:t>
      </w:r>
      <w:r w:rsidR="002423A8" w:rsidRPr="00621204">
        <w:rPr>
          <w:lang w:val="en-GB"/>
        </w:rPr>
        <w:t xml:space="preserve"> methods such as the use of a confusion matrix and performance comparison between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002423A8" w:rsidRPr="00621204">
        <w:rPr>
          <w:lang w:val="en-GB"/>
        </w:rPr>
        <w:t>NxN</w:t>
      </w:r>
      <w:proofErr w:type="spellEnd"/>
      <w:r w:rsidR="002423A8" w:rsidRPr="00621204">
        <w:rPr>
          <w:lang w:val="en-GB"/>
        </w:rPr>
        <w:t xml:space="preserve">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12313F29" w:rsidR="007E17D5" w:rsidRPr="00621204" w:rsidRDefault="007E17D5" w:rsidP="007E17D5">
      <w:pPr>
        <w:pStyle w:val="MDPI31text"/>
        <w:rPr>
          <w:lang w:val="en-GB"/>
        </w:rPr>
      </w:pPr>
      <w:r w:rsidRPr="00621204">
        <w:rPr>
          <w:lang w:val="en-GB"/>
        </w:rPr>
        <w:t>Over recent years, IoT has gained in popularity and has become a game changer within certain industries. It was projected that by the year 2030, there would be over 50 billion devices interconnected through IoT [45].</w:t>
      </w:r>
      <w:r w:rsidR="00916640" w:rsidRPr="00621204">
        <w:rPr>
          <w:lang w:val="en-GB"/>
        </w:rPr>
        <w:t xml:space="preserve"> Within the context of smart sensing chair system, </w:t>
      </w:r>
      <w:r w:rsidRPr="00621204">
        <w:rPr>
          <w:lang w:val="en-GB"/>
        </w:rPr>
        <w:t xml:space="preserve">Ma </w:t>
      </w:r>
      <w:r w:rsidR="00972C85" w:rsidRPr="00621204">
        <w:rPr>
          <w:lang w:val="en-GB"/>
        </w:rPr>
        <w:t>et al. [</w:t>
      </w:r>
      <w:r w:rsidRPr="00621204">
        <w:rPr>
          <w:lang w:val="en-GB"/>
        </w:rPr>
        <w:t xml:space="preserve">23] highlighted the effectiveness of integrating IoT-based systems into healthcare </w:t>
      </w:r>
      <w:r w:rsidRPr="006C1EC5">
        <w:rPr>
          <w:highlight w:val="yellow"/>
          <w:lang w:val="en-GB"/>
        </w:rPr>
        <w:t>sensor</w:t>
      </w:r>
      <w:r w:rsidRPr="00621204">
        <w:rPr>
          <w:lang w:val="en-GB"/>
        </w:rPr>
        <w:t xml:space="preserve">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206ADF5B" w:rsidR="00071E79" w:rsidRPr="00621204" w:rsidRDefault="00126F8A" w:rsidP="007E17D5">
      <w:pPr>
        <w:pStyle w:val="MDPI31text"/>
        <w:rPr>
          <w:lang w:val="en-GB"/>
        </w:rPr>
      </w:pPr>
      <w:r w:rsidRPr="00621204">
        <w:rPr>
          <w:lang w:val="en-GB"/>
        </w:rPr>
        <w:t>There were some studies found that utilized IoT-based technology.</w:t>
      </w:r>
      <w:r w:rsidR="007E17D5" w:rsidRPr="00621204">
        <w:rPr>
          <w:lang w:val="en-GB"/>
        </w:rPr>
        <w:t xml:space="preserve"> Matuska et al. </w:t>
      </w:r>
      <w:r w:rsidR="004B61F5" w:rsidRPr="00621204">
        <w:rPr>
          <w:lang w:val="en-GB"/>
        </w:rPr>
        <w:fldChar w:fldCharType="begin"/>
      </w:r>
      <w:r w:rsidR="005233B7">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621204">
        <w:rPr>
          <w:lang w:val="en-GB"/>
        </w:rPr>
        <w:fldChar w:fldCharType="separate"/>
      </w:r>
      <w:r w:rsidR="005233B7" w:rsidRPr="005233B7">
        <w:t>[57]</w:t>
      </w:r>
      <w:r w:rsidR="004B61F5" w:rsidRPr="00621204">
        <w:rPr>
          <w:lang w:val="en-GB"/>
        </w:rPr>
        <w:fldChar w:fldCharType="end"/>
      </w:r>
      <w:r w:rsidR="007E17D5" w:rsidRPr="00621204">
        <w:rPr>
          <w:lang w:val="en-GB"/>
        </w:rPr>
        <w:t xml:space="preserve"> used an Arduino-based microcontroller which communicated using the</w:t>
      </w:r>
      <w:r w:rsidR="00AB6A23" w:rsidRPr="00AB6A23">
        <w:t xml:space="preserve"> </w:t>
      </w:r>
      <w:r w:rsidR="00AB6A23" w:rsidRPr="00AB6A23">
        <w:rPr>
          <w:highlight w:val="yellow"/>
          <w:lang w:val="en-GB"/>
        </w:rPr>
        <w:t>Message Queuing Telemetry Transport (</w:t>
      </w:r>
      <w:r w:rsidR="007E17D5" w:rsidRPr="00AB6A23">
        <w:rPr>
          <w:highlight w:val="yellow"/>
          <w:lang w:val="en-GB"/>
        </w:rPr>
        <w:t>MQTT</w:t>
      </w:r>
      <w:r w:rsidR="00AB6A23" w:rsidRPr="00AB6A23">
        <w:rPr>
          <w:highlight w:val="yellow"/>
          <w:lang w:val="en-GB"/>
        </w:rPr>
        <w:t>)</w:t>
      </w:r>
      <w:r w:rsidR="007E17D5" w:rsidRPr="00621204">
        <w:rPr>
          <w:lang w:val="en-GB"/>
        </w:rPr>
        <w:t xml:space="preserve"> telemetry protocol </w:t>
      </w:r>
      <w:r w:rsidR="00AB6A23" w:rsidRPr="00AB6A23">
        <w:rPr>
          <w:highlight w:val="yellow"/>
          <w:lang w:val="en-GB"/>
        </w:rPr>
        <w:t>in the detection of</w:t>
      </w:r>
      <w:r w:rsidR="007E17D5" w:rsidRPr="00621204">
        <w:rPr>
          <w:lang w:val="en-GB"/>
        </w:rPr>
        <w:t xml:space="preserve"> 9 different sitting postures. The sensor data was sent in real-time to a mobile application </w:t>
      </w:r>
      <w:r w:rsidR="00075D14" w:rsidRPr="00621204">
        <w:rPr>
          <w:lang w:val="en-GB"/>
        </w:rPr>
        <w:t>which</w:t>
      </w:r>
      <w:r w:rsidR="007E17D5" w:rsidRPr="00621204">
        <w:rPr>
          <w:lang w:val="en-GB"/>
        </w:rPr>
        <w:t xml:space="preserve"> alerted a user if an incorrect posture is being detected by signify ‘green”, “orange”, and “red” for standard sitting, bad sitting, and heavy load on backbone respectively. Similarly</w:t>
      </w:r>
      <w:r w:rsidR="00AB6A23">
        <w:rPr>
          <w:lang w:val="en-GB"/>
        </w:rPr>
        <w:t xml:space="preserve"> </w:t>
      </w:r>
      <w:proofErr w:type="spellStart"/>
      <w:r w:rsidR="00AB6A23" w:rsidRPr="00AB6A23">
        <w:rPr>
          <w:lang w:val="en-GB"/>
        </w:rPr>
        <w:t>Kundaliya</w:t>
      </w:r>
      <w:proofErr w:type="spellEnd"/>
      <w:r w:rsidR="00AB6A23">
        <w:rPr>
          <w:lang w:val="en-GB"/>
        </w:rPr>
        <w:t xml:space="preserve"> et al.</w:t>
      </w:r>
      <w:r w:rsidR="007E17D5" w:rsidRPr="00621204">
        <w:rPr>
          <w:lang w:val="en-GB"/>
        </w:rPr>
        <w:t xml:space="preserve"> </w:t>
      </w:r>
      <w:r w:rsidR="00A95AB6" w:rsidRPr="00621204">
        <w:rPr>
          <w:lang w:val="en-GB"/>
        </w:rPr>
        <w:fldChar w:fldCharType="begin"/>
      </w:r>
      <w:r w:rsidR="005233B7">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621204">
        <w:rPr>
          <w:lang w:val="en-GB"/>
        </w:rPr>
        <w:fldChar w:fldCharType="separate"/>
      </w:r>
      <w:r w:rsidR="005233B7" w:rsidRPr="005233B7">
        <w:rPr>
          <w:lang w:val="en-GB"/>
        </w:rPr>
        <w:t>[70]</w:t>
      </w:r>
      <w:r w:rsidR="00A95AB6" w:rsidRPr="00621204">
        <w:rPr>
          <w:lang w:val="en-GB"/>
        </w:rPr>
        <w:fldChar w:fldCharType="end"/>
      </w:r>
      <w:r w:rsidR="007E17D5" w:rsidRPr="00621204">
        <w:rPr>
          <w:lang w:val="en-GB"/>
        </w:rPr>
        <w:t xml:space="preserve"> developed a smart sensing chair which used the Blynk 2.0 platform to stream the sensor data to the web. Other studies such as </w:t>
      </w:r>
      <w:r w:rsidR="00A95AB6" w:rsidRPr="00621204">
        <w:rPr>
          <w:lang w:val="en-GB"/>
        </w:rPr>
        <w:fldChar w:fldCharType="begin"/>
      </w:r>
      <w:r w:rsidR="005233B7">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621204">
        <w:rPr>
          <w:lang w:val="en-GB"/>
        </w:rPr>
        <w:fldChar w:fldCharType="separate"/>
      </w:r>
      <w:r w:rsidR="005233B7" w:rsidRPr="005233B7">
        <w:t>[64]</w:t>
      </w:r>
      <w:r w:rsidR="00A95AB6" w:rsidRPr="00621204">
        <w:rPr>
          <w:lang w:val="en-GB"/>
        </w:rPr>
        <w:fldChar w:fldCharType="end"/>
      </w:r>
      <w:r w:rsidR="007E17D5" w:rsidRPr="00621204">
        <w:rPr>
          <w:lang w:val="en-GB"/>
        </w:rPr>
        <w:t xml:space="preserve"> and </w:t>
      </w:r>
      <w:r w:rsidR="00477E00" w:rsidRPr="00621204">
        <w:rPr>
          <w:lang w:val="en-GB"/>
        </w:rPr>
        <w:fldChar w:fldCharType="begin"/>
      </w:r>
      <w:r w:rsidR="005233B7">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621204">
        <w:rPr>
          <w:lang w:val="en-GB"/>
        </w:rPr>
        <w:fldChar w:fldCharType="separate"/>
      </w:r>
      <w:r w:rsidR="005233B7" w:rsidRPr="005233B7">
        <w:t>[66]</w:t>
      </w:r>
      <w:r w:rsidR="00477E00" w:rsidRPr="00621204">
        <w:rPr>
          <w:lang w:val="en-GB"/>
        </w:rPr>
        <w:fldChar w:fldCharType="end"/>
      </w:r>
      <w:r w:rsidR="00477E00" w:rsidRPr="00621204">
        <w:rPr>
          <w:lang w:val="en-GB"/>
        </w:rPr>
        <w:t xml:space="preserve"> </w:t>
      </w:r>
      <w:r w:rsidR="007E17D5" w:rsidRPr="00621204">
        <w:rPr>
          <w:lang w:val="en-GB"/>
        </w:rPr>
        <w:t xml:space="preserve">similarly used IoT for bad postures detection as well as </w:t>
      </w:r>
      <w:r w:rsidR="007E17D5" w:rsidRPr="007F0027">
        <w:rPr>
          <w:highlight w:val="yellow"/>
          <w:lang w:val="en-GB"/>
        </w:rPr>
        <w:t>providing valuable</w:t>
      </w:r>
      <w:r w:rsidR="007F0027" w:rsidRPr="007F0027">
        <w:rPr>
          <w:highlight w:val="yellow"/>
          <w:lang w:val="en-GB"/>
        </w:rPr>
        <w:t xml:space="preserve"> real-time</w:t>
      </w:r>
      <w:r w:rsidR="007E17D5" w:rsidRPr="007F0027">
        <w:rPr>
          <w:highlight w:val="yellow"/>
          <w:lang w:val="en-GB"/>
        </w:rPr>
        <w:t xml:space="preserve"> feedback to the end-user</w:t>
      </w:r>
      <w:r w:rsidR="007E17D5" w:rsidRPr="00621204">
        <w:rPr>
          <w:lang w:val="en-GB"/>
        </w:rPr>
        <w:t>.</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232E8135"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the use of a </w:t>
      </w:r>
      <w:r w:rsidR="00077B20" w:rsidRPr="00077B20">
        <w:rPr>
          <w:highlight w:val="yellow"/>
          <w:lang w:val="en-GB"/>
        </w:rPr>
        <w:t>desktop</w:t>
      </w:r>
      <w:r w:rsidR="00077B20" w:rsidRPr="00621204">
        <w:rPr>
          <w:lang w:val="en-GB"/>
        </w:rPr>
        <w:t xml:space="preserve"> </w:t>
      </w:r>
      <w:r w:rsidRPr="00621204">
        <w:rPr>
          <w:lang w:val="en-GB"/>
        </w:rPr>
        <w:t xml:space="preserve">application which was done by some studies </w:t>
      </w:r>
      <w:r w:rsidRPr="00621204">
        <w:rPr>
          <w:lang w:val="en-GB"/>
        </w:rPr>
        <w:fldChar w:fldCharType="begin"/>
      </w:r>
      <w:r w:rsidR="005233B7">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621204">
        <w:rPr>
          <w:lang w:val="en-GB"/>
        </w:rPr>
        <w:fldChar w:fldCharType="separate"/>
      </w:r>
      <w:r w:rsidR="005233B7" w:rsidRPr="005233B7">
        <w:t>[44,51,54,64]</w:t>
      </w:r>
      <w:r w:rsidRPr="00621204">
        <w:rPr>
          <w:lang w:val="en-GB"/>
        </w:rPr>
        <w:fldChar w:fldCharType="end"/>
      </w:r>
      <w:r w:rsidRPr="00621204">
        <w:rPr>
          <w:lang w:val="en-GB"/>
        </w:rPr>
        <w:t xml:space="preserve">. Ran et al. </w:t>
      </w:r>
      <w:r w:rsidRPr="00621204">
        <w:rPr>
          <w:lang w:val="en-GB"/>
        </w:rPr>
        <w:fldChar w:fldCharType="begin"/>
      </w:r>
      <w:r w:rsidR="005233B7">
        <w:rPr>
          <w:lang w:val="en-GB"/>
        </w:rPr>
        <w:instrText xml:space="preserve"> ADDIN ZOTERO_ITEM CSL_CITATION {"citationID":"BayxwZBd","properties":{"formattedCitation":"[73]","plainCitation":"[73]","noteIndex":0},"citationItems":[{"id":103,"uris":["http://zotero.org/groups/5004747/items/JS76S86Q"],"itemData":{"id":103,"type":"article-journal","container-title":"Sensors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rPr>
          <w:lang w:val="en-GB"/>
        </w:rPr>
        <w:t>[73]</w:t>
      </w:r>
      <w:r w:rsidRPr="00621204">
        <w:rPr>
          <w:lang w:val="en-GB"/>
        </w:rPr>
        <w:fldChar w:fldCharType="end"/>
      </w:r>
      <w:r w:rsidR="00BB1484" w:rsidRPr="00621204">
        <w:rPr>
          <w:lang w:val="en-GB"/>
        </w:rPr>
        <w:t xml:space="preserve"> on the other hand</w:t>
      </w:r>
      <w:r w:rsidRPr="00621204">
        <w:rPr>
          <w:lang w:val="en-GB"/>
        </w:rPr>
        <w:t>, proposed the use of a haptic motor system</w:t>
      </w:r>
      <w:r w:rsidR="007A5233" w:rsidRPr="00621204">
        <w:rPr>
          <w:lang w:val="en-GB"/>
        </w:rPr>
        <w:t xml:space="preserve"> which was</w:t>
      </w:r>
      <w:r w:rsidRPr="00621204">
        <w:rPr>
          <w:lang w:val="en-GB"/>
        </w:rPr>
        <w:t xml:space="preserve"> integrated into the seating</w:t>
      </w:r>
      <w:r w:rsidR="003D2F1A" w:rsidRPr="00621204">
        <w:rPr>
          <w:lang w:val="en-GB"/>
        </w:rPr>
        <w:t xml:space="preserve"> cushion</w:t>
      </w:r>
      <w:r w:rsidRPr="00621204">
        <w:rPr>
          <w:lang w:val="en-GB"/>
        </w:rPr>
        <w:t xml:space="preserve"> </w:t>
      </w:r>
      <w:r w:rsidR="007A5233" w:rsidRPr="00621204">
        <w:rPr>
          <w:lang w:val="en-GB"/>
        </w:rPr>
        <w:t xml:space="preserve">and </w:t>
      </w:r>
      <w:r w:rsidRPr="00621204">
        <w:rPr>
          <w:lang w:val="en-GB"/>
        </w:rPr>
        <w:t>would vibrate</w:t>
      </w:r>
      <w:r w:rsidR="003D2F1A" w:rsidRPr="00621204">
        <w:rPr>
          <w:lang w:val="en-GB"/>
        </w:rPr>
        <w:t xml:space="preserve"> its motors</w:t>
      </w:r>
      <w:r w:rsidRPr="00621204">
        <w:rPr>
          <w:lang w:val="en-GB"/>
        </w:rPr>
        <w:t xml:space="preserve"> whenever an incorrect sitting posture is being detected. To even make </w:t>
      </w:r>
      <w:r w:rsidRPr="00621204">
        <w:rPr>
          <w:lang w:val="en-GB"/>
        </w:rPr>
        <w:lastRenderedPageBreak/>
        <w:t xml:space="preserve">the system as unintrusive as possible, </w:t>
      </w:r>
      <w:r w:rsidR="000A1D23" w:rsidRPr="00621204">
        <w:rPr>
          <w:lang w:val="en-GB"/>
        </w:rPr>
        <w:t>another study</w:t>
      </w:r>
      <w:r w:rsidR="00CF0A64" w:rsidRPr="00621204">
        <w:rPr>
          <w:lang w:val="en-GB"/>
        </w:rPr>
        <w:t xml:space="preserve"> </w:t>
      </w:r>
      <w:r w:rsidR="000A1D23" w:rsidRPr="00621204">
        <w:rPr>
          <w:lang w:val="en-GB"/>
        </w:rPr>
        <w:t>by Ren et al. [</w:t>
      </w:r>
      <w:r w:rsidRPr="00621204">
        <w:rPr>
          <w:lang w:val="en-GB"/>
        </w:rPr>
        <w:fldChar w:fldCharType="begin"/>
      </w:r>
      <w:r w:rsidR="00663106">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56CB2" w:rsidRPr="00621204">
        <w:rPr>
          <w:lang w:val="en-GB"/>
        </w:rPr>
        <w:t>60]</w:t>
      </w:r>
      <w:r w:rsidRPr="00621204">
        <w:rPr>
          <w:lang w:val="en-GB"/>
        </w:rPr>
        <w:fldChar w:fldCharType="end"/>
      </w:r>
      <w:r w:rsidRPr="00621204">
        <w:rPr>
          <w:lang w:val="en-GB"/>
        </w:rPr>
        <w:t xml:space="preserve"> looked at using a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621204">
        <w:rPr>
          <w:color w:val="auto"/>
          <w:lang w:val="en-GB"/>
        </w:rPr>
        <w:t>The vast</w:t>
      </w:r>
      <w:r w:rsidR="007A0AC5" w:rsidRPr="00621204">
        <w:rPr>
          <w:color w:val="auto"/>
          <w:lang w:val="en-GB"/>
        </w:rPr>
        <w:t xml:space="preserve"> majority of</w:t>
      </w:r>
      <w:proofErr w:type="gramEnd"/>
      <w:r w:rsidR="007A0AC5" w:rsidRPr="00621204">
        <w:rPr>
          <w:color w:val="auto"/>
          <w:lang w:val="en-GB"/>
        </w:rPr>
        <w:t xml:space="preserve">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0D088CA4">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DB8C95E"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621204">
        <w:rPr>
          <w:color w:val="auto"/>
          <w:lang w:val="en-GB"/>
        </w:rPr>
        <w:t>sensor</w:t>
      </w:r>
      <w:r w:rsidR="00790D45" w:rsidRPr="00621204">
        <w:rPr>
          <w:color w:val="auto"/>
          <w:lang w:val="en-GB"/>
        </w:rPr>
        <w:t>s around the chair</w:t>
      </w:r>
      <w:r w:rsidR="00986511" w:rsidRPr="00621204">
        <w:rPr>
          <w:color w:val="auto"/>
          <w:lang w:val="en-GB"/>
        </w:rPr>
        <w:t xml:space="preserve"> tends to be preferred method, rather than utilizing dense pressure arrays. </w:t>
      </w:r>
      <w:r w:rsidR="00E02FF8" w:rsidRPr="00621204">
        <w:rPr>
          <w:color w:val="auto"/>
          <w:lang w:val="en-GB"/>
        </w:rPr>
        <w:t xml:space="preserve">So far </w:t>
      </w:r>
      <w:r w:rsidR="00333BCC" w:rsidRPr="00621204">
        <w:rPr>
          <w:color w:val="auto"/>
          <w:lang w:val="en-GB"/>
        </w:rPr>
        <w:t xml:space="preserve">there was no correlation seen that suggested that </w:t>
      </w:r>
      <w:r w:rsidR="00333BCC" w:rsidRPr="00E86C8B">
        <w:rPr>
          <w:color w:val="auto"/>
          <w:highlight w:val="yellow"/>
          <w:lang w:val="en-GB"/>
        </w:rPr>
        <w:t>one</w:t>
      </w:r>
      <w:r w:rsidR="00E86C8B" w:rsidRPr="00E86C8B">
        <w:rPr>
          <w:color w:val="auto"/>
          <w:highlight w:val="yellow"/>
          <w:lang w:val="en-GB"/>
        </w:rPr>
        <w:t xml:space="preserve"> sensor</w:t>
      </w:r>
      <w:r w:rsidR="00333BCC" w:rsidRPr="00E86C8B">
        <w:rPr>
          <w:color w:val="auto"/>
          <w:highlight w:val="yellow"/>
          <w:lang w:val="en-GB"/>
        </w:rPr>
        <w:t xml:space="preserve"> placement s</w:t>
      </w:r>
      <w:r w:rsidR="00333BCC" w:rsidRPr="00D00FF3">
        <w:rPr>
          <w:color w:val="auto"/>
          <w:highlight w:val="yellow"/>
          <w:lang w:val="en-GB"/>
        </w:rPr>
        <w:t>trategy produces higher classification</w:t>
      </w:r>
      <w:r w:rsidR="00333BCC" w:rsidRPr="00621204">
        <w:rPr>
          <w:color w:val="auto"/>
          <w:lang w:val="en-GB"/>
        </w:rPr>
        <w:t xml:space="preserve"> accuracy over the other.</w:t>
      </w:r>
      <w:r w:rsidR="002D0BA0" w:rsidRPr="00621204">
        <w:rPr>
          <w:color w:val="auto"/>
          <w:lang w:val="en-GB"/>
        </w:rPr>
        <w:t xml:space="preserve"> However, there </w:t>
      </w:r>
      <w:r w:rsidR="000A659D" w:rsidRPr="00621204">
        <w:rPr>
          <w:color w:val="auto"/>
          <w:lang w:val="en-GB"/>
        </w:rPr>
        <w:t>are other variables that should be considered such as</w:t>
      </w:r>
      <w:r w:rsidR="009F2F0E" w:rsidRPr="00621204">
        <w:rPr>
          <w:color w:val="auto"/>
          <w:lang w:val="en-GB"/>
        </w:rPr>
        <w:t xml:space="preserve"> maintenance and</w:t>
      </w:r>
      <w:r w:rsidR="000A659D" w:rsidRPr="00621204">
        <w:rPr>
          <w:color w:val="auto"/>
          <w:lang w:val="en-GB"/>
        </w:rPr>
        <w:t xml:space="preserve"> cost</w:t>
      </w:r>
      <w:r w:rsidR="009F2F0E" w:rsidRPr="00621204">
        <w:rPr>
          <w:color w:val="auto"/>
          <w:lang w:val="en-GB"/>
        </w:rPr>
        <w:t>s</w:t>
      </w:r>
      <w:r w:rsidR="000A659D" w:rsidRPr="00621204">
        <w:rPr>
          <w:color w:val="auto"/>
          <w:lang w:val="en-GB"/>
        </w:rPr>
        <w:t xml:space="preserve">. </w:t>
      </w:r>
      <w:r w:rsidR="009F2F0E" w:rsidRPr="00621204">
        <w:rPr>
          <w:color w:val="auto"/>
          <w:lang w:val="en-GB"/>
        </w:rPr>
        <w:t xml:space="preserve">Dense sensor arrays </w:t>
      </w:r>
      <w:r w:rsidR="00CC6A4D" w:rsidRPr="00621204">
        <w:rPr>
          <w:color w:val="auto"/>
          <w:lang w:val="en-GB"/>
        </w:rPr>
        <w:t>are known to be more costly</w:t>
      </w:r>
      <w:r w:rsidR="001E29A3" w:rsidRPr="00621204">
        <w:rPr>
          <w:color w:val="auto"/>
          <w:lang w:val="en-GB"/>
        </w:rPr>
        <w:t xml:space="preserve"> and harder to manage</w:t>
      </w:r>
      <w:r w:rsidR="00CC6A4D" w:rsidRPr="00621204">
        <w:rPr>
          <w:color w:val="auto"/>
          <w:lang w:val="en-GB"/>
        </w:rPr>
        <w:t xml:space="preserve"> compared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3DAD16EB" w14:textId="5A831BC1" w:rsidR="003E0776" w:rsidRPr="00621204" w:rsidRDefault="003E0776" w:rsidP="00D3220E">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w:t>
      </w:r>
      <w:r w:rsidR="0048134A" w:rsidRPr="00621204">
        <w:rPr>
          <w:color w:val="auto"/>
          <w:lang w:val="en-GB"/>
        </w:rPr>
        <w:lastRenderedPageBreak/>
        <w:t>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xml:space="preserve">, used 16 pressure sensors place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 </w:t>
      </w:r>
    </w:p>
    <w:p w14:paraId="38ADFD0F" w14:textId="7B058BB2" w:rsidR="00161A32" w:rsidRPr="00621204" w:rsidRDefault="00470774" w:rsidP="00470774">
      <w:pPr>
        <w:pStyle w:val="MDPI22heading2"/>
        <w:rPr>
          <w:noProof w:val="0"/>
          <w:lang w:val="en-GB"/>
        </w:rPr>
      </w:pPr>
      <w:r w:rsidRPr="00621204">
        <w:rPr>
          <w:noProof w:val="0"/>
          <w:lang w:val="en-GB"/>
        </w:rPr>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4F625976" w:rsidR="00632C59" w:rsidRPr="00621204" w:rsidRDefault="00AB0B3E" w:rsidP="009D1DE7">
      <w:pPr>
        <w:pStyle w:val="MDPI51figurecaption"/>
        <w:rPr>
          <w:lang w:val="en-GB"/>
        </w:rPr>
      </w:pPr>
      <w:r w:rsidRPr="00621204">
        <w:rPr>
          <w:b/>
          <w:bCs/>
          <w:lang w:val="en-GB"/>
        </w:rPr>
        <w:t xml:space="preserve">Figure </w:t>
      </w:r>
      <w:r w:rsidR="003C23EB" w:rsidRPr="00621204">
        <w:rPr>
          <w:b/>
          <w:bCs/>
          <w:lang w:val="en-GB"/>
        </w:rPr>
        <w:t>9</w:t>
      </w:r>
      <w:r w:rsidRPr="00621204">
        <w:rPr>
          <w:b/>
          <w:bCs/>
          <w:lang w:val="en-GB"/>
        </w:rPr>
        <w:t>.</w:t>
      </w:r>
      <w:r w:rsidRPr="00621204">
        <w:rPr>
          <w:lang w:val="en-GB"/>
        </w:rPr>
        <w:t xml:space="preserve"> Comparison of Machine Learning Models: Number of Postures vs Accuracy vs Test Subjects</w:t>
      </w:r>
      <w:r w:rsidR="004C442E">
        <w:rPr>
          <w:lang w:val="en-GB"/>
        </w:rPr>
        <w:t xml:space="preserve">, </w:t>
      </w:r>
      <w:r w:rsidR="004C442E" w:rsidRPr="004C442E">
        <w:rPr>
          <w:highlight w:val="yellow"/>
          <w:lang w:val="en-GB"/>
        </w:rPr>
        <w:t>as</w:t>
      </w:r>
      <w:r w:rsidR="00D26C34" w:rsidRPr="004C442E">
        <w:rPr>
          <w:highlight w:val="yellow"/>
          <w:lang w:val="en-GB"/>
        </w:rPr>
        <w:t xml:space="preserve"> indicated by the size of the </w:t>
      </w:r>
      <w:r w:rsidR="004C442E" w:rsidRPr="004C442E">
        <w:rPr>
          <w:highlight w:val="yellow"/>
          <w:lang w:val="en-GB"/>
        </w:rPr>
        <w:t>circle.</w:t>
      </w:r>
    </w:p>
    <w:p w14:paraId="773F1864" w14:textId="3DCDA3FA" w:rsidR="00F70D75" w:rsidRPr="00621204" w:rsidRDefault="00F70D75" w:rsidP="008B01C9">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205E1864" w:rsidR="00AE4DC0" w:rsidRPr="00621204" w:rsidRDefault="00681808" w:rsidP="00430029">
      <w:pPr>
        <w:pStyle w:val="MDPI22heading2"/>
        <w:rPr>
          <w:noProof w:val="0"/>
          <w:lang w:val="en-GB"/>
        </w:rPr>
      </w:pPr>
      <w:r w:rsidRPr="00621204">
        <w:rPr>
          <w:noProof w:val="0"/>
          <w:lang w:val="en-GB"/>
        </w:rPr>
        <w:lastRenderedPageBreak/>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w:t>
      </w:r>
      <w:r w:rsidRPr="00621204">
        <w:rPr>
          <w:lang w:val="en-GB"/>
        </w:rPr>
        <w:lastRenderedPageBreak/>
        <w:t xml:space="preserve">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6E4727E2"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6D1C7D" w:rsidRPr="00A255EC">
        <w:rPr>
          <w:color w:val="auto"/>
          <w:lang w:val="en-GB"/>
        </w:rPr>
        <w:instrText xml:space="preserve"> ADDIN ZOTERO_ITEM CSL_CITATION {"citationID":"UKVVycBb","properties":{"formattedCitation":"[74,75]","plainCitation":"[74,75]","noteIndex":0},"citationItems":[{"id":322,"uris":["http://zotero.org/users/11398818/items/MHECMGPV"],"itemData":{"id":322,"type":"webpage","container-title":"Nielsen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6D1C7D" w:rsidRPr="00A255EC">
        <w:rPr>
          <w:color w:val="auto"/>
        </w:rPr>
        <w:t>[74,75]</w:t>
      </w:r>
      <w:r w:rsidR="003D6172" w:rsidRPr="00A255EC">
        <w:rPr>
          <w:color w:val="auto"/>
          <w:lang w:val="en-GB"/>
        </w:rPr>
        <w:fldChar w:fldCharType="end"/>
      </w:r>
      <w:r w:rsidR="00222D56" w:rsidRPr="00A255EC">
        <w:rPr>
          <w:color w:val="auto"/>
          <w:lang w:val="en-GB"/>
        </w:rPr>
        <w:t>.</w:t>
      </w:r>
    </w:p>
    <w:p w14:paraId="7C362299" w14:textId="78582A39"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5233B7" w:rsidRPr="0026124F">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5233B7" w:rsidRPr="0026124F">
        <w:t>[45]</w:t>
      </w:r>
      <w:r w:rsidR="00842EA2" w:rsidRPr="0026124F">
        <w:rPr>
          <w:lang w:val="en-GB"/>
        </w:rPr>
        <w:fldChar w:fldCharType="end"/>
      </w:r>
      <w:r w:rsidRPr="0026124F">
        <w:rPr>
          <w:lang w:val="en-GB"/>
        </w:rPr>
        <w:t>.</w:t>
      </w:r>
      <w:r w:rsidR="009B7C0A" w:rsidRPr="0026124F">
        <w:rPr>
          <w:lang w:val="en-GB"/>
        </w:rPr>
        <w:t xml:space="preserve"> </w:t>
      </w:r>
    </w:p>
    <w:p w14:paraId="6B8A6DCD" w14:textId="77777777" w:rsidR="002316D9" w:rsidRPr="0026124F" w:rsidRDefault="002316D9" w:rsidP="002316D9">
      <w:pPr>
        <w:pStyle w:val="MDPI62BackMatter"/>
        <w:rPr>
          <w:b/>
          <w:szCs w:val="18"/>
          <w:lang w:val="en-GB"/>
        </w:rPr>
      </w:pPr>
    </w:p>
    <w:p w14:paraId="71998087" w14:textId="7EDF6865"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26124F"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Not Applicable</w:t>
      </w:r>
    </w:p>
    <w:p w14:paraId="47AECCC1" w14:textId="114F3197" w:rsidR="002316D9" w:rsidRPr="0026124F" w:rsidRDefault="002316D9" w:rsidP="002316D9">
      <w:pPr>
        <w:pStyle w:val="MDPI62BackMatter"/>
        <w:rPr>
          <w:szCs w:val="18"/>
          <w:lang w:val="en-GB"/>
        </w:rPr>
      </w:pPr>
      <w:r w:rsidRPr="0026124F">
        <w:rPr>
          <w:b/>
          <w:szCs w:val="18"/>
          <w:lang w:val="en-GB"/>
        </w:rPr>
        <w:t>Data Availability Statement:</w:t>
      </w:r>
      <w:r w:rsidRPr="0026124F">
        <w:rPr>
          <w:szCs w:val="18"/>
          <w:lang w:val="en-GB"/>
        </w:rPr>
        <w:t xml:space="preserve"> No new data were created or </w:t>
      </w:r>
      <w:r w:rsidR="00180699" w:rsidRPr="00180699">
        <w:rPr>
          <w:szCs w:val="18"/>
          <w:highlight w:val="yellow"/>
          <w:lang w:val="en-GB"/>
        </w:rPr>
        <w:t>analysed</w:t>
      </w:r>
      <w:r w:rsidRPr="0026124F">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Pr="002905A2"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579E0401" w14:textId="77777777" w:rsidR="007658DA" w:rsidRPr="0026124F" w:rsidRDefault="007A08BB" w:rsidP="007658DA">
      <w:pPr>
        <w:pStyle w:val="Bibliography"/>
      </w:pPr>
      <w:r w:rsidRPr="0026124F">
        <w:fldChar w:fldCharType="begin"/>
      </w:r>
      <w:r w:rsidR="007658DA" w:rsidRPr="0026124F">
        <w:instrText xml:space="preserve"> ADDIN ZOTERO_BIBL {"uncited":[],"omitted":[],"custom":[]} CSL_BIBLIOGRAPHY </w:instrText>
      </w:r>
      <w:r w:rsidRPr="0026124F">
        <w:fldChar w:fldCharType="separate"/>
      </w:r>
      <w:r w:rsidR="007658DA" w:rsidRPr="0026124F">
        <w:t xml:space="preserve">1. </w:t>
      </w:r>
      <w:r w:rsidR="007658DA" w:rsidRPr="0026124F">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7658DA" w:rsidRPr="0026124F">
        <w:rPr>
          <w:i/>
          <w:iCs/>
        </w:rPr>
        <w:t>The Lancet Rheumatology</w:t>
      </w:r>
      <w:r w:rsidR="007658DA" w:rsidRPr="0026124F">
        <w:t xml:space="preserve"> </w:t>
      </w:r>
      <w:r w:rsidR="007658DA" w:rsidRPr="0026124F">
        <w:rPr>
          <w:b/>
          <w:bCs/>
        </w:rPr>
        <w:t>2023</w:t>
      </w:r>
      <w:r w:rsidR="007658DA" w:rsidRPr="0026124F">
        <w:t xml:space="preserve">, </w:t>
      </w:r>
      <w:r w:rsidR="007658DA" w:rsidRPr="0026124F">
        <w:rPr>
          <w:i/>
          <w:iCs/>
        </w:rPr>
        <w:t>5</w:t>
      </w:r>
      <w:r w:rsidR="007658DA" w:rsidRPr="0026124F">
        <w:t>, e670–e682, doi:10.1016/S2665-9913(23)00232-1.</w:t>
      </w:r>
    </w:p>
    <w:p w14:paraId="640C6DFB" w14:textId="77777777" w:rsidR="007658DA" w:rsidRPr="0026124F" w:rsidRDefault="007658DA" w:rsidP="007658DA">
      <w:pPr>
        <w:pStyle w:val="Bibliography"/>
      </w:pPr>
      <w:r w:rsidRPr="0026124F">
        <w:lastRenderedPageBreak/>
        <w:t xml:space="preserve">2. </w:t>
      </w:r>
      <w:r w:rsidRPr="0026124F">
        <w:tab/>
        <w:t xml:space="preserve">Bevan, S. Economic Impact of Musculoskeletal Disorders (MSDs) on Work in Europe. </w:t>
      </w:r>
      <w:r w:rsidRPr="0026124F">
        <w:rPr>
          <w:i/>
          <w:iCs/>
        </w:rPr>
        <w:t>Best Practice &amp; Research Clinical Rheumatology</w:t>
      </w:r>
      <w:r w:rsidRPr="0026124F">
        <w:t xml:space="preserve"> </w:t>
      </w:r>
      <w:r w:rsidRPr="0026124F">
        <w:rPr>
          <w:b/>
          <w:bCs/>
        </w:rPr>
        <w:t>2015</w:t>
      </w:r>
      <w:r w:rsidRPr="0026124F">
        <w:t xml:space="preserve">, </w:t>
      </w:r>
      <w:r w:rsidRPr="0026124F">
        <w:rPr>
          <w:i/>
          <w:iCs/>
        </w:rPr>
        <w:t>29</w:t>
      </w:r>
      <w:r w:rsidRPr="0026124F">
        <w:t>, 356–373, doi:10.1016/j.berh.2015.08.002.</w:t>
      </w:r>
    </w:p>
    <w:p w14:paraId="4BE42B4C" w14:textId="77777777" w:rsidR="007658DA" w:rsidRPr="0026124F" w:rsidRDefault="007658DA" w:rsidP="007658DA">
      <w:pPr>
        <w:pStyle w:val="Bibliography"/>
      </w:pPr>
      <w:r w:rsidRPr="0026124F">
        <w:t xml:space="preserve">3. </w:t>
      </w:r>
      <w:r w:rsidRPr="0026124F">
        <w:tab/>
        <w:t xml:space="preserve">Devi, R.R.; Singh, C.I.; Singh, K.C. Incidence and Profile of Neonatal Musculoskeletal Birth Defects at a Tertiary Hospital in North East India. </w:t>
      </w:r>
      <w:r w:rsidRPr="0026124F">
        <w:rPr>
          <w:i/>
          <w:iCs/>
        </w:rPr>
        <w:t>International Journal of Scientific Study</w:t>
      </w:r>
      <w:r w:rsidRPr="0026124F">
        <w:t xml:space="preserve"> </w:t>
      </w:r>
      <w:r w:rsidRPr="0026124F">
        <w:rPr>
          <w:b/>
          <w:bCs/>
        </w:rPr>
        <w:t>2015</w:t>
      </w:r>
      <w:r w:rsidRPr="0026124F">
        <w:t>, doi:10.17354/ijss/2015/469.</w:t>
      </w:r>
    </w:p>
    <w:p w14:paraId="0B5DD8C8" w14:textId="77777777" w:rsidR="007658DA" w:rsidRPr="0026124F" w:rsidRDefault="007658DA" w:rsidP="007658DA">
      <w:pPr>
        <w:pStyle w:val="Bibliography"/>
      </w:pPr>
      <w:r w:rsidRPr="0026124F">
        <w:t xml:space="preserve">4. </w:t>
      </w:r>
      <w:r w:rsidRPr="0026124F">
        <w:tab/>
        <w:t xml:space="preserve">Collange, C.; Burde, M.-A. Musculoskeletal Problems of Neurogenic Origin. </w:t>
      </w:r>
      <w:r w:rsidRPr="0026124F">
        <w:rPr>
          <w:i/>
          <w:iCs/>
        </w:rPr>
        <w:t>Best Practice &amp; Research Clinical Rheumatology</w:t>
      </w:r>
      <w:r w:rsidRPr="0026124F">
        <w:t xml:space="preserve"> </w:t>
      </w:r>
      <w:r w:rsidRPr="0026124F">
        <w:rPr>
          <w:b/>
          <w:bCs/>
        </w:rPr>
        <w:t>2000</w:t>
      </w:r>
      <w:r w:rsidRPr="0026124F">
        <w:t xml:space="preserve">, </w:t>
      </w:r>
      <w:r w:rsidRPr="0026124F">
        <w:rPr>
          <w:i/>
          <w:iCs/>
        </w:rPr>
        <w:t>14</w:t>
      </w:r>
      <w:r w:rsidRPr="0026124F">
        <w:t>, 325–343, doi:10.1053/berh.1999.0068.</w:t>
      </w:r>
    </w:p>
    <w:p w14:paraId="2A521FCA" w14:textId="77777777" w:rsidR="007658DA" w:rsidRPr="0026124F" w:rsidRDefault="007658DA" w:rsidP="007658DA">
      <w:pPr>
        <w:pStyle w:val="Bibliography"/>
      </w:pPr>
      <w:r w:rsidRPr="0026124F">
        <w:t xml:space="preserve">5. </w:t>
      </w:r>
      <w:r w:rsidRPr="0026124F">
        <w:tab/>
        <w:t xml:space="preserve">European Agency for Safety and Health at Work. </w:t>
      </w:r>
      <w:r w:rsidRPr="0026124F">
        <w:rPr>
          <w:i/>
          <w:iCs/>
        </w:rPr>
        <w:t>Musculoskeletal Disorders among Children and Young People: Prevalence, Risk Factors and Preventive Measures</w:t>
      </w:r>
      <w:r w:rsidRPr="0026124F">
        <w:rPr>
          <w:rFonts w:ascii="Times New Roman" w:hAnsi="Times New Roman"/>
          <w:i/>
          <w:iCs/>
        </w:rPr>
        <w:t> </w:t>
      </w:r>
      <w:r w:rsidRPr="0026124F">
        <w:rPr>
          <w:i/>
          <w:iCs/>
        </w:rPr>
        <w:t>: A Scoping Review.</w:t>
      </w:r>
      <w:r w:rsidRPr="0026124F">
        <w:t>; Publications Office: LU, 2021;</w:t>
      </w:r>
    </w:p>
    <w:p w14:paraId="2B9A4587" w14:textId="77777777" w:rsidR="007658DA" w:rsidRPr="0026124F" w:rsidRDefault="007658DA" w:rsidP="007658DA">
      <w:pPr>
        <w:pStyle w:val="Bibliography"/>
      </w:pPr>
      <w:r w:rsidRPr="0026124F">
        <w:t xml:space="preserve">6. </w:t>
      </w:r>
      <w:r w:rsidRPr="0026124F">
        <w:tab/>
        <w:t xml:space="preserve">Arora, S.N.; Khatri, S. Prevalence of Work-Related Musculoskeletal Disorder in Sitting Professionals. </w:t>
      </w:r>
      <w:r w:rsidRPr="0026124F">
        <w:rPr>
          <w:i/>
          <w:iCs/>
        </w:rPr>
        <w:t>Int J Community Med Public Health</w:t>
      </w:r>
      <w:r w:rsidRPr="0026124F">
        <w:t xml:space="preserve"> </w:t>
      </w:r>
      <w:r w:rsidRPr="0026124F">
        <w:rPr>
          <w:b/>
          <w:bCs/>
        </w:rPr>
        <w:t>2022</w:t>
      </w:r>
      <w:r w:rsidRPr="0026124F">
        <w:t xml:space="preserve">, </w:t>
      </w:r>
      <w:r w:rsidRPr="0026124F">
        <w:rPr>
          <w:i/>
          <w:iCs/>
        </w:rPr>
        <w:t>9</w:t>
      </w:r>
      <w:r w:rsidRPr="0026124F">
        <w:t>, 892, doi:10.18203/2394-6040.ijcmph20220259.</w:t>
      </w:r>
    </w:p>
    <w:p w14:paraId="586A07E9" w14:textId="77777777" w:rsidR="007658DA" w:rsidRPr="0026124F" w:rsidRDefault="007658DA" w:rsidP="007658DA">
      <w:pPr>
        <w:pStyle w:val="Bibliography"/>
      </w:pPr>
      <w:r w:rsidRPr="0026124F">
        <w:t xml:space="preserve">7. </w:t>
      </w:r>
      <w:r w:rsidRPr="0026124F">
        <w:tab/>
        <w:t xml:space="preserve">Putsa, B.; Jalayondeja, W.; Mekhora, K.; Bhuanantanondh, P.; Jalayondeja, C. Factors Associated with Reduced Risk of Musculoskeletal Disorders among Office Workers: A Cross-Sectional Study 2017 to 2020. </w:t>
      </w:r>
      <w:r w:rsidRPr="0026124F">
        <w:rPr>
          <w:i/>
          <w:iCs/>
        </w:rPr>
        <w:t>BMC Public Health</w:t>
      </w:r>
      <w:r w:rsidRPr="0026124F">
        <w:t xml:space="preserve"> </w:t>
      </w:r>
      <w:r w:rsidRPr="0026124F">
        <w:rPr>
          <w:b/>
          <w:bCs/>
        </w:rPr>
        <w:t>2022</w:t>
      </w:r>
      <w:r w:rsidRPr="0026124F">
        <w:t xml:space="preserve">, </w:t>
      </w:r>
      <w:r w:rsidRPr="0026124F">
        <w:rPr>
          <w:i/>
          <w:iCs/>
        </w:rPr>
        <w:t>22</w:t>
      </w:r>
      <w:r w:rsidRPr="0026124F">
        <w:t>, 1503, doi:10.1186/s12889-022-13940-0.</w:t>
      </w:r>
    </w:p>
    <w:p w14:paraId="76BE5480" w14:textId="77777777" w:rsidR="007658DA" w:rsidRPr="0026124F" w:rsidRDefault="007658DA" w:rsidP="007658DA">
      <w:pPr>
        <w:pStyle w:val="Bibliography"/>
      </w:pPr>
      <w:r w:rsidRPr="0026124F">
        <w:t xml:space="preserve">8. </w:t>
      </w:r>
      <w:r w:rsidRPr="0026124F">
        <w:tab/>
        <w:t xml:space="preserve">Van Eerd, D.; Irvin, E.; Le Pouésard, M.; Butt, A.; Nasir, K. Workplace Musculoskeletal Disorder Prevention Practices and Experiences. </w:t>
      </w:r>
      <w:r w:rsidRPr="0026124F">
        <w:rPr>
          <w:i/>
          <w:iCs/>
        </w:rPr>
        <w:t>INQUIRY</w:t>
      </w:r>
      <w:r w:rsidRPr="0026124F">
        <w:t xml:space="preserve"> </w:t>
      </w:r>
      <w:r w:rsidRPr="0026124F">
        <w:rPr>
          <w:b/>
          <w:bCs/>
        </w:rPr>
        <w:t>2022</w:t>
      </w:r>
      <w:r w:rsidRPr="0026124F">
        <w:t xml:space="preserve">, </w:t>
      </w:r>
      <w:r w:rsidRPr="0026124F">
        <w:rPr>
          <w:i/>
          <w:iCs/>
        </w:rPr>
        <w:t>59</w:t>
      </w:r>
      <w:r w:rsidRPr="0026124F">
        <w:t>, 004695802210921, doi:10.1177/00469580221092132.</w:t>
      </w:r>
    </w:p>
    <w:p w14:paraId="7EBCB10D" w14:textId="77777777" w:rsidR="007658DA" w:rsidRPr="0026124F" w:rsidRDefault="007658DA" w:rsidP="007658DA">
      <w:pPr>
        <w:pStyle w:val="Bibliography"/>
      </w:pPr>
      <w:r w:rsidRPr="0026124F">
        <w:t xml:space="preserve">9. </w:t>
      </w:r>
      <w:r w:rsidRPr="0026124F">
        <w:tab/>
        <w:t xml:space="preserve">Keskin, Y. Correlation between Sitting Duration and Position and Lumbar Pain among Office Workers. </w:t>
      </w:r>
      <w:r w:rsidRPr="0026124F">
        <w:rPr>
          <w:i/>
          <w:iCs/>
        </w:rPr>
        <w:t>Haydarpasa Numune Med J</w:t>
      </w:r>
      <w:r w:rsidRPr="0026124F">
        <w:t xml:space="preserve"> </w:t>
      </w:r>
      <w:r w:rsidRPr="0026124F">
        <w:rPr>
          <w:b/>
          <w:bCs/>
        </w:rPr>
        <w:t>2019</w:t>
      </w:r>
      <w:r w:rsidRPr="0026124F">
        <w:t>, doi:10.14744/hnhj.2019.04909.</w:t>
      </w:r>
    </w:p>
    <w:p w14:paraId="27E137FC" w14:textId="77777777" w:rsidR="007658DA" w:rsidRPr="0026124F" w:rsidRDefault="007658DA" w:rsidP="007658DA">
      <w:pPr>
        <w:pStyle w:val="Bibliography"/>
      </w:pPr>
      <w:r w:rsidRPr="0026124F">
        <w:t xml:space="preserve">10. </w:t>
      </w:r>
      <w:r w:rsidRPr="0026124F">
        <w:tab/>
        <w:t xml:space="preserve">Bontrup, C.; Taylor, W.R.; Fliesser, M.; Visscher, R.; Green, T.; Wippert, P.-M.; Zemp, R. Low Back Pain and Its Relationship with Sitting Behaviour among Sedentary Office Workers. </w:t>
      </w:r>
      <w:r w:rsidRPr="0026124F">
        <w:rPr>
          <w:i/>
          <w:iCs/>
        </w:rPr>
        <w:t>Applied Ergonomics</w:t>
      </w:r>
      <w:r w:rsidRPr="0026124F">
        <w:t xml:space="preserve"> </w:t>
      </w:r>
      <w:r w:rsidRPr="0026124F">
        <w:rPr>
          <w:b/>
          <w:bCs/>
        </w:rPr>
        <w:t>2019</w:t>
      </w:r>
      <w:r w:rsidRPr="0026124F">
        <w:t xml:space="preserve">, </w:t>
      </w:r>
      <w:r w:rsidRPr="0026124F">
        <w:rPr>
          <w:i/>
          <w:iCs/>
        </w:rPr>
        <w:t>81</w:t>
      </w:r>
      <w:r w:rsidRPr="0026124F">
        <w:t>, 102894, doi:10.1016/j.apergo.2019.102894.</w:t>
      </w:r>
    </w:p>
    <w:p w14:paraId="062D868F" w14:textId="77777777" w:rsidR="007658DA" w:rsidRPr="0026124F" w:rsidRDefault="007658DA" w:rsidP="007658DA">
      <w:pPr>
        <w:pStyle w:val="Bibliography"/>
      </w:pPr>
      <w:r w:rsidRPr="0026124F">
        <w:t xml:space="preserve">11. </w:t>
      </w:r>
      <w:r w:rsidRPr="0026124F">
        <w:tab/>
        <w:t xml:space="preserve">Yoon, D.H.; Lee, J.-Y.; Song, W. Effects of Resistance Exercise Training on Cognitive Function and Physical Performance in Cognitive Frailty: A Randomized Controlled Trial. </w:t>
      </w:r>
      <w:r w:rsidRPr="0026124F">
        <w:rPr>
          <w:i/>
          <w:iCs/>
        </w:rPr>
        <w:t>J Nutr Health Aging</w:t>
      </w:r>
      <w:r w:rsidRPr="0026124F">
        <w:t xml:space="preserve"> </w:t>
      </w:r>
      <w:r w:rsidRPr="0026124F">
        <w:rPr>
          <w:b/>
          <w:bCs/>
        </w:rPr>
        <w:t>2018</w:t>
      </w:r>
      <w:r w:rsidRPr="0026124F">
        <w:t xml:space="preserve">, </w:t>
      </w:r>
      <w:r w:rsidRPr="0026124F">
        <w:rPr>
          <w:i/>
          <w:iCs/>
        </w:rPr>
        <w:t>22</w:t>
      </w:r>
      <w:r w:rsidRPr="0026124F">
        <w:t>, 944–951, doi:10.1007/s12603-018-1090-9.</w:t>
      </w:r>
    </w:p>
    <w:p w14:paraId="1B8FBE6B" w14:textId="77777777" w:rsidR="007658DA" w:rsidRPr="0026124F" w:rsidRDefault="007658DA" w:rsidP="007658DA">
      <w:pPr>
        <w:pStyle w:val="Bibliography"/>
      </w:pPr>
      <w:r w:rsidRPr="0026124F">
        <w:t xml:space="preserve">12. </w:t>
      </w:r>
      <w:r w:rsidRPr="0026124F">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7488D7A0" w14:textId="77777777" w:rsidR="007658DA" w:rsidRPr="0026124F" w:rsidRDefault="007658DA" w:rsidP="007658DA">
      <w:pPr>
        <w:pStyle w:val="Bibliography"/>
      </w:pPr>
      <w:r w:rsidRPr="0026124F">
        <w:t xml:space="preserve">13. </w:t>
      </w:r>
      <w:r w:rsidRPr="0026124F">
        <w:tab/>
        <w:t xml:space="preserve">Kulon, J.; Partlow, A.; Gibson, C.; Wilson, I.; Wilcox, S. Rule-Based Algorithm for the Classification of Sitting Postures in the Sagittal Plane from the Cardiff Body Match Measurement System. </w:t>
      </w:r>
      <w:r w:rsidRPr="0026124F">
        <w:rPr>
          <w:i/>
          <w:iCs/>
        </w:rPr>
        <w:t>Journal of Medical Engineering &amp; Technology</w:t>
      </w:r>
      <w:r w:rsidRPr="0026124F">
        <w:t xml:space="preserve"> </w:t>
      </w:r>
      <w:r w:rsidRPr="0026124F">
        <w:rPr>
          <w:b/>
          <w:bCs/>
        </w:rPr>
        <w:t>2014</w:t>
      </w:r>
      <w:r w:rsidRPr="0026124F">
        <w:t xml:space="preserve">, </w:t>
      </w:r>
      <w:r w:rsidRPr="0026124F">
        <w:rPr>
          <w:i/>
          <w:iCs/>
        </w:rPr>
        <w:t>38</w:t>
      </w:r>
      <w:r w:rsidRPr="0026124F">
        <w:t>, 5–15, doi:10.3109/03091902.2013.844208.</w:t>
      </w:r>
    </w:p>
    <w:p w14:paraId="40C4FD47" w14:textId="77777777" w:rsidR="007658DA" w:rsidRPr="0026124F" w:rsidRDefault="007658DA" w:rsidP="007658DA">
      <w:pPr>
        <w:pStyle w:val="Bibliography"/>
      </w:pPr>
      <w:r w:rsidRPr="0026124F">
        <w:t xml:space="preserve">14. </w:t>
      </w:r>
      <w:r w:rsidRPr="0026124F">
        <w:tab/>
        <w:t xml:space="preserve">Partlow, A.; Gibson, C.; Kulon, J.; Wilson, I.; Wilcox, S. Pelvis Feature Extraction and Classification of Cardiff Body Match Rig Base Measurements for Input into a Knowledge-Based System. </w:t>
      </w:r>
      <w:r w:rsidRPr="0026124F">
        <w:rPr>
          <w:i/>
          <w:iCs/>
        </w:rPr>
        <w:t>Journal of Medical Engineering &amp; Technology</w:t>
      </w:r>
      <w:r w:rsidRPr="0026124F">
        <w:t xml:space="preserve"> </w:t>
      </w:r>
      <w:r w:rsidRPr="0026124F">
        <w:rPr>
          <w:b/>
          <w:bCs/>
        </w:rPr>
        <w:t>2012</w:t>
      </w:r>
      <w:r w:rsidRPr="0026124F">
        <w:t xml:space="preserve">, </w:t>
      </w:r>
      <w:r w:rsidRPr="0026124F">
        <w:rPr>
          <w:i/>
          <w:iCs/>
        </w:rPr>
        <w:t>36</w:t>
      </w:r>
      <w:r w:rsidRPr="0026124F">
        <w:t>, 399–406, doi:10.3109/03091902.2012.712202.</w:t>
      </w:r>
    </w:p>
    <w:p w14:paraId="603552D9" w14:textId="77777777" w:rsidR="007658DA" w:rsidRPr="0026124F" w:rsidRDefault="007658DA" w:rsidP="007658DA">
      <w:pPr>
        <w:pStyle w:val="Bibliography"/>
      </w:pPr>
      <w:r w:rsidRPr="0026124F">
        <w:t xml:space="preserve">15. </w:t>
      </w:r>
      <w:r w:rsidRPr="0026124F">
        <w:tab/>
        <w:t xml:space="preserve">Amendt, L.E.; Ause-Ellias, K.L.; Eybers, J.L.; Wadsworth, C.T.; Nielsen, D.H.; Weinstein, S.L. Validity and Reliability Testing of the Scoliometer®. </w:t>
      </w:r>
      <w:r w:rsidRPr="0026124F">
        <w:rPr>
          <w:i/>
          <w:iCs/>
        </w:rPr>
        <w:t>Physical Therapy</w:t>
      </w:r>
      <w:r w:rsidRPr="0026124F">
        <w:t xml:space="preserve"> </w:t>
      </w:r>
      <w:r w:rsidRPr="0026124F">
        <w:rPr>
          <w:b/>
          <w:bCs/>
        </w:rPr>
        <w:t>1990</w:t>
      </w:r>
      <w:r w:rsidRPr="0026124F">
        <w:t xml:space="preserve">, </w:t>
      </w:r>
      <w:r w:rsidRPr="0026124F">
        <w:rPr>
          <w:i/>
          <w:iCs/>
        </w:rPr>
        <w:t>70</w:t>
      </w:r>
      <w:r w:rsidRPr="0026124F">
        <w:t>, 108–117, doi:10.1093/ptj/70.2.108.</w:t>
      </w:r>
    </w:p>
    <w:p w14:paraId="78B848AA" w14:textId="77777777" w:rsidR="007658DA" w:rsidRPr="0026124F" w:rsidRDefault="007658DA" w:rsidP="007658DA">
      <w:pPr>
        <w:pStyle w:val="Bibliography"/>
      </w:pPr>
      <w:r w:rsidRPr="0026124F">
        <w:t xml:space="preserve">16. </w:t>
      </w:r>
      <w:r w:rsidRPr="0026124F">
        <w:tab/>
        <w:t xml:space="preserve">Berthonnaud, E.; Dimnet, J. Analysis of Structural Features of Deformed Spines in Frontal and Sagittal Projections. </w:t>
      </w:r>
      <w:r w:rsidRPr="0026124F">
        <w:rPr>
          <w:i/>
          <w:iCs/>
        </w:rPr>
        <w:t>Computerized Medical Imaging and Graphics</w:t>
      </w:r>
      <w:r w:rsidRPr="0026124F">
        <w:t xml:space="preserve"> </w:t>
      </w:r>
      <w:r w:rsidRPr="0026124F">
        <w:rPr>
          <w:b/>
          <w:bCs/>
        </w:rPr>
        <w:t>2007</w:t>
      </w:r>
      <w:r w:rsidRPr="0026124F">
        <w:t xml:space="preserve">, </w:t>
      </w:r>
      <w:r w:rsidRPr="0026124F">
        <w:rPr>
          <w:i/>
          <w:iCs/>
        </w:rPr>
        <w:t>31</w:t>
      </w:r>
      <w:r w:rsidRPr="0026124F">
        <w:t>, 9–16, doi:10.1016/j.compmedimag.2006.09.016.</w:t>
      </w:r>
    </w:p>
    <w:p w14:paraId="50C888EF" w14:textId="77777777" w:rsidR="007658DA" w:rsidRPr="0026124F" w:rsidRDefault="007658DA" w:rsidP="007658DA">
      <w:pPr>
        <w:pStyle w:val="Bibliography"/>
      </w:pPr>
      <w:r w:rsidRPr="0026124F">
        <w:t xml:space="preserve">17. </w:t>
      </w:r>
      <w:r w:rsidRPr="0026124F">
        <w:tab/>
        <w:t xml:space="preserve">Burwell, R.; James, N.; Johnson, F.; Webb, J.; Wilson, Y. Standardised Trunk Asymmetry Scores. A Study of Back Contour in Healthy School Children. </w:t>
      </w:r>
      <w:r w:rsidRPr="0026124F">
        <w:rPr>
          <w:i/>
          <w:iCs/>
        </w:rPr>
        <w:t>The Journal of Bone and Joint Surgery. British volume</w:t>
      </w:r>
      <w:r w:rsidRPr="0026124F">
        <w:t xml:space="preserve"> </w:t>
      </w:r>
      <w:r w:rsidRPr="0026124F">
        <w:rPr>
          <w:b/>
          <w:bCs/>
        </w:rPr>
        <w:t>1983</w:t>
      </w:r>
      <w:r w:rsidRPr="0026124F">
        <w:t xml:space="preserve">, </w:t>
      </w:r>
      <w:r w:rsidRPr="0026124F">
        <w:rPr>
          <w:i/>
          <w:iCs/>
        </w:rPr>
        <w:t>65-B</w:t>
      </w:r>
      <w:r w:rsidRPr="0026124F">
        <w:t>, 452–463, doi:10.1302/0301-620X.65B4.6874719.</w:t>
      </w:r>
    </w:p>
    <w:p w14:paraId="383A174F" w14:textId="77777777" w:rsidR="007658DA" w:rsidRPr="0026124F" w:rsidRDefault="007658DA" w:rsidP="007658DA">
      <w:pPr>
        <w:pStyle w:val="Bibliography"/>
      </w:pPr>
      <w:r w:rsidRPr="0026124F">
        <w:lastRenderedPageBreak/>
        <w:t xml:space="preserve">18. </w:t>
      </w:r>
      <w:r w:rsidRPr="0026124F">
        <w:tab/>
        <w:t xml:space="preserve">Jaremko, J.L.; Poncet, P.; Ronsky, J.; Harder, J.; Dansereau, J.; Labelle, H.; Zernicke, R.F. Indices of Torso Asymmetry Related to Spinal Deformity in Scoliosis. </w:t>
      </w:r>
      <w:r w:rsidRPr="0026124F">
        <w:rPr>
          <w:i/>
          <w:iCs/>
        </w:rPr>
        <w:t>Clinical Biomechanics</w:t>
      </w:r>
      <w:r w:rsidRPr="0026124F">
        <w:t xml:space="preserve"> </w:t>
      </w:r>
      <w:r w:rsidRPr="0026124F">
        <w:rPr>
          <w:b/>
          <w:bCs/>
        </w:rPr>
        <w:t>2002</w:t>
      </w:r>
      <w:r w:rsidRPr="0026124F">
        <w:t xml:space="preserve">, </w:t>
      </w:r>
      <w:r w:rsidRPr="0026124F">
        <w:rPr>
          <w:i/>
          <w:iCs/>
        </w:rPr>
        <w:t>17</w:t>
      </w:r>
      <w:r w:rsidRPr="0026124F">
        <w:t>, 559–568, doi:10.1016/S0268-0033(02)00099-2.</w:t>
      </w:r>
    </w:p>
    <w:p w14:paraId="279D0D6A" w14:textId="77777777" w:rsidR="007658DA" w:rsidRPr="0026124F" w:rsidRDefault="007658DA" w:rsidP="007658DA">
      <w:pPr>
        <w:pStyle w:val="Bibliography"/>
      </w:pPr>
      <w:r w:rsidRPr="0026124F">
        <w:t xml:space="preserve">19. </w:t>
      </w:r>
      <w:r w:rsidRPr="0026124F">
        <w:tab/>
        <w:t xml:space="preserve">Meyer, J.; Arnrich, B.; Schumm, J.; Troster, G. Design and Modeling of a Textile Pressure Sensor for Sitting Posture Classification. </w:t>
      </w:r>
      <w:r w:rsidRPr="0026124F">
        <w:rPr>
          <w:i/>
          <w:iCs/>
        </w:rPr>
        <w:t>IEEE Sensors J.</w:t>
      </w:r>
      <w:r w:rsidRPr="0026124F">
        <w:t xml:space="preserve"> </w:t>
      </w:r>
      <w:r w:rsidRPr="0026124F">
        <w:rPr>
          <w:b/>
          <w:bCs/>
        </w:rPr>
        <w:t>2010</w:t>
      </w:r>
      <w:r w:rsidRPr="0026124F">
        <w:t xml:space="preserve">, </w:t>
      </w:r>
      <w:r w:rsidRPr="0026124F">
        <w:rPr>
          <w:i/>
          <w:iCs/>
        </w:rPr>
        <w:t>10</w:t>
      </w:r>
      <w:r w:rsidRPr="0026124F">
        <w:t>, 1391–1398, doi:10.1109/JSEN.2009.2037330.</w:t>
      </w:r>
    </w:p>
    <w:p w14:paraId="4F185B92" w14:textId="77777777" w:rsidR="007658DA" w:rsidRPr="0026124F" w:rsidRDefault="007658DA" w:rsidP="007658DA">
      <w:pPr>
        <w:pStyle w:val="Bibliography"/>
      </w:pPr>
      <w:r w:rsidRPr="0026124F">
        <w:t xml:space="preserve">20. </w:t>
      </w:r>
      <w:r w:rsidRPr="0026124F">
        <w:tab/>
        <w:t xml:space="preserve">Partlow, A.; Gibson, C.; Kulon, J. 3D Posture Visualisation from Body Shape Measurements Using Physics Simulation, to Ascertain the Orientation of the Pelvis and Femurs in a Seated Position. </w:t>
      </w:r>
      <w:r w:rsidRPr="0026124F">
        <w:rPr>
          <w:i/>
          <w:iCs/>
        </w:rPr>
        <w:t>Computer Methods and Programs in Biomedicine</w:t>
      </w:r>
      <w:r w:rsidRPr="0026124F">
        <w:t xml:space="preserve"> </w:t>
      </w:r>
      <w:r w:rsidRPr="0026124F">
        <w:rPr>
          <w:b/>
          <w:bCs/>
        </w:rPr>
        <w:t>2021</w:t>
      </w:r>
      <w:r w:rsidRPr="0026124F">
        <w:t xml:space="preserve">, </w:t>
      </w:r>
      <w:r w:rsidRPr="0026124F">
        <w:rPr>
          <w:i/>
          <w:iCs/>
        </w:rPr>
        <w:t>198</w:t>
      </w:r>
      <w:r w:rsidRPr="0026124F">
        <w:t>, 105772, doi:10.1016/j.cmpb.2020.105772.</w:t>
      </w:r>
    </w:p>
    <w:p w14:paraId="747DD57D" w14:textId="77777777" w:rsidR="007658DA" w:rsidRPr="0026124F" w:rsidRDefault="007658DA" w:rsidP="007658DA">
      <w:pPr>
        <w:pStyle w:val="Bibliography"/>
      </w:pPr>
      <w:r w:rsidRPr="0026124F">
        <w:t xml:space="preserve">21. </w:t>
      </w:r>
      <w:r w:rsidRPr="0026124F">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1A741A5E" w14:textId="77777777" w:rsidR="007658DA" w:rsidRPr="0026124F" w:rsidRDefault="007658DA" w:rsidP="007658DA">
      <w:pPr>
        <w:pStyle w:val="Bibliography"/>
      </w:pPr>
      <w:r w:rsidRPr="0026124F">
        <w:t xml:space="preserve">22. </w:t>
      </w:r>
      <w:r w:rsidRPr="0026124F">
        <w:tab/>
        <w:t xml:space="preserve">Tan, H.Z.; Slivovsky, L.A.; Pentland, A. A Sensing Chair Using Pressure Distribution Sensors. </w:t>
      </w:r>
      <w:r w:rsidRPr="0026124F">
        <w:rPr>
          <w:i/>
          <w:iCs/>
        </w:rPr>
        <w:t>IEEE/ASME Trans. Mechatron.</w:t>
      </w:r>
      <w:r w:rsidRPr="0026124F">
        <w:t xml:space="preserve"> </w:t>
      </w:r>
      <w:r w:rsidRPr="0026124F">
        <w:rPr>
          <w:b/>
          <w:bCs/>
        </w:rPr>
        <w:t>2001</w:t>
      </w:r>
      <w:r w:rsidRPr="0026124F">
        <w:t xml:space="preserve">, </w:t>
      </w:r>
      <w:r w:rsidRPr="0026124F">
        <w:rPr>
          <w:i/>
          <w:iCs/>
        </w:rPr>
        <w:t>6</w:t>
      </w:r>
      <w:r w:rsidRPr="0026124F">
        <w:t>, 261–268, doi:10.1109/3516.951364.</w:t>
      </w:r>
    </w:p>
    <w:p w14:paraId="732448A9" w14:textId="77777777" w:rsidR="007658DA" w:rsidRPr="0026124F" w:rsidRDefault="007658DA" w:rsidP="007658DA">
      <w:pPr>
        <w:pStyle w:val="Bibliography"/>
      </w:pPr>
      <w:r w:rsidRPr="0026124F">
        <w:t xml:space="preserve">23. </w:t>
      </w:r>
      <w:r w:rsidRPr="0026124F">
        <w:tab/>
        <w:t xml:space="preserve">Slater, D.; Korakakis, V.; O’Sullivan, P.; Nolan, D.; O’Sullivan, K. “Sit Up Straight”: Time to Re-Evaluate. </w:t>
      </w:r>
      <w:r w:rsidRPr="0026124F">
        <w:rPr>
          <w:i/>
          <w:iCs/>
        </w:rPr>
        <w:t>J Orthop Sports Phys Ther</w:t>
      </w:r>
      <w:r w:rsidRPr="0026124F">
        <w:t xml:space="preserve"> </w:t>
      </w:r>
      <w:r w:rsidRPr="0026124F">
        <w:rPr>
          <w:b/>
          <w:bCs/>
        </w:rPr>
        <w:t>2019</w:t>
      </w:r>
      <w:r w:rsidRPr="0026124F">
        <w:t xml:space="preserve">, </w:t>
      </w:r>
      <w:r w:rsidRPr="0026124F">
        <w:rPr>
          <w:i/>
          <w:iCs/>
        </w:rPr>
        <w:t>49</w:t>
      </w:r>
      <w:r w:rsidRPr="0026124F">
        <w:t>, 562–564, doi:10.2519/jospt.2019.0610.</w:t>
      </w:r>
    </w:p>
    <w:p w14:paraId="5204644B" w14:textId="77777777" w:rsidR="007658DA" w:rsidRPr="0026124F" w:rsidRDefault="007658DA" w:rsidP="007658DA">
      <w:pPr>
        <w:pStyle w:val="Bibliography"/>
      </w:pPr>
      <w:r w:rsidRPr="0026124F">
        <w:t xml:space="preserve">24. </w:t>
      </w:r>
      <w:r w:rsidRPr="0026124F">
        <w:tab/>
        <w:t xml:space="preserve">Korakakis, V.; O’Sullivan, K.; O’Sullivan, P.B.; Evagelinou, V.; Sotiralis, Y.; Sideris, A.; Sakellariou, K.; Karanasios, S.; Giakas, G. Physiotherapist Perceptions of Optimal Sitting and Standing Posture. </w:t>
      </w:r>
      <w:r w:rsidRPr="0026124F">
        <w:rPr>
          <w:i/>
          <w:iCs/>
        </w:rPr>
        <w:t>Musculoskeletal Science and Practice</w:t>
      </w:r>
      <w:r w:rsidRPr="0026124F">
        <w:t xml:space="preserve"> </w:t>
      </w:r>
      <w:r w:rsidRPr="0026124F">
        <w:rPr>
          <w:b/>
          <w:bCs/>
        </w:rPr>
        <w:t>2019</w:t>
      </w:r>
      <w:r w:rsidRPr="0026124F">
        <w:t xml:space="preserve">, </w:t>
      </w:r>
      <w:r w:rsidRPr="0026124F">
        <w:rPr>
          <w:i/>
          <w:iCs/>
        </w:rPr>
        <w:t>39</w:t>
      </w:r>
      <w:r w:rsidRPr="0026124F">
        <w:t>, 24–31, doi:10.1016/j.msksp.2018.11.004.</w:t>
      </w:r>
    </w:p>
    <w:p w14:paraId="0D88767A" w14:textId="77777777" w:rsidR="007658DA" w:rsidRPr="0026124F" w:rsidRDefault="007658DA" w:rsidP="007658DA">
      <w:pPr>
        <w:pStyle w:val="Bibliography"/>
      </w:pPr>
      <w:r w:rsidRPr="0026124F">
        <w:t xml:space="preserve">25. </w:t>
      </w:r>
      <w:r w:rsidRPr="0026124F">
        <w:tab/>
        <w:t xml:space="preserve">Paredes-Madrid, L.; Matute, A.; Bareño, J.; Parra Vargas, C.; Gutierrez Velásquez, E. Underlying Physics of Conductive Polymer Composites and Force Sensing Resistors (FSRs). A Study on Creep Response and Dynamic Loading. </w:t>
      </w:r>
      <w:r w:rsidRPr="0026124F">
        <w:rPr>
          <w:i/>
          <w:iCs/>
        </w:rPr>
        <w:t>Materials</w:t>
      </w:r>
      <w:r w:rsidRPr="0026124F">
        <w:t xml:space="preserve"> </w:t>
      </w:r>
      <w:r w:rsidRPr="0026124F">
        <w:rPr>
          <w:b/>
          <w:bCs/>
        </w:rPr>
        <w:t>2017</w:t>
      </w:r>
      <w:r w:rsidRPr="0026124F">
        <w:t xml:space="preserve">, </w:t>
      </w:r>
      <w:r w:rsidRPr="0026124F">
        <w:rPr>
          <w:i/>
          <w:iCs/>
        </w:rPr>
        <w:t>10</w:t>
      </w:r>
      <w:r w:rsidRPr="0026124F">
        <w:t>, 1334, doi:10.3390/ma10111334.</w:t>
      </w:r>
    </w:p>
    <w:p w14:paraId="4735E902" w14:textId="77777777" w:rsidR="007658DA" w:rsidRPr="0026124F" w:rsidRDefault="007658DA" w:rsidP="007658DA">
      <w:pPr>
        <w:pStyle w:val="Bibliography"/>
      </w:pPr>
      <w:r w:rsidRPr="0026124F">
        <w:t xml:space="preserve">26. </w:t>
      </w:r>
      <w:r w:rsidRPr="0026124F">
        <w:tab/>
        <w:t>Sadun, A.S.; Jalani, J.; Sukor, J.A. Force Sensing Resistor (FSR): A Brief Overview and the Low-Cost Sensor for Active Compliance Control.; Jiang, X., Chen, G., Capi, G., Ishll, C., Eds.; Tokyo, Japan, July 11 2016; p. 1001112.</w:t>
      </w:r>
    </w:p>
    <w:p w14:paraId="7A38BE86" w14:textId="77777777" w:rsidR="007658DA" w:rsidRPr="0026124F" w:rsidRDefault="007658DA" w:rsidP="007658DA">
      <w:pPr>
        <w:pStyle w:val="Bibliography"/>
      </w:pPr>
      <w:r w:rsidRPr="0026124F">
        <w:t xml:space="preserve">27. </w:t>
      </w:r>
      <w:r w:rsidRPr="0026124F">
        <w:tab/>
        <w:t xml:space="preserve">Velásquez, E.I.G.; Gómez, V.; Paredes-Madrid, L.; Colorado, H.A. Error Compensation in Force Sensing Resistors. </w:t>
      </w:r>
      <w:r w:rsidRPr="0026124F">
        <w:rPr>
          <w:i/>
          <w:iCs/>
        </w:rPr>
        <w:t>Sensing and Bio-Sensing Research</w:t>
      </w:r>
      <w:r w:rsidRPr="0026124F">
        <w:t xml:space="preserve"> </w:t>
      </w:r>
      <w:r w:rsidRPr="0026124F">
        <w:rPr>
          <w:b/>
          <w:bCs/>
        </w:rPr>
        <w:t>2019</w:t>
      </w:r>
      <w:r w:rsidRPr="0026124F">
        <w:t xml:space="preserve">, </w:t>
      </w:r>
      <w:r w:rsidRPr="0026124F">
        <w:rPr>
          <w:i/>
          <w:iCs/>
        </w:rPr>
        <w:t>26</w:t>
      </w:r>
      <w:r w:rsidRPr="0026124F">
        <w:t>, 100300, doi:10.1016/j.sbsr.2019.100300.</w:t>
      </w:r>
    </w:p>
    <w:p w14:paraId="6DF221D9" w14:textId="77777777" w:rsidR="007658DA" w:rsidRPr="0026124F" w:rsidRDefault="007658DA" w:rsidP="007658DA">
      <w:pPr>
        <w:pStyle w:val="Bibliography"/>
      </w:pPr>
      <w:r w:rsidRPr="0026124F">
        <w:t xml:space="preserve">28. </w:t>
      </w:r>
      <w:r w:rsidRPr="0026124F">
        <w:tab/>
        <w:t>Ohmite Ohmite FSR Series Integration Guide: Force Sensing Resistor 2018.</w:t>
      </w:r>
    </w:p>
    <w:p w14:paraId="7D0975BE" w14:textId="77777777" w:rsidR="007658DA" w:rsidRPr="0026124F" w:rsidRDefault="007658DA" w:rsidP="007658DA">
      <w:pPr>
        <w:pStyle w:val="Bibliography"/>
      </w:pPr>
      <w:r w:rsidRPr="0026124F">
        <w:t xml:space="preserve">29. </w:t>
      </w:r>
      <w:r w:rsidRPr="0026124F">
        <w:tab/>
        <w:t>Interlink Electronics FSR 402 Data Sheet.</w:t>
      </w:r>
    </w:p>
    <w:p w14:paraId="6EF6FA39" w14:textId="77777777" w:rsidR="007658DA" w:rsidRPr="0026124F" w:rsidRDefault="007658DA" w:rsidP="007658DA">
      <w:pPr>
        <w:pStyle w:val="Bibliography"/>
      </w:pPr>
      <w:r w:rsidRPr="0026124F">
        <w:t xml:space="preserve">30. </w:t>
      </w:r>
      <w:r w:rsidRPr="0026124F">
        <w:tab/>
        <w:t>Interlink Electronics FSR 406 Data Sheet.</w:t>
      </w:r>
    </w:p>
    <w:p w14:paraId="13EA54D2" w14:textId="77777777" w:rsidR="007658DA" w:rsidRPr="0026124F" w:rsidRDefault="007658DA" w:rsidP="007658DA">
      <w:pPr>
        <w:pStyle w:val="Bibliography"/>
      </w:pPr>
      <w:r w:rsidRPr="0026124F">
        <w:t xml:space="preserve">31. </w:t>
      </w:r>
      <w:r w:rsidRPr="0026124F">
        <w:tab/>
        <w:t xml:space="preserve">Pizarro, F.; Villavicencio, P.; Yunge, D.; Rodríguez, M.; Hermosilla, G.; Leiva, A. Easy-to-Build Textile Pressure Sensor. </w:t>
      </w:r>
      <w:r w:rsidRPr="0026124F">
        <w:rPr>
          <w:i/>
          <w:iCs/>
        </w:rPr>
        <w:t>Sensors</w:t>
      </w:r>
      <w:r w:rsidRPr="0026124F">
        <w:t xml:space="preserve"> </w:t>
      </w:r>
      <w:r w:rsidRPr="0026124F">
        <w:rPr>
          <w:b/>
          <w:bCs/>
        </w:rPr>
        <w:t>2018</w:t>
      </w:r>
      <w:r w:rsidRPr="0026124F">
        <w:t xml:space="preserve">, </w:t>
      </w:r>
      <w:r w:rsidRPr="0026124F">
        <w:rPr>
          <w:i/>
          <w:iCs/>
        </w:rPr>
        <w:t>18</w:t>
      </w:r>
      <w:r w:rsidRPr="0026124F">
        <w:t>, 1190, doi:10.3390/s18041190.</w:t>
      </w:r>
    </w:p>
    <w:p w14:paraId="1FC4B65C" w14:textId="77777777" w:rsidR="007658DA" w:rsidRPr="0026124F" w:rsidRDefault="007658DA" w:rsidP="007658DA">
      <w:pPr>
        <w:pStyle w:val="Bibliography"/>
      </w:pPr>
      <w:r w:rsidRPr="0026124F">
        <w:t xml:space="preserve">32. </w:t>
      </w:r>
      <w:r w:rsidRPr="0026124F">
        <w:tab/>
        <w:t xml:space="preserve">Martínez-Estrada, M.; Vuohijoki, T.; Poberznik, A.; Shaikh, A.; Virkki, J.; Gil, I.; Fernández-García, R. A Smart Chair to Monitor Sitting Posture by Capacitive Textile Sensors. </w:t>
      </w:r>
      <w:r w:rsidRPr="0026124F">
        <w:rPr>
          <w:i/>
          <w:iCs/>
        </w:rPr>
        <w:t>Materials</w:t>
      </w:r>
      <w:r w:rsidRPr="0026124F">
        <w:t xml:space="preserve"> </w:t>
      </w:r>
      <w:r w:rsidRPr="0026124F">
        <w:rPr>
          <w:b/>
          <w:bCs/>
        </w:rPr>
        <w:t>2023</w:t>
      </w:r>
      <w:r w:rsidRPr="0026124F">
        <w:t xml:space="preserve">, </w:t>
      </w:r>
      <w:r w:rsidRPr="0026124F">
        <w:rPr>
          <w:i/>
          <w:iCs/>
        </w:rPr>
        <w:t>16</w:t>
      </w:r>
      <w:r w:rsidRPr="0026124F">
        <w:t>, 4838, doi:10.3390/ma16134838.</w:t>
      </w:r>
    </w:p>
    <w:p w14:paraId="5894B87E" w14:textId="77777777" w:rsidR="007658DA" w:rsidRPr="0026124F" w:rsidRDefault="007658DA" w:rsidP="007658DA">
      <w:pPr>
        <w:pStyle w:val="Bibliography"/>
      </w:pPr>
      <w:r w:rsidRPr="0026124F">
        <w:t xml:space="preserve">33. </w:t>
      </w:r>
      <w:r w:rsidRPr="0026124F">
        <w:tab/>
        <w:t xml:space="preserve">Kim, M.; Kim, H.; Park, J.; Jee, K.-K.; Lim, J.A.; Park, M.-C. Real-Time Sitting Posture Correction System Based on Highly Durable and Washable Electronic Textile Pressure Sensors. </w:t>
      </w:r>
      <w:r w:rsidRPr="0026124F">
        <w:rPr>
          <w:i/>
          <w:iCs/>
        </w:rPr>
        <w:t>Sensors and Actuators A: Physical</w:t>
      </w:r>
      <w:r w:rsidRPr="0026124F">
        <w:t xml:space="preserve"> </w:t>
      </w:r>
      <w:r w:rsidRPr="0026124F">
        <w:rPr>
          <w:b/>
          <w:bCs/>
        </w:rPr>
        <w:t>2018</w:t>
      </w:r>
      <w:r w:rsidRPr="0026124F">
        <w:t xml:space="preserve">, </w:t>
      </w:r>
      <w:r w:rsidRPr="0026124F">
        <w:rPr>
          <w:i/>
          <w:iCs/>
        </w:rPr>
        <w:t>269</w:t>
      </w:r>
      <w:r w:rsidRPr="0026124F">
        <w:t>, 394–400, doi:10.1016/j.sna.2017.11.054.</w:t>
      </w:r>
    </w:p>
    <w:p w14:paraId="5C76A824" w14:textId="77777777" w:rsidR="007658DA" w:rsidRPr="0026124F" w:rsidRDefault="007658DA" w:rsidP="007658DA">
      <w:pPr>
        <w:pStyle w:val="Bibliography"/>
      </w:pPr>
      <w:r w:rsidRPr="0026124F">
        <w:t xml:space="preserve">34. </w:t>
      </w:r>
      <w:r w:rsidRPr="0026124F">
        <w:tab/>
        <w:t xml:space="preserve">Xu, W.; Huang, M.-C.; Amini, N.; He, L.; Sarrafzadeh, M. eCushion: A Textile Pressure Sensor Array Design and Calibration for Sitting Posture Analysis. </w:t>
      </w:r>
      <w:r w:rsidRPr="0026124F">
        <w:rPr>
          <w:i/>
          <w:iCs/>
        </w:rPr>
        <w:t>IEEE Sensors J.</w:t>
      </w:r>
      <w:r w:rsidRPr="0026124F">
        <w:t xml:space="preserve"> </w:t>
      </w:r>
      <w:r w:rsidRPr="0026124F">
        <w:rPr>
          <w:b/>
          <w:bCs/>
        </w:rPr>
        <w:t>2013</w:t>
      </w:r>
      <w:r w:rsidRPr="0026124F">
        <w:t xml:space="preserve">, </w:t>
      </w:r>
      <w:r w:rsidRPr="0026124F">
        <w:rPr>
          <w:i/>
          <w:iCs/>
        </w:rPr>
        <w:t>13</w:t>
      </w:r>
      <w:r w:rsidRPr="0026124F">
        <w:t>, 3926–3934, doi:10.1109/JSEN.2013.2259589.</w:t>
      </w:r>
    </w:p>
    <w:p w14:paraId="4F1D5C45" w14:textId="77777777" w:rsidR="007658DA" w:rsidRPr="0026124F" w:rsidRDefault="007658DA" w:rsidP="007658DA">
      <w:pPr>
        <w:pStyle w:val="Bibliography"/>
      </w:pPr>
      <w:r w:rsidRPr="0026124F">
        <w:t xml:space="preserve">35. </w:t>
      </w:r>
      <w:r w:rsidRPr="0026124F">
        <w:tab/>
        <w:t xml:space="preserve">Kamble, V.; shinde, V.D.; Kittur, J.K. Overview of Load Cells. </w:t>
      </w:r>
      <w:r w:rsidRPr="0026124F">
        <w:rPr>
          <w:i/>
          <w:iCs/>
        </w:rPr>
        <w:t>Journal of Mechanical and Mechanics Engineering 6.3</w:t>
      </w:r>
      <w:r w:rsidRPr="0026124F">
        <w:t xml:space="preserve"> </w:t>
      </w:r>
      <w:r w:rsidRPr="0026124F">
        <w:rPr>
          <w:b/>
          <w:bCs/>
        </w:rPr>
        <w:t>2020</w:t>
      </w:r>
      <w:r w:rsidRPr="0026124F">
        <w:t>, 22–29.</w:t>
      </w:r>
    </w:p>
    <w:p w14:paraId="3469B230" w14:textId="77777777" w:rsidR="007658DA" w:rsidRPr="0026124F" w:rsidRDefault="007658DA" w:rsidP="007658DA">
      <w:pPr>
        <w:pStyle w:val="Bibliography"/>
      </w:pPr>
      <w:r w:rsidRPr="0026124F">
        <w:t xml:space="preserve">36. </w:t>
      </w:r>
      <w:r w:rsidRPr="0026124F">
        <w:tab/>
        <w:t xml:space="preserve">Roh, J.; Park, H.; Lee, K.; Hyeong, J.; Kim, S.; Lee, B. Sitting Posture Monitoring System Based on a Low-Cost Load Cell Using Machine Learning. </w:t>
      </w:r>
      <w:r w:rsidRPr="0026124F">
        <w:rPr>
          <w:i/>
          <w:iCs/>
        </w:rPr>
        <w:t>Sensors</w:t>
      </w:r>
      <w:r w:rsidRPr="0026124F">
        <w:t xml:space="preserve"> </w:t>
      </w:r>
      <w:r w:rsidRPr="0026124F">
        <w:rPr>
          <w:b/>
          <w:bCs/>
        </w:rPr>
        <w:t>2018</w:t>
      </w:r>
      <w:r w:rsidRPr="0026124F">
        <w:t xml:space="preserve">, </w:t>
      </w:r>
      <w:r w:rsidRPr="0026124F">
        <w:rPr>
          <w:i/>
          <w:iCs/>
        </w:rPr>
        <w:t>18</w:t>
      </w:r>
      <w:r w:rsidRPr="0026124F">
        <w:t>, 208, doi:10.3390/s18010208.</w:t>
      </w:r>
    </w:p>
    <w:p w14:paraId="55E59D39" w14:textId="77777777" w:rsidR="007658DA" w:rsidRPr="0026124F" w:rsidRDefault="007658DA" w:rsidP="007658DA">
      <w:pPr>
        <w:pStyle w:val="Bibliography"/>
      </w:pPr>
      <w:r w:rsidRPr="0026124F">
        <w:lastRenderedPageBreak/>
        <w:t xml:space="preserve">37. </w:t>
      </w:r>
      <w:r w:rsidRPr="0026124F">
        <w:tab/>
        <w:t xml:space="preserve">Pereira, L.; Plácido Da Silva, H. A Novel Smart Chair System for Posture Classification and Invisible ECG Monitoring. </w:t>
      </w:r>
      <w:r w:rsidRPr="0026124F">
        <w:rPr>
          <w:i/>
          <w:iCs/>
        </w:rPr>
        <w:t>Sensors</w:t>
      </w:r>
      <w:r w:rsidRPr="0026124F">
        <w:t xml:space="preserve"> </w:t>
      </w:r>
      <w:r w:rsidRPr="0026124F">
        <w:rPr>
          <w:b/>
          <w:bCs/>
        </w:rPr>
        <w:t>2023</w:t>
      </w:r>
      <w:r w:rsidRPr="0026124F">
        <w:t xml:space="preserve">, </w:t>
      </w:r>
      <w:r w:rsidRPr="0026124F">
        <w:rPr>
          <w:i/>
          <w:iCs/>
        </w:rPr>
        <w:t>23</w:t>
      </w:r>
      <w:r w:rsidRPr="0026124F">
        <w:t>, 719, doi:10.3390/s23020719.</w:t>
      </w:r>
    </w:p>
    <w:p w14:paraId="64CD7FFA" w14:textId="77777777" w:rsidR="007658DA" w:rsidRPr="0026124F" w:rsidRDefault="007658DA" w:rsidP="007658DA">
      <w:pPr>
        <w:pStyle w:val="Bibliography"/>
      </w:pPr>
      <w:r w:rsidRPr="0026124F">
        <w:t xml:space="preserve">38. </w:t>
      </w:r>
      <w:r w:rsidRPr="0026124F">
        <w:tab/>
        <w:t xml:space="preserve">Sreejan, A.; Narayan, Y.S. A Review on Applications of Flex Sensors. </w:t>
      </w:r>
      <w:r w:rsidRPr="0026124F">
        <w:rPr>
          <w:i/>
          <w:iCs/>
        </w:rPr>
        <w:t>International Journal of Emerging Technology and Advanced Engineering</w:t>
      </w:r>
      <w:r w:rsidRPr="0026124F">
        <w:t xml:space="preserve"> </w:t>
      </w:r>
      <w:r w:rsidRPr="0026124F">
        <w:rPr>
          <w:b/>
          <w:bCs/>
        </w:rPr>
        <w:t>2017</w:t>
      </w:r>
      <w:r w:rsidRPr="0026124F">
        <w:t xml:space="preserve">, </w:t>
      </w:r>
      <w:r w:rsidRPr="0026124F">
        <w:rPr>
          <w:i/>
          <w:iCs/>
        </w:rPr>
        <w:t>7</w:t>
      </w:r>
      <w:r w:rsidRPr="0026124F">
        <w:t>, 97–100.</w:t>
      </w:r>
    </w:p>
    <w:p w14:paraId="3AB385B8" w14:textId="77777777" w:rsidR="007658DA" w:rsidRPr="0026124F" w:rsidRDefault="007658DA" w:rsidP="007658DA">
      <w:pPr>
        <w:pStyle w:val="Bibliography"/>
      </w:pPr>
      <w:r w:rsidRPr="0026124F">
        <w:t xml:space="preserve">39. </w:t>
      </w:r>
      <w:r w:rsidRPr="0026124F">
        <w:tab/>
        <w:t>SpectraSymbol Flex Sensor Data Sheet 2014.</w:t>
      </w:r>
    </w:p>
    <w:p w14:paraId="141DACE7" w14:textId="77777777" w:rsidR="007658DA" w:rsidRPr="0026124F" w:rsidRDefault="007658DA" w:rsidP="007658DA">
      <w:pPr>
        <w:pStyle w:val="Bibliography"/>
      </w:pPr>
      <w:r w:rsidRPr="0026124F">
        <w:t xml:space="preserve">40. </w:t>
      </w:r>
      <w:r w:rsidRPr="0026124F">
        <w:tab/>
        <w:t>SpectraSymbol Flex Sensor 2.2.</w:t>
      </w:r>
    </w:p>
    <w:p w14:paraId="517ED137" w14:textId="77777777" w:rsidR="007658DA" w:rsidRPr="0026124F" w:rsidRDefault="007658DA" w:rsidP="007658DA">
      <w:pPr>
        <w:pStyle w:val="Bibliography"/>
      </w:pPr>
      <w:r w:rsidRPr="0026124F">
        <w:t xml:space="preserve">41. </w:t>
      </w:r>
      <w:r w:rsidRPr="0026124F">
        <w:tab/>
        <w:t xml:space="preserve">Hu, Q.; Tang, X.; Tang, W. A Smart Chair Sitting Posture Recognition System Using Flex Sensors and FPGA Implemented Artificial Neural Network. </w:t>
      </w:r>
      <w:r w:rsidRPr="0026124F">
        <w:rPr>
          <w:i/>
          <w:iCs/>
        </w:rPr>
        <w:t>IEEE Sensors J.</w:t>
      </w:r>
      <w:r w:rsidRPr="0026124F">
        <w:t xml:space="preserve"> </w:t>
      </w:r>
      <w:r w:rsidRPr="0026124F">
        <w:rPr>
          <w:b/>
          <w:bCs/>
        </w:rPr>
        <w:t>2020</w:t>
      </w:r>
      <w:r w:rsidRPr="0026124F">
        <w:t xml:space="preserve">, </w:t>
      </w:r>
      <w:r w:rsidRPr="0026124F">
        <w:rPr>
          <w:i/>
          <w:iCs/>
        </w:rPr>
        <w:t>20</w:t>
      </w:r>
      <w:r w:rsidRPr="0026124F">
        <w:t>, 8007–8016, doi:10.1109/JSEN.2020.2980207.</w:t>
      </w:r>
    </w:p>
    <w:p w14:paraId="092D06C5" w14:textId="77777777" w:rsidR="007658DA" w:rsidRPr="0026124F" w:rsidRDefault="007658DA" w:rsidP="007658DA">
      <w:pPr>
        <w:pStyle w:val="Bibliography"/>
      </w:pPr>
      <w:r w:rsidRPr="0026124F">
        <w:t xml:space="preserve">42. </w:t>
      </w:r>
      <w:r w:rsidRPr="0026124F">
        <w:tab/>
        <w:t>AbuTerkia, I.; Hannoun, M.; Suwal, B.; Ahmed, M.S.; Sundaravdivel, P. FPGA-Based Smart Chair Recognition System Using Flex Sensors. In Proceedings of the 2022 IEEE 15th Dallas Circuit And System Conference (DCAS); IEEE: Dallas, TX, USA, June 17 2022; pp. 1–2.</w:t>
      </w:r>
    </w:p>
    <w:p w14:paraId="1F697A9A" w14:textId="77777777" w:rsidR="007658DA" w:rsidRPr="0026124F" w:rsidRDefault="007658DA" w:rsidP="007658DA">
      <w:pPr>
        <w:pStyle w:val="Bibliography"/>
      </w:pPr>
      <w:r w:rsidRPr="0026124F">
        <w:t xml:space="preserve">43. </w:t>
      </w:r>
      <w:r w:rsidRPr="0026124F">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2C9120EA" w14:textId="77777777" w:rsidR="007658DA" w:rsidRPr="0026124F" w:rsidRDefault="007658DA" w:rsidP="007658DA">
      <w:pPr>
        <w:pStyle w:val="Bibliography"/>
      </w:pPr>
      <w:r w:rsidRPr="0026124F">
        <w:t xml:space="preserve">44. </w:t>
      </w:r>
      <w:r w:rsidRPr="0026124F">
        <w:tab/>
        <w:t xml:space="preserve">Chen, K. Sitting Posture Recognition Based on OpenPose. </w:t>
      </w:r>
      <w:r w:rsidRPr="0026124F">
        <w:rPr>
          <w:i/>
          <w:iCs/>
        </w:rPr>
        <w:t>IOP Conf. Ser.: Mater. Sci. Eng.</w:t>
      </w:r>
      <w:r w:rsidRPr="0026124F">
        <w:t xml:space="preserve"> </w:t>
      </w:r>
      <w:r w:rsidRPr="0026124F">
        <w:rPr>
          <w:b/>
          <w:bCs/>
        </w:rPr>
        <w:t>2019</w:t>
      </w:r>
      <w:r w:rsidRPr="0026124F">
        <w:t xml:space="preserve">, </w:t>
      </w:r>
      <w:r w:rsidRPr="0026124F">
        <w:rPr>
          <w:i/>
          <w:iCs/>
        </w:rPr>
        <w:t>677</w:t>
      </w:r>
      <w:r w:rsidRPr="0026124F">
        <w:t>, 032057, doi:10.1088/1757-899X/677/3/032057.</w:t>
      </w:r>
    </w:p>
    <w:p w14:paraId="56A888F9" w14:textId="77777777" w:rsidR="007658DA" w:rsidRPr="0026124F" w:rsidRDefault="007658DA" w:rsidP="007658DA">
      <w:pPr>
        <w:pStyle w:val="Bibliography"/>
      </w:pPr>
      <w:r w:rsidRPr="0026124F">
        <w:t xml:space="preserve">45. </w:t>
      </w:r>
      <w:r w:rsidRPr="0026124F">
        <w:tab/>
        <w:t xml:space="preserve">Ma, C.; Li, W.; Gravina, R.; Du, J.; Li, Q.; Fortino, G. Smart Cushion-Based Activity Recognition: Prompting Users to Maintain a Healthy Seated Posture. </w:t>
      </w:r>
      <w:r w:rsidRPr="0026124F">
        <w:rPr>
          <w:i/>
          <w:iCs/>
        </w:rPr>
        <w:t>IEEE Syst. Man Cybern. Mag.</w:t>
      </w:r>
      <w:r w:rsidRPr="0026124F">
        <w:t xml:space="preserve"> </w:t>
      </w:r>
      <w:r w:rsidRPr="0026124F">
        <w:rPr>
          <w:b/>
          <w:bCs/>
        </w:rPr>
        <w:t>2020</w:t>
      </w:r>
      <w:r w:rsidRPr="0026124F">
        <w:t xml:space="preserve">, </w:t>
      </w:r>
      <w:r w:rsidRPr="0026124F">
        <w:rPr>
          <w:i/>
          <w:iCs/>
        </w:rPr>
        <w:t>6</w:t>
      </w:r>
      <w:r w:rsidRPr="0026124F">
        <w:t>, 6–14, doi:10.1109/MSMC.2019.2962226.</w:t>
      </w:r>
    </w:p>
    <w:p w14:paraId="1A9B9BBD" w14:textId="77777777" w:rsidR="007658DA" w:rsidRPr="0026124F" w:rsidRDefault="007658DA" w:rsidP="007658DA">
      <w:pPr>
        <w:pStyle w:val="Bibliography"/>
      </w:pPr>
      <w:r w:rsidRPr="0026124F">
        <w:t xml:space="preserve">46. </w:t>
      </w:r>
      <w:r w:rsidRPr="0026124F">
        <w:tab/>
        <w:t xml:space="preserve">Huang, M.; Gibson, I.; Yang, R. Smart Chair for Monitoring of Sitting Behavior. </w:t>
      </w:r>
      <w:r w:rsidRPr="0026124F">
        <w:rPr>
          <w:i/>
          <w:iCs/>
        </w:rPr>
        <w:t>KEG</w:t>
      </w:r>
      <w:r w:rsidRPr="0026124F">
        <w:t xml:space="preserve"> </w:t>
      </w:r>
      <w:r w:rsidRPr="0026124F">
        <w:rPr>
          <w:b/>
          <w:bCs/>
        </w:rPr>
        <w:t>2017</w:t>
      </w:r>
      <w:r w:rsidRPr="0026124F">
        <w:t xml:space="preserve">, </w:t>
      </w:r>
      <w:r w:rsidRPr="0026124F">
        <w:rPr>
          <w:i/>
          <w:iCs/>
        </w:rPr>
        <w:t>2</w:t>
      </w:r>
      <w:r w:rsidRPr="0026124F">
        <w:t>, 274, doi:10.18502/keg.v2i2.626.</w:t>
      </w:r>
    </w:p>
    <w:p w14:paraId="5EB26EFC" w14:textId="77777777" w:rsidR="007658DA" w:rsidRPr="0026124F" w:rsidRDefault="007658DA" w:rsidP="007658DA">
      <w:pPr>
        <w:pStyle w:val="Bibliography"/>
      </w:pPr>
      <w:r w:rsidRPr="0026124F">
        <w:t xml:space="preserve">47. </w:t>
      </w:r>
      <w:r w:rsidRPr="0026124F">
        <w:tab/>
        <w:t xml:space="preserve">Kim, Y.; Son, Y.; Kim, W.; Jin, B.; Yun, M. Classification of Children’s Sitting Postures Using Machine Learning Algorithms. </w:t>
      </w:r>
      <w:r w:rsidRPr="0026124F">
        <w:rPr>
          <w:i/>
          <w:iCs/>
        </w:rPr>
        <w:t>Applied Sciences</w:t>
      </w:r>
      <w:r w:rsidRPr="0026124F">
        <w:t xml:space="preserve"> </w:t>
      </w:r>
      <w:r w:rsidRPr="0026124F">
        <w:rPr>
          <w:b/>
          <w:bCs/>
        </w:rPr>
        <w:t>2018</w:t>
      </w:r>
      <w:r w:rsidRPr="0026124F">
        <w:t xml:space="preserve">, </w:t>
      </w:r>
      <w:r w:rsidRPr="0026124F">
        <w:rPr>
          <w:i/>
          <w:iCs/>
        </w:rPr>
        <w:t>8</w:t>
      </w:r>
      <w:r w:rsidRPr="0026124F">
        <w:t>, 1280, doi:10.3390/app8081280.</w:t>
      </w:r>
    </w:p>
    <w:p w14:paraId="7E58A4C4" w14:textId="77777777" w:rsidR="007658DA" w:rsidRPr="0026124F" w:rsidRDefault="007658DA" w:rsidP="007658DA">
      <w:pPr>
        <w:pStyle w:val="Bibliography"/>
      </w:pPr>
      <w:r w:rsidRPr="0026124F">
        <w:t xml:space="preserve">48. </w:t>
      </w:r>
      <w:r w:rsidRPr="0026124F">
        <w:tab/>
        <w:t xml:space="preserve">Cai, W.; Zhao, D.; Zhang, M.; Xu, Y.; Li, Z. Improved Self-Organizing Map-Based Unsupervised Learning Algorithm for Sitting Posture Recognition System. </w:t>
      </w:r>
      <w:r w:rsidRPr="0026124F">
        <w:rPr>
          <w:i/>
          <w:iCs/>
        </w:rPr>
        <w:t>Sensors</w:t>
      </w:r>
      <w:r w:rsidRPr="0026124F">
        <w:t xml:space="preserve"> </w:t>
      </w:r>
      <w:r w:rsidRPr="0026124F">
        <w:rPr>
          <w:b/>
          <w:bCs/>
        </w:rPr>
        <w:t>2021</w:t>
      </w:r>
      <w:r w:rsidRPr="0026124F">
        <w:t xml:space="preserve">, </w:t>
      </w:r>
      <w:r w:rsidRPr="0026124F">
        <w:rPr>
          <w:i/>
          <w:iCs/>
        </w:rPr>
        <w:t>21</w:t>
      </w:r>
      <w:r w:rsidRPr="0026124F">
        <w:t>, 6246, doi:10.3390/s21186246.</w:t>
      </w:r>
    </w:p>
    <w:p w14:paraId="29B5F0A3" w14:textId="77777777" w:rsidR="007658DA" w:rsidRPr="0026124F" w:rsidRDefault="007658DA" w:rsidP="007658DA">
      <w:pPr>
        <w:pStyle w:val="Bibliography"/>
      </w:pPr>
      <w:r w:rsidRPr="0026124F">
        <w:t xml:space="preserve">49. </w:t>
      </w:r>
      <w:r w:rsidRPr="0026124F">
        <w:tab/>
        <w:t xml:space="preserve">Ran, X.; Wang, C.; Xiao, Y.; Gao, X.; Zhu, Z.; Chen, B. A Portable Sitting Posture Monitoring System Based on a Pressure Sensor Array and Machine Learning. </w:t>
      </w:r>
      <w:r w:rsidRPr="0026124F">
        <w:rPr>
          <w:i/>
          <w:iCs/>
        </w:rPr>
        <w:t>Sensors and Actuators A: Physical</w:t>
      </w:r>
      <w:r w:rsidRPr="0026124F">
        <w:t xml:space="preserve"> </w:t>
      </w:r>
      <w:r w:rsidRPr="0026124F">
        <w:rPr>
          <w:b/>
          <w:bCs/>
        </w:rPr>
        <w:t>2021</w:t>
      </w:r>
      <w:r w:rsidRPr="0026124F">
        <w:t xml:space="preserve">, </w:t>
      </w:r>
      <w:r w:rsidRPr="0026124F">
        <w:rPr>
          <w:i/>
          <w:iCs/>
        </w:rPr>
        <w:t>331</w:t>
      </w:r>
      <w:r w:rsidRPr="0026124F">
        <w:t>, 112900, doi:10.1016/j.sna.2021.112900.</w:t>
      </w:r>
    </w:p>
    <w:p w14:paraId="43DD5363" w14:textId="77777777" w:rsidR="007658DA" w:rsidRPr="0026124F" w:rsidRDefault="007658DA" w:rsidP="007658DA">
      <w:pPr>
        <w:pStyle w:val="Bibliography"/>
      </w:pPr>
      <w:r w:rsidRPr="0026124F">
        <w:t xml:space="preserve">50. </w:t>
      </w:r>
      <w:r w:rsidRPr="0026124F">
        <w:tab/>
        <w:t xml:space="preserve">Ahmad, J.; Sidén, J.; Andersson, H. A Proposal of Implementation of Sitting Posture Monitoring System for Wheelchair Utilizing Machine Learning Methods. </w:t>
      </w:r>
      <w:r w:rsidRPr="0026124F">
        <w:rPr>
          <w:i/>
          <w:iCs/>
        </w:rPr>
        <w:t>Sensors</w:t>
      </w:r>
      <w:r w:rsidRPr="0026124F">
        <w:t xml:space="preserve"> </w:t>
      </w:r>
      <w:r w:rsidRPr="0026124F">
        <w:rPr>
          <w:b/>
          <w:bCs/>
        </w:rPr>
        <w:t>2021</w:t>
      </w:r>
      <w:r w:rsidRPr="0026124F">
        <w:t xml:space="preserve">, </w:t>
      </w:r>
      <w:r w:rsidRPr="0026124F">
        <w:rPr>
          <w:i/>
          <w:iCs/>
        </w:rPr>
        <w:t>21</w:t>
      </w:r>
      <w:r w:rsidRPr="0026124F">
        <w:t>, 6349, doi:10.3390/s21196349.</w:t>
      </w:r>
    </w:p>
    <w:p w14:paraId="1CD4E352" w14:textId="77777777" w:rsidR="007658DA" w:rsidRPr="0026124F" w:rsidRDefault="007658DA" w:rsidP="007658DA">
      <w:pPr>
        <w:pStyle w:val="Bibliography"/>
      </w:pPr>
      <w:r w:rsidRPr="0026124F">
        <w:t xml:space="preserve">51. </w:t>
      </w:r>
      <w:r w:rsidRPr="0026124F">
        <w:tab/>
        <w:t xml:space="preserve">Wang, J.; Hafidh, B.; Dong, H.; El Saddik, A. Sitting Posture Recognition Using a Spiking Neural Network. </w:t>
      </w:r>
      <w:r w:rsidRPr="0026124F">
        <w:rPr>
          <w:i/>
          <w:iCs/>
        </w:rPr>
        <w:t>IEEE Sensors J.</w:t>
      </w:r>
      <w:r w:rsidRPr="0026124F">
        <w:t xml:space="preserve"> </w:t>
      </w:r>
      <w:r w:rsidRPr="0026124F">
        <w:rPr>
          <w:b/>
          <w:bCs/>
        </w:rPr>
        <w:t>2021</w:t>
      </w:r>
      <w:r w:rsidRPr="0026124F">
        <w:t xml:space="preserve">, </w:t>
      </w:r>
      <w:r w:rsidRPr="0026124F">
        <w:rPr>
          <w:i/>
          <w:iCs/>
        </w:rPr>
        <w:t>21</w:t>
      </w:r>
      <w:r w:rsidRPr="0026124F">
        <w:t>, 1779–1786, doi:10.1109/JSEN.2020.3016611.</w:t>
      </w:r>
    </w:p>
    <w:p w14:paraId="2E2178E9" w14:textId="77777777" w:rsidR="007658DA" w:rsidRPr="0026124F" w:rsidRDefault="007658DA" w:rsidP="007658DA">
      <w:pPr>
        <w:pStyle w:val="Bibliography"/>
      </w:pPr>
      <w:r w:rsidRPr="0026124F">
        <w:t xml:space="preserve">52. </w:t>
      </w:r>
      <w:r w:rsidRPr="0026124F">
        <w:tab/>
        <w:t xml:space="preserve">Fan, Z.; Hu, X.; Chen, W.-M.; Zhang, D.-W.; Ma, X. A Deep Learning Based 2-Dimensional Hip Pressure Signals Analysis Method for Sitting Posture Recognition. </w:t>
      </w:r>
      <w:r w:rsidRPr="0026124F">
        <w:rPr>
          <w:i/>
          <w:iCs/>
        </w:rPr>
        <w:t>Biomedical Signal Processing and Control</w:t>
      </w:r>
      <w:r w:rsidRPr="0026124F">
        <w:t xml:space="preserve"> </w:t>
      </w:r>
      <w:r w:rsidRPr="0026124F">
        <w:rPr>
          <w:b/>
          <w:bCs/>
        </w:rPr>
        <w:t>2022</w:t>
      </w:r>
      <w:r w:rsidRPr="0026124F">
        <w:t xml:space="preserve">, </w:t>
      </w:r>
      <w:r w:rsidRPr="0026124F">
        <w:rPr>
          <w:i/>
          <w:iCs/>
        </w:rPr>
        <w:t>73</w:t>
      </w:r>
      <w:r w:rsidRPr="0026124F">
        <w:t>, 103432, doi:10.1016/j.bspc.2021.103432.</w:t>
      </w:r>
    </w:p>
    <w:p w14:paraId="55285E5B" w14:textId="77777777" w:rsidR="007658DA" w:rsidRPr="0026124F" w:rsidRDefault="007658DA" w:rsidP="007658DA">
      <w:pPr>
        <w:pStyle w:val="Bibliography"/>
      </w:pPr>
      <w:r w:rsidRPr="0026124F">
        <w:t xml:space="preserve">53. </w:t>
      </w:r>
      <w:r w:rsidRPr="0026124F">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08B8AF7D" w14:textId="77777777" w:rsidR="007658DA" w:rsidRPr="0026124F" w:rsidRDefault="007658DA" w:rsidP="007658DA">
      <w:pPr>
        <w:pStyle w:val="Bibliography"/>
      </w:pPr>
      <w:r w:rsidRPr="0026124F">
        <w:t xml:space="preserve">54. </w:t>
      </w:r>
      <w:r w:rsidRPr="0026124F">
        <w:tab/>
        <w:t xml:space="preserve">Tsai, M.-C.; Chu, E.T.-H.; Lee, C.-R. An Automated Sitting Posture Recognition System Utilizing Pressure Sensors. </w:t>
      </w:r>
      <w:r w:rsidRPr="0026124F">
        <w:rPr>
          <w:i/>
          <w:iCs/>
        </w:rPr>
        <w:t>Sensors</w:t>
      </w:r>
      <w:r w:rsidRPr="0026124F">
        <w:t xml:space="preserve"> </w:t>
      </w:r>
      <w:r w:rsidRPr="0026124F">
        <w:rPr>
          <w:b/>
          <w:bCs/>
        </w:rPr>
        <w:t>2023</w:t>
      </w:r>
      <w:r w:rsidRPr="0026124F">
        <w:t xml:space="preserve">, </w:t>
      </w:r>
      <w:r w:rsidRPr="0026124F">
        <w:rPr>
          <w:i/>
          <w:iCs/>
        </w:rPr>
        <w:t>23</w:t>
      </w:r>
      <w:r w:rsidRPr="0026124F">
        <w:t>, 5894, doi:10.3390/s23135894.</w:t>
      </w:r>
    </w:p>
    <w:p w14:paraId="30310D80" w14:textId="77777777" w:rsidR="007658DA" w:rsidRPr="0026124F" w:rsidRDefault="007658DA" w:rsidP="007658DA">
      <w:pPr>
        <w:pStyle w:val="Bibliography"/>
      </w:pPr>
      <w:r w:rsidRPr="0026124F">
        <w:lastRenderedPageBreak/>
        <w:t xml:space="preserve">55. </w:t>
      </w:r>
      <w:r w:rsidRPr="0026124F">
        <w:tab/>
        <w:t xml:space="preserve">Aminosharieh Najafi, T.; Abramo, A.; Kyamakya, K.; Affanni, A. Development of a Smart Chair Sensors System and Classification of Sitting Postures with Deep Learning Algorithms. </w:t>
      </w:r>
      <w:r w:rsidRPr="0026124F">
        <w:rPr>
          <w:i/>
          <w:iCs/>
        </w:rPr>
        <w:t>Sensors</w:t>
      </w:r>
      <w:r w:rsidRPr="0026124F">
        <w:t xml:space="preserve"> </w:t>
      </w:r>
      <w:r w:rsidRPr="0026124F">
        <w:rPr>
          <w:b/>
          <w:bCs/>
        </w:rPr>
        <w:t>2022</w:t>
      </w:r>
      <w:r w:rsidRPr="0026124F">
        <w:t xml:space="preserve">, </w:t>
      </w:r>
      <w:r w:rsidRPr="0026124F">
        <w:rPr>
          <w:i/>
          <w:iCs/>
        </w:rPr>
        <w:t>22</w:t>
      </w:r>
      <w:r w:rsidRPr="0026124F">
        <w:t>, 5585, doi:10.3390/s22155585.</w:t>
      </w:r>
    </w:p>
    <w:p w14:paraId="64DFBF17" w14:textId="77777777" w:rsidR="007658DA" w:rsidRPr="0026124F" w:rsidRDefault="007658DA" w:rsidP="007658DA">
      <w:pPr>
        <w:pStyle w:val="Bibliography"/>
      </w:pPr>
      <w:r w:rsidRPr="0026124F">
        <w:t xml:space="preserve">56. </w:t>
      </w:r>
      <w:r w:rsidRPr="0026124F">
        <w:tab/>
        <w:t xml:space="preserve">Luna-Perejón, F.; Montes-Sánchez, J.M.; Durán-López, L.; Vazquez-Baeza, A.; Beasley-Bohórquez, I.; Sevillano-Ramos, J.L. IoT Device for Sitting Posture Classification Using Artificial Neural Networks. </w:t>
      </w:r>
      <w:r w:rsidRPr="0026124F">
        <w:rPr>
          <w:i/>
          <w:iCs/>
        </w:rPr>
        <w:t>Electronics</w:t>
      </w:r>
      <w:r w:rsidRPr="0026124F">
        <w:t xml:space="preserve"> </w:t>
      </w:r>
      <w:r w:rsidRPr="0026124F">
        <w:rPr>
          <w:b/>
          <w:bCs/>
        </w:rPr>
        <w:t>2021</w:t>
      </w:r>
      <w:r w:rsidRPr="0026124F">
        <w:t xml:space="preserve">, </w:t>
      </w:r>
      <w:r w:rsidRPr="0026124F">
        <w:rPr>
          <w:i/>
          <w:iCs/>
        </w:rPr>
        <w:t>10</w:t>
      </w:r>
      <w:r w:rsidRPr="0026124F">
        <w:t>, 1825, doi:10.3390/electronics10151825.</w:t>
      </w:r>
    </w:p>
    <w:p w14:paraId="76B2BC27" w14:textId="77777777" w:rsidR="007658DA" w:rsidRPr="0026124F" w:rsidRDefault="007658DA" w:rsidP="007658DA">
      <w:pPr>
        <w:pStyle w:val="Bibliography"/>
      </w:pPr>
      <w:r w:rsidRPr="0026124F">
        <w:t xml:space="preserve">57. </w:t>
      </w:r>
      <w:r w:rsidRPr="0026124F">
        <w:tab/>
        <w:t xml:space="preserve">Matuska, S.; Paralic, M.; Hudec, R. A Smart System for Sitting Posture Detection Based on Force Sensors and Mobile Application. </w:t>
      </w:r>
      <w:r w:rsidRPr="0026124F">
        <w:rPr>
          <w:i/>
          <w:iCs/>
        </w:rPr>
        <w:t>Mobile Information Systems</w:t>
      </w:r>
      <w:r w:rsidRPr="0026124F">
        <w:t xml:space="preserve"> </w:t>
      </w:r>
      <w:r w:rsidRPr="0026124F">
        <w:rPr>
          <w:b/>
          <w:bCs/>
        </w:rPr>
        <w:t>2020</w:t>
      </w:r>
      <w:r w:rsidRPr="0026124F">
        <w:t xml:space="preserve">, </w:t>
      </w:r>
      <w:r w:rsidRPr="0026124F">
        <w:rPr>
          <w:i/>
          <w:iCs/>
        </w:rPr>
        <w:t>2020</w:t>
      </w:r>
      <w:r w:rsidRPr="0026124F">
        <w:t>, 1–13, doi:10.1155/2020/6625797.</w:t>
      </w:r>
    </w:p>
    <w:p w14:paraId="41E92C76" w14:textId="77777777" w:rsidR="007658DA" w:rsidRPr="0026124F" w:rsidRDefault="007658DA" w:rsidP="007658DA">
      <w:pPr>
        <w:pStyle w:val="Bibliography"/>
      </w:pPr>
      <w:r w:rsidRPr="0026124F">
        <w:t xml:space="preserve">58. </w:t>
      </w:r>
      <w:r w:rsidRPr="0026124F">
        <w:tab/>
        <w:t xml:space="preserve">Jeong, H.; Park, W. Developing and Evaluating a Mixed Sensor Smart Chair System for Real-Time Posture Classification: Combining Pressure and Distance Sensors. </w:t>
      </w:r>
      <w:r w:rsidRPr="0026124F">
        <w:rPr>
          <w:i/>
          <w:iCs/>
        </w:rPr>
        <w:t>IEEE J. Biomed. Health Inform.</w:t>
      </w:r>
      <w:r w:rsidRPr="0026124F">
        <w:t xml:space="preserve"> </w:t>
      </w:r>
      <w:r w:rsidRPr="0026124F">
        <w:rPr>
          <w:b/>
          <w:bCs/>
        </w:rPr>
        <w:t>2021</w:t>
      </w:r>
      <w:r w:rsidRPr="0026124F">
        <w:t xml:space="preserve">, </w:t>
      </w:r>
      <w:r w:rsidRPr="0026124F">
        <w:rPr>
          <w:i/>
          <w:iCs/>
        </w:rPr>
        <w:t>25</w:t>
      </w:r>
      <w:r w:rsidRPr="0026124F">
        <w:t>, 1805–1813, doi:10.1109/JBHI.2020.3030096.</w:t>
      </w:r>
    </w:p>
    <w:p w14:paraId="295B944B" w14:textId="77777777" w:rsidR="007658DA" w:rsidRPr="0026124F" w:rsidRDefault="007658DA" w:rsidP="007658DA">
      <w:pPr>
        <w:pStyle w:val="Bibliography"/>
      </w:pPr>
      <w:r w:rsidRPr="0026124F">
        <w:t xml:space="preserve">59. </w:t>
      </w:r>
      <w:r w:rsidRPr="0026124F">
        <w:tab/>
        <w:t xml:space="preserve">Martins, L.; Lucena, R.; Belo, J.; Santos, M.; Quaresma, C.; Jesus, A.P.; Vieira, P. Intelligent Chair Sensor. In </w:t>
      </w:r>
      <w:r w:rsidRPr="0026124F">
        <w:rPr>
          <w:i/>
          <w:iCs/>
        </w:rPr>
        <w:t>Engineering Applications of Neural Networks</w:t>
      </w:r>
      <w:r w:rsidRPr="0026124F">
        <w:t>; Iliadis, L., Papadopoulos, H., Jayne, C., Eds.; Communications in Computer and Information Science; Springer Berlin Heidelberg: Berlin, Heidelberg, 2013; Vol. 383, pp. 182–191 ISBN 978-3-642-41012-3.</w:t>
      </w:r>
    </w:p>
    <w:p w14:paraId="3954CA87" w14:textId="77777777" w:rsidR="007658DA" w:rsidRPr="0026124F" w:rsidRDefault="007658DA" w:rsidP="007658DA">
      <w:pPr>
        <w:pStyle w:val="Bibliography"/>
      </w:pPr>
      <w:r w:rsidRPr="0026124F">
        <w:t xml:space="preserve">60. </w:t>
      </w:r>
      <w:r w:rsidRPr="0026124F">
        <w:tab/>
        <w:t xml:space="preserve">Ma, C.; Li, W.; Gravina, R.; Fortino, G. Posture Detection Based on Smart Cushion for Wheelchair Users. </w:t>
      </w:r>
      <w:r w:rsidRPr="0026124F">
        <w:rPr>
          <w:i/>
          <w:iCs/>
        </w:rPr>
        <w:t>Sensors</w:t>
      </w:r>
      <w:r w:rsidRPr="0026124F">
        <w:t xml:space="preserve"> </w:t>
      </w:r>
      <w:r w:rsidRPr="0026124F">
        <w:rPr>
          <w:b/>
          <w:bCs/>
        </w:rPr>
        <w:t>2017</w:t>
      </w:r>
      <w:r w:rsidRPr="0026124F">
        <w:t xml:space="preserve">, </w:t>
      </w:r>
      <w:r w:rsidRPr="0026124F">
        <w:rPr>
          <w:i/>
          <w:iCs/>
        </w:rPr>
        <w:t>17</w:t>
      </w:r>
      <w:r w:rsidRPr="0026124F">
        <w:t>, 719, doi:10.3390/s17040719.</w:t>
      </w:r>
    </w:p>
    <w:p w14:paraId="04EA6940" w14:textId="77777777" w:rsidR="007658DA" w:rsidRPr="0026124F" w:rsidRDefault="007658DA" w:rsidP="007658DA">
      <w:pPr>
        <w:pStyle w:val="Bibliography"/>
      </w:pPr>
      <w:r w:rsidRPr="0026124F">
        <w:t xml:space="preserve">61. </w:t>
      </w:r>
      <w:r w:rsidRPr="0026124F">
        <w:tab/>
        <w:t xml:space="preserve">Zemp, R.; Tanadini, M.; Plüss, S.; Schnüriger, K.; Singh, N.B.; Taylor, W.R.; Lorenzetti, S. Application of Machine Learning Approaches for Classifying Sitting Posture Based on Force and Acceleration Sensors. </w:t>
      </w:r>
      <w:r w:rsidRPr="0026124F">
        <w:rPr>
          <w:i/>
          <w:iCs/>
        </w:rPr>
        <w:t>BioMed Research International</w:t>
      </w:r>
      <w:r w:rsidRPr="0026124F">
        <w:t xml:space="preserve"> </w:t>
      </w:r>
      <w:r w:rsidRPr="0026124F">
        <w:rPr>
          <w:b/>
          <w:bCs/>
        </w:rPr>
        <w:t>2016</w:t>
      </w:r>
      <w:r w:rsidRPr="0026124F">
        <w:t xml:space="preserve">, </w:t>
      </w:r>
      <w:r w:rsidRPr="0026124F">
        <w:rPr>
          <w:i/>
          <w:iCs/>
        </w:rPr>
        <w:t>2016</w:t>
      </w:r>
      <w:r w:rsidRPr="0026124F">
        <w:t>, 1–9, doi:10.1155/2016/5978489.</w:t>
      </w:r>
    </w:p>
    <w:p w14:paraId="2FD46550" w14:textId="77777777" w:rsidR="007658DA" w:rsidRPr="0026124F" w:rsidRDefault="007658DA" w:rsidP="007658DA">
      <w:pPr>
        <w:pStyle w:val="Bibliography"/>
      </w:pPr>
      <w:r w:rsidRPr="0026124F">
        <w:t xml:space="preserve">62. </w:t>
      </w:r>
      <w:r w:rsidRPr="0026124F">
        <w:tab/>
        <w:t xml:space="preserve">Ren, X.; Yu, B.; Lu, Y.; Chen, Y.; Pu, P. HealthSit: Designing Posture-Based Interaction to Promote Exercise during Fitness Breaks. </w:t>
      </w:r>
      <w:r w:rsidRPr="0026124F">
        <w:rPr>
          <w:i/>
          <w:iCs/>
        </w:rPr>
        <w:t>International Journal of Human–Computer Interaction</w:t>
      </w:r>
      <w:r w:rsidRPr="0026124F">
        <w:t xml:space="preserve"> </w:t>
      </w:r>
      <w:r w:rsidRPr="0026124F">
        <w:rPr>
          <w:b/>
          <w:bCs/>
        </w:rPr>
        <w:t>2019</w:t>
      </w:r>
      <w:r w:rsidRPr="0026124F">
        <w:t xml:space="preserve">, </w:t>
      </w:r>
      <w:r w:rsidRPr="0026124F">
        <w:rPr>
          <w:i/>
          <w:iCs/>
        </w:rPr>
        <w:t>35</w:t>
      </w:r>
      <w:r w:rsidRPr="0026124F">
        <w:t>, 870–885, doi:10.1080/10447318.2018.1506641.</w:t>
      </w:r>
    </w:p>
    <w:p w14:paraId="023F7639" w14:textId="77777777" w:rsidR="007658DA" w:rsidRPr="0026124F" w:rsidRDefault="007658DA" w:rsidP="007658DA">
      <w:pPr>
        <w:pStyle w:val="Bibliography"/>
      </w:pPr>
      <w:r w:rsidRPr="0026124F">
        <w:t xml:space="preserve">63. </w:t>
      </w:r>
      <w:r w:rsidRPr="0026124F">
        <w:tab/>
        <w:t>Fu, T.; Macleod, A. IntelliChair: An Approach for Activity Detection and Prediction via Posture Analysis. In Proceedings of the 2014 International Conference on Intelligent Environments; IEEE: China, June 2014; pp. 211–213.</w:t>
      </w:r>
    </w:p>
    <w:p w14:paraId="57A7191C" w14:textId="77777777" w:rsidR="007658DA" w:rsidRPr="0026124F" w:rsidRDefault="007658DA" w:rsidP="007658DA">
      <w:pPr>
        <w:pStyle w:val="Bibliography"/>
      </w:pPr>
      <w:r w:rsidRPr="0026124F">
        <w:t xml:space="preserve">64. </w:t>
      </w:r>
      <w:r w:rsidRPr="0026124F">
        <w:tab/>
        <w:t xml:space="preserve">La Mura, M.; De Gregorio, M.; Lamberti, P.; Tucci, V. IoT System for Real-Time Posture Asymmetry Detection. </w:t>
      </w:r>
      <w:r w:rsidRPr="0026124F">
        <w:rPr>
          <w:i/>
          <w:iCs/>
        </w:rPr>
        <w:t>Sensors</w:t>
      </w:r>
      <w:r w:rsidRPr="0026124F">
        <w:t xml:space="preserve"> </w:t>
      </w:r>
      <w:r w:rsidRPr="0026124F">
        <w:rPr>
          <w:b/>
          <w:bCs/>
        </w:rPr>
        <w:t>2023</w:t>
      </w:r>
      <w:r w:rsidRPr="0026124F">
        <w:t xml:space="preserve">, </w:t>
      </w:r>
      <w:r w:rsidRPr="0026124F">
        <w:rPr>
          <w:i/>
          <w:iCs/>
        </w:rPr>
        <w:t>23</w:t>
      </w:r>
      <w:r w:rsidRPr="0026124F">
        <w:t>, 4830, doi:10.3390/s23104830.</w:t>
      </w:r>
    </w:p>
    <w:p w14:paraId="407B2E0D" w14:textId="77777777" w:rsidR="007658DA" w:rsidRPr="0026124F" w:rsidRDefault="007658DA" w:rsidP="007658DA">
      <w:pPr>
        <w:pStyle w:val="Bibliography"/>
      </w:pPr>
      <w:r w:rsidRPr="0026124F">
        <w:t xml:space="preserve">65. </w:t>
      </w:r>
      <w:r w:rsidRPr="0026124F">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50A28243" w14:textId="77777777" w:rsidR="007658DA" w:rsidRPr="0026124F" w:rsidRDefault="007658DA" w:rsidP="007658DA">
      <w:pPr>
        <w:pStyle w:val="Bibliography"/>
      </w:pPr>
      <w:r w:rsidRPr="0026124F">
        <w:t xml:space="preserve">66. </w:t>
      </w:r>
      <w:r w:rsidRPr="0026124F">
        <w:tab/>
        <w:t xml:space="preserve">Bourahmoune, K.; Ishac, K.; Amagasa, T. Intelligent Posture Training: Machine-Learning-Powered Human Sitting Posture Recognition Based on a Pressure-Sensing IoT Cushion. </w:t>
      </w:r>
      <w:r w:rsidRPr="0026124F">
        <w:rPr>
          <w:i/>
          <w:iCs/>
        </w:rPr>
        <w:t>Sensors</w:t>
      </w:r>
      <w:r w:rsidRPr="0026124F">
        <w:t xml:space="preserve"> </w:t>
      </w:r>
      <w:r w:rsidRPr="0026124F">
        <w:rPr>
          <w:b/>
          <w:bCs/>
        </w:rPr>
        <w:t>2022</w:t>
      </w:r>
      <w:r w:rsidRPr="0026124F">
        <w:t xml:space="preserve">, </w:t>
      </w:r>
      <w:r w:rsidRPr="0026124F">
        <w:rPr>
          <w:i/>
          <w:iCs/>
        </w:rPr>
        <w:t>22</w:t>
      </w:r>
      <w:r w:rsidRPr="0026124F">
        <w:t>, 5337, doi:10.3390/s22145337.</w:t>
      </w:r>
    </w:p>
    <w:p w14:paraId="056C2081" w14:textId="77777777" w:rsidR="007658DA" w:rsidRPr="0026124F" w:rsidRDefault="007658DA" w:rsidP="007658DA">
      <w:pPr>
        <w:pStyle w:val="Bibliography"/>
      </w:pPr>
      <w:r w:rsidRPr="0026124F">
        <w:t xml:space="preserve">67. </w:t>
      </w:r>
      <w:r w:rsidRPr="0026124F">
        <w:tab/>
        <w:t xml:space="preserve">Vermander, P.; Mancisidor, A.; Cabanes, I.; Perez, N.; Torres-Unda, J. Intelligent Sitting Posture Classifier for Wheelchair Users. </w:t>
      </w:r>
      <w:r w:rsidRPr="0026124F">
        <w:rPr>
          <w:i/>
          <w:iCs/>
        </w:rPr>
        <w:t>IEEE Trans. Neural Syst. Rehabil. Eng.</w:t>
      </w:r>
      <w:r w:rsidRPr="0026124F">
        <w:t xml:space="preserve"> </w:t>
      </w:r>
      <w:r w:rsidRPr="0026124F">
        <w:rPr>
          <w:b/>
          <w:bCs/>
        </w:rPr>
        <w:t>2023</w:t>
      </w:r>
      <w:r w:rsidRPr="0026124F">
        <w:t xml:space="preserve">, </w:t>
      </w:r>
      <w:r w:rsidRPr="0026124F">
        <w:rPr>
          <w:i/>
          <w:iCs/>
        </w:rPr>
        <w:t>31</w:t>
      </w:r>
      <w:r w:rsidRPr="0026124F">
        <w:t>, 944–953, doi:10.1109/TNSRE.2023.3236692.</w:t>
      </w:r>
    </w:p>
    <w:p w14:paraId="2027B860" w14:textId="77777777" w:rsidR="007658DA" w:rsidRPr="0026124F" w:rsidRDefault="007658DA" w:rsidP="007658DA">
      <w:pPr>
        <w:pStyle w:val="Bibliography"/>
      </w:pPr>
      <w:r w:rsidRPr="0026124F">
        <w:t xml:space="preserve">68. </w:t>
      </w:r>
      <w:r w:rsidRPr="0026124F">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2ED9079A" w14:textId="77777777" w:rsidR="007658DA" w:rsidRPr="0026124F" w:rsidRDefault="007658DA" w:rsidP="007658DA">
      <w:pPr>
        <w:pStyle w:val="Bibliography"/>
      </w:pPr>
      <w:r w:rsidRPr="0026124F">
        <w:lastRenderedPageBreak/>
        <w:t xml:space="preserve">69. </w:t>
      </w:r>
      <w:r w:rsidRPr="0026124F">
        <w:tab/>
        <w:t>Feng, L.; Li, Z.; Liu, C. Are You Sitting Right?-Sitting Posture Recognition Using RF Signals. In Proceedings of the 2019 IEEE Pacific Rim Conference on Communications, Computers and Signal Processing (PACRIM); IEEE: Victoria, BC, Canada, August 2019; pp. 1–6.</w:t>
      </w:r>
    </w:p>
    <w:p w14:paraId="570578C9" w14:textId="77777777" w:rsidR="007658DA" w:rsidRPr="0026124F" w:rsidRDefault="007658DA" w:rsidP="007658DA">
      <w:pPr>
        <w:pStyle w:val="Bibliography"/>
      </w:pPr>
      <w:r w:rsidRPr="0026124F">
        <w:t xml:space="preserve">70. </w:t>
      </w:r>
      <w:r w:rsidRPr="0026124F">
        <w:tab/>
        <w:t xml:space="preserve">Kundaliya, B.; Patel, S.; Patel, J.; Barot, P.; Hadia, S.K. </w:t>
      </w:r>
      <w:r w:rsidRPr="0026124F">
        <w:rPr>
          <w:i/>
          <w:iCs/>
        </w:rPr>
        <w:t>An IoT and Cloud Enabled Smart Chair for Detection and Notification of Wrong Seating Posture</w:t>
      </w:r>
      <w:r w:rsidRPr="0026124F">
        <w:t>; In Review, 2022;</w:t>
      </w:r>
    </w:p>
    <w:p w14:paraId="07F788B2" w14:textId="77777777" w:rsidR="007658DA" w:rsidRPr="0026124F" w:rsidRDefault="007658DA" w:rsidP="007658DA">
      <w:pPr>
        <w:pStyle w:val="Bibliography"/>
      </w:pPr>
      <w:r w:rsidRPr="0026124F">
        <w:t xml:space="preserve">71. </w:t>
      </w:r>
      <w:r w:rsidRPr="0026124F">
        <w:tab/>
        <w:t xml:space="preserve">Fard, F.D.; Moghimi, S.; Lotfi, R. Evaluating Pressure Ulcer Development in Wheelchair-Bound Population Using Sitting Posture Identification. </w:t>
      </w:r>
      <w:r w:rsidRPr="0026124F">
        <w:rPr>
          <w:i/>
          <w:iCs/>
        </w:rPr>
        <w:t>ENG</w:t>
      </w:r>
      <w:r w:rsidRPr="0026124F">
        <w:t xml:space="preserve"> </w:t>
      </w:r>
      <w:r w:rsidRPr="0026124F">
        <w:rPr>
          <w:b/>
          <w:bCs/>
        </w:rPr>
        <w:t>2013</w:t>
      </w:r>
      <w:r w:rsidRPr="0026124F">
        <w:t xml:space="preserve">, </w:t>
      </w:r>
      <w:r w:rsidRPr="0026124F">
        <w:rPr>
          <w:i/>
          <w:iCs/>
        </w:rPr>
        <w:t>05</w:t>
      </w:r>
      <w:r w:rsidRPr="0026124F">
        <w:t>, 132–136, doi:10.4236/eng.2013.510B027.</w:t>
      </w:r>
    </w:p>
    <w:p w14:paraId="3E43C7B1" w14:textId="77777777" w:rsidR="007658DA" w:rsidRPr="0026124F" w:rsidRDefault="007658DA" w:rsidP="007658DA">
      <w:pPr>
        <w:pStyle w:val="Bibliography"/>
      </w:pPr>
      <w:r w:rsidRPr="0026124F">
        <w:t xml:space="preserve">72. </w:t>
      </w:r>
      <w:r w:rsidRPr="0026124F">
        <w:tab/>
        <w:t xml:space="preserve">Tharwat, A. Classification Assessment Methods. </w:t>
      </w:r>
      <w:r w:rsidRPr="0026124F">
        <w:rPr>
          <w:i/>
          <w:iCs/>
        </w:rPr>
        <w:t>ACI</w:t>
      </w:r>
      <w:r w:rsidRPr="0026124F">
        <w:t xml:space="preserve"> </w:t>
      </w:r>
      <w:r w:rsidRPr="0026124F">
        <w:rPr>
          <w:b/>
          <w:bCs/>
        </w:rPr>
        <w:t>2021</w:t>
      </w:r>
      <w:r w:rsidRPr="0026124F">
        <w:t xml:space="preserve">, </w:t>
      </w:r>
      <w:r w:rsidRPr="0026124F">
        <w:rPr>
          <w:i/>
          <w:iCs/>
        </w:rPr>
        <w:t>17</w:t>
      </w:r>
      <w:r w:rsidRPr="0026124F">
        <w:t>, 168–192, doi:10.1016/j.aci.2018.08.003.</w:t>
      </w:r>
    </w:p>
    <w:p w14:paraId="49509F87" w14:textId="77777777" w:rsidR="007658DA" w:rsidRPr="0026124F" w:rsidRDefault="007658DA" w:rsidP="007658DA">
      <w:pPr>
        <w:pStyle w:val="Bibliography"/>
      </w:pPr>
      <w:r w:rsidRPr="0026124F">
        <w:t xml:space="preserve">73. </w:t>
      </w:r>
      <w:r w:rsidRPr="0026124F">
        <w:tab/>
        <w:t xml:space="preserve">Ran, X.; Wang, C.; Xiao, Y.; Gao, X.; Zhu, Z.; Chen, B. A Portable Sitting Posture Monitoring System Based on a Pressure Sensor Array and Machine Learning. </w:t>
      </w:r>
      <w:r w:rsidRPr="0026124F">
        <w:rPr>
          <w:i/>
          <w:iCs/>
        </w:rPr>
        <w:t>Sensors and Actuators A: Physical</w:t>
      </w:r>
      <w:r w:rsidRPr="0026124F">
        <w:t xml:space="preserve"> </w:t>
      </w:r>
      <w:r w:rsidRPr="0026124F">
        <w:rPr>
          <w:b/>
          <w:bCs/>
        </w:rPr>
        <w:t>2021</w:t>
      </w:r>
      <w:r w:rsidRPr="0026124F">
        <w:t xml:space="preserve">, </w:t>
      </w:r>
      <w:r w:rsidRPr="0026124F">
        <w:rPr>
          <w:i/>
          <w:iCs/>
        </w:rPr>
        <w:t>331</w:t>
      </w:r>
      <w:r w:rsidRPr="0026124F">
        <w:t>, 112900, doi:10.1016/j.sna.2021.112900.</w:t>
      </w:r>
    </w:p>
    <w:p w14:paraId="3504C9CC" w14:textId="77777777" w:rsidR="007658DA" w:rsidRPr="0026124F" w:rsidRDefault="007658DA" w:rsidP="007658DA">
      <w:pPr>
        <w:pStyle w:val="Bibliography"/>
      </w:pPr>
      <w:r w:rsidRPr="0026124F">
        <w:t xml:space="preserve">74. </w:t>
      </w:r>
      <w:r w:rsidRPr="0026124F">
        <w:tab/>
        <w:t>Laubheimer, P. Beyond the NPS: Measuring Perceived Usability with the SUS, NASA-TLX, and the Single Ease Question After Tasks and Usability Tests Available online: https://www.nngroup.com/articles/measuring-perceived-usability/.</w:t>
      </w:r>
    </w:p>
    <w:p w14:paraId="13BE6317" w14:textId="77777777" w:rsidR="007658DA" w:rsidRPr="0026124F" w:rsidRDefault="007658DA" w:rsidP="007658DA">
      <w:pPr>
        <w:pStyle w:val="Bibliography"/>
      </w:pPr>
      <w:r w:rsidRPr="0026124F">
        <w:t xml:space="preserve">75. </w:t>
      </w:r>
      <w:r w:rsidRPr="0026124F">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43291CE5"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6124F">
        <w:rPr>
          <w:lang w:val="en-GB"/>
        </w:rPr>
        <w:t>instructions</w:t>
      </w:r>
      <w:proofErr w:type="gramEnd"/>
      <w:r w:rsidRPr="0026124F">
        <w:rPr>
          <w:lang w:val="en-GB"/>
        </w:rPr>
        <w:t xml:space="preserve"> or products referred to in the content.</w:t>
      </w:r>
    </w:p>
    <w:sectPr w:rsidR="00E93210" w:rsidRPr="00B958EA" w:rsidSect="009A7A46">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CFE3B" w14:textId="77777777" w:rsidR="009A7A46" w:rsidRPr="00621204" w:rsidRDefault="009A7A46">
      <w:pPr>
        <w:spacing w:line="240" w:lineRule="auto"/>
      </w:pPr>
      <w:r w:rsidRPr="00621204">
        <w:separator/>
      </w:r>
    </w:p>
    <w:p w14:paraId="7561EDFB" w14:textId="77777777" w:rsidR="009A7A46" w:rsidRDefault="009A7A46"/>
  </w:endnote>
  <w:endnote w:type="continuationSeparator" w:id="0">
    <w:p w14:paraId="446D168B" w14:textId="77777777" w:rsidR="009A7A46" w:rsidRPr="00621204" w:rsidRDefault="009A7A46">
      <w:pPr>
        <w:spacing w:line="240" w:lineRule="auto"/>
      </w:pPr>
      <w:r w:rsidRPr="00621204">
        <w:continuationSeparator/>
      </w:r>
    </w:p>
    <w:p w14:paraId="2806A691" w14:textId="77777777" w:rsidR="009A7A46" w:rsidRDefault="009A7A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EE84E" w14:textId="77777777" w:rsidR="009A7A46" w:rsidRPr="00621204" w:rsidRDefault="009A7A46">
      <w:pPr>
        <w:spacing w:line="240" w:lineRule="auto"/>
      </w:pPr>
      <w:r w:rsidRPr="00621204">
        <w:separator/>
      </w:r>
    </w:p>
    <w:p w14:paraId="2CC2BA80" w14:textId="77777777" w:rsidR="009A7A46" w:rsidRDefault="009A7A46"/>
  </w:footnote>
  <w:footnote w:type="continuationSeparator" w:id="0">
    <w:p w14:paraId="619F15C1" w14:textId="77777777" w:rsidR="009A7A46" w:rsidRPr="00621204" w:rsidRDefault="009A7A46">
      <w:pPr>
        <w:spacing w:line="240" w:lineRule="auto"/>
      </w:pPr>
      <w:r w:rsidRPr="00621204">
        <w:continuationSeparator/>
      </w:r>
    </w:p>
    <w:p w14:paraId="2F127E68" w14:textId="77777777" w:rsidR="009A7A46" w:rsidRDefault="009A7A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5563"/>
    <w:rsid w:val="000162A3"/>
    <w:rsid w:val="0001720C"/>
    <w:rsid w:val="00017E67"/>
    <w:rsid w:val="000205B9"/>
    <w:rsid w:val="000219F6"/>
    <w:rsid w:val="00021DCD"/>
    <w:rsid w:val="0002414D"/>
    <w:rsid w:val="000245F1"/>
    <w:rsid w:val="00024C20"/>
    <w:rsid w:val="00024EDE"/>
    <w:rsid w:val="00026053"/>
    <w:rsid w:val="00026396"/>
    <w:rsid w:val="00026865"/>
    <w:rsid w:val="00027714"/>
    <w:rsid w:val="00027A5A"/>
    <w:rsid w:val="00027A7E"/>
    <w:rsid w:val="00031614"/>
    <w:rsid w:val="00035BA7"/>
    <w:rsid w:val="00035DBF"/>
    <w:rsid w:val="00037133"/>
    <w:rsid w:val="000371A8"/>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839"/>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90278"/>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386D"/>
    <w:rsid w:val="000D4377"/>
    <w:rsid w:val="000D58D2"/>
    <w:rsid w:val="000D5B2B"/>
    <w:rsid w:val="000D5F9A"/>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8DC"/>
    <w:rsid w:val="0017298F"/>
    <w:rsid w:val="00172BE5"/>
    <w:rsid w:val="0017331D"/>
    <w:rsid w:val="00174178"/>
    <w:rsid w:val="00174474"/>
    <w:rsid w:val="0017470A"/>
    <w:rsid w:val="00175420"/>
    <w:rsid w:val="0017624F"/>
    <w:rsid w:val="00176972"/>
    <w:rsid w:val="00180699"/>
    <w:rsid w:val="00182F5E"/>
    <w:rsid w:val="001853F6"/>
    <w:rsid w:val="00190062"/>
    <w:rsid w:val="001907DC"/>
    <w:rsid w:val="00190BA2"/>
    <w:rsid w:val="001914F3"/>
    <w:rsid w:val="00194D3B"/>
    <w:rsid w:val="00196B58"/>
    <w:rsid w:val="00197BEE"/>
    <w:rsid w:val="001A033E"/>
    <w:rsid w:val="001A1C52"/>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06"/>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47C"/>
    <w:rsid w:val="001D2764"/>
    <w:rsid w:val="001D3467"/>
    <w:rsid w:val="001D4DBE"/>
    <w:rsid w:val="001D5528"/>
    <w:rsid w:val="001D5DAA"/>
    <w:rsid w:val="001D6A40"/>
    <w:rsid w:val="001D7276"/>
    <w:rsid w:val="001E064F"/>
    <w:rsid w:val="001E18E1"/>
    <w:rsid w:val="001E29A3"/>
    <w:rsid w:val="001E2AEB"/>
    <w:rsid w:val="001E30F1"/>
    <w:rsid w:val="001E3F05"/>
    <w:rsid w:val="001E3F4E"/>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6B62"/>
    <w:rsid w:val="0021739A"/>
    <w:rsid w:val="0021778B"/>
    <w:rsid w:val="00217BC0"/>
    <w:rsid w:val="002223C5"/>
    <w:rsid w:val="00222CA6"/>
    <w:rsid w:val="00222D56"/>
    <w:rsid w:val="00226367"/>
    <w:rsid w:val="002272C9"/>
    <w:rsid w:val="00230BB2"/>
    <w:rsid w:val="00230F90"/>
    <w:rsid w:val="0023111C"/>
    <w:rsid w:val="002316D9"/>
    <w:rsid w:val="0023364C"/>
    <w:rsid w:val="00233CA3"/>
    <w:rsid w:val="00234110"/>
    <w:rsid w:val="0023443F"/>
    <w:rsid w:val="00234812"/>
    <w:rsid w:val="002355C8"/>
    <w:rsid w:val="00236040"/>
    <w:rsid w:val="00237EBD"/>
    <w:rsid w:val="00240152"/>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3637"/>
    <w:rsid w:val="002556C5"/>
    <w:rsid w:val="00255A6D"/>
    <w:rsid w:val="00255EC1"/>
    <w:rsid w:val="00256D45"/>
    <w:rsid w:val="002570FC"/>
    <w:rsid w:val="0026026D"/>
    <w:rsid w:val="00261188"/>
    <w:rsid w:val="0026124F"/>
    <w:rsid w:val="00261428"/>
    <w:rsid w:val="00261469"/>
    <w:rsid w:val="00261810"/>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5A2"/>
    <w:rsid w:val="00290E07"/>
    <w:rsid w:val="002917A1"/>
    <w:rsid w:val="00291A62"/>
    <w:rsid w:val="00291E19"/>
    <w:rsid w:val="002926F8"/>
    <w:rsid w:val="00292A2B"/>
    <w:rsid w:val="00294955"/>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BB3"/>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63FC"/>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1E0"/>
    <w:rsid w:val="0035032D"/>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4314"/>
    <w:rsid w:val="00435E48"/>
    <w:rsid w:val="00441187"/>
    <w:rsid w:val="00442398"/>
    <w:rsid w:val="0045351E"/>
    <w:rsid w:val="0045409B"/>
    <w:rsid w:val="00454698"/>
    <w:rsid w:val="004546AA"/>
    <w:rsid w:val="00454769"/>
    <w:rsid w:val="0045658A"/>
    <w:rsid w:val="004567F8"/>
    <w:rsid w:val="00456F82"/>
    <w:rsid w:val="004577BA"/>
    <w:rsid w:val="004579A7"/>
    <w:rsid w:val="00461C17"/>
    <w:rsid w:val="0046237A"/>
    <w:rsid w:val="004623AB"/>
    <w:rsid w:val="004626A4"/>
    <w:rsid w:val="004631AD"/>
    <w:rsid w:val="00463AC8"/>
    <w:rsid w:val="00464186"/>
    <w:rsid w:val="00466707"/>
    <w:rsid w:val="00466881"/>
    <w:rsid w:val="00470774"/>
    <w:rsid w:val="00470F8C"/>
    <w:rsid w:val="00471EDC"/>
    <w:rsid w:val="0047217C"/>
    <w:rsid w:val="00473E89"/>
    <w:rsid w:val="00474ED6"/>
    <w:rsid w:val="00475DD2"/>
    <w:rsid w:val="00475FA0"/>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6945"/>
    <w:rsid w:val="00517D4A"/>
    <w:rsid w:val="005202BB"/>
    <w:rsid w:val="005211DA"/>
    <w:rsid w:val="00521754"/>
    <w:rsid w:val="00521F2D"/>
    <w:rsid w:val="005233B7"/>
    <w:rsid w:val="00523A91"/>
    <w:rsid w:val="00523C28"/>
    <w:rsid w:val="00524DCF"/>
    <w:rsid w:val="00524EAF"/>
    <w:rsid w:val="00530748"/>
    <w:rsid w:val="005327CD"/>
    <w:rsid w:val="0053287E"/>
    <w:rsid w:val="00532D3F"/>
    <w:rsid w:val="005335D1"/>
    <w:rsid w:val="005337A6"/>
    <w:rsid w:val="0053405F"/>
    <w:rsid w:val="0053554F"/>
    <w:rsid w:val="00535E6D"/>
    <w:rsid w:val="00542567"/>
    <w:rsid w:val="00542AD1"/>
    <w:rsid w:val="00542B66"/>
    <w:rsid w:val="00542E4B"/>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6427"/>
    <w:rsid w:val="00556CB2"/>
    <w:rsid w:val="00556E99"/>
    <w:rsid w:val="0055789E"/>
    <w:rsid w:val="005608DF"/>
    <w:rsid w:val="00562270"/>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7B57"/>
    <w:rsid w:val="005E1663"/>
    <w:rsid w:val="005E24D9"/>
    <w:rsid w:val="005E25DB"/>
    <w:rsid w:val="005E2BCD"/>
    <w:rsid w:val="005E40BF"/>
    <w:rsid w:val="005E53E2"/>
    <w:rsid w:val="005E6B68"/>
    <w:rsid w:val="005F0541"/>
    <w:rsid w:val="005F159A"/>
    <w:rsid w:val="005F2634"/>
    <w:rsid w:val="005F33E5"/>
    <w:rsid w:val="005F469E"/>
    <w:rsid w:val="005F535F"/>
    <w:rsid w:val="005F55D7"/>
    <w:rsid w:val="005F6ED5"/>
    <w:rsid w:val="005F772D"/>
    <w:rsid w:val="00601AF3"/>
    <w:rsid w:val="00601B2D"/>
    <w:rsid w:val="006027AC"/>
    <w:rsid w:val="00602D1F"/>
    <w:rsid w:val="0060325B"/>
    <w:rsid w:val="00603D28"/>
    <w:rsid w:val="006046FB"/>
    <w:rsid w:val="00604F0C"/>
    <w:rsid w:val="006056F1"/>
    <w:rsid w:val="00605DEE"/>
    <w:rsid w:val="00606E7B"/>
    <w:rsid w:val="0060773B"/>
    <w:rsid w:val="00607C93"/>
    <w:rsid w:val="0061122C"/>
    <w:rsid w:val="00611AF3"/>
    <w:rsid w:val="006137E4"/>
    <w:rsid w:val="006138F7"/>
    <w:rsid w:val="00613A36"/>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4361"/>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1EC5"/>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6B9"/>
    <w:rsid w:val="006F7CB9"/>
    <w:rsid w:val="006F7EDC"/>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1639"/>
    <w:rsid w:val="00732927"/>
    <w:rsid w:val="007333A0"/>
    <w:rsid w:val="00733815"/>
    <w:rsid w:val="00733AA7"/>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3355"/>
    <w:rsid w:val="0075353B"/>
    <w:rsid w:val="00753912"/>
    <w:rsid w:val="00753D13"/>
    <w:rsid w:val="00755137"/>
    <w:rsid w:val="007559F6"/>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BBF"/>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027"/>
    <w:rsid w:val="007F053F"/>
    <w:rsid w:val="007F106B"/>
    <w:rsid w:val="007F2629"/>
    <w:rsid w:val="007F26A9"/>
    <w:rsid w:val="007F3B63"/>
    <w:rsid w:val="007F5342"/>
    <w:rsid w:val="007F75EE"/>
    <w:rsid w:val="007F7AF7"/>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5B71"/>
    <w:rsid w:val="00896B9F"/>
    <w:rsid w:val="00897848"/>
    <w:rsid w:val="008978A0"/>
    <w:rsid w:val="00897CEE"/>
    <w:rsid w:val="00897D03"/>
    <w:rsid w:val="008A105C"/>
    <w:rsid w:val="008A11FF"/>
    <w:rsid w:val="008A1B99"/>
    <w:rsid w:val="008A2C52"/>
    <w:rsid w:val="008A3263"/>
    <w:rsid w:val="008A3A6A"/>
    <w:rsid w:val="008A4222"/>
    <w:rsid w:val="008A550A"/>
    <w:rsid w:val="008A5548"/>
    <w:rsid w:val="008A5A7D"/>
    <w:rsid w:val="008A5FA4"/>
    <w:rsid w:val="008A612B"/>
    <w:rsid w:val="008A6C81"/>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43"/>
    <w:rsid w:val="008C4975"/>
    <w:rsid w:val="008C4C38"/>
    <w:rsid w:val="008C55E5"/>
    <w:rsid w:val="008C59BD"/>
    <w:rsid w:val="008D2D50"/>
    <w:rsid w:val="008D2E88"/>
    <w:rsid w:val="008D3321"/>
    <w:rsid w:val="008D4950"/>
    <w:rsid w:val="008D65BE"/>
    <w:rsid w:val="008D6996"/>
    <w:rsid w:val="008E0569"/>
    <w:rsid w:val="008E07FA"/>
    <w:rsid w:val="008E0A1F"/>
    <w:rsid w:val="008E0CD0"/>
    <w:rsid w:val="008E11BB"/>
    <w:rsid w:val="008E223D"/>
    <w:rsid w:val="008E26B8"/>
    <w:rsid w:val="008E399F"/>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6C22"/>
    <w:rsid w:val="00997334"/>
    <w:rsid w:val="00997560"/>
    <w:rsid w:val="009A1C5B"/>
    <w:rsid w:val="009A44F2"/>
    <w:rsid w:val="009A47C9"/>
    <w:rsid w:val="009A4C12"/>
    <w:rsid w:val="009A4CE3"/>
    <w:rsid w:val="009A520A"/>
    <w:rsid w:val="009A5A6C"/>
    <w:rsid w:val="009A5D81"/>
    <w:rsid w:val="009A62E2"/>
    <w:rsid w:val="009A7014"/>
    <w:rsid w:val="009A7A46"/>
    <w:rsid w:val="009B0D8E"/>
    <w:rsid w:val="009B20DA"/>
    <w:rsid w:val="009B285B"/>
    <w:rsid w:val="009B2E14"/>
    <w:rsid w:val="009B462E"/>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75C"/>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5D7C"/>
    <w:rsid w:val="00A66443"/>
    <w:rsid w:val="00A66C60"/>
    <w:rsid w:val="00A66D15"/>
    <w:rsid w:val="00A67D2B"/>
    <w:rsid w:val="00A70FC4"/>
    <w:rsid w:val="00A72C2F"/>
    <w:rsid w:val="00A74C31"/>
    <w:rsid w:val="00A74C4F"/>
    <w:rsid w:val="00A759D5"/>
    <w:rsid w:val="00A763B6"/>
    <w:rsid w:val="00A76E84"/>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2345"/>
    <w:rsid w:val="00AB37CE"/>
    <w:rsid w:val="00AB5F41"/>
    <w:rsid w:val="00AB6A23"/>
    <w:rsid w:val="00AB7538"/>
    <w:rsid w:val="00AC0D2B"/>
    <w:rsid w:val="00AC1248"/>
    <w:rsid w:val="00AC1474"/>
    <w:rsid w:val="00AC1BBA"/>
    <w:rsid w:val="00AC239D"/>
    <w:rsid w:val="00AC41CB"/>
    <w:rsid w:val="00AC478D"/>
    <w:rsid w:val="00AC4E36"/>
    <w:rsid w:val="00AC59CC"/>
    <w:rsid w:val="00AC5D9C"/>
    <w:rsid w:val="00AC7BA8"/>
    <w:rsid w:val="00AD1288"/>
    <w:rsid w:val="00AD2927"/>
    <w:rsid w:val="00AD37AB"/>
    <w:rsid w:val="00AD5893"/>
    <w:rsid w:val="00AD5AAF"/>
    <w:rsid w:val="00AD69B7"/>
    <w:rsid w:val="00AE055E"/>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3E1A"/>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55A0"/>
    <w:rsid w:val="00BC60EC"/>
    <w:rsid w:val="00BC6142"/>
    <w:rsid w:val="00BC6E69"/>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421F"/>
    <w:rsid w:val="00C55C4B"/>
    <w:rsid w:val="00C56455"/>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62A4"/>
    <w:rsid w:val="00C96CB9"/>
    <w:rsid w:val="00C97B26"/>
    <w:rsid w:val="00CA0383"/>
    <w:rsid w:val="00CA07BB"/>
    <w:rsid w:val="00CA10B0"/>
    <w:rsid w:val="00CA1D7B"/>
    <w:rsid w:val="00CA328D"/>
    <w:rsid w:val="00CA3C9E"/>
    <w:rsid w:val="00CA4948"/>
    <w:rsid w:val="00CA5757"/>
    <w:rsid w:val="00CA58DF"/>
    <w:rsid w:val="00CA652D"/>
    <w:rsid w:val="00CB101D"/>
    <w:rsid w:val="00CB1FB8"/>
    <w:rsid w:val="00CB219E"/>
    <w:rsid w:val="00CB22A4"/>
    <w:rsid w:val="00CB3174"/>
    <w:rsid w:val="00CB4382"/>
    <w:rsid w:val="00CB4660"/>
    <w:rsid w:val="00CB58AE"/>
    <w:rsid w:val="00CB694E"/>
    <w:rsid w:val="00CB770F"/>
    <w:rsid w:val="00CB7F96"/>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7126"/>
    <w:rsid w:val="00CF7F8D"/>
    <w:rsid w:val="00D00F21"/>
    <w:rsid w:val="00D00FF3"/>
    <w:rsid w:val="00D01CF7"/>
    <w:rsid w:val="00D02335"/>
    <w:rsid w:val="00D03CBA"/>
    <w:rsid w:val="00D040FB"/>
    <w:rsid w:val="00D048DE"/>
    <w:rsid w:val="00D07966"/>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608F8"/>
    <w:rsid w:val="00D619DB"/>
    <w:rsid w:val="00D6371E"/>
    <w:rsid w:val="00D66B73"/>
    <w:rsid w:val="00D70AE4"/>
    <w:rsid w:val="00D70DB9"/>
    <w:rsid w:val="00D71F6C"/>
    <w:rsid w:val="00D720FF"/>
    <w:rsid w:val="00D73B4F"/>
    <w:rsid w:val="00D757C2"/>
    <w:rsid w:val="00D757DD"/>
    <w:rsid w:val="00D765AD"/>
    <w:rsid w:val="00D80B3B"/>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50A9"/>
    <w:rsid w:val="00DC5178"/>
    <w:rsid w:val="00DD22C4"/>
    <w:rsid w:val="00DD2559"/>
    <w:rsid w:val="00DD267E"/>
    <w:rsid w:val="00DD2C50"/>
    <w:rsid w:val="00DD2DDD"/>
    <w:rsid w:val="00DD34F9"/>
    <w:rsid w:val="00DD4949"/>
    <w:rsid w:val="00DD5C88"/>
    <w:rsid w:val="00DD6F9E"/>
    <w:rsid w:val="00DD7E19"/>
    <w:rsid w:val="00DE11E6"/>
    <w:rsid w:val="00DE24A3"/>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60214"/>
    <w:rsid w:val="00E60687"/>
    <w:rsid w:val="00E61391"/>
    <w:rsid w:val="00E61470"/>
    <w:rsid w:val="00E616A9"/>
    <w:rsid w:val="00E61E05"/>
    <w:rsid w:val="00E61F97"/>
    <w:rsid w:val="00E63247"/>
    <w:rsid w:val="00E6362C"/>
    <w:rsid w:val="00E63837"/>
    <w:rsid w:val="00E63B07"/>
    <w:rsid w:val="00E63E7D"/>
    <w:rsid w:val="00E63F99"/>
    <w:rsid w:val="00E64C4A"/>
    <w:rsid w:val="00E65AEF"/>
    <w:rsid w:val="00E6669F"/>
    <w:rsid w:val="00E7042B"/>
    <w:rsid w:val="00E71ACB"/>
    <w:rsid w:val="00E71E40"/>
    <w:rsid w:val="00E73D76"/>
    <w:rsid w:val="00E73F7A"/>
    <w:rsid w:val="00E74609"/>
    <w:rsid w:val="00E74A46"/>
    <w:rsid w:val="00E770F9"/>
    <w:rsid w:val="00E777DD"/>
    <w:rsid w:val="00E81C3F"/>
    <w:rsid w:val="00E81C57"/>
    <w:rsid w:val="00E84B46"/>
    <w:rsid w:val="00E8522B"/>
    <w:rsid w:val="00E85948"/>
    <w:rsid w:val="00E86931"/>
    <w:rsid w:val="00E86C8B"/>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21A"/>
    <w:rsid w:val="00F4777B"/>
    <w:rsid w:val="00F508C6"/>
    <w:rsid w:val="00F52410"/>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EB8"/>
    <w:rsid w:val="00F810D9"/>
    <w:rsid w:val="00F81243"/>
    <w:rsid w:val="00F82AC5"/>
    <w:rsid w:val="00F82AEC"/>
    <w:rsid w:val="00F85356"/>
    <w:rsid w:val="00F858C0"/>
    <w:rsid w:val="00F86630"/>
    <w:rsid w:val="00F8699A"/>
    <w:rsid w:val="00F877EB"/>
    <w:rsid w:val="00F900F5"/>
    <w:rsid w:val="00F91BE0"/>
    <w:rsid w:val="00F94228"/>
    <w:rsid w:val="00F94B9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252439EF-B065-4CA5-BF05-739BAD15E3F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69DB20BE-48C4-4416-BD6E-A18CBCFFDFC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CD214CA4-BEB7-4F4C-B537-3FD2D4D043B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9C1373D2-10D1-4166-B085-2DB2E2992F7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31CD8FCC-D249-4B9D-BCDD-14AB2D6DDD1A}"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9DF685EA-13FF-4763-A6F5-7A190402D77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7624C26F-9D05-452F-8045-F1BDEE2A14C9}"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83F69CEC-1234-4AE6-973B-B2244475F437}"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4370DFBC-45B9-4A3C-B2C2-870D624A20E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ABE1F9A1-BE89-4765-91B5-D14D4FDA7C1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97F8D797-C7CE-495F-BF90-A886EE6E8799}"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18081</TotalTime>
  <Pages>22</Pages>
  <Words>40574</Words>
  <Characters>231275</Characters>
  <Application>Microsoft Office Word</Application>
  <DocSecurity>0</DocSecurity>
  <Lines>1927</Lines>
  <Paragraphs>542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509</cp:revision>
  <cp:lastPrinted>2024-03-12T21:55:00Z</cp:lastPrinted>
  <dcterms:created xsi:type="dcterms:W3CDTF">2024-01-18T09:54:00Z</dcterms:created>
  <dcterms:modified xsi:type="dcterms:W3CDTF">2024-03-18T09:05:00Z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id="J9EntkHj"/&gt;&lt;style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