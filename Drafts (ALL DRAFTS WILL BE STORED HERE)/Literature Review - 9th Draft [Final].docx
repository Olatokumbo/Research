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2D535D00"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 xml:space="preserve">Sensors Used, Sensor Placement, Number of </w:t>
      </w:r>
      <w:r w:rsidRPr="007614A5">
        <w:rPr>
          <w:lang w:val="en-GB"/>
        </w:rPr>
        <w:lastRenderedPageBreak/>
        <w:t>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0864B28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2A26E22B"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w:t>
      </w:r>
      <w:proofErr w:type="spellStart"/>
      <w:r w:rsidRPr="0042750D">
        <w:rPr>
          <w:color w:val="auto"/>
          <w:highlight w:val="yellow"/>
          <w:lang w:val="en-GB"/>
        </w:rPr>
        <w:t>PreCaTex</w:t>
      </w:r>
      <w:proofErr w:type="spellEnd"/>
      <w:r w:rsidRPr="0042750D">
        <w:rPr>
          <w:color w:val="auto"/>
          <w:highlight w:val="yellow"/>
          <w:lang w:val="en-GB"/>
        </w:rPr>
        <w:t xml:space="preserve">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7A5BBD84"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0F150E1"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w:t>
      </w:r>
      <w:r w:rsidRPr="00621204">
        <w:rPr>
          <w:lang w:val="en-GB"/>
        </w:rPr>
        <w:lastRenderedPageBreak/>
        <w:t xml:space="preserve">developed a similar system without the use of an ML model which aimed at detecting 7 different sitting postures.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E53AA05"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2644CF">
        <w:rPr>
          <w:lang w:val="en-GB"/>
        </w:rPr>
        <w:t>.</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w:t>
      </w:r>
      <w:r w:rsidR="002644CF" w:rsidRPr="002644CF">
        <w:rPr>
          <w:highlight w:val="yellow"/>
          <w:lang w:val="en-GB"/>
        </w:rPr>
        <w:t>ed</w:t>
      </w:r>
      <w:r w:rsidR="00AF40AD" w:rsidRPr="00621204">
        <w:rPr>
          <w:lang w:val="en-GB"/>
        </w:rPr>
        <w:t xml:space="preserve">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Pr="0042750D">
        <w:rPr>
          <w:b/>
          <w:bCs/>
          <w:color w:val="auto"/>
          <w:highlight w:val="yellow"/>
          <w:lang w:val="en-GB"/>
        </w:rPr>
        <w:t>(a)</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 xml:space="preserve">permission </w:t>
      </w:r>
      <w:r w:rsidR="00D54255" w:rsidRPr="0042750D">
        <w:rPr>
          <w:color w:val="auto"/>
          <w:highlight w:val="yellow"/>
          <w:lang w:val="en-GB"/>
        </w:rPr>
        <w:fldChar w:fldCharType="begin"/>
      </w:r>
      <w:r w:rsidR="005233B7" w:rsidRPr="0042750D">
        <w:rPr>
          <w:color w:val="auto"/>
          <w:highlight w:val="yellow"/>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42750D">
        <w:rPr>
          <w:color w:val="auto"/>
          <w:highlight w:val="yellow"/>
          <w:lang w:val="en-GB"/>
        </w:rPr>
        <w:fldChar w:fldCharType="separate"/>
      </w:r>
      <w:r w:rsidR="005233B7" w:rsidRPr="0042750D">
        <w:rPr>
          <w:color w:val="auto"/>
          <w:highlight w:val="yellow"/>
        </w:rPr>
        <w:t>[49]</w:t>
      </w:r>
      <w:r w:rsidR="00D54255" w:rsidRPr="0042750D">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r w:rsidRPr="0042750D">
        <w:rPr>
          <w:color w:val="auto"/>
          <w:highlight w:val="yellow"/>
          <w:lang w:val="en-GB"/>
        </w:rPr>
        <w:t xml:space="preserve"> </w:t>
      </w:r>
      <w:r w:rsidRPr="0042750D">
        <w:rPr>
          <w:b/>
          <w:bCs/>
          <w:color w:val="auto"/>
          <w:highlight w:val="yellow"/>
          <w:lang w:val="en-GB"/>
        </w:rPr>
        <w:t>(</w:t>
      </w:r>
      <w:r w:rsidR="00D54255" w:rsidRPr="0042750D">
        <w:rPr>
          <w:b/>
          <w:bCs/>
          <w:color w:val="auto"/>
          <w:highlight w:val="yellow"/>
          <w:lang w:val="en-GB"/>
        </w:rPr>
        <w:t>b</w:t>
      </w:r>
      <w:r w:rsidRPr="0042750D">
        <w:rPr>
          <w:b/>
          <w:bCs/>
          <w:color w:val="auto"/>
          <w:highlight w:val="yellow"/>
          <w:lang w:val="en-GB"/>
        </w:rPr>
        <w:t>)</w:t>
      </w:r>
      <w:r w:rsidR="0063104E" w:rsidRPr="0042750D">
        <w:rPr>
          <w:color w:val="auto"/>
          <w:highlight w:val="yellow"/>
          <w:lang w:val="en-GB"/>
        </w:rPr>
        <w:t xml:space="preserve"> </w:t>
      </w:r>
      <w:r w:rsidR="00EB6EB2" w:rsidRPr="0042750D">
        <w:rPr>
          <w:color w:val="auto"/>
          <w:highlight w:val="yellow"/>
          <w:lang w:val="en-GB"/>
        </w:rPr>
        <w:t xml:space="preserve">Chair fitted with </w:t>
      </w:r>
      <w:r w:rsidR="00D4022C" w:rsidRPr="0042750D">
        <w:rPr>
          <w:color w:val="auto"/>
          <w:highlight w:val="yellow"/>
          <w:lang w:val="en-GB"/>
        </w:rPr>
        <w:t xml:space="preserve">2 large pressure sensor array </w:t>
      </w:r>
      <w:r w:rsidR="0063104E" w:rsidRPr="0042750D">
        <w:rPr>
          <w:color w:val="auto"/>
          <w:highlight w:val="yellow"/>
          <w:lang w:val="en-GB"/>
        </w:rPr>
        <w:t>modules</w:t>
      </w:r>
      <w:r w:rsidR="003203C3" w:rsidRPr="0042750D">
        <w:rPr>
          <w:color w:val="auto"/>
          <w:highlight w:val="yellow"/>
          <w:lang w:val="en-GB"/>
        </w:rPr>
        <w:t xml:space="preserve"> placed on the seating cushion</w:t>
      </w:r>
      <w:r w:rsidR="00A40047" w:rsidRPr="0042750D">
        <w:rPr>
          <w:color w:val="auto"/>
          <w:highlight w:val="yellow"/>
          <w:lang w:val="en-GB"/>
        </w:rPr>
        <w:t xml:space="preserve">. Reproduced with </w:t>
      </w:r>
      <w:r w:rsidR="0042750D" w:rsidRPr="0042750D">
        <w:rPr>
          <w:color w:val="auto"/>
          <w:highlight w:val="yellow"/>
          <w:lang w:val="en-GB"/>
        </w:rPr>
        <w:t xml:space="preserve">permission </w:t>
      </w:r>
      <w:r w:rsidR="0063104E" w:rsidRPr="0042750D">
        <w:rPr>
          <w:color w:val="auto"/>
          <w:highlight w:val="yellow"/>
          <w:lang w:val="en-GB"/>
        </w:rPr>
        <w:fldChar w:fldCharType="begin"/>
      </w:r>
      <w:r w:rsidR="005233B7" w:rsidRPr="0042750D">
        <w:rPr>
          <w:color w:val="auto"/>
          <w:highlight w:val="yellow"/>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42750D">
        <w:rPr>
          <w:color w:val="auto"/>
          <w:highlight w:val="yellow"/>
          <w:lang w:val="en-GB"/>
        </w:rPr>
        <w:fldChar w:fldCharType="separate"/>
      </w:r>
      <w:r w:rsidR="005233B7" w:rsidRPr="0042750D">
        <w:rPr>
          <w:color w:val="auto"/>
          <w:highlight w:val="yellow"/>
        </w:rPr>
        <w:t>[51]</w:t>
      </w:r>
      <w:r w:rsidR="0063104E" w:rsidRPr="0042750D">
        <w:rPr>
          <w:color w:val="auto"/>
          <w:highlight w:val="yellow"/>
          <w:lang w:val="en-GB"/>
        </w:rPr>
        <w:fldChar w:fldCharType="end"/>
      </w:r>
      <w:r w:rsidR="00B20556" w:rsidRPr="0042750D">
        <w:rPr>
          <w:color w:val="auto"/>
          <w:highlight w:val="yellow"/>
          <w:lang w:val="en-GB"/>
        </w:rPr>
        <w:t>.</w:t>
      </w:r>
      <w:r w:rsidR="0042750D" w:rsidRPr="0042750D">
        <w:rPr>
          <w:color w:val="auto"/>
          <w:highlight w:val="yellow"/>
          <w:lang w:val="en-GB"/>
        </w:rPr>
        <w:t xml:space="preserve"> Copyright 2021</w:t>
      </w:r>
      <w:r w:rsidR="0042750D" w:rsidRPr="0042750D">
        <w:rPr>
          <w:i/>
          <w:iCs/>
          <w:color w:val="auto"/>
          <w:highlight w:val="yellow"/>
          <w:lang w:val="en-GB"/>
        </w:rPr>
        <w:t xml:space="preserve"> IEEE.</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2FE87751">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2EA0591F" w14:textId="77777777" w:rsidR="00D3220E" w:rsidRDefault="00D3220E" w:rsidP="00F70D75">
      <w:pPr>
        <w:pStyle w:val="MDPI31text"/>
        <w:rPr>
          <w:lang w:val="en-GB"/>
        </w:rPr>
      </w:pPr>
    </w:p>
    <w:p w14:paraId="6E0EB90C" w14:textId="77777777" w:rsidR="00D3220E" w:rsidRDefault="00D3220E" w:rsidP="00F70D75">
      <w:pPr>
        <w:pStyle w:val="MDPI31text"/>
        <w:rPr>
          <w:lang w:val="en-GB"/>
        </w:rPr>
      </w:pPr>
    </w:p>
    <w:p w14:paraId="6CBBB36D" w14:textId="77777777" w:rsidR="00D3220E" w:rsidRDefault="00D3220E" w:rsidP="00F70D75">
      <w:pPr>
        <w:pStyle w:val="MDPI31text"/>
        <w:rPr>
          <w:lang w:val="en-GB"/>
        </w:rPr>
      </w:pP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lastRenderedPageBreak/>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w:t>
      </w:r>
      <w:r w:rsidRPr="00621204">
        <w:rPr>
          <w:lang w:val="en-GB"/>
        </w:rPr>
        <w:lastRenderedPageBreak/>
        <w:t xml:space="preserve">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7777777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proofErr w:type="spellStart"/>
      <w:r w:rsidRPr="0026124F">
        <w:rPr>
          <w:szCs w:val="18"/>
          <w:lang w:val="en-GB"/>
        </w:rPr>
        <w:t>analyzed</w:t>
      </w:r>
      <w:proofErr w:type="spellEnd"/>
      <w:r w:rsidRPr="0026124F">
        <w:rPr>
          <w:szCs w:val="18"/>
          <w:lang w:val="en-GB"/>
        </w:rPr>
        <w:t xml:space="preserve"> in this study. Data sharing is not applicable to this article.</w:t>
      </w:r>
    </w:p>
    <w:p w14:paraId="17F1E939" w14:textId="7DC375C1"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Board,  REU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Pr="0026124F" w:rsidRDefault="007A08BB" w:rsidP="007658DA">
      <w:pPr>
        <w:pStyle w:val="Bibliography"/>
      </w:pPr>
      <w:r w:rsidRPr="0026124F">
        <w:fldChar w:fldCharType="begin"/>
      </w:r>
      <w:r w:rsidR="007658DA" w:rsidRPr="0026124F">
        <w:instrText xml:space="preserve"> ADDIN ZOTERO_BIBL {"uncited":[],"omitted":[],"custom":[]} CSL_BIBLIOGRAPHY </w:instrText>
      </w:r>
      <w:r w:rsidRPr="0026124F">
        <w:fldChar w:fldCharType="separate"/>
      </w:r>
      <w:r w:rsidR="007658DA" w:rsidRPr="0026124F">
        <w:t xml:space="preserve">1. </w:t>
      </w:r>
      <w:r w:rsidR="007658DA" w:rsidRPr="0026124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sidRPr="0026124F">
        <w:rPr>
          <w:i/>
          <w:iCs/>
        </w:rPr>
        <w:t>The Lancet Rheumatology</w:t>
      </w:r>
      <w:r w:rsidR="007658DA" w:rsidRPr="0026124F">
        <w:t xml:space="preserve"> </w:t>
      </w:r>
      <w:r w:rsidR="007658DA" w:rsidRPr="0026124F">
        <w:rPr>
          <w:b/>
          <w:bCs/>
        </w:rPr>
        <w:t>2023</w:t>
      </w:r>
      <w:r w:rsidR="007658DA" w:rsidRPr="0026124F">
        <w:t xml:space="preserve">, </w:t>
      </w:r>
      <w:r w:rsidR="007658DA" w:rsidRPr="0026124F">
        <w:rPr>
          <w:i/>
          <w:iCs/>
        </w:rPr>
        <w:t>5</w:t>
      </w:r>
      <w:r w:rsidR="007658DA" w:rsidRPr="0026124F">
        <w:t>, e670–e682, doi:10.1016/S2665-9913(23)00232-1.</w:t>
      </w:r>
    </w:p>
    <w:p w14:paraId="640C6DFB" w14:textId="77777777" w:rsidR="007658DA" w:rsidRPr="0026124F" w:rsidRDefault="007658DA" w:rsidP="007658DA">
      <w:pPr>
        <w:pStyle w:val="Bibliography"/>
      </w:pPr>
      <w:r w:rsidRPr="0026124F">
        <w:lastRenderedPageBreak/>
        <w:t xml:space="preserve">2. </w:t>
      </w:r>
      <w:r w:rsidRPr="0026124F">
        <w:tab/>
        <w:t xml:space="preserve">Bevan, S. Economic Impact of Musculoskeletal Disorders (MSDs) on Work in Europe. </w:t>
      </w:r>
      <w:r w:rsidRPr="0026124F">
        <w:rPr>
          <w:i/>
          <w:iCs/>
        </w:rPr>
        <w:t>Best Practice &amp; Research Clinical Rheumatology</w:t>
      </w:r>
      <w:r w:rsidRPr="0026124F">
        <w:t xml:space="preserve"> </w:t>
      </w:r>
      <w:r w:rsidRPr="0026124F">
        <w:rPr>
          <w:b/>
          <w:bCs/>
        </w:rPr>
        <w:t>2015</w:t>
      </w:r>
      <w:r w:rsidRPr="0026124F">
        <w:t xml:space="preserve">, </w:t>
      </w:r>
      <w:r w:rsidRPr="0026124F">
        <w:rPr>
          <w:i/>
          <w:iCs/>
        </w:rPr>
        <w:t>29</w:t>
      </w:r>
      <w:r w:rsidRPr="0026124F">
        <w:t>, 356–373, doi:10.1016/j.berh.2015.08.002.</w:t>
      </w:r>
    </w:p>
    <w:p w14:paraId="4BE42B4C" w14:textId="77777777" w:rsidR="007658DA" w:rsidRPr="0026124F" w:rsidRDefault="007658DA" w:rsidP="007658DA">
      <w:pPr>
        <w:pStyle w:val="Bibliography"/>
      </w:pPr>
      <w:r w:rsidRPr="0026124F">
        <w:t xml:space="preserve">3. </w:t>
      </w:r>
      <w:r w:rsidRPr="0026124F">
        <w:tab/>
        <w:t xml:space="preserve">Devi, R.R.; Singh, C.I.; Singh, K.C. Incidence and Profile of Neonatal Musculoskeletal Birth Defects at a Tertiary Hospital in North East India. </w:t>
      </w:r>
      <w:r w:rsidRPr="0026124F">
        <w:rPr>
          <w:i/>
          <w:iCs/>
        </w:rPr>
        <w:t>International Journal of Scientific Study</w:t>
      </w:r>
      <w:r w:rsidRPr="0026124F">
        <w:t xml:space="preserve"> </w:t>
      </w:r>
      <w:r w:rsidRPr="0026124F">
        <w:rPr>
          <w:b/>
          <w:bCs/>
        </w:rPr>
        <w:t>2015</w:t>
      </w:r>
      <w:r w:rsidRPr="0026124F">
        <w:t>, doi:10.17354/ijss/2015/469.</w:t>
      </w:r>
    </w:p>
    <w:p w14:paraId="0B5DD8C8" w14:textId="77777777" w:rsidR="007658DA" w:rsidRPr="0026124F" w:rsidRDefault="007658DA" w:rsidP="007658DA">
      <w:pPr>
        <w:pStyle w:val="Bibliography"/>
      </w:pPr>
      <w:r w:rsidRPr="0026124F">
        <w:t xml:space="preserve">4. </w:t>
      </w:r>
      <w:r w:rsidRPr="0026124F">
        <w:tab/>
        <w:t xml:space="preserve">Collange, C.; Burde, M.-A. Musculoskeletal Problems of Neurogenic Origin. </w:t>
      </w:r>
      <w:r w:rsidRPr="0026124F">
        <w:rPr>
          <w:i/>
          <w:iCs/>
        </w:rPr>
        <w:t>Best Practice &amp; Research Clinical Rheumatology</w:t>
      </w:r>
      <w:r w:rsidRPr="0026124F">
        <w:t xml:space="preserve"> </w:t>
      </w:r>
      <w:r w:rsidRPr="0026124F">
        <w:rPr>
          <w:b/>
          <w:bCs/>
        </w:rPr>
        <w:t>2000</w:t>
      </w:r>
      <w:r w:rsidRPr="0026124F">
        <w:t xml:space="preserve">, </w:t>
      </w:r>
      <w:r w:rsidRPr="0026124F">
        <w:rPr>
          <w:i/>
          <w:iCs/>
        </w:rPr>
        <w:t>14</w:t>
      </w:r>
      <w:r w:rsidRPr="0026124F">
        <w:t>, 325–343, doi:10.1053/berh.1999.0068.</w:t>
      </w:r>
    </w:p>
    <w:p w14:paraId="2A521FCA" w14:textId="77777777" w:rsidR="007658DA" w:rsidRPr="0026124F" w:rsidRDefault="007658DA" w:rsidP="007658DA">
      <w:pPr>
        <w:pStyle w:val="Bibliography"/>
      </w:pPr>
      <w:r w:rsidRPr="0026124F">
        <w:t xml:space="preserve">5. </w:t>
      </w:r>
      <w:r w:rsidRPr="0026124F">
        <w:tab/>
        <w:t xml:space="preserve">European Agency for Safety and Health at Work. </w:t>
      </w:r>
      <w:r w:rsidRPr="0026124F">
        <w:rPr>
          <w:i/>
          <w:iCs/>
        </w:rPr>
        <w:t>Musculoskeletal Disorders among Children and Young People: Prevalence, Risk Factors and Preventive Measures</w:t>
      </w:r>
      <w:r w:rsidRPr="0026124F">
        <w:rPr>
          <w:rFonts w:ascii="Times New Roman" w:hAnsi="Times New Roman"/>
          <w:i/>
          <w:iCs/>
        </w:rPr>
        <w:t> </w:t>
      </w:r>
      <w:r w:rsidRPr="0026124F">
        <w:rPr>
          <w:i/>
          <w:iCs/>
        </w:rPr>
        <w:t>: A Scoping Review.</w:t>
      </w:r>
      <w:r w:rsidRPr="0026124F">
        <w:t>; Publications Office: LU, 2021;</w:t>
      </w:r>
    </w:p>
    <w:p w14:paraId="2B9A4587" w14:textId="77777777" w:rsidR="007658DA" w:rsidRPr="0026124F" w:rsidRDefault="007658DA" w:rsidP="007658DA">
      <w:pPr>
        <w:pStyle w:val="Bibliography"/>
      </w:pPr>
      <w:r w:rsidRPr="0026124F">
        <w:t xml:space="preserve">6. </w:t>
      </w:r>
      <w:r w:rsidRPr="0026124F">
        <w:tab/>
        <w:t xml:space="preserve">Arora, S.N.; Khatri, S. Prevalence of Work-Related Musculoskeletal Disorder in Sitting Professionals. </w:t>
      </w:r>
      <w:r w:rsidRPr="0026124F">
        <w:rPr>
          <w:i/>
          <w:iCs/>
        </w:rPr>
        <w:t>Int J Community Med Public Health</w:t>
      </w:r>
      <w:r w:rsidRPr="0026124F">
        <w:t xml:space="preserve"> </w:t>
      </w:r>
      <w:r w:rsidRPr="0026124F">
        <w:rPr>
          <w:b/>
          <w:bCs/>
        </w:rPr>
        <w:t>2022</w:t>
      </w:r>
      <w:r w:rsidRPr="0026124F">
        <w:t xml:space="preserve">, </w:t>
      </w:r>
      <w:r w:rsidRPr="0026124F">
        <w:rPr>
          <w:i/>
          <w:iCs/>
        </w:rPr>
        <w:t>9</w:t>
      </w:r>
      <w:r w:rsidRPr="0026124F">
        <w:t>, 892, doi:10.18203/2394-6040.ijcmph20220259.</w:t>
      </w:r>
    </w:p>
    <w:p w14:paraId="586A07E9" w14:textId="77777777" w:rsidR="007658DA" w:rsidRPr="0026124F" w:rsidRDefault="007658DA" w:rsidP="007658DA">
      <w:pPr>
        <w:pStyle w:val="Bibliography"/>
      </w:pPr>
      <w:r w:rsidRPr="0026124F">
        <w:t xml:space="preserve">7. </w:t>
      </w:r>
      <w:r w:rsidRPr="0026124F">
        <w:tab/>
        <w:t xml:space="preserve">Putsa, B.; Jalayondeja, W.; Mekhora, K.; Bhuanantanondh, P.; Jalayondeja, C. Factors Associated with Reduced Risk of Musculoskeletal Disorders among Office Workers: A Cross-Sectional Study 2017 to 2020. </w:t>
      </w:r>
      <w:r w:rsidRPr="0026124F">
        <w:rPr>
          <w:i/>
          <w:iCs/>
        </w:rPr>
        <w:t>BMC Public Health</w:t>
      </w:r>
      <w:r w:rsidRPr="0026124F">
        <w:t xml:space="preserve"> </w:t>
      </w:r>
      <w:r w:rsidRPr="0026124F">
        <w:rPr>
          <w:b/>
          <w:bCs/>
        </w:rPr>
        <w:t>2022</w:t>
      </w:r>
      <w:r w:rsidRPr="0026124F">
        <w:t xml:space="preserve">, </w:t>
      </w:r>
      <w:r w:rsidRPr="0026124F">
        <w:rPr>
          <w:i/>
          <w:iCs/>
        </w:rPr>
        <w:t>22</w:t>
      </w:r>
      <w:r w:rsidRPr="0026124F">
        <w:t>, 1503, doi:10.1186/s12889-022-13940-0.</w:t>
      </w:r>
    </w:p>
    <w:p w14:paraId="76BE5480" w14:textId="77777777" w:rsidR="007658DA" w:rsidRPr="0026124F" w:rsidRDefault="007658DA" w:rsidP="007658DA">
      <w:pPr>
        <w:pStyle w:val="Bibliography"/>
      </w:pPr>
      <w:r w:rsidRPr="0026124F">
        <w:t xml:space="preserve">8. </w:t>
      </w:r>
      <w:r w:rsidRPr="0026124F">
        <w:tab/>
        <w:t xml:space="preserve">Van Eerd, D.; Irvin, E.; Le Pouésard, M.; Butt, A.; Nasir, K. Workplace Musculoskeletal Disorder Prevention Practices and Experiences. </w:t>
      </w:r>
      <w:r w:rsidRPr="0026124F">
        <w:rPr>
          <w:i/>
          <w:iCs/>
        </w:rPr>
        <w:t>INQUIRY</w:t>
      </w:r>
      <w:r w:rsidRPr="0026124F">
        <w:t xml:space="preserve"> </w:t>
      </w:r>
      <w:r w:rsidRPr="0026124F">
        <w:rPr>
          <w:b/>
          <w:bCs/>
        </w:rPr>
        <w:t>2022</w:t>
      </w:r>
      <w:r w:rsidRPr="0026124F">
        <w:t xml:space="preserve">, </w:t>
      </w:r>
      <w:r w:rsidRPr="0026124F">
        <w:rPr>
          <w:i/>
          <w:iCs/>
        </w:rPr>
        <w:t>59</w:t>
      </w:r>
      <w:r w:rsidRPr="0026124F">
        <w:t>, 004695802210921, doi:10.1177/00469580221092132.</w:t>
      </w:r>
    </w:p>
    <w:p w14:paraId="7EBCB10D" w14:textId="77777777" w:rsidR="007658DA" w:rsidRPr="0026124F" w:rsidRDefault="007658DA" w:rsidP="007658DA">
      <w:pPr>
        <w:pStyle w:val="Bibliography"/>
      </w:pPr>
      <w:r w:rsidRPr="0026124F">
        <w:t xml:space="preserve">9. </w:t>
      </w:r>
      <w:r w:rsidRPr="0026124F">
        <w:tab/>
        <w:t xml:space="preserve">Keskin, Y. Correlation between Sitting Duration and Position and Lumbar Pain among Office Workers. </w:t>
      </w:r>
      <w:r w:rsidRPr="0026124F">
        <w:rPr>
          <w:i/>
          <w:iCs/>
        </w:rPr>
        <w:t>Haydarpasa Numune Med J</w:t>
      </w:r>
      <w:r w:rsidRPr="0026124F">
        <w:t xml:space="preserve"> </w:t>
      </w:r>
      <w:r w:rsidRPr="0026124F">
        <w:rPr>
          <w:b/>
          <w:bCs/>
        </w:rPr>
        <w:t>2019</w:t>
      </w:r>
      <w:r w:rsidRPr="0026124F">
        <w:t>, doi:10.14744/hnhj.2019.04909.</w:t>
      </w:r>
    </w:p>
    <w:p w14:paraId="27E137FC" w14:textId="77777777" w:rsidR="007658DA" w:rsidRPr="0026124F" w:rsidRDefault="007658DA" w:rsidP="007658DA">
      <w:pPr>
        <w:pStyle w:val="Bibliography"/>
      </w:pPr>
      <w:r w:rsidRPr="0026124F">
        <w:t xml:space="preserve">10. </w:t>
      </w:r>
      <w:r w:rsidRPr="0026124F">
        <w:tab/>
        <w:t xml:space="preserve">Bontrup, C.; Taylor, W.R.; Fliesser, M.; Visscher, R.; Green, T.; Wippert, P.-M.; Zemp, R. Low Back Pain and Its Relationship with Sitting Behaviour among Sedentary Office Workers. </w:t>
      </w:r>
      <w:r w:rsidRPr="0026124F">
        <w:rPr>
          <w:i/>
          <w:iCs/>
        </w:rPr>
        <w:t>Applied Ergonomics</w:t>
      </w:r>
      <w:r w:rsidRPr="0026124F">
        <w:t xml:space="preserve"> </w:t>
      </w:r>
      <w:r w:rsidRPr="0026124F">
        <w:rPr>
          <w:b/>
          <w:bCs/>
        </w:rPr>
        <w:t>2019</w:t>
      </w:r>
      <w:r w:rsidRPr="0026124F">
        <w:t xml:space="preserve">, </w:t>
      </w:r>
      <w:r w:rsidRPr="0026124F">
        <w:rPr>
          <w:i/>
          <w:iCs/>
        </w:rPr>
        <w:t>81</w:t>
      </w:r>
      <w:r w:rsidRPr="0026124F">
        <w:t>, 102894, doi:10.1016/j.apergo.2019.102894.</w:t>
      </w:r>
    </w:p>
    <w:p w14:paraId="062D868F" w14:textId="77777777" w:rsidR="007658DA" w:rsidRPr="0026124F" w:rsidRDefault="007658DA" w:rsidP="007658DA">
      <w:pPr>
        <w:pStyle w:val="Bibliography"/>
      </w:pPr>
      <w:r w:rsidRPr="0026124F">
        <w:t xml:space="preserve">11. </w:t>
      </w:r>
      <w:r w:rsidRPr="0026124F">
        <w:tab/>
        <w:t xml:space="preserve">Yoon, D.H.; Lee, J.-Y.; Song, W. Effects of Resistance Exercise Training on Cognitive Function and Physical Performance in Cognitive Frailty: A Randomized Controlled Trial. </w:t>
      </w:r>
      <w:r w:rsidRPr="0026124F">
        <w:rPr>
          <w:i/>
          <w:iCs/>
        </w:rPr>
        <w:t>J Nutr Health Aging</w:t>
      </w:r>
      <w:r w:rsidRPr="0026124F">
        <w:t xml:space="preserve"> </w:t>
      </w:r>
      <w:r w:rsidRPr="0026124F">
        <w:rPr>
          <w:b/>
          <w:bCs/>
        </w:rPr>
        <w:t>2018</w:t>
      </w:r>
      <w:r w:rsidRPr="0026124F">
        <w:t xml:space="preserve">, </w:t>
      </w:r>
      <w:r w:rsidRPr="0026124F">
        <w:rPr>
          <w:i/>
          <w:iCs/>
        </w:rPr>
        <w:t>22</w:t>
      </w:r>
      <w:r w:rsidRPr="0026124F">
        <w:t>, 944–951, doi:10.1007/s12603-018-1090-9.</w:t>
      </w:r>
    </w:p>
    <w:p w14:paraId="1B8FBE6B" w14:textId="77777777" w:rsidR="007658DA" w:rsidRPr="0026124F" w:rsidRDefault="007658DA" w:rsidP="007658DA">
      <w:pPr>
        <w:pStyle w:val="Bibliography"/>
      </w:pPr>
      <w:r w:rsidRPr="0026124F">
        <w:t xml:space="preserve">12. </w:t>
      </w:r>
      <w:r w:rsidRPr="0026124F">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Pr="0026124F" w:rsidRDefault="007658DA" w:rsidP="007658DA">
      <w:pPr>
        <w:pStyle w:val="Bibliography"/>
      </w:pPr>
      <w:r w:rsidRPr="0026124F">
        <w:t xml:space="preserve">13. </w:t>
      </w:r>
      <w:r w:rsidRPr="0026124F">
        <w:tab/>
        <w:t xml:space="preserve">Kulon, J.; Partlow, A.; Gibson, C.; Wilson, I.; Wilcox, S. Rule-Based Algorithm for the Classification of Sitting Postures in the Sagittal Plane from the Cardiff Body Match Measurement System. </w:t>
      </w:r>
      <w:r w:rsidRPr="0026124F">
        <w:rPr>
          <w:i/>
          <w:iCs/>
        </w:rPr>
        <w:t>Journal of Medical Engineering &amp; Technology</w:t>
      </w:r>
      <w:r w:rsidRPr="0026124F">
        <w:t xml:space="preserve"> </w:t>
      </w:r>
      <w:r w:rsidRPr="0026124F">
        <w:rPr>
          <w:b/>
          <w:bCs/>
        </w:rPr>
        <w:t>2014</w:t>
      </w:r>
      <w:r w:rsidRPr="0026124F">
        <w:t xml:space="preserve">, </w:t>
      </w:r>
      <w:r w:rsidRPr="0026124F">
        <w:rPr>
          <w:i/>
          <w:iCs/>
        </w:rPr>
        <w:t>38</w:t>
      </w:r>
      <w:r w:rsidRPr="0026124F">
        <w:t>, 5–15, doi:10.3109/03091902.2013.844208.</w:t>
      </w:r>
    </w:p>
    <w:p w14:paraId="40C4FD47" w14:textId="77777777" w:rsidR="007658DA" w:rsidRPr="0026124F" w:rsidRDefault="007658DA" w:rsidP="007658DA">
      <w:pPr>
        <w:pStyle w:val="Bibliography"/>
      </w:pPr>
      <w:r w:rsidRPr="0026124F">
        <w:t xml:space="preserve">14. </w:t>
      </w:r>
      <w:r w:rsidRPr="0026124F">
        <w:tab/>
        <w:t xml:space="preserve">Partlow, A.; Gibson, C.; Kulon, J.; Wilson, I.; Wilcox, S. Pelvis Feature Extraction and Classification of Cardiff Body Match Rig Base Measurements for Input into a Knowledge-Based System. </w:t>
      </w:r>
      <w:r w:rsidRPr="0026124F">
        <w:rPr>
          <w:i/>
          <w:iCs/>
        </w:rPr>
        <w:t>Journal of Medical Engineering &amp; Technology</w:t>
      </w:r>
      <w:r w:rsidRPr="0026124F">
        <w:t xml:space="preserve"> </w:t>
      </w:r>
      <w:r w:rsidRPr="0026124F">
        <w:rPr>
          <w:b/>
          <w:bCs/>
        </w:rPr>
        <w:t>2012</w:t>
      </w:r>
      <w:r w:rsidRPr="0026124F">
        <w:t xml:space="preserve">, </w:t>
      </w:r>
      <w:r w:rsidRPr="0026124F">
        <w:rPr>
          <w:i/>
          <w:iCs/>
        </w:rPr>
        <w:t>36</w:t>
      </w:r>
      <w:r w:rsidRPr="0026124F">
        <w:t>, 399–406, doi:10.3109/03091902.2012.712202.</w:t>
      </w:r>
    </w:p>
    <w:p w14:paraId="603552D9" w14:textId="77777777" w:rsidR="007658DA" w:rsidRPr="0026124F" w:rsidRDefault="007658DA" w:rsidP="007658DA">
      <w:pPr>
        <w:pStyle w:val="Bibliography"/>
      </w:pPr>
      <w:r w:rsidRPr="0026124F">
        <w:t xml:space="preserve">15. </w:t>
      </w:r>
      <w:r w:rsidRPr="0026124F">
        <w:tab/>
        <w:t xml:space="preserve">Amendt, L.E.; Ause-Ellias, K.L.; Eybers, J.L.; Wadsworth, C.T.; Nielsen, D.H.; Weinstein, S.L. Validity and Reliability Testing of the Scoliometer®. </w:t>
      </w:r>
      <w:r w:rsidRPr="0026124F">
        <w:rPr>
          <w:i/>
          <w:iCs/>
        </w:rPr>
        <w:t>Physical Therapy</w:t>
      </w:r>
      <w:r w:rsidRPr="0026124F">
        <w:t xml:space="preserve"> </w:t>
      </w:r>
      <w:r w:rsidRPr="0026124F">
        <w:rPr>
          <w:b/>
          <w:bCs/>
        </w:rPr>
        <w:t>1990</w:t>
      </w:r>
      <w:r w:rsidRPr="0026124F">
        <w:t xml:space="preserve">, </w:t>
      </w:r>
      <w:r w:rsidRPr="0026124F">
        <w:rPr>
          <w:i/>
          <w:iCs/>
        </w:rPr>
        <w:t>70</w:t>
      </w:r>
      <w:r w:rsidRPr="0026124F">
        <w:t>, 108–117, doi:10.1093/ptj/70.2.108.</w:t>
      </w:r>
    </w:p>
    <w:p w14:paraId="78B848AA" w14:textId="77777777" w:rsidR="007658DA" w:rsidRPr="0026124F" w:rsidRDefault="007658DA" w:rsidP="007658DA">
      <w:pPr>
        <w:pStyle w:val="Bibliography"/>
      </w:pPr>
      <w:r w:rsidRPr="0026124F">
        <w:t xml:space="preserve">16. </w:t>
      </w:r>
      <w:r w:rsidRPr="0026124F">
        <w:tab/>
        <w:t xml:space="preserve">Berthonnaud, E.; Dimnet, J. Analysis of Structural Features of Deformed Spines in Frontal and Sagittal Projections. </w:t>
      </w:r>
      <w:r w:rsidRPr="0026124F">
        <w:rPr>
          <w:i/>
          <w:iCs/>
        </w:rPr>
        <w:t>Computerized Medical Imaging and Graphics</w:t>
      </w:r>
      <w:r w:rsidRPr="0026124F">
        <w:t xml:space="preserve"> </w:t>
      </w:r>
      <w:r w:rsidRPr="0026124F">
        <w:rPr>
          <w:b/>
          <w:bCs/>
        </w:rPr>
        <w:t>2007</w:t>
      </w:r>
      <w:r w:rsidRPr="0026124F">
        <w:t xml:space="preserve">, </w:t>
      </w:r>
      <w:r w:rsidRPr="0026124F">
        <w:rPr>
          <w:i/>
          <w:iCs/>
        </w:rPr>
        <w:t>31</w:t>
      </w:r>
      <w:r w:rsidRPr="0026124F">
        <w:t>, 9–16, doi:10.1016/j.compmedimag.2006.09.016.</w:t>
      </w:r>
    </w:p>
    <w:p w14:paraId="50C888EF" w14:textId="77777777" w:rsidR="007658DA" w:rsidRPr="0026124F" w:rsidRDefault="007658DA" w:rsidP="007658DA">
      <w:pPr>
        <w:pStyle w:val="Bibliography"/>
      </w:pPr>
      <w:r w:rsidRPr="0026124F">
        <w:t xml:space="preserve">17. </w:t>
      </w:r>
      <w:r w:rsidRPr="0026124F">
        <w:tab/>
        <w:t xml:space="preserve">Burwell, R.; James, N.; Johnson, F.; Webb, J.; Wilson, Y. Standardised Trunk Asymmetry Scores. A Study of Back Contour in Healthy School Children. </w:t>
      </w:r>
      <w:r w:rsidRPr="0026124F">
        <w:rPr>
          <w:i/>
          <w:iCs/>
        </w:rPr>
        <w:t>The Journal of Bone and Joint Surgery. British volume</w:t>
      </w:r>
      <w:r w:rsidRPr="0026124F">
        <w:t xml:space="preserve"> </w:t>
      </w:r>
      <w:r w:rsidRPr="0026124F">
        <w:rPr>
          <w:b/>
          <w:bCs/>
        </w:rPr>
        <w:t>1983</w:t>
      </w:r>
      <w:r w:rsidRPr="0026124F">
        <w:t xml:space="preserve">, </w:t>
      </w:r>
      <w:r w:rsidRPr="0026124F">
        <w:rPr>
          <w:i/>
          <w:iCs/>
        </w:rPr>
        <w:t>65-B</w:t>
      </w:r>
      <w:r w:rsidRPr="0026124F">
        <w:t>, 452–463, doi:10.1302/0301-620X.65B4.6874719.</w:t>
      </w:r>
    </w:p>
    <w:p w14:paraId="383A174F" w14:textId="77777777" w:rsidR="007658DA" w:rsidRPr="0026124F" w:rsidRDefault="007658DA" w:rsidP="007658DA">
      <w:pPr>
        <w:pStyle w:val="Bibliography"/>
      </w:pPr>
      <w:r w:rsidRPr="0026124F">
        <w:lastRenderedPageBreak/>
        <w:t xml:space="preserve">18. </w:t>
      </w:r>
      <w:r w:rsidRPr="0026124F">
        <w:tab/>
        <w:t xml:space="preserve">Jaremko, J.L.; Poncet, P.; Ronsky, J.; Harder, J.; Dansereau, J.; Labelle, H.; Zernicke, R.F. Indices of Torso Asymmetry Related to Spinal Deformity in Scoliosis. </w:t>
      </w:r>
      <w:r w:rsidRPr="0026124F">
        <w:rPr>
          <w:i/>
          <w:iCs/>
        </w:rPr>
        <w:t>Clinical Biomechanics</w:t>
      </w:r>
      <w:r w:rsidRPr="0026124F">
        <w:t xml:space="preserve"> </w:t>
      </w:r>
      <w:r w:rsidRPr="0026124F">
        <w:rPr>
          <w:b/>
          <w:bCs/>
        </w:rPr>
        <w:t>2002</w:t>
      </w:r>
      <w:r w:rsidRPr="0026124F">
        <w:t xml:space="preserve">, </w:t>
      </w:r>
      <w:r w:rsidRPr="0026124F">
        <w:rPr>
          <w:i/>
          <w:iCs/>
        </w:rPr>
        <w:t>17</w:t>
      </w:r>
      <w:r w:rsidRPr="0026124F">
        <w:t>, 559–568, doi:10.1016/S0268-0033(02)00099-2.</w:t>
      </w:r>
    </w:p>
    <w:p w14:paraId="279D0D6A" w14:textId="77777777" w:rsidR="007658DA" w:rsidRPr="0026124F" w:rsidRDefault="007658DA" w:rsidP="007658DA">
      <w:pPr>
        <w:pStyle w:val="Bibliography"/>
      </w:pPr>
      <w:r w:rsidRPr="0026124F">
        <w:t xml:space="preserve">19. </w:t>
      </w:r>
      <w:r w:rsidRPr="0026124F">
        <w:tab/>
        <w:t xml:space="preserve">Meyer, J.; Arnrich, B.; Schumm, J.; Troster, G. Design and Modeling of a Textile Pressure Sensor for Sitting Posture Classification. </w:t>
      </w:r>
      <w:r w:rsidRPr="0026124F">
        <w:rPr>
          <w:i/>
          <w:iCs/>
        </w:rPr>
        <w:t>IEEE Sensors J.</w:t>
      </w:r>
      <w:r w:rsidRPr="0026124F">
        <w:t xml:space="preserve"> </w:t>
      </w:r>
      <w:r w:rsidRPr="0026124F">
        <w:rPr>
          <w:b/>
          <w:bCs/>
        </w:rPr>
        <w:t>2010</w:t>
      </w:r>
      <w:r w:rsidRPr="0026124F">
        <w:t xml:space="preserve">, </w:t>
      </w:r>
      <w:r w:rsidRPr="0026124F">
        <w:rPr>
          <w:i/>
          <w:iCs/>
        </w:rPr>
        <w:t>10</w:t>
      </w:r>
      <w:r w:rsidRPr="0026124F">
        <w:t>, 1391–1398, doi:10.1109/JSEN.2009.2037330.</w:t>
      </w:r>
    </w:p>
    <w:p w14:paraId="4F185B92" w14:textId="77777777" w:rsidR="007658DA" w:rsidRPr="0026124F" w:rsidRDefault="007658DA" w:rsidP="007658DA">
      <w:pPr>
        <w:pStyle w:val="Bibliography"/>
      </w:pPr>
      <w:r w:rsidRPr="0026124F">
        <w:t xml:space="preserve">20. </w:t>
      </w:r>
      <w:r w:rsidRPr="0026124F">
        <w:tab/>
        <w:t xml:space="preserve">Partlow, A.; Gibson, C.; Kulon, J. 3D Posture Visualisation from Body Shape Measurements Using Physics Simulation, to Ascertain the Orientation of the Pelvis and Femurs in a Seated Position. </w:t>
      </w:r>
      <w:r w:rsidRPr="0026124F">
        <w:rPr>
          <w:i/>
          <w:iCs/>
        </w:rPr>
        <w:t>Computer Methods and Programs in Biomedicine</w:t>
      </w:r>
      <w:r w:rsidRPr="0026124F">
        <w:t xml:space="preserve"> </w:t>
      </w:r>
      <w:r w:rsidRPr="0026124F">
        <w:rPr>
          <w:b/>
          <w:bCs/>
        </w:rPr>
        <w:t>2021</w:t>
      </w:r>
      <w:r w:rsidRPr="0026124F">
        <w:t xml:space="preserve">, </w:t>
      </w:r>
      <w:r w:rsidRPr="0026124F">
        <w:rPr>
          <w:i/>
          <w:iCs/>
        </w:rPr>
        <w:t>198</w:t>
      </w:r>
      <w:r w:rsidRPr="0026124F">
        <w:t>, 105772, doi:10.1016/j.cmpb.2020.105772.</w:t>
      </w:r>
    </w:p>
    <w:p w14:paraId="747DD57D" w14:textId="77777777" w:rsidR="007658DA" w:rsidRPr="0026124F" w:rsidRDefault="007658DA" w:rsidP="007658DA">
      <w:pPr>
        <w:pStyle w:val="Bibliography"/>
      </w:pPr>
      <w:r w:rsidRPr="0026124F">
        <w:t xml:space="preserve">21. </w:t>
      </w:r>
      <w:r w:rsidRPr="0026124F">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Pr="0026124F" w:rsidRDefault="007658DA" w:rsidP="007658DA">
      <w:pPr>
        <w:pStyle w:val="Bibliography"/>
      </w:pPr>
      <w:r w:rsidRPr="0026124F">
        <w:t xml:space="preserve">22. </w:t>
      </w:r>
      <w:r w:rsidRPr="0026124F">
        <w:tab/>
        <w:t xml:space="preserve">Tan, H.Z.; Slivovsky, L.A.; Pentland, A. A Sensing Chair Using Pressure Distribution Sensors. </w:t>
      </w:r>
      <w:r w:rsidRPr="0026124F">
        <w:rPr>
          <w:i/>
          <w:iCs/>
        </w:rPr>
        <w:t>IEEE/ASME Trans. Mechatron.</w:t>
      </w:r>
      <w:r w:rsidRPr="0026124F">
        <w:t xml:space="preserve"> </w:t>
      </w:r>
      <w:r w:rsidRPr="0026124F">
        <w:rPr>
          <w:b/>
          <w:bCs/>
        </w:rPr>
        <w:t>2001</w:t>
      </w:r>
      <w:r w:rsidRPr="0026124F">
        <w:t xml:space="preserve">, </w:t>
      </w:r>
      <w:r w:rsidRPr="0026124F">
        <w:rPr>
          <w:i/>
          <w:iCs/>
        </w:rPr>
        <w:t>6</w:t>
      </w:r>
      <w:r w:rsidRPr="0026124F">
        <w:t>, 261–268, doi:10.1109/3516.951364.</w:t>
      </w:r>
    </w:p>
    <w:p w14:paraId="732448A9" w14:textId="77777777" w:rsidR="007658DA" w:rsidRPr="0026124F" w:rsidRDefault="007658DA" w:rsidP="007658DA">
      <w:pPr>
        <w:pStyle w:val="Bibliography"/>
      </w:pPr>
      <w:r w:rsidRPr="0026124F">
        <w:t xml:space="preserve">23. </w:t>
      </w:r>
      <w:r w:rsidRPr="0026124F">
        <w:tab/>
        <w:t xml:space="preserve">Slater, D.; Korakakis, V.; O’Sullivan, P.; Nolan, D.; O’Sullivan, K. “Sit Up Straight”: Time to Re-Evaluate. </w:t>
      </w:r>
      <w:r w:rsidRPr="0026124F">
        <w:rPr>
          <w:i/>
          <w:iCs/>
        </w:rPr>
        <w:t>J Orthop Sports Phys Ther</w:t>
      </w:r>
      <w:r w:rsidRPr="0026124F">
        <w:t xml:space="preserve"> </w:t>
      </w:r>
      <w:r w:rsidRPr="0026124F">
        <w:rPr>
          <w:b/>
          <w:bCs/>
        </w:rPr>
        <w:t>2019</w:t>
      </w:r>
      <w:r w:rsidRPr="0026124F">
        <w:t xml:space="preserve">, </w:t>
      </w:r>
      <w:r w:rsidRPr="0026124F">
        <w:rPr>
          <w:i/>
          <w:iCs/>
        </w:rPr>
        <w:t>49</w:t>
      </w:r>
      <w:r w:rsidRPr="0026124F">
        <w:t>, 562–564, doi:10.2519/jospt.2019.0610.</w:t>
      </w:r>
    </w:p>
    <w:p w14:paraId="5204644B" w14:textId="77777777" w:rsidR="007658DA" w:rsidRPr="0026124F" w:rsidRDefault="007658DA" w:rsidP="007658DA">
      <w:pPr>
        <w:pStyle w:val="Bibliography"/>
      </w:pPr>
      <w:r w:rsidRPr="0026124F">
        <w:t xml:space="preserve">24. </w:t>
      </w:r>
      <w:r w:rsidRPr="0026124F">
        <w:tab/>
        <w:t xml:space="preserve">Korakakis, V.; O’Sullivan, K.; O’Sullivan, P.B.; Evagelinou, V.; Sotiralis, Y.; Sideris, A.; Sakellariou, K.; Karanasios, S.; Giakas, G. Physiotherapist Perceptions of Optimal Sitting and Standing Posture. </w:t>
      </w:r>
      <w:r w:rsidRPr="0026124F">
        <w:rPr>
          <w:i/>
          <w:iCs/>
        </w:rPr>
        <w:t>Musculoskeletal Science and Practice</w:t>
      </w:r>
      <w:r w:rsidRPr="0026124F">
        <w:t xml:space="preserve"> </w:t>
      </w:r>
      <w:r w:rsidRPr="0026124F">
        <w:rPr>
          <w:b/>
          <w:bCs/>
        </w:rPr>
        <w:t>2019</w:t>
      </w:r>
      <w:r w:rsidRPr="0026124F">
        <w:t xml:space="preserve">, </w:t>
      </w:r>
      <w:r w:rsidRPr="0026124F">
        <w:rPr>
          <w:i/>
          <w:iCs/>
        </w:rPr>
        <w:t>39</w:t>
      </w:r>
      <w:r w:rsidRPr="0026124F">
        <w:t>, 24–31, doi:10.1016/j.msksp.2018.11.004.</w:t>
      </w:r>
    </w:p>
    <w:p w14:paraId="0D88767A" w14:textId="77777777" w:rsidR="007658DA" w:rsidRPr="0026124F" w:rsidRDefault="007658DA" w:rsidP="007658DA">
      <w:pPr>
        <w:pStyle w:val="Bibliography"/>
      </w:pPr>
      <w:r w:rsidRPr="0026124F">
        <w:t xml:space="preserve">25. </w:t>
      </w:r>
      <w:r w:rsidRPr="0026124F">
        <w:tab/>
        <w:t xml:space="preserve">Paredes-Madrid, L.; Matute, A.; Bareño, J.; Parra Vargas, C.; Gutierrez Velásquez, E. Underlying Physics of Conductive Polymer Composites and Force Sensing Resistors (FSRs). A Study on Creep Response and Dynamic Loading. </w:t>
      </w:r>
      <w:r w:rsidRPr="0026124F">
        <w:rPr>
          <w:i/>
          <w:iCs/>
        </w:rPr>
        <w:t>Materials</w:t>
      </w:r>
      <w:r w:rsidRPr="0026124F">
        <w:t xml:space="preserve"> </w:t>
      </w:r>
      <w:r w:rsidRPr="0026124F">
        <w:rPr>
          <w:b/>
          <w:bCs/>
        </w:rPr>
        <w:t>2017</w:t>
      </w:r>
      <w:r w:rsidRPr="0026124F">
        <w:t xml:space="preserve">, </w:t>
      </w:r>
      <w:r w:rsidRPr="0026124F">
        <w:rPr>
          <w:i/>
          <w:iCs/>
        </w:rPr>
        <w:t>10</w:t>
      </w:r>
      <w:r w:rsidRPr="0026124F">
        <w:t>, 1334, doi:10.3390/ma10111334.</w:t>
      </w:r>
    </w:p>
    <w:p w14:paraId="4735E902" w14:textId="77777777" w:rsidR="007658DA" w:rsidRPr="0026124F" w:rsidRDefault="007658DA" w:rsidP="007658DA">
      <w:pPr>
        <w:pStyle w:val="Bibliography"/>
      </w:pPr>
      <w:r w:rsidRPr="0026124F">
        <w:t xml:space="preserve">26. </w:t>
      </w:r>
      <w:r w:rsidRPr="0026124F">
        <w:tab/>
        <w:t>Sadun, A.S.; Jalani, J.; Sukor, J.A. Force Sensing Resistor (FSR): A Brief Overview and the Low-Cost Sensor for Active Compliance Control.; Jiang, X., Chen, G., Capi, G., Ishll, C., Eds.; Tokyo, Japan, July 11 2016; p. 1001112.</w:t>
      </w:r>
    </w:p>
    <w:p w14:paraId="7A38BE86" w14:textId="77777777" w:rsidR="007658DA" w:rsidRPr="0026124F" w:rsidRDefault="007658DA" w:rsidP="007658DA">
      <w:pPr>
        <w:pStyle w:val="Bibliography"/>
      </w:pPr>
      <w:r w:rsidRPr="0026124F">
        <w:t xml:space="preserve">27. </w:t>
      </w:r>
      <w:r w:rsidRPr="0026124F">
        <w:tab/>
        <w:t xml:space="preserve">Velásquez, E.I.G.; Gómez, V.; Paredes-Madrid, L.; Colorado, H.A. Error Compensation in Force Sensing Resistors. </w:t>
      </w:r>
      <w:r w:rsidRPr="0026124F">
        <w:rPr>
          <w:i/>
          <w:iCs/>
        </w:rPr>
        <w:t>Sensing and Bio-Sensing Research</w:t>
      </w:r>
      <w:r w:rsidRPr="0026124F">
        <w:t xml:space="preserve"> </w:t>
      </w:r>
      <w:r w:rsidRPr="0026124F">
        <w:rPr>
          <w:b/>
          <w:bCs/>
        </w:rPr>
        <w:t>2019</w:t>
      </w:r>
      <w:r w:rsidRPr="0026124F">
        <w:t xml:space="preserve">, </w:t>
      </w:r>
      <w:r w:rsidRPr="0026124F">
        <w:rPr>
          <w:i/>
          <w:iCs/>
        </w:rPr>
        <w:t>26</w:t>
      </w:r>
      <w:r w:rsidRPr="0026124F">
        <w:t>, 100300, doi:10.1016/j.sbsr.2019.100300.</w:t>
      </w:r>
    </w:p>
    <w:p w14:paraId="6DF221D9" w14:textId="77777777" w:rsidR="007658DA" w:rsidRPr="0026124F" w:rsidRDefault="007658DA" w:rsidP="007658DA">
      <w:pPr>
        <w:pStyle w:val="Bibliography"/>
      </w:pPr>
      <w:r w:rsidRPr="0026124F">
        <w:t xml:space="preserve">28. </w:t>
      </w:r>
      <w:r w:rsidRPr="0026124F">
        <w:tab/>
        <w:t>Ohmite Ohmite FSR Series Integration Guide: Force Sensing Resistor 2018.</w:t>
      </w:r>
    </w:p>
    <w:p w14:paraId="7D0975BE" w14:textId="77777777" w:rsidR="007658DA" w:rsidRPr="0026124F" w:rsidRDefault="007658DA" w:rsidP="007658DA">
      <w:pPr>
        <w:pStyle w:val="Bibliography"/>
      </w:pPr>
      <w:r w:rsidRPr="0026124F">
        <w:t xml:space="preserve">29. </w:t>
      </w:r>
      <w:r w:rsidRPr="0026124F">
        <w:tab/>
        <w:t>Interlink Electronics FSR 402 Data Sheet.</w:t>
      </w:r>
    </w:p>
    <w:p w14:paraId="6EF6FA39" w14:textId="77777777" w:rsidR="007658DA" w:rsidRPr="0026124F" w:rsidRDefault="007658DA" w:rsidP="007658DA">
      <w:pPr>
        <w:pStyle w:val="Bibliography"/>
      </w:pPr>
      <w:r w:rsidRPr="0026124F">
        <w:t xml:space="preserve">30. </w:t>
      </w:r>
      <w:r w:rsidRPr="0026124F">
        <w:tab/>
        <w:t>Interlink Electronics FSR 406 Data Sheet.</w:t>
      </w:r>
    </w:p>
    <w:p w14:paraId="13EA54D2" w14:textId="77777777" w:rsidR="007658DA" w:rsidRPr="0026124F" w:rsidRDefault="007658DA" w:rsidP="007658DA">
      <w:pPr>
        <w:pStyle w:val="Bibliography"/>
      </w:pPr>
      <w:r w:rsidRPr="0026124F">
        <w:t xml:space="preserve">31. </w:t>
      </w:r>
      <w:r w:rsidRPr="0026124F">
        <w:tab/>
        <w:t xml:space="preserve">Pizarro, F.; Villavicencio, P.; Yunge, D.; Rodríguez, M.; Hermosilla, G.; Leiva, A. Easy-to-Build Textile Pressure Sensor. </w:t>
      </w:r>
      <w:r w:rsidRPr="0026124F">
        <w:rPr>
          <w:i/>
          <w:iCs/>
        </w:rPr>
        <w:t>Sensors</w:t>
      </w:r>
      <w:r w:rsidRPr="0026124F">
        <w:t xml:space="preserve"> </w:t>
      </w:r>
      <w:r w:rsidRPr="0026124F">
        <w:rPr>
          <w:b/>
          <w:bCs/>
        </w:rPr>
        <w:t>2018</w:t>
      </w:r>
      <w:r w:rsidRPr="0026124F">
        <w:t xml:space="preserve">, </w:t>
      </w:r>
      <w:r w:rsidRPr="0026124F">
        <w:rPr>
          <w:i/>
          <w:iCs/>
        </w:rPr>
        <w:t>18</w:t>
      </w:r>
      <w:r w:rsidRPr="0026124F">
        <w:t>, 1190, doi:10.3390/s18041190.</w:t>
      </w:r>
    </w:p>
    <w:p w14:paraId="1FC4B65C" w14:textId="77777777" w:rsidR="007658DA" w:rsidRPr="0026124F" w:rsidRDefault="007658DA" w:rsidP="007658DA">
      <w:pPr>
        <w:pStyle w:val="Bibliography"/>
      </w:pPr>
      <w:r w:rsidRPr="0026124F">
        <w:t xml:space="preserve">32. </w:t>
      </w:r>
      <w:r w:rsidRPr="0026124F">
        <w:tab/>
        <w:t xml:space="preserve">Martínez-Estrada, M.; Vuohijoki, T.; Poberznik, A.; Shaikh, A.; Virkki, J.; Gil, I.; Fernández-García, R. A Smart Chair to Monitor Sitting Posture by Capacitive Textile Sensors. </w:t>
      </w:r>
      <w:r w:rsidRPr="0026124F">
        <w:rPr>
          <w:i/>
          <w:iCs/>
        </w:rPr>
        <w:t>Materials</w:t>
      </w:r>
      <w:r w:rsidRPr="0026124F">
        <w:t xml:space="preserve"> </w:t>
      </w:r>
      <w:r w:rsidRPr="0026124F">
        <w:rPr>
          <w:b/>
          <w:bCs/>
        </w:rPr>
        <w:t>2023</w:t>
      </w:r>
      <w:r w:rsidRPr="0026124F">
        <w:t xml:space="preserve">, </w:t>
      </w:r>
      <w:r w:rsidRPr="0026124F">
        <w:rPr>
          <w:i/>
          <w:iCs/>
        </w:rPr>
        <w:t>16</w:t>
      </w:r>
      <w:r w:rsidRPr="0026124F">
        <w:t>, 4838, doi:10.3390/ma16134838.</w:t>
      </w:r>
    </w:p>
    <w:p w14:paraId="5894B87E" w14:textId="77777777" w:rsidR="007658DA" w:rsidRPr="0026124F" w:rsidRDefault="007658DA" w:rsidP="007658DA">
      <w:pPr>
        <w:pStyle w:val="Bibliography"/>
      </w:pPr>
      <w:r w:rsidRPr="0026124F">
        <w:t xml:space="preserve">33. </w:t>
      </w:r>
      <w:r w:rsidRPr="0026124F">
        <w:tab/>
        <w:t xml:space="preserve">Kim, M.; Kim, H.; Park, J.; Jee, K.-K.; Lim, J.A.; Park, M.-C. Real-Time Sitting Posture Correction System Based on Highly Durable and Washable Electronic Textile Pressure Sensors. </w:t>
      </w:r>
      <w:r w:rsidRPr="0026124F">
        <w:rPr>
          <w:i/>
          <w:iCs/>
        </w:rPr>
        <w:t>Sensors and Actuators A: Physical</w:t>
      </w:r>
      <w:r w:rsidRPr="0026124F">
        <w:t xml:space="preserve"> </w:t>
      </w:r>
      <w:r w:rsidRPr="0026124F">
        <w:rPr>
          <w:b/>
          <w:bCs/>
        </w:rPr>
        <w:t>2018</w:t>
      </w:r>
      <w:r w:rsidRPr="0026124F">
        <w:t xml:space="preserve">, </w:t>
      </w:r>
      <w:r w:rsidRPr="0026124F">
        <w:rPr>
          <w:i/>
          <w:iCs/>
        </w:rPr>
        <w:t>269</w:t>
      </w:r>
      <w:r w:rsidRPr="0026124F">
        <w:t>, 394–400, doi:10.1016/j.sna.2017.11.054.</w:t>
      </w:r>
    </w:p>
    <w:p w14:paraId="5C76A824" w14:textId="77777777" w:rsidR="007658DA" w:rsidRPr="0026124F" w:rsidRDefault="007658DA" w:rsidP="007658DA">
      <w:pPr>
        <w:pStyle w:val="Bibliography"/>
      </w:pPr>
      <w:r w:rsidRPr="0026124F">
        <w:t xml:space="preserve">34. </w:t>
      </w:r>
      <w:r w:rsidRPr="0026124F">
        <w:tab/>
        <w:t xml:space="preserve">Xu, W.; Huang, M.-C.; Amini, N.; He, L.; Sarrafzadeh, M. eCushion: A Textile Pressure Sensor Array Design and Calibration for Sitting Posture Analysis. </w:t>
      </w:r>
      <w:r w:rsidRPr="0026124F">
        <w:rPr>
          <w:i/>
          <w:iCs/>
        </w:rPr>
        <w:t>IEEE Sensors J.</w:t>
      </w:r>
      <w:r w:rsidRPr="0026124F">
        <w:t xml:space="preserve"> </w:t>
      </w:r>
      <w:r w:rsidRPr="0026124F">
        <w:rPr>
          <w:b/>
          <w:bCs/>
        </w:rPr>
        <w:t>2013</w:t>
      </w:r>
      <w:r w:rsidRPr="0026124F">
        <w:t xml:space="preserve">, </w:t>
      </w:r>
      <w:r w:rsidRPr="0026124F">
        <w:rPr>
          <w:i/>
          <w:iCs/>
        </w:rPr>
        <w:t>13</w:t>
      </w:r>
      <w:r w:rsidRPr="0026124F">
        <w:t>, 3926–3934, doi:10.1109/JSEN.2013.2259589.</w:t>
      </w:r>
    </w:p>
    <w:p w14:paraId="4F1D5C45" w14:textId="77777777" w:rsidR="007658DA" w:rsidRPr="0026124F" w:rsidRDefault="007658DA" w:rsidP="007658DA">
      <w:pPr>
        <w:pStyle w:val="Bibliography"/>
      </w:pPr>
      <w:r w:rsidRPr="0026124F">
        <w:t xml:space="preserve">35. </w:t>
      </w:r>
      <w:r w:rsidRPr="0026124F">
        <w:tab/>
        <w:t xml:space="preserve">Kamble, V.; shinde, V.D.; Kittur, J.K. Overview of Load Cells. </w:t>
      </w:r>
      <w:r w:rsidRPr="0026124F">
        <w:rPr>
          <w:i/>
          <w:iCs/>
        </w:rPr>
        <w:t>Journal of Mechanical and Mechanics Engineering 6.3</w:t>
      </w:r>
      <w:r w:rsidRPr="0026124F">
        <w:t xml:space="preserve"> </w:t>
      </w:r>
      <w:r w:rsidRPr="0026124F">
        <w:rPr>
          <w:b/>
          <w:bCs/>
        </w:rPr>
        <w:t>2020</w:t>
      </w:r>
      <w:r w:rsidRPr="0026124F">
        <w:t>, 22–29.</w:t>
      </w:r>
    </w:p>
    <w:p w14:paraId="3469B230" w14:textId="77777777" w:rsidR="007658DA" w:rsidRPr="0026124F" w:rsidRDefault="007658DA" w:rsidP="007658DA">
      <w:pPr>
        <w:pStyle w:val="Bibliography"/>
      </w:pPr>
      <w:r w:rsidRPr="0026124F">
        <w:t xml:space="preserve">36. </w:t>
      </w:r>
      <w:r w:rsidRPr="0026124F">
        <w:tab/>
        <w:t xml:space="preserve">Roh, J.; Park, H.; Lee, K.; Hyeong, J.; Kim, S.; Lee, B. Sitting Posture Monitoring System Based on a Low-Cost Load Cell Using Machine Learning. </w:t>
      </w:r>
      <w:r w:rsidRPr="0026124F">
        <w:rPr>
          <w:i/>
          <w:iCs/>
        </w:rPr>
        <w:t>Sensors</w:t>
      </w:r>
      <w:r w:rsidRPr="0026124F">
        <w:t xml:space="preserve"> </w:t>
      </w:r>
      <w:r w:rsidRPr="0026124F">
        <w:rPr>
          <w:b/>
          <w:bCs/>
        </w:rPr>
        <w:t>2018</w:t>
      </w:r>
      <w:r w:rsidRPr="0026124F">
        <w:t xml:space="preserve">, </w:t>
      </w:r>
      <w:r w:rsidRPr="0026124F">
        <w:rPr>
          <w:i/>
          <w:iCs/>
        </w:rPr>
        <w:t>18</w:t>
      </w:r>
      <w:r w:rsidRPr="0026124F">
        <w:t>, 208, doi:10.3390/s18010208.</w:t>
      </w:r>
    </w:p>
    <w:p w14:paraId="55E59D39" w14:textId="77777777" w:rsidR="007658DA" w:rsidRPr="0026124F" w:rsidRDefault="007658DA" w:rsidP="007658DA">
      <w:pPr>
        <w:pStyle w:val="Bibliography"/>
      </w:pPr>
      <w:r w:rsidRPr="0026124F">
        <w:lastRenderedPageBreak/>
        <w:t xml:space="preserve">37. </w:t>
      </w:r>
      <w:r w:rsidRPr="0026124F">
        <w:tab/>
        <w:t xml:space="preserve">Pereira, L.; Plácido Da Silva, H. A Novel Smart Chair System for Posture Classification and Invisible ECG Monitoring. </w:t>
      </w:r>
      <w:r w:rsidRPr="0026124F">
        <w:rPr>
          <w:i/>
          <w:iCs/>
        </w:rPr>
        <w:t>Sensors</w:t>
      </w:r>
      <w:r w:rsidRPr="0026124F">
        <w:t xml:space="preserve"> </w:t>
      </w:r>
      <w:r w:rsidRPr="0026124F">
        <w:rPr>
          <w:b/>
          <w:bCs/>
        </w:rPr>
        <w:t>2023</w:t>
      </w:r>
      <w:r w:rsidRPr="0026124F">
        <w:t xml:space="preserve">, </w:t>
      </w:r>
      <w:r w:rsidRPr="0026124F">
        <w:rPr>
          <w:i/>
          <w:iCs/>
        </w:rPr>
        <w:t>23</w:t>
      </w:r>
      <w:r w:rsidRPr="0026124F">
        <w:t>, 719, doi:10.3390/s23020719.</w:t>
      </w:r>
    </w:p>
    <w:p w14:paraId="64CD7FFA" w14:textId="77777777" w:rsidR="007658DA" w:rsidRPr="0026124F" w:rsidRDefault="007658DA" w:rsidP="007658DA">
      <w:pPr>
        <w:pStyle w:val="Bibliography"/>
      </w:pPr>
      <w:r w:rsidRPr="0026124F">
        <w:t xml:space="preserve">38. </w:t>
      </w:r>
      <w:r w:rsidRPr="0026124F">
        <w:tab/>
        <w:t xml:space="preserve">Sreejan, A.; Narayan, Y.S. A Review on Applications of Flex Sensors. </w:t>
      </w:r>
      <w:r w:rsidRPr="0026124F">
        <w:rPr>
          <w:i/>
          <w:iCs/>
        </w:rPr>
        <w:t>International Journal of Emerging Technology and Advanced Engineering</w:t>
      </w:r>
      <w:r w:rsidRPr="0026124F">
        <w:t xml:space="preserve"> </w:t>
      </w:r>
      <w:r w:rsidRPr="0026124F">
        <w:rPr>
          <w:b/>
          <w:bCs/>
        </w:rPr>
        <w:t>2017</w:t>
      </w:r>
      <w:r w:rsidRPr="0026124F">
        <w:t xml:space="preserve">, </w:t>
      </w:r>
      <w:r w:rsidRPr="0026124F">
        <w:rPr>
          <w:i/>
          <w:iCs/>
        </w:rPr>
        <w:t>7</w:t>
      </w:r>
      <w:r w:rsidRPr="0026124F">
        <w:t>, 97–100.</w:t>
      </w:r>
    </w:p>
    <w:p w14:paraId="3AB385B8" w14:textId="77777777" w:rsidR="007658DA" w:rsidRPr="0026124F" w:rsidRDefault="007658DA" w:rsidP="007658DA">
      <w:pPr>
        <w:pStyle w:val="Bibliography"/>
      </w:pPr>
      <w:r w:rsidRPr="0026124F">
        <w:t xml:space="preserve">39. </w:t>
      </w:r>
      <w:r w:rsidRPr="0026124F">
        <w:tab/>
        <w:t>SpectraSymbol Flex Sensor Data Sheet 2014.</w:t>
      </w:r>
    </w:p>
    <w:p w14:paraId="141DACE7" w14:textId="77777777" w:rsidR="007658DA" w:rsidRPr="0026124F" w:rsidRDefault="007658DA" w:rsidP="007658DA">
      <w:pPr>
        <w:pStyle w:val="Bibliography"/>
      </w:pPr>
      <w:r w:rsidRPr="0026124F">
        <w:t xml:space="preserve">40. </w:t>
      </w:r>
      <w:r w:rsidRPr="0026124F">
        <w:tab/>
        <w:t>SpectraSymbol Flex Sensor 2.2.</w:t>
      </w:r>
    </w:p>
    <w:p w14:paraId="517ED137" w14:textId="77777777" w:rsidR="007658DA" w:rsidRPr="0026124F" w:rsidRDefault="007658DA" w:rsidP="007658DA">
      <w:pPr>
        <w:pStyle w:val="Bibliography"/>
      </w:pPr>
      <w:r w:rsidRPr="0026124F">
        <w:t xml:space="preserve">41. </w:t>
      </w:r>
      <w:r w:rsidRPr="0026124F">
        <w:tab/>
        <w:t xml:space="preserve">Hu, Q.; Tang, X.; Tang, W. A Smart Chair Sitting Posture Recognition System Using Flex Sensors and FPGA Implemented Artificial Neural Network. </w:t>
      </w:r>
      <w:r w:rsidRPr="0026124F">
        <w:rPr>
          <w:i/>
          <w:iCs/>
        </w:rPr>
        <w:t>IEEE Sensors J.</w:t>
      </w:r>
      <w:r w:rsidRPr="0026124F">
        <w:t xml:space="preserve"> </w:t>
      </w:r>
      <w:r w:rsidRPr="0026124F">
        <w:rPr>
          <w:b/>
          <w:bCs/>
        </w:rPr>
        <w:t>2020</w:t>
      </w:r>
      <w:r w:rsidRPr="0026124F">
        <w:t xml:space="preserve">, </w:t>
      </w:r>
      <w:r w:rsidRPr="0026124F">
        <w:rPr>
          <w:i/>
          <w:iCs/>
        </w:rPr>
        <w:t>20</w:t>
      </w:r>
      <w:r w:rsidRPr="0026124F">
        <w:t>, 8007–8016, doi:10.1109/JSEN.2020.2980207.</w:t>
      </w:r>
    </w:p>
    <w:p w14:paraId="092D06C5" w14:textId="77777777" w:rsidR="007658DA" w:rsidRPr="0026124F" w:rsidRDefault="007658DA" w:rsidP="007658DA">
      <w:pPr>
        <w:pStyle w:val="Bibliography"/>
      </w:pPr>
      <w:r w:rsidRPr="0026124F">
        <w:t xml:space="preserve">42. </w:t>
      </w:r>
      <w:r w:rsidRPr="0026124F">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Pr="0026124F" w:rsidRDefault="007658DA" w:rsidP="007658DA">
      <w:pPr>
        <w:pStyle w:val="Bibliography"/>
      </w:pPr>
      <w:r w:rsidRPr="0026124F">
        <w:t xml:space="preserve">43. </w:t>
      </w:r>
      <w:r w:rsidRPr="0026124F">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Pr="0026124F" w:rsidRDefault="007658DA" w:rsidP="007658DA">
      <w:pPr>
        <w:pStyle w:val="Bibliography"/>
      </w:pPr>
      <w:r w:rsidRPr="0026124F">
        <w:t xml:space="preserve">44. </w:t>
      </w:r>
      <w:r w:rsidRPr="0026124F">
        <w:tab/>
        <w:t xml:space="preserve">Chen, K. Sitting Posture Recognition Based on OpenPose. </w:t>
      </w:r>
      <w:r w:rsidRPr="0026124F">
        <w:rPr>
          <w:i/>
          <w:iCs/>
        </w:rPr>
        <w:t>IOP Conf. Ser.: Mater. Sci. Eng.</w:t>
      </w:r>
      <w:r w:rsidRPr="0026124F">
        <w:t xml:space="preserve"> </w:t>
      </w:r>
      <w:r w:rsidRPr="0026124F">
        <w:rPr>
          <w:b/>
          <w:bCs/>
        </w:rPr>
        <w:t>2019</w:t>
      </w:r>
      <w:r w:rsidRPr="0026124F">
        <w:t xml:space="preserve">, </w:t>
      </w:r>
      <w:r w:rsidRPr="0026124F">
        <w:rPr>
          <w:i/>
          <w:iCs/>
        </w:rPr>
        <w:t>677</w:t>
      </w:r>
      <w:r w:rsidRPr="0026124F">
        <w:t>, 032057, doi:10.1088/1757-899X/677/3/032057.</w:t>
      </w:r>
    </w:p>
    <w:p w14:paraId="56A888F9" w14:textId="77777777" w:rsidR="007658DA" w:rsidRPr="0026124F" w:rsidRDefault="007658DA" w:rsidP="007658DA">
      <w:pPr>
        <w:pStyle w:val="Bibliography"/>
      </w:pPr>
      <w:r w:rsidRPr="0026124F">
        <w:t xml:space="preserve">45. </w:t>
      </w:r>
      <w:r w:rsidRPr="0026124F">
        <w:tab/>
        <w:t xml:space="preserve">Ma, C.; Li, W.; Gravina, R.; Du, J.; Li, Q.; Fortino, G. Smart Cushion-Based Activity Recognition: Prompting Users to Maintain a Healthy Seated Posture. </w:t>
      </w:r>
      <w:r w:rsidRPr="0026124F">
        <w:rPr>
          <w:i/>
          <w:iCs/>
        </w:rPr>
        <w:t>IEEE Syst. Man Cybern. Mag.</w:t>
      </w:r>
      <w:r w:rsidRPr="0026124F">
        <w:t xml:space="preserve"> </w:t>
      </w:r>
      <w:r w:rsidRPr="0026124F">
        <w:rPr>
          <w:b/>
          <w:bCs/>
        </w:rPr>
        <w:t>2020</w:t>
      </w:r>
      <w:r w:rsidRPr="0026124F">
        <w:t xml:space="preserve">, </w:t>
      </w:r>
      <w:r w:rsidRPr="0026124F">
        <w:rPr>
          <w:i/>
          <w:iCs/>
        </w:rPr>
        <w:t>6</w:t>
      </w:r>
      <w:r w:rsidRPr="0026124F">
        <w:t>, 6–14, doi:10.1109/MSMC.2019.2962226.</w:t>
      </w:r>
    </w:p>
    <w:p w14:paraId="1A9B9BBD" w14:textId="77777777" w:rsidR="007658DA" w:rsidRPr="0026124F" w:rsidRDefault="007658DA" w:rsidP="007658DA">
      <w:pPr>
        <w:pStyle w:val="Bibliography"/>
      </w:pPr>
      <w:r w:rsidRPr="0026124F">
        <w:t xml:space="preserve">46. </w:t>
      </w:r>
      <w:r w:rsidRPr="0026124F">
        <w:tab/>
        <w:t xml:space="preserve">Huang, M.; Gibson, I.; Yang, R. Smart Chair for Monitoring of Sitting Behavior. </w:t>
      </w:r>
      <w:r w:rsidRPr="0026124F">
        <w:rPr>
          <w:i/>
          <w:iCs/>
        </w:rPr>
        <w:t>KEG</w:t>
      </w:r>
      <w:r w:rsidRPr="0026124F">
        <w:t xml:space="preserve"> </w:t>
      </w:r>
      <w:r w:rsidRPr="0026124F">
        <w:rPr>
          <w:b/>
          <w:bCs/>
        </w:rPr>
        <w:t>2017</w:t>
      </w:r>
      <w:r w:rsidRPr="0026124F">
        <w:t xml:space="preserve">, </w:t>
      </w:r>
      <w:r w:rsidRPr="0026124F">
        <w:rPr>
          <w:i/>
          <w:iCs/>
        </w:rPr>
        <w:t>2</w:t>
      </w:r>
      <w:r w:rsidRPr="0026124F">
        <w:t>, 274, doi:10.18502/keg.v2i2.626.</w:t>
      </w:r>
    </w:p>
    <w:p w14:paraId="5EB26EFC" w14:textId="77777777" w:rsidR="007658DA" w:rsidRPr="0026124F" w:rsidRDefault="007658DA" w:rsidP="007658DA">
      <w:pPr>
        <w:pStyle w:val="Bibliography"/>
      </w:pPr>
      <w:r w:rsidRPr="0026124F">
        <w:t xml:space="preserve">47. </w:t>
      </w:r>
      <w:r w:rsidRPr="0026124F">
        <w:tab/>
        <w:t xml:space="preserve">Kim, Y.; Son, Y.; Kim, W.; Jin, B.; Yun, M. Classification of Children’s Sitting Postures Using Machine Learning Algorithms. </w:t>
      </w:r>
      <w:r w:rsidRPr="0026124F">
        <w:rPr>
          <w:i/>
          <w:iCs/>
        </w:rPr>
        <w:t>Applied Sciences</w:t>
      </w:r>
      <w:r w:rsidRPr="0026124F">
        <w:t xml:space="preserve"> </w:t>
      </w:r>
      <w:r w:rsidRPr="0026124F">
        <w:rPr>
          <w:b/>
          <w:bCs/>
        </w:rPr>
        <w:t>2018</w:t>
      </w:r>
      <w:r w:rsidRPr="0026124F">
        <w:t xml:space="preserve">, </w:t>
      </w:r>
      <w:r w:rsidRPr="0026124F">
        <w:rPr>
          <w:i/>
          <w:iCs/>
        </w:rPr>
        <w:t>8</w:t>
      </w:r>
      <w:r w:rsidRPr="0026124F">
        <w:t>, 1280, doi:10.3390/app8081280.</w:t>
      </w:r>
    </w:p>
    <w:p w14:paraId="7E58A4C4" w14:textId="77777777" w:rsidR="007658DA" w:rsidRPr="0026124F" w:rsidRDefault="007658DA" w:rsidP="007658DA">
      <w:pPr>
        <w:pStyle w:val="Bibliography"/>
      </w:pPr>
      <w:r w:rsidRPr="0026124F">
        <w:t xml:space="preserve">48. </w:t>
      </w:r>
      <w:r w:rsidRPr="0026124F">
        <w:tab/>
        <w:t xml:space="preserve">Cai, W.; Zhao, D.; Zhang, M.; Xu, Y.; Li, Z. Improved Self-Organizing Map-Based Unsupervised Learning Algorithm for Sitting Posture Recognition System. </w:t>
      </w:r>
      <w:r w:rsidRPr="0026124F">
        <w:rPr>
          <w:i/>
          <w:iCs/>
        </w:rPr>
        <w:t>Sensors</w:t>
      </w:r>
      <w:r w:rsidRPr="0026124F">
        <w:t xml:space="preserve"> </w:t>
      </w:r>
      <w:r w:rsidRPr="0026124F">
        <w:rPr>
          <w:b/>
          <w:bCs/>
        </w:rPr>
        <w:t>2021</w:t>
      </w:r>
      <w:r w:rsidRPr="0026124F">
        <w:t xml:space="preserve">, </w:t>
      </w:r>
      <w:r w:rsidRPr="0026124F">
        <w:rPr>
          <w:i/>
          <w:iCs/>
        </w:rPr>
        <w:t>21</w:t>
      </w:r>
      <w:r w:rsidRPr="0026124F">
        <w:t>, 6246, doi:10.3390/s21186246.</w:t>
      </w:r>
    </w:p>
    <w:p w14:paraId="29B5F0A3" w14:textId="77777777" w:rsidR="007658DA" w:rsidRPr="0026124F" w:rsidRDefault="007658DA" w:rsidP="007658DA">
      <w:pPr>
        <w:pStyle w:val="Bibliography"/>
      </w:pPr>
      <w:r w:rsidRPr="0026124F">
        <w:t xml:space="preserve">49.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43DD5363" w14:textId="77777777" w:rsidR="007658DA" w:rsidRPr="0026124F" w:rsidRDefault="007658DA" w:rsidP="007658DA">
      <w:pPr>
        <w:pStyle w:val="Bibliography"/>
      </w:pPr>
      <w:r w:rsidRPr="0026124F">
        <w:t xml:space="preserve">50. </w:t>
      </w:r>
      <w:r w:rsidRPr="0026124F">
        <w:tab/>
        <w:t xml:space="preserve">Ahmad, J.; Sidén, J.; Andersson, H. A Proposal of Implementation of Sitting Posture Monitoring System for Wheelchair Utilizing Machine Learning Methods. </w:t>
      </w:r>
      <w:r w:rsidRPr="0026124F">
        <w:rPr>
          <w:i/>
          <w:iCs/>
        </w:rPr>
        <w:t>Sensors</w:t>
      </w:r>
      <w:r w:rsidRPr="0026124F">
        <w:t xml:space="preserve"> </w:t>
      </w:r>
      <w:r w:rsidRPr="0026124F">
        <w:rPr>
          <w:b/>
          <w:bCs/>
        </w:rPr>
        <w:t>2021</w:t>
      </w:r>
      <w:r w:rsidRPr="0026124F">
        <w:t xml:space="preserve">, </w:t>
      </w:r>
      <w:r w:rsidRPr="0026124F">
        <w:rPr>
          <w:i/>
          <w:iCs/>
        </w:rPr>
        <w:t>21</w:t>
      </w:r>
      <w:r w:rsidRPr="0026124F">
        <w:t>, 6349, doi:10.3390/s21196349.</w:t>
      </w:r>
    </w:p>
    <w:p w14:paraId="1CD4E352" w14:textId="77777777" w:rsidR="007658DA" w:rsidRPr="0026124F" w:rsidRDefault="007658DA" w:rsidP="007658DA">
      <w:pPr>
        <w:pStyle w:val="Bibliography"/>
      </w:pPr>
      <w:r w:rsidRPr="0026124F">
        <w:t xml:space="preserve">51. </w:t>
      </w:r>
      <w:r w:rsidRPr="0026124F">
        <w:tab/>
        <w:t xml:space="preserve">Wang, J.; Hafidh, B.; Dong, H.; El Saddik, A. Sitting Posture Recognition Using a Spiking Neural Network. </w:t>
      </w:r>
      <w:r w:rsidRPr="0026124F">
        <w:rPr>
          <w:i/>
          <w:iCs/>
        </w:rPr>
        <w:t>IEEE Sensors J.</w:t>
      </w:r>
      <w:r w:rsidRPr="0026124F">
        <w:t xml:space="preserve"> </w:t>
      </w:r>
      <w:r w:rsidRPr="0026124F">
        <w:rPr>
          <w:b/>
          <w:bCs/>
        </w:rPr>
        <w:t>2021</w:t>
      </w:r>
      <w:r w:rsidRPr="0026124F">
        <w:t xml:space="preserve">, </w:t>
      </w:r>
      <w:r w:rsidRPr="0026124F">
        <w:rPr>
          <w:i/>
          <w:iCs/>
        </w:rPr>
        <w:t>21</w:t>
      </w:r>
      <w:r w:rsidRPr="0026124F">
        <w:t>, 1779–1786, doi:10.1109/JSEN.2020.3016611.</w:t>
      </w:r>
    </w:p>
    <w:p w14:paraId="2E2178E9" w14:textId="77777777" w:rsidR="007658DA" w:rsidRPr="0026124F" w:rsidRDefault="007658DA" w:rsidP="007658DA">
      <w:pPr>
        <w:pStyle w:val="Bibliography"/>
      </w:pPr>
      <w:r w:rsidRPr="0026124F">
        <w:t xml:space="preserve">52. </w:t>
      </w:r>
      <w:r w:rsidRPr="0026124F">
        <w:tab/>
        <w:t xml:space="preserve">Fan, Z.; Hu, X.; Chen, W.-M.; Zhang, D.-W.; Ma, X. A Deep Learning Based 2-Dimensional Hip Pressure Signals Analysis Method for Sitting Posture Recognition. </w:t>
      </w:r>
      <w:r w:rsidRPr="0026124F">
        <w:rPr>
          <w:i/>
          <w:iCs/>
        </w:rPr>
        <w:t>Biomedical Signal Processing and Control</w:t>
      </w:r>
      <w:r w:rsidRPr="0026124F">
        <w:t xml:space="preserve"> </w:t>
      </w:r>
      <w:r w:rsidRPr="0026124F">
        <w:rPr>
          <w:b/>
          <w:bCs/>
        </w:rPr>
        <w:t>2022</w:t>
      </w:r>
      <w:r w:rsidRPr="0026124F">
        <w:t xml:space="preserve">, </w:t>
      </w:r>
      <w:r w:rsidRPr="0026124F">
        <w:rPr>
          <w:i/>
          <w:iCs/>
        </w:rPr>
        <w:t>73</w:t>
      </w:r>
      <w:r w:rsidRPr="0026124F">
        <w:t>, 103432, doi:10.1016/j.bspc.2021.103432.</w:t>
      </w:r>
    </w:p>
    <w:p w14:paraId="55285E5B" w14:textId="77777777" w:rsidR="007658DA" w:rsidRPr="0026124F" w:rsidRDefault="007658DA" w:rsidP="007658DA">
      <w:pPr>
        <w:pStyle w:val="Bibliography"/>
      </w:pPr>
      <w:r w:rsidRPr="0026124F">
        <w:t xml:space="preserve">53. </w:t>
      </w:r>
      <w:r w:rsidRPr="0026124F">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Pr="0026124F" w:rsidRDefault="007658DA" w:rsidP="007658DA">
      <w:pPr>
        <w:pStyle w:val="Bibliography"/>
      </w:pPr>
      <w:r w:rsidRPr="0026124F">
        <w:t xml:space="preserve">54. </w:t>
      </w:r>
      <w:r w:rsidRPr="0026124F">
        <w:tab/>
        <w:t xml:space="preserve">Tsai, M.-C.; Chu, E.T.-H.; Lee, C.-R. An Automated Sitting Posture Recognition System Utilizing Pressure Sensors. </w:t>
      </w:r>
      <w:r w:rsidRPr="0026124F">
        <w:rPr>
          <w:i/>
          <w:iCs/>
        </w:rPr>
        <w:t>Sensors</w:t>
      </w:r>
      <w:r w:rsidRPr="0026124F">
        <w:t xml:space="preserve"> </w:t>
      </w:r>
      <w:r w:rsidRPr="0026124F">
        <w:rPr>
          <w:b/>
          <w:bCs/>
        </w:rPr>
        <w:t>2023</w:t>
      </w:r>
      <w:r w:rsidRPr="0026124F">
        <w:t xml:space="preserve">, </w:t>
      </w:r>
      <w:r w:rsidRPr="0026124F">
        <w:rPr>
          <w:i/>
          <w:iCs/>
        </w:rPr>
        <w:t>23</w:t>
      </w:r>
      <w:r w:rsidRPr="0026124F">
        <w:t>, 5894, doi:10.3390/s23135894.</w:t>
      </w:r>
    </w:p>
    <w:p w14:paraId="30310D80" w14:textId="77777777" w:rsidR="007658DA" w:rsidRPr="0026124F" w:rsidRDefault="007658DA" w:rsidP="007658DA">
      <w:pPr>
        <w:pStyle w:val="Bibliography"/>
      </w:pPr>
      <w:r w:rsidRPr="0026124F">
        <w:lastRenderedPageBreak/>
        <w:t xml:space="preserve">55. </w:t>
      </w:r>
      <w:r w:rsidRPr="0026124F">
        <w:tab/>
        <w:t xml:space="preserve">Aminosharieh Najafi, T.; Abramo, A.; Kyamakya, K.; Affanni, A. Development of a Smart Chair Sensors System and Classification of Sitting Postures with Deep Learning Algorithms. </w:t>
      </w:r>
      <w:r w:rsidRPr="0026124F">
        <w:rPr>
          <w:i/>
          <w:iCs/>
        </w:rPr>
        <w:t>Sensors</w:t>
      </w:r>
      <w:r w:rsidRPr="0026124F">
        <w:t xml:space="preserve"> </w:t>
      </w:r>
      <w:r w:rsidRPr="0026124F">
        <w:rPr>
          <w:b/>
          <w:bCs/>
        </w:rPr>
        <w:t>2022</w:t>
      </w:r>
      <w:r w:rsidRPr="0026124F">
        <w:t xml:space="preserve">, </w:t>
      </w:r>
      <w:r w:rsidRPr="0026124F">
        <w:rPr>
          <w:i/>
          <w:iCs/>
        </w:rPr>
        <w:t>22</w:t>
      </w:r>
      <w:r w:rsidRPr="0026124F">
        <w:t>, 5585, doi:10.3390/s22155585.</w:t>
      </w:r>
    </w:p>
    <w:p w14:paraId="64DFBF17" w14:textId="77777777" w:rsidR="007658DA" w:rsidRPr="0026124F" w:rsidRDefault="007658DA" w:rsidP="007658DA">
      <w:pPr>
        <w:pStyle w:val="Bibliography"/>
      </w:pPr>
      <w:r w:rsidRPr="0026124F">
        <w:t xml:space="preserve">56. </w:t>
      </w:r>
      <w:r w:rsidRPr="0026124F">
        <w:tab/>
        <w:t xml:space="preserve">Luna-Perejón, F.; Montes-Sánchez, J.M.; Durán-López, L.; Vazquez-Baeza, A.; Beasley-Bohórquez, I.; Sevillano-Ramos, J.L. IoT Device for Sitting Posture Classification Using Artificial Neural Networks. </w:t>
      </w:r>
      <w:r w:rsidRPr="0026124F">
        <w:rPr>
          <w:i/>
          <w:iCs/>
        </w:rPr>
        <w:t>Electronics</w:t>
      </w:r>
      <w:r w:rsidRPr="0026124F">
        <w:t xml:space="preserve"> </w:t>
      </w:r>
      <w:r w:rsidRPr="0026124F">
        <w:rPr>
          <w:b/>
          <w:bCs/>
        </w:rPr>
        <w:t>2021</w:t>
      </w:r>
      <w:r w:rsidRPr="0026124F">
        <w:t xml:space="preserve">, </w:t>
      </w:r>
      <w:r w:rsidRPr="0026124F">
        <w:rPr>
          <w:i/>
          <w:iCs/>
        </w:rPr>
        <w:t>10</w:t>
      </w:r>
      <w:r w:rsidRPr="0026124F">
        <w:t>, 1825, doi:10.3390/electronics10151825.</w:t>
      </w:r>
    </w:p>
    <w:p w14:paraId="76B2BC27" w14:textId="77777777" w:rsidR="007658DA" w:rsidRPr="0026124F" w:rsidRDefault="007658DA" w:rsidP="007658DA">
      <w:pPr>
        <w:pStyle w:val="Bibliography"/>
      </w:pPr>
      <w:r w:rsidRPr="0026124F">
        <w:t xml:space="preserve">57. </w:t>
      </w:r>
      <w:r w:rsidRPr="0026124F">
        <w:tab/>
        <w:t xml:space="preserve">Matuska, S.; Paralic, M.; Hudec, R. A Smart System for Sitting Posture Detection Based on Force Sensors and Mobile Application. </w:t>
      </w:r>
      <w:r w:rsidRPr="0026124F">
        <w:rPr>
          <w:i/>
          <w:iCs/>
        </w:rPr>
        <w:t>Mobile Information Systems</w:t>
      </w:r>
      <w:r w:rsidRPr="0026124F">
        <w:t xml:space="preserve"> </w:t>
      </w:r>
      <w:r w:rsidRPr="0026124F">
        <w:rPr>
          <w:b/>
          <w:bCs/>
        </w:rPr>
        <w:t>2020</w:t>
      </w:r>
      <w:r w:rsidRPr="0026124F">
        <w:t xml:space="preserve">, </w:t>
      </w:r>
      <w:r w:rsidRPr="0026124F">
        <w:rPr>
          <w:i/>
          <w:iCs/>
        </w:rPr>
        <w:t>2020</w:t>
      </w:r>
      <w:r w:rsidRPr="0026124F">
        <w:t>, 1–13, doi:10.1155/2020/6625797.</w:t>
      </w:r>
    </w:p>
    <w:p w14:paraId="41E92C76" w14:textId="77777777" w:rsidR="007658DA" w:rsidRPr="0026124F" w:rsidRDefault="007658DA" w:rsidP="007658DA">
      <w:pPr>
        <w:pStyle w:val="Bibliography"/>
      </w:pPr>
      <w:r w:rsidRPr="0026124F">
        <w:t xml:space="preserve">58. </w:t>
      </w:r>
      <w:r w:rsidRPr="0026124F">
        <w:tab/>
        <w:t xml:space="preserve">Jeong, H.; Park, W. Developing and Evaluating a Mixed Sensor Smart Chair System for Real-Time Posture Classification: Combining Pressure and Distance Sensors. </w:t>
      </w:r>
      <w:r w:rsidRPr="0026124F">
        <w:rPr>
          <w:i/>
          <w:iCs/>
        </w:rPr>
        <w:t>IEEE J. Biomed. Health Inform.</w:t>
      </w:r>
      <w:r w:rsidRPr="0026124F">
        <w:t xml:space="preserve"> </w:t>
      </w:r>
      <w:r w:rsidRPr="0026124F">
        <w:rPr>
          <w:b/>
          <w:bCs/>
        </w:rPr>
        <w:t>2021</w:t>
      </w:r>
      <w:r w:rsidRPr="0026124F">
        <w:t xml:space="preserve">, </w:t>
      </w:r>
      <w:r w:rsidRPr="0026124F">
        <w:rPr>
          <w:i/>
          <w:iCs/>
        </w:rPr>
        <w:t>25</w:t>
      </w:r>
      <w:r w:rsidRPr="0026124F">
        <w:t>, 1805–1813, doi:10.1109/JBHI.2020.3030096.</w:t>
      </w:r>
    </w:p>
    <w:p w14:paraId="295B944B" w14:textId="77777777" w:rsidR="007658DA" w:rsidRPr="0026124F" w:rsidRDefault="007658DA" w:rsidP="007658DA">
      <w:pPr>
        <w:pStyle w:val="Bibliography"/>
      </w:pPr>
      <w:r w:rsidRPr="0026124F">
        <w:t xml:space="preserve">59. </w:t>
      </w:r>
      <w:r w:rsidRPr="0026124F">
        <w:tab/>
        <w:t xml:space="preserve">Martins, L.; Lucena, R.; Belo, J.; Santos, M.; Quaresma, C.; Jesus, A.P.; Vieira, P. Intelligent Chair Sensor. In </w:t>
      </w:r>
      <w:r w:rsidRPr="0026124F">
        <w:rPr>
          <w:i/>
          <w:iCs/>
        </w:rPr>
        <w:t>Engineering Applications of Neural Networks</w:t>
      </w:r>
      <w:r w:rsidRPr="0026124F">
        <w:t>; Iliadis, L., Papadopoulos, H., Jayne, C., Eds.; Communications in Computer and Information Science; Springer Berlin Heidelberg: Berlin, Heidelberg, 2013; Vol. 383, pp. 182–191 ISBN 978-3-642-41012-3.</w:t>
      </w:r>
    </w:p>
    <w:p w14:paraId="3954CA87" w14:textId="77777777" w:rsidR="007658DA" w:rsidRPr="0026124F" w:rsidRDefault="007658DA" w:rsidP="007658DA">
      <w:pPr>
        <w:pStyle w:val="Bibliography"/>
      </w:pPr>
      <w:r w:rsidRPr="0026124F">
        <w:t xml:space="preserve">60. </w:t>
      </w:r>
      <w:r w:rsidRPr="0026124F">
        <w:tab/>
        <w:t xml:space="preserve">Ma, C.; Li, W.; Gravina, R.; Fortino, G. Posture Detection Based on Smart Cushion for Wheelchair Users. </w:t>
      </w:r>
      <w:r w:rsidRPr="0026124F">
        <w:rPr>
          <w:i/>
          <w:iCs/>
        </w:rPr>
        <w:t>Sensors</w:t>
      </w:r>
      <w:r w:rsidRPr="0026124F">
        <w:t xml:space="preserve"> </w:t>
      </w:r>
      <w:r w:rsidRPr="0026124F">
        <w:rPr>
          <w:b/>
          <w:bCs/>
        </w:rPr>
        <w:t>2017</w:t>
      </w:r>
      <w:r w:rsidRPr="0026124F">
        <w:t xml:space="preserve">, </w:t>
      </w:r>
      <w:r w:rsidRPr="0026124F">
        <w:rPr>
          <w:i/>
          <w:iCs/>
        </w:rPr>
        <w:t>17</w:t>
      </w:r>
      <w:r w:rsidRPr="0026124F">
        <w:t>, 719, doi:10.3390/s17040719.</w:t>
      </w:r>
    </w:p>
    <w:p w14:paraId="04EA6940" w14:textId="77777777" w:rsidR="007658DA" w:rsidRPr="0026124F" w:rsidRDefault="007658DA" w:rsidP="007658DA">
      <w:pPr>
        <w:pStyle w:val="Bibliography"/>
      </w:pPr>
      <w:r w:rsidRPr="0026124F">
        <w:t xml:space="preserve">61. </w:t>
      </w:r>
      <w:r w:rsidRPr="0026124F">
        <w:tab/>
        <w:t xml:space="preserve">Zemp, R.; Tanadini, M.; Plüss, S.; Schnüriger, K.; Singh, N.B.; Taylor, W.R.; Lorenzetti, S. Application of Machine Learning Approaches for Classifying Sitting Posture Based on Force and Acceleration Sensors. </w:t>
      </w:r>
      <w:r w:rsidRPr="0026124F">
        <w:rPr>
          <w:i/>
          <w:iCs/>
        </w:rPr>
        <w:t>BioMed Research International</w:t>
      </w:r>
      <w:r w:rsidRPr="0026124F">
        <w:t xml:space="preserve"> </w:t>
      </w:r>
      <w:r w:rsidRPr="0026124F">
        <w:rPr>
          <w:b/>
          <w:bCs/>
        </w:rPr>
        <w:t>2016</w:t>
      </w:r>
      <w:r w:rsidRPr="0026124F">
        <w:t xml:space="preserve">, </w:t>
      </w:r>
      <w:r w:rsidRPr="0026124F">
        <w:rPr>
          <w:i/>
          <w:iCs/>
        </w:rPr>
        <w:t>2016</w:t>
      </w:r>
      <w:r w:rsidRPr="0026124F">
        <w:t>, 1–9, doi:10.1155/2016/5978489.</w:t>
      </w:r>
    </w:p>
    <w:p w14:paraId="2FD46550" w14:textId="77777777" w:rsidR="007658DA" w:rsidRPr="0026124F" w:rsidRDefault="007658DA" w:rsidP="007658DA">
      <w:pPr>
        <w:pStyle w:val="Bibliography"/>
      </w:pPr>
      <w:r w:rsidRPr="0026124F">
        <w:t xml:space="preserve">62. </w:t>
      </w:r>
      <w:r w:rsidRPr="0026124F">
        <w:tab/>
        <w:t xml:space="preserve">Ren, X.; Yu, B.; Lu, Y.; Chen, Y.; Pu, P. HealthSit: Designing Posture-Based Interaction to Promote Exercise during Fitness Breaks. </w:t>
      </w:r>
      <w:r w:rsidRPr="0026124F">
        <w:rPr>
          <w:i/>
          <w:iCs/>
        </w:rPr>
        <w:t>International Journal of Human–Computer Interaction</w:t>
      </w:r>
      <w:r w:rsidRPr="0026124F">
        <w:t xml:space="preserve"> </w:t>
      </w:r>
      <w:r w:rsidRPr="0026124F">
        <w:rPr>
          <w:b/>
          <w:bCs/>
        </w:rPr>
        <w:t>2019</w:t>
      </w:r>
      <w:r w:rsidRPr="0026124F">
        <w:t xml:space="preserve">, </w:t>
      </w:r>
      <w:r w:rsidRPr="0026124F">
        <w:rPr>
          <w:i/>
          <w:iCs/>
        </w:rPr>
        <w:t>35</w:t>
      </w:r>
      <w:r w:rsidRPr="0026124F">
        <w:t>, 870–885, doi:10.1080/10447318.2018.1506641.</w:t>
      </w:r>
    </w:p>
    <w:p w14:paraId="023F7639" w14:textId="77777777" w:rsidR="007658DA" w:rsidRPr="0026124F" w:rsidRDefault="007658DA" w:rsidP="007658DA">
      <w:pPr>
        <w:pStyle w:val="Bibliography"/>
      </w:pPr>
      <w:r w:rsidRPr="0026124F">
        <w:t xml:space="preserve">63. </w:t>
      </w:r>
      <w:r w:rsidRPr="0026124F">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Pr="0026124F" w:rsidRDefault="007658DA" w:rsidP="007658DA">
      <w:pPr>
        <w:pStyle w:val="Bibliography"/>
      </w:pPr>
      <w:r w:rsidRPr="0026124F">
        <w:t xml:space="preserve">64. </w:t>
      </w:r>
      <w:r w:rsidRPr="0026124F">
        <w:tab/>
        <w:t xml:space="preserve">La Mura, M.; De Gregorio, M.; Lamberti, P.; Tucci, V. IoT System for Real-Time Posture Asymmetry Detection. </w:t>
      </w:r>
      <w:r w:rsidRPr="0026124F">
        <w:rPr>
          <w:i/>
          <w:iCs/>
        </w:rPr>
        <w:t>Sensors</w:t>
      </w:r>
      <w:r w:rsidRPr="0026124F">
        <w:t xml:space="preserve"> </w:t>
      </w:r>
      <w:r w:rsidRPr="0026124F">
        <w:rPr>
          <w:b/>
          <w:bCs/>
        </w:rPr>
        <w:t>2023</w:t>
      </w:r>
      <w:r w:rsidRPr="0026124F">
        <w:t xml:space="preserve">, </w:t>
      </w:r>
      <w:r w:rsidRPr="0026124F">
        <w:rPr>
          <w:i/>
          <w:iCs/>
        </w:rPr>
        <w:t>23</w:t>
      </w:r>
      <w:r w:rsidRPr="0026124F">
        <w:t>, 4830, doi:10.3390/s23104830.</w:t>
      </w:r>
    </w:p>
    <w:p w14:paraId="407B2E0D" w14:textId="77777777" w:rsidR="007658DA" w:rsidRPr="0026124F" w:rsidRDefault="007658DA" w:rsidP="007658DA">
      <w:pPr>
        <w:pStyle w:val="Bibliography"/>
      </w:pPr>
      <w:r w:rsidRPr="0026124F">
        <w:t xml:space="preserve">65. </w:t>
      </w:r>
      <w:r w:rsidRPr="0026124F">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Pr="0026124F" w:rsidRDefault="007658DA" w:rsidP="007658DA">
      <w:pPr>
        <w:pStyle w:val="Bibliography"/>
      </w:pPr>
      <w:r w:rsidRPr="0026124F">
        <w:t xml:space="preserve">66. </w:t>
      </w:r>
      <w:r w:rsidRPr="0026124F">
        <w:tab/>
        <w:t xml:space="preserve">Bourahmoune, K.; Ishac, K.; Amagasa, T. Intelligent Posture Training: Machine-Learning-Powered Human Sitting Posture Recognition Based on a Pressure-Sensing IoT Cushion. </w:t>
      </w:r>
      <w:r w:rsidRPr="0026124F">
        <w:rPr>
          <w:i/>
          <w:iCs/>
        </w:rPr>
        <w:t>Sensors</w:t>
      </w:r>
      <w:r w:rsidRPr="0026124F">
        <w:t xml:space="preserve"> </w:t>
      </w:r>
      <w:r w:rsidRPr="0026124F">
        <w:rPr>
          <w:b/>
          <w:bCs/>
        </w:rPr>
        <w:t>2022</w:t>
      </w:r>
      <w:r w:rsidRPr="0026124F">
        <w:t xml:space="preserve">, </w:t>
      </w:r>
      <w:r w:rsidRPr="0026124F">
        <w:rPr>
          <w:i/>
          <w:iCs/>
        </w:rPr>
        <w:t>22</w:t>
      </w:r>
      <w:r w:rsidRPr="0026124F">
        <w:t>, 5337, doi:10.3390/s22145337.</w:t>
      </w:r>
    </w:p>
    <w:p w14:paraId="056C2081" w14:textId="77777777" w:rsidR="007658DA" w:rsidRPr="0026124F" w:rsidRDefault="007658DA" w:rsidP="007658DA">
      <w:pPr>
        <w:pStyle w:val="Bibliography"/>
      </w:pPr>
      <w:r w:rsidRPr="0026124F">
        <w:t xml:space="preserve">67. </w:t>
      </w:r>
      <w:r w:rsidRPr="0026124F">
        <w:tab/>
        <w:t xml:space="preserve">Vermander, P.; Mancisidor, A.; Cabanes, I.; Perez, N.; Torres-Unda, J. Intelligent Sitting Posture Classifier for Wheelchair Users. </w:t>
      </w:r>
      <w:r w:rsidRPr="0026124F">
        <w:rPr>
          <w:i/>
          <w:iCs/>
        </w:rPr>
        <w:t>IEEE Trans. Neural Syst. Rehabil. Eng.</w:t>
      </w:r>
      <w:r w:rsidRPr="0026124F">
        <w:t xml:space="preserve"> </w:t>
      </w:r>
      <w:r w:rsidRPr="0026124F">
        <w:rPr>
          <w:b/>
          <w:bCs/>
        </w:rPr>
        <w:t>2023</w:t>
      </w:r>
      <w:r w:rsidRPr="0026124F">
        <w:t xml:space="preserve">, </w:t>
      </w:r>
      <w:r w:rsidRPr="0026124F">
        <w:rPr>
          <w:i/>
          <w:iCs/>
        </w:rPr>
        <w:t>31</w:t>
      </w:r>
      <w:r w:rsidRPr="0026124F">
        <w:t>, 944–953, doi:10.1109/TNSRE.2023.3236692.</w:t>
      </w:r>
    </w:p>
    <w:p w14:paraId="2027B860" w14:textId="77777777" w:rsidR="007658DA" w:rsidRPr="0026124F" w:rsidRDefault="007658DA" w:rsidP="007658DA">
      <w:pPr>
        <w:pStyle w:val="Bibliography"/>
      </w:pPr>
      <w:r w:rsidRPr="0026124F">
        <w:t xml:space="preserve">68. </w:t>
      </w:r>
      <w:r w:rsidRPr="0026124F">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Pr="0026124F" w:rsidRDefault="007658DA" w:rsidP="007658DA">
      <w:pPr>
        <w:pStyle w:val="Bibliography"/>
      </w:pPr>
      <w:r w:rsidRPr="0026124F">
        <w:lastRenderedPageBreak/>
        <w:t xml:space="preserve">69. </w:t>
      </w:r>
      <w:r w:rsidRPr="0026124F">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Pr="0026124F" w:rsidRDefault="007658DA" w:rsidP="007658DA">
      <w:pPr>
        <w:pStyle w:val="Bibliography"/>
      </w:pPr>
      <w:r w:rsidRPr="0026124F">
        <w:t xml:space="preserve">70. </w:t>
      </w:r>
      <w:r w:rsidRPr="0026124F">
        <w:tab/>
        <w:t xml:space="preserve">Kundaliya, B.; Patel, S.; Patel, J.; Barot, P.; Hadia, S.K. </w:t>
      </w:r>
      <w:r w:rsidRPr="0026124F">
        <w:rPr>
          <w:i/>
          <w:iCs/>
        </w:rPr>
        <w:t>An IoT and Cloud Enabled Smart Chair for Detection and Notification of Wrong Seating Posture</w:t>
      </w:r>
      <w:r w:rsidRPr="0026124F">
        <w:t>; In Review, 2022;</w:t>
      </w:r>
    </w:p>
    <w:p w14:paraId="07F788B2" w14:textId="77777777" w:rsidR="007658DA" w:rsidRPr="0026124F" w:rsidRDefault="007658DA" w:rsidP="007658DA">
      <w:pPr>
        <w:pStyle w:val="Bibliography"/>
      </w:pPr>
      <w:r w:rsidRPr="0026124F">
        <w:t xml:space="preserve">71. </w:t>
      </w:r>
      <w:r w:rsidRPr="0026124F">
        <w:tab/>
        <w:t xml:space="preserve">Fard, F.D.; Moghimi, S.; Lotfi, R. Evaluating Pressure Ulcer Development in Wheelchair-Bound Population Using Sitting Posture Identification. </w:t>
      </w:r>
      <w:r w:rsidRPr="0026124F">
        <w:rPr>
          <w:i/>
          <w:iCs/>
        </w:rPr>
        <w:t>ENG</w:t>
      </w:r>
      <w:r w:rsidRPr="0026124F">
        <w:t xml:space="preserve"> </w:t>
      </w:r>
      <w:r w:rsidRPr="0026124F">
        <w:rPr>
          <w:b/>
          <w:bCs/>
        </w:rPr>
        <w:t>2013</w:t>
      </w:r>
      <w:r w:rsidRPr="0026124F">
        <w:t xml:space="preserve">, </w:t>
      </w:r>
      <w:r w:rsidRPr="0026124F">
        <w:rPr>
          <w:i/>
          <w:iCs/>
        </w:rPr>
        <w:t>05</w:t>
      </w:r>
      <w:r w:rsidRPr="0026124F">
        <w:t>, 132–136, doi:10.4236/eng.2013.510B027.</w:t>
      </w:r>
    </w:p>
    <w:p w14:paraId="3E43C7B1" w14:textId="77777777" w:rsidR="007658DA" w:rsidRPr="0026124F" w:rsidRDefault="007658DA" w:rsidP="007658DA">
      <w:pPr>
        <w:pStyle w:val="Bibliography"/>
      </w:pPr>
      <w:r w:rsidRPr="0026124F">
        <w:t xml:space="preserve">72. </w:t>
      </w:r>
      <w:r w:rsidRPr="0026124F">
        <w:tab/>
        <w:t xml:space="preserve">Tharwat, A. Classification Assessment Methods. </w:t>
      </w:r>
      <w:r w:rsidRPr="0026124F">
        <w:rPr>
          <w:i/>
          <w:iCs/>
        </w:rPr>
        <w:t>ACI</w:t>
      </w:r>
      <w:r w:rsidRPr="0026124F">
        <w:t xml:space="preserve"> </w:t>
      </w:r>
      <w:r w:rsidRPr="0026124F">
        <w:rPr>
          <w:b/>
          <w:bCs/>
        </w:rPr>
        <w:t>2021</w:t>
      </w:r>
      <w:r w:rsidRPr="0026124F">
        <w:t xml:space="preserve">, </w:t>
      </w:r>
      <w:r w:rsidRPr="0026124F">
        <w:rPr>
          <w:i/>
          <w:iCs/>
        </w:rPr>
        <w:t>17</w:t>
      </w:r>
      <w:r w:rsidRPr="0026124F">
        <w:t>, 168–192, doi:10.1016/j.aci.2018.08.003.</w:t>
      </w:r>
    </w:p>
    <w:p w14:paraId="49509F87" w14:textId="77777777" w:rsidR="007658DA" w:rsidRPr="0026124F" w:rsidRDefault="007658DA" w:rsidP="007658DA">
      <w:pPr>
        <w:pStyle w:val="Bibliography"/>
      </w:pPr>
      <w:r w:rsidRPr="0026124F">
        <w:t xml:space="preserve">73.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3504C9CC" w14:textId="77777777" w:rsidR="007658DA" w:rsidRPr="0026124F" w:rsidRDefault="007658DA" w:rsidP="007658DA">
      <w:pPr>
        <w:pStyle w:val="Bibliography"/>
      </w:pPr>
      <w:r w:rsidRPr="0026124F">
        <w:t xml:space="preserve">74. </w:t>
      </w:r>
      <w:r w:rsidRPr="0026124F">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Pr="0026124F" w:rsidRDefault="007658DA" w:rsidP="007658DA">
      <w:pPr>
        <w:pStyle w:val="Bibliography"/>
      </w:pPr>
      <w:r w:rsidRPr="0026124F">
        <w:t xml:space="preserve">75. </w:t>
      </w:r>
      <w:r w:rsidRPr="0026124F">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434314">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2C75D" w14:textId="77777777" w:rsidR="00434314" w:rsidRPr="00621204" w:rsidRDefault="00434314">
      <w:pPr>
        <w:spacing w:line="240" w:lineRule="auto"/>
      </w:pPr>
      <w:r w:rsidRPr="00621204">
        <w:separator/>
      </w:r>
    </w:p>
    <w:p w14:paraId="4F67154C" w14:textId="77777777" w:rsidR="00434314" w:rsidRDefault="00434314"/>
  </w:endnote>
  <w:endnote w:type="continuationSeparator" w:id="0">
    <w:p w14:paraId="2BD79784" w14:textId="77777777" w:rsidR="00434314" w:rsidRPr="00621204" w:rsidRDefault="00434314">
      <w:pPr>
        <w:spacing w:line="240" w:lineRule="auto"/>
      </w:pPr>
      <w:r w:rsidRPr="00621204">
        <w:continuationSeparator/>
      </w:r>
    </w:p>
    <w:p w14:paraId="08DC748E" w14:textId="77777777" w:rsidR="00434314" w:rsidRDefault="004343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9B9B5" w14:textId="77777777" w:rsidR="00434314" w:rsidRPr="00621204" w:rsidRDefault="00434314">
      <w:pPr>
        <w:spacing w:line="240" w:lineRule="auto"/>
      </w:pPr>
      <w:r w:rsidRPr="00621204">
        <w:separator/>
      </w:r>
    </w:p>
    <w:p w14:paraId="31A60FA6" w14:textId="77777777" w:rsidR="00434314" w:rsidRDefault="00434314"/>
  </w:footnote>
  <w:footnote w:type="continuationSeparator" w:id="0">
    <w:p w14:paraId="5584855F" w14:textId="77777777" w:rsidR="00434314" w:rsidRPr="00621204" w:rsidRDefault="00434314">
      <w:pPr>
        <w:spacing w:line="240" w:lineRule="auto"/>
      </w:pPr>
      <w:r w:rsidRPr="00621204">
        <w:continuationSeparator/>
      </w:r>
    </w:p>
    <w:p w14:paraId="57FD80D3" w14:textId="77777777" w:rsidR="00434314" w:rsidRDefault="004343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053"/>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2F5E"/>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53F"/>
    <w:rsid w:val="007F2629"/>
    <w:rsid w:val="007F26A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239D"/>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230C5A74-D3D4-4F11-AA59-0511B7D4F21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4DADB19A-F741-45FB-B46A-620A1263CE3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36B2761C-F450-488F-8D62-F016AAD86CC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1D417B19-22A2-413E-8A2A-700FE0FD741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976EDB85-FBEE-426C-95BA-2E0DCD1295F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8CF16F1E-E0AA-45B6-AFB9-40D51986E17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DB496567-72DA-4793-8D4E-0CE8E5B9016B}"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CECE2EF4-9CB5-44A6-9574-6B31B64163F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8D78AF9D-2987-4E6C-B18A-B959B9547B1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095630C9-C5C0-4035-9852-C71C1026ACD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C881E267-C207-4092-8A74-457F5F744FE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17958</TotalTime>
  <Pages>22</Pages>
  <Words>40694</Words>
  <Characters>231957</Characters>
  <Application>Microsoft Office Word</Application>
  <DocSecurity>0</DocSecurity>
  <Lines>1932</Lines>
  <Paragraphs>544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495</cp:revision>
  <cp:lastPrinted>2024-03-12T21:55:00Z</cp:lastPrinted>
  <dcterms:created xsi:type="dcterms:W3CDTF">2024-01-18T09:54:00Z</dcterms:created>
  <dcterms:modified xsi:type="dcterms:W3CDTF">2024-03-16T12:42:00Z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