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D844941"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 xml:space="preserve">musculoskeletal disorders and promote overall health. This </w:t>
      </w:r>
      <w:r w:rsidR="004775C3">
        <w:rPr>
          <w:lang w:val="en-GB"/>
        </w:rPr>
        <w:t>comprehensive</w:t>
      </w:r>
      <w:r w:rsidR="00EE5BC4" w:rsidRPr="0095269D">
        <w:rPr>
          <w:lang w:val="en-GB"/>
        </w:rPr>
        <w:t xml:space="preserve">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r w:rsidR="00AC239D" w:rsidRPr="00AC239D">
        <w:rPr>
          <w:highlight w:val="yellow"/>
        </w:rPr>
        <w:t>t</w:t>
      </w:r>
      <w:r w:rsidR="00EE5BC4" w:rsidRPr="00AC239D">
        <w:rPr>
          <w:highlight w:val="yellow"/>
          <w:lang w:val="en-GB"/>
        </w:rPr>
        <w:t>o</w:t>
      </w:r>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w:t>
      </w:r>
      <w:r w:rsidRPr="00037133">
        <w:rPr>
          <w:highlight w:val="yellow"/>
          <w:lang w:val="en-GB"/>
        </w:rPr>
        <w:t>-</w:t>
      </w:r>
      <w:r w:rsidRPr="00621204">
        <w:rPr>
          <w:lang w:val="en-GB"/>
        </w:rPr>
        <w:t xml:space="preserve">contact methods. The contact methods include simple tactile devices such as anthropometric tapes, stadiometers or scoliometers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Moire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3A62EE60"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06450F" w:rsidRPr="00621204">
        <w:rPr>
          <w:lang w:val="en-GB"/>
        </w:rPr>
        <w:t>7</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621204">
        <w:rPr>
          <w:lang w:val="en-GB"/>
        </w:rPr>
        <w:t xml:space="preserve">Table 1 presents the research questions for the </w:t>
      </w:r>
      <w:r w:rsidR="00516945" w:rsidRPr="00516945">
        <w:rPr>
          <w:highlight w:val="yellow"/>
          <w:lang w:val="en-GB"/>
        </w:rPr>
        <w:t>comprehensive</w:t>
      </w:r>
      <w:r w:rsidRPr="00621204">
        <w:rPr>
          <w:lang w:val="en-GB"/>
        </w:rPr>
        <w:t xml:space="preserve">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AC8EACB" w:rsidR="00E40AD3" w:rsidRPr="00621204" w:rsidRDefault="00725A06" w:rsidP="00182F5E">
      <w:pPr>
        <w:pStyle w:val="MDPI31text"/>
        <w:rPr>
          <w:lang w:val="en-GB"/>
        </w:rPr>
      </w:pPr>
      <w:r w:rsidRPr="00621204">
        <w:rPr>
          <w:lang w:val="en-GB"/>
        </w:rPr>
        <w:t xml:space="preserve">A comprehensive search was conducted across several academic databases, including Google Scholar, IEEE Xplore, and MDPI, to gather relevant articles. A predefined set of keywords and combinations thereof were used to refine the search, </w:t>
      </w:r>
      <w:r w:rsidRPr="00621204">
        <w:rPr>
          <w:lang w:val="en-GB"/>
        </w:rPr>
        <w:lastRenderedPageBreak/>
        <w:t>ensuring the retrieval of pertinent studies published in the last two decades. Table 2 outlines the search keywords</w:t>
      </w:r>
      <w:r w:rsidR="00182F5E">
        <w:rPr>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DAE3C4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8E0CD0">
        <w:rPr>
          <w:highlight w:val="yellow"/>
          <w:lang w:val="en-GB"/>
        </w:rPr>
        <w:t xml:space="preserve">Figure </w:t>
      </w:r>
      <w:r w:rsidR="008E0CD0" w:rsidRPr="008E0CD0">
        <w:rPr>
          <w:highlight w:val="yellow"/>
          <w:lang w:val="en-GB"/>
        </w:rPr>
        <w:t>2</w:t>
      </w:r>
      <w:r w:rsidRPr="0026124F">
        <w:rPr>
          <w:lang w:val="en-GB"/>
        </w:rPr>
        <w:t xml:space="preserve">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the majority of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w:t>
      </w:r>
      <w:r w:rsidR="00524DCF" w:rsidRPr="00524DCF">
        <w:rPr>
          <w:highlight w:val="yellow"/>
          <w:shd w:val="clear" w:color="auto" w:fill="FFFFFF"/>
          <w:lang w:val="en-GB"/>
        </w:rPr>
        <w:t>s</w:t>
      </w:r>
      <w:r w:rsidR="00280A54" w:rsidRPr="00621204">
        <w:rPr>
          <w:shd w:val="clear" w:color="auto" w:fill="FFFFFF"/>
          <w:lang w:val="en-GB"/>
        </w:rPr>
        <w:t xml:space="preserve">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0E9FD162"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w:t>
      </w:r>
      <w:r w:rsidR="00CF7126" w:rsidRPr="00CF7126">
        <w:rPr>
          <w:highlight w:val="yellow"/>
          <w:lang w:val="en-GB"/>
        </w:rPr>
        <w:t>exerted</w:t>
      </w:r>
      <w:r w:rsidR="00CF7126">
        <w:rPr>
          <w:lang w:val="en-GB"/>
        </w:rPr>
        <w:t xml:space="preserve"> </w:t>
      </w:r>
      <w:r w:rsidRPr="00621204">
        <w:rPr>
          <w:lang w:val="en-GB"/>
        </w:rPr>
        <w:t xml:space="preserve">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w:t>
      </w:r>
      <w:r w:rsidR="007F106B">
        <w:rPr>
          <w:lang w:val="en-GB"/>
        </w:rPr>
        <w:t xml:space="preserve"> </w:t>
      </w:r>
      <w:r w:rsidR="007F106B" w:rsidRPr="007F106B">
        <w:rPr>
          <w:highlight w:val="yellow"/>
          <w:lang w:val="en-GB"/>
        </w:rPr>
        <w:t>T</w:t>
      </w:r>
      <w:r w:rsidRPr="007F106B">
        <w:rPr>
          <w:highlight w:val="yellow"/>
          <w:lang w:val="en-GB"/>
        </w:rPr>
        <w:t>h</w:t>
      </w:r>
      <w:r w:rsidR="007F106B" w:rsidRPr="007F106B">
        <w:rPr>
          <w:highlight w:val="yellow"/>
          <w:lang w:val="en-GB"/>
        </w:rPr>
        <w:t>is</w:t>
      </w:r>
      <w:r w:rsidRPr="00621204">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w:t>
      </w:r>
      <w:r w:rsidR="00E61F97" w:rsidRPr="00E61F97">
        <w:rPr>
          <w:highlight w:val="yellow"/>
          <w:lang w:val="en-GB"/>
        </w:rPr>
        <w:t>D</w:t>
      </w:r>
      <w:r w:rsidRPr="00E61F97">
        <w:rPr>
          <w:highlight w:val="yellow"/>
          <w:lang w:val="en-GB"/>
        </w:rPr>
        <w:t xml:space="preserve">ifferent methods such as </w:t>
      </w:r>
      <w:r w:rsidR="00E61F97" w:rsidRPr="00E61F97">
        <w:rPr>
          <w:highlight w:val="yellow"/>
          <w:lang w:val="en-GB"/>
        </w:rPr>
        <w:t xml:space="preserve">periodical </w:t>
      </w:r>
      <w:r w:rsidRPr="00E61F97">
        <w:rPr>
          <w:highlight w:val="yellow"/>
          <w:lang w:val="en-GB"/>
        </w:rPr>
        <w:t xml:space="preserve">sensor calibration and other advanced force computing techniques </w:t>
      </w:r>
      <w:r w:rsidR="00E61F97" w:rsidRPr="00E61F97">
        <w:rPr>
          <w:highlight w:val="yellow"/>
          <w:lang w:val="en-GB"/>
        </w:rPr>
        <w:t>are able to</w:t>
      </w:r>
      <w:r w:rsidRPr="00E61F97">
        <w:rPr>
          <w:highlight w:val="yellow"/>
          <w:lang w:val="en-GB"/>
        </w:rPr>
        <w:t xml:space="preserve"> mitigate this issue</w:t>
      </w:r>
      <w:r w:rsidRPr="00621204">
        <w:rPr>
          <w:lang w:val="en-GB"/>
        </w:rPr>
        <w:t xml:space="preserv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r w:rsidRPr="00621204">
              <w:rPr>
                <w:color w:val="auto"/>
                <w:lang w:val="en-GB"/>
              </w:rPr>
              <w:t>Ohmite</w:t>
            </w:r>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1589628" w:rsidR="00E52229" w:rsidRPr="00621204" w:rsidRDefault="00E52229" w:rsidP="00E52229">
      <w:pPr>
        <w:pStyle w:val="MDPI31text"/>
        <w:rPr>
          <w:lang w:val="en-GB"/>
        </w:rPr>
      </w:pPr>
      <w:r w:rsidRPr="00621204">
        <w:rPr>
          <w:lang w:val="en-GB"/>
        </w:rPr>
        <w:t xml:space="preserve">A textile-based pressure sensor is </w:t>
      </w:r>
      <w:r w:rsidR="007F7AF7" w:rsidRPr="007F7AF7">
        <w:rPr>
          <w:highlight w:val="yellow"/>
          <w:lang w:val="en-GB"/>
        </w:rPr>
        <w:t>generally</w:t>
      </w:r>
      <w:r w:rsidR="005A4752" w:rsidRPr="00621204">
        <w:rPr>
          <w:lang w:val="en-GB"/>
        </w:rPr>
        <w:t xml:space="preserve">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42750D">
        <w:rPr>
          <w:b/>
          <w:bCs/>
          <w:color w:val="auto"/>
          <w:highlight w:val="yellow"/>
          <w:lang w:val="en-GB"/>
        </w:rPr>
        <w:t xml:space="preserve">Figure </w:t>
      </w:r>
      <w:r w:rsidR="00CD5673" w:rsidRPr="0042750D">
        <w:rPr>
          <w:b/>
          <w:bCs/>
          <w:color w:val="auto"/>
          <w:highlight w:val="yellow"/>
          <w:lang w:val="en-GB"/>
        </w:rPr>
        <w:t>5</w:t>
      </w:r>
      <w:r w:rsidRPr="0042750D">
        <w:rPr>
          <w:color w:val="auto"/>
          <w:highlight w:val="yellow"/>
          <w:lang w:val="en-GB"/>
        </w:rPr>
        <w:t>. Textile Pressure Sensor (a) Textile Pressure Sensor composition</w:t>
      </w:r>
      <w:r w:rsidR="00DA649D" w:rsidRPr="0042750D">
        <w:rPr>
          <w:color w:val="auto"/>
          <w:highlight w:val="yellow"/>
          <w:lang w:val="en-GB"/>
        </w:rPr>
        <w:t xml:space="preserve"> Reproduced with </w:t>
      </w:r>
      <w:r w:rsidR="009705C5" w:rsidRPr="0042750D">
        <w:rPr>
          <w:color w:val="auto"/>
          <w:highlight w:val="yellow"/>
          <w:lang w:val="en-GB"/>
        </w:rPr>
        <w:t xml:space="preserve">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[31]</w:t>
      </w:r>
      <w:r w:rsidR="008409CE" w:rsidRPr="0042750D">
        <w:rPr>
          <w:color w:val="auto"/>
          <w:highlight w:val="yellow"/>
          <w:lang w:val="en-GB"/>
        </w:rPr>
        <w:fldChar w:fldCharType="end"/>
      </w:r>
      <w:r w:rsidR="00C62140" w:rsidRPr="0042750D">
        <w:rPr>
          <w:color w:val="auto"/>
          <w:highlight w:val="yellow"/>
          <w:lang w:val="en-GB"/>
        </w:rPr>
        <w:t>. Copyright 2018</w:t>
      </w:r>
      <w:r w:rsidR="00C62140" w:rsidRPr="0042750D">
        <w:rPr>
          <w:i/>
          <w:iCs/>
          <w:color w:val="auto"/>
          <w:highlight w:val="yellow"/>
          <w:lang w:val="en-GB"/>
        </w:rPr>
        <w:t xml:space="preserve"> Sensors</w:t>
      </w:r>
      <w:r w:rsidRPr="0042750D">
        <w:rPr>
          <w:color w:val="auto"/>
          <w:highlight w:val="yellow"/>
          <w:lang w:val="en-GB"/>
        </w:rPr>
        <w:t xml:space="preserve">; (b) PreCaTex </w:t>
      </w:r>
      <w:r w:rsidR="0076058A" w:rsidRPr="0042750D">
        <w:rPr>
          <w:color w:val="auto"/>
          <w:highlight w:val="yellow"/>
          <w:lang w:val="en-GB"/>
        </w:rPr>
        <w:t xml:space="preserve">textile </w:t>
      </w:r>
      <w:r w:rsidRPr="0042750D">
        <w:rPr>
          <w:color w:val="auto"/>
          <w:highlight w:val="yellow"/>
          <w:lang w:val="en-GB"/>
        </w:rPr>
        <w:t xml:space="preserve">sensor </w:t>
      </w:r>
      <w:r w:rsidR="0051664E" w:rsidRPr="0042750D">
        <w:rPr>
          <w:color w:val="auto"/>
          <w:highlight w:val="yellow"/>
          <w:lang w:val="en-GB"/>
        </w:rPr>
        <w:t xml:space="preserve"> Reproduced with 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[32]</w:t>
      </w:r>
      <w:r w:rsidR="008409CE" w:rsidRPr="0042750D">
        <w:rPr>
          <w:color w:val="auto"/>
          <w:highlight w:val="yellow"/>
          <w:lang w:val="en-GB"/>
        </w:rPr>
        <w:fldChar w:fldCharType="end"/>
      </w:r>
      <w:r w:rsidRPr="0042750D">
        <w:rPr>
          <w:color w:val="auto"/>
          <w:highlight w:val="yellow"/>
          <w:lang w:val="en-GB"/>
        </w:rPr>
        <w:t>.</w:t>
      </w:r>
      <w:r w:rsidR="00895B71" w:rsidRPr="0042750D">
        <w:rPr>
          <w:color w:val="auto"/>
          <w:highlight w:val="yellow"/>
          <w:lang w:val="en-GB"/>
        </w:rPr>
        <w:t xml:space="preserve"> Copyright 2023</w:t>
      </w:r>
      <w:r w:rsidR="00895B71" w:rsidRPr="0042750D">
        <w:rPr>
          <w:i/>
          <w:iCs/>
          <w:color w:val="auto"/>
          <w:highlight w:val="yellow"/>
          <w:lang w:val="en-GB"/>
        </w:rPr>
        <w:t xml:space="preserve"> Materials.</w:t>
      </w:r>
    </w:p>
    <w:p w14:paraId="776001F8" w14:textId="2F85B9FC" w:rsidR="00EA3453" w:rsidRPr="00621204" w:rsidRDefault="00B1271D" w:rsidP="0076058A">
      <w:pPr>
        <w:pStyle w:val="MDPI31text"/>
        <w:rPr>
          <w:lang w:val="en-GB"/>
        </w:rPr>
      </w:pPr>
      <w:r w:rsidRPr="00621204">
        <w:rPr>
          <w:lang w:val="en-GB"/>
        </w:rPr>
        <w:lastRenderedPageBreak/>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sensors to classify sitting postures. One of which was Kim et al</w:t>
      </w:r>
      <w:r w:rsidR="008C4943" w:rsidRPr="008C4943">
        <w:rPr>
          <w:highlight w:val="yellow"/>
          <w:lang w:val="en-GB"/>
        </w:rPr>
        <w:t>.</w:t>
      </w:r>
      <w:r w:rsidR="00E52229" w:rsidRPr="00621204">
        <w:rPr>
          <w:lang w:val="en-GB"/>
        </w:rPr>
        <w:t xml:space="preserve">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postures using a decision</w:t>
      </w:r>
      <w:r w:rsidR="00CB7F96" w:rsidRPr="00CB7F96">
        <w:rPr>
          <w:highlight w:val="yellow"/>
          <w:lang w:val="en-GB"/>
        </w:rPr>
        <w:t>-tree</w:t>
      </w:r>
      <w:r w:rsidR="00E52229" w:rsidRPr="00621204">
        <w:rPr>
          <w:lang w:val="en-GB"/>
        </w:rPr>
        <w:t xml:space="preserve"> algorithm. Another study proposed a “eCushion” device</w:t>
      </w:r>
      <w:r w:rsidR="00EB315D" w:rsidRPr="00621204">
        <w:rPr>
          <w:lang w:val="en-GB"/>
        </w:rPr>
        <w:t xml:space="preserve"> which incorporated an “eTextile” </w:t>
      </w:r>
      <w:r w:rsidR="00E52229" w:rsidRPr="00621204">
        <w:rPr>
          <w:lang w:val="en-GB"/>
        </w:rPr>
        <w:t xml:space="preserve">pressure </w:t>
      </w:r>
      <w:r w:rsidR="00EB315D" w:rsidRPr="00621204">
        <w:rPr>
          <w:lang w:val="en-GB"/>
        </w:rPr>
        <w:t xml:space="preserve">sensor </w:t>
      </w:r>
      <w:r w:rsidR="00E52229" w:rsidRPr="00621204">
        <w:rPr>
          <w:lang w:val="en-GB"/>
        </w:rPr>
        <w:t>array that</w:t>
      </w:r>
      <w:r w:rsidR="00CB7F96">
        <w:rPr>
          <w:lang w:val="en-GB"/>
        </w:rPr>
        <w:t xml:space="preserve"> could</w:t>
      </w:r>
      <w:r w:rsidR="00E52229" w:rsidRPr="00621204">
        <w:rPr>
          <w:lang w:val="en-GB"/>
        </w:rPr>
        <w:t xml:space="preserve">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Additionally, Martínez-Estrada</w:t>
      </w:r>
      <w:r w:rsidR="008C4943">
        <w:rPr>
          <w:lang w:val="en-GB"/>
        </w:rPr>
        <w:t xml:space="preserve"> </w:t>
      </w:r>
      <w:r w:rsidR="00E52229" w:rsidRPr="00621204">
        <w:rPr>
          <w:lang w:val="en-GB"/>
        </w:rPr>
        <w:t>et</w:t>
      </w:r>
      <w:r w:rsidR="008C4943">
        <w:rPr>
          <w:lang w:val="en-GB"/>
        </w:rPr>
        <w:t xml:space="preserve"> </w:t>
      </w:r>
      <w:r w:rsidR="00E52229" w:rsidRPr="00621204">
        <w:rPr>
          <w:lang w:val="en-GB"/>
        </w:rPr>
        <w:t>al</w:t>
      </w:r>
      <w:r w:rsidR="008C4943" w:rsidRPr="008C4943">
        <w:rPr>
          <w:highlight w:val="yellow"/>
          <w:lang w:val="en-GB"/>
        </w:rPr>
        <w:t>.</w:t>
      </w:r>
      <w:r w:rsidR="00E52229" w:rsidRPr="00621204">
        <w:rPr>
          <w:lang w:val="en-GB"/>
        </w:rPr>
        <w:t xml:space="preserve">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(PreCaTex)</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r w:rsidRPr="00621204">
              <w:rPr>
                <w:color w:val="auto"/>
                <w:lang w:val="en-GB"/>
              </w:rPr>
              <w:t>SparkFun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r w:rsidRPr="00621204">
        <w:rPr>
          <w:lang w:val="en-GB"/>
        </w:rPr>
        <w:t xml:space="preserve">Roh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D647662"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666C69" w:rsidRPr="00666C69">
        <w:rPr>
          <w:highlight w:val="yellow"/>
          <w:lang w:val="en-GB"/>
        </w:rPr>
        <w:t>that</w:t>
      </w:r>
      <w:r w:rsidR="009611F1" w:rsidRPr="00621204">
        <w:rPr>
          <w:lang w:val="en-GB"/>
        </w:rPr>
        <w:t xml:space="preserve"> has a conductive ink</w:t>
      </w:r>
      <w:r w:rsidR="00957D80" w:rsidRPr="00621204">
        <w:rPr>
          <w:lang w:val="en-GB"/>
        </w:rPr>
        <w:t xml:space="preserve"> material</w:t>
      </w:r>
      <w:r w:rsidR="009611F1" w:rsidRPr="00621204">
        <w:rPr>
          <w:lang w:val="en-GB"/>
        </w:rPr>
        <w:t xml:space="preserve"> </w:t>
      </w:r>
      <w:r w:rsidR="00666C69">
        <w:rPr>
          <w:lang w:val="en-GB"/>
        </w:rPr>
        <w:t xml:space="preserve">which </w:t>
      </w:r>
      <w:r w:rsidR="009611F1" w:rsidRPr="00621204">
        <w:rPr>
          <w:lang w:val="en-GB"/>
        </w:rPr>
        <w:t xml:space="preserve">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r w:rsidR="000D64F8" w:rsidRPr="000D64F8">
        <w:rPr>
          <w:highlight w:val="yellow"/>
          <w:lang w:val="en-GB"/>
        </w:rPr>
        <w:t xml:space="preserve">Table </w:t>
      </w:r>
      <w:r w:rsidR="000D64F8" w:rsidRPr="000D64F8">
        <w:rPr>
          <w:highlight w:val="yellow"/>
          <w:lang w:val="en-GB"/>
        </w:rPr>
        <w:t>2</w:t>
      </w:r>
      <w:r w:rsidR="000D64F8" w:rsidRPr="000D64F8">
        <w:rPr>
          <w:highlight w:val="yellow"/>
          <w:lang w:val="en-GB"/>
        </w:rPr>
        <w:t xml:space="preserve"> provides </w:t>
      </w:r>
      <w:r w:rsidR="000D64F8" w:rsidRPr="000D64F8">
        <w:rPr>
          <w:highlight w:val="yellow"/>
          <w:lang w:val="en-GB"/>
        </w:rPr>
        <w:t>two commercially available flex sensors along with their technical specifications</w:t>
      </w:r>
      <w:r w:rsidR="000D64F8" w:rsidRPr="000D64F8">
        <w:rPr>
          <w:highlight w:val="yellow"/>
          <w:lang w:val="en-GB"/>
        </w:rPr>
        <w:t>.</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3A12524"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w:t>
      </w:r>
      <w:r w:rsidRPr="00621204">
        <w:rPr>
          <w:lang w:val="en-GB"/>
        </w:rPr>
        <w:lastRenderedPageBreak/>
        <w:t xml:space="preserve">postures and achieved an accuracy of 97.43%. </w:t>
      </w:r>
      <w:r w:rsidRPr="002223C5">
        <w:rPr>
          <w:highlight w:val="yellow"/>
          <w:lang w:val="en-GB"/>
        </w:rPr>
        <w:t>The second was by</w:t>
      </w:r>
      <w:r w:rsidR="00AC4E36" w:rsidRPr="002223C5">
        <w:rPr>
          <w:highlight w:val="yellow"/>
        </w:rPr>
        <w:t xml:space="preserve"> </w:t>
      </w:r>
      <w:r w:rsidR="00AC4E36" w:rsidRPr="002223C5">
        <w:rPr>
          <w:highlight w:val="yellow"/>
          <w:lang w:val="en-GB"/>
        </w:rPr>
        <w:t xml:space="preserve">AbuTerkia et al. </w:t>
      </w:r>
      <w:r w:rsidRPr="002223C5">
        <w:rPr>
          <w:highlight w:val="yellow"/>
          <w:lang w:val="en-GB"/>
        </w:rPr>
        <w:fldChar w:fldCharType="begin"/>
      </w:r>
      <w:r w:rsidR="00556CB2" w:rsidRPr="002223C5">
        <w:rPr>
          <w:highlight w:val="yellow"/>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2223C5">
        <w:rPr>
          <w:highlight w:val="yellow"/>
          <w:lang w:val="en-GB"/>
        </w:rPr>
        <w:fldChar w:fldCharType="separate"/>
      </w:r>
      <w:r w:rsidR="00556CB2" w:rsidRPr="002223C5">
        <w:rPr>
          <w:highlight w:val="yellow"/>
          <w:lang w:val="en-GB"/>
        </w:rPr>
        <w:t>[42]</w:t>
      </w:r>
      <w:r w:rsidRPr="002223C5">
        <w:rPr>
          <w:highlight w:val="yellow"/>
          <w:lang w:val="en-GB"/>
        </w:rPr>
        <w:fldChar w:fldCharType="end"/>
      </w:r>
      <w:r w:rsidRPr="002223C5">
        <w:rPr>
          <w:highlight w:val="yellow"/>
          <w:lang w:val="en-GB"/>
        </w:rPr>
        <w:t xml:space="preserve"> which developed a similar</w:t>
      </w:r>
      <w:r w:rsidR="0058601F">
        <w:rPr>
          <w:highlight w:val="yellow"/>
          <w:lang w:val="en-GB"/>
        </w:rPr>
        <w:t xml:space="preserve"> smart-seating</w:t>
      </w:r>
      <w:r w:rsidRPr="002223C5">
        <w:rPr>
          <w:highlight w:val="yellow"/>
          <w:lang w:val="en-GB"/>
        </w:rPr>
        <w:t xml:space="preserve"> system without the use of an ML model</w:t>
      </w:r>
      <w:r w:rsidR="0058601F">
        <w:rPr>
          <w:highlight w:val="yellow"/>
          <w:lang w:val="en-GB"/>
        </w:rPr>
        <w:t xml:space="preserve"> that could</w:t>
      </w:r>
      <w:r w:rsidRPr="002223C5">
        <w:rPr>
          <w:highlight w:val="yellow"/>
          <w:lang w:val="en-GB"/>
        </w:rPr>
        <w:t xml:space="preserve"> </w:t>
      </w:r>
      <w:r w:rsidR="002223C5" w:rsidRPr="002223C5">
        <w:rPr>
          <w:highlight w:val="yellow"/>
          <w:lang w:val="en-GB"/>
        </w:rPr>
        <w:t>detected</w:t>
      </w:r>
      <w:r w:rsidRPr="002223C5">
        <w:rPr>
          <w:highlight w:val="yellow"/>
          <w:lang w:val="en-GB"/>
        </w:rPr>
        <w:t xml:space="preserve"> </w:t>
      </w:r>
      <w:r w:rsidR="0058601F">
        <w:rPr>
          <w:highlight w:val="yellow"/>
          <w:lang w:val="en-GB"/>
        </w:rPr>
        <w:t xml:space="preserve">up to </w:t>
      </w:r>
      <w:r w:rsidRPr="002223C5">
        <w:rPr>
          <w:highlight w:val="yellow"/>
          <w:lang w:val="en-GB"/>
        </w:rPr>
        <w:t>7 different sitting postures.</w:t>
      </w:r>
      <w:r w:rsidRPr="00621204">
        <w:rPr>
          <w:lang w:val="en-GB"/>
        </w:rPr>
        <w:t xml:space="preserve"> </w:t>
      </w:r>
    </w:p>
    <w:p w14:paraId="690C489A" w14:textId="3CC136B7" w:rsidR="00E52229" w:rsidRPr="00621204" w:rsidRDefault="00E10A1D" w:rsidP="00E10A1D">
      <w:pPr>
        <w:pStyle w:val="MDPI23heading3"/>
        <w:rPr>
          <w:lang w:val="en-GB"/>
        </w:rPr>
      </w:pPr>
      <w:r w:rsidRPr="00621204">
        <w:rPr>
          <w:lang w:val="en-GB"/>
        </w:rPr>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703EB507" w:rsidR="00014839" w:rsidRPr="00621204" w:rsidRDefault="00090278" w:rsidP="003501E0">
      <w:pPr>
        <w:pStyle w:val="MDPI31text"/>
        <w:rPr>
          <w:color w:val="auto"/>
          <w:lang w:val="en-GB"/>
        </w:rPr>
      </w:pPr>
      <w:r w:rsidRPr="003501E0">
        <w:rPr>
          <w:color w:val="auto"/>
          <w:highlight w:val="yellow"/>
          <w:lang w:val="en-GB"/>
        </w:rPr>
        <w:t>Image-based sensor such as cameras and 3D image sensors a</w:t>
      </w:r>
      <w:r w:rsidR="00733815" w:rsidRPr="003501E0">
        <w:rPr>
          <w:color w:val="auto"/>
          <w:highlight w:val="yellow"/>
          <w:lang w:val="en-GB"/>
        </w:rPr>
        <w:t xml:space="preserve">re another type of technology being used by some studies. These sensors </w:t>
      </w:r>
      <w:r w:rsidR="00F94B97" w:rsidRPr="003501E0">
        <w:rPr>
          <w:color w:val="auto"/>
          <w:highlight w:val="yellow"/>
          <w:lang w:val="en-GB"/>
        </w:rPr>
        <w:t>often integrate with</w:t>
      </w:r>
      <w:r w:rsidR="00EE6CF6" w:rsidRPr="003501E0">
        <w:rPr>
          <w:color w:val="auto"/>
          <w:highlight w:val="yellow"/>
          <w:lang w:val="en-GB"/>
        </w:rPr>
        <w:t xml:space="preserve"> </w:t>
      </w:r>
      <w:r w:rsidR="00F94B97" w:rsidRPr="003501E0">
        <w:rPr>
          <w:color w:val="auto"/>
          <w:highlight w:val="yellow"/>
          <w:lang w:val="en-GB"/>
        </w:rPr>
        <w:t xml:space="preserve">computer vision </w:t>
      </w:r>
      <w:r w:rsidR="00EE6CF6" w:rsidRPr="003501E0">
        <w:rPr>
          <w:color w:val="auto"/>
          <w:highlight w:val="yellow"/>
          <w:lang w:val="en-GB"/>
        </w:rPr>
        <w:t>algorithms</w:t>
      </w:r>
      <w:r w:rsidR="00F94B97" w:rsidRPr="003501E0">
        <w:rPr>
          <w:color w:val="auto"/>
          <w:highlight w:val="yellow"/>
          <w:lang w:val="en-GB"/>
        </w:rPr>
        <w:t>. These algorithms</w:t>
      </w:r>
      <w:r w:rsidR="00EE6CF6" w:rsidRPr="003501E0">
        <w:rPr>
          <w:color w:val="auto"/>
          <w:highlight w:val="yellow"/>
          <w:lang w:val="en-GB"/>
        </w:rPr>
        <w:t xml:space="preserve"> operate by </w:t>
      </w:r>
      <w:r w:rsidR="00A1375C" w:rsidRPr="003501E0">
        <w:rPr>
          <w:color w:val="auto"/>
          <w:highlight w:val="yellow"/>
          <w:lang w:val="en-GB"/>
        </w:rPr>
        <w:t xml:space="preserve">identifying </w:t>
      </w:r>
      <w:r w:rsidR="00EE6CF6" w:rsidRPr="003501E0">
        <w:rPr>
          <w:color w:val="auto"/>
          <w:highlight w:val="yellow"/>
          <w:lang w:val="en-GB"/>
        </w:rPr>
        <w:t>visual elements from images</w:t>
      </w:r>
      <w:r w:rsidR="00A1375C" w:rsidRPr="003501E0">
        <w:rPr>
          <w:color w:val="auto"/>
          <w:highlight w:val="yellow"/>
          <w:lang w:val="en-GB"/>
        </w:rPr>
        <w:t xml:space="preserve"> and videos</w:t>
      </w:r>
      <w:r w:rsidR="00EE6CF6" w:rsidRPr="003501E0">
        <w:rPr>
          <w:color w:val="auto"/>
          <w:highlight w:val="yellow"/>
          <w:lang w:val="en-GB"/>
        </w:rPr>
        <w:t>.</w:t>
      </w:r>
      <w:r w:rsidR="003501E0" w:rsidRPr="003501E0">
        <w:rPr>
          <w:color w:val="auto"/>
          <w:highlight w:val="yellow"/>
          <w:lang w:val="en-GB"/>
        </w:rPr>
        <w:t xml:space="preserve"> </w:t>
      </w:r>
      <w:r w:rsidR="002A6A47" w:rsidRPr="003501E0">
        <w:rPr>
          <w:color w:val="auto"/>
          <w:highlight w:val="yellow"/>
          <w:lang w:val="en-GB"/>
        </w:rPr>
        <w:t xml:space="preserve">In the classification of sitting postures, </w:t>
      </w:r>
      <w:r w:rsidR="00EF255F" w:rsidRPr="003501E0">
        <w:rPr>
          <w:color w:val="auto"/>
          <w:highlight w:val="yellow"/>
          <w:lang w:val="en-GB"/>
        </w:rPr>
        <w:t>there is</w:t>
      </w:r>
      <w:r w:rsidR="003501E0" w:rsidRPr="003501E0">
        <w:rPr>
          <w:color w:val="auto"/>
          <w:highlight w:val="yellow"/>
          <w:lang w:val="en-GB"/>
        </w:rPr>
        <w:t xml:space="preserve"> </w:t>
      </w:r>
      <w:r w:rsidR="00EF255F" w:rsidRPr="003501E0">
        <w:rPr>
          <w:color w:val="auto"/>
          <w:highlight w:val="yellow"/>
          <w:lang w:val="en-GB"/>
        </w:rPr>
        <w:t xml:space="preserve">a </w:t>
      </w:r>
      <w:r w:rsidR="00B53FF9" w:rsidRPr="003501E0">
        <w:rPr>
          <w:color w:val="auto"/>
          <w:highlight w:val="yellow"/>
          <w:lang w:val="en-GB"/>
        </w:rPr>
        <w:t>digital camera actively positioned directly at the subjects</w:t>
      </w:r>
      <w:r w:rsidR="00B53FF9" w:rsidRPr="00621204">
        <w:rPr>
          <w:color w:val="auto"/>
          <w:lang w:val="en-GB"/>
        </w:rPr>
        <w:t xml:space="preserve">.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OpenPose</w:t>
      </w:r>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7559F6" w:rsidRPr="007559F6">
        <w:rPr>
          <w:color w:val="auto"/>
          <w:highlight w:val="yellow"/>
          <w:lang w:val="en-GB"/>
        </w:rPr>
        <w:t>s of test subject</w:t>
      </w:r>
      <w:r w:rsidR="007559F6" w:rsidRPr="00E86C8B">
        <w:rPr>
          <w:color w:val="auto"/>
          <w:highlight w:val="yellow"/>
          <w:lang w:val="en-GB"/>
        </w:rPr>
        <w:t xml:space="preserve"> </w:t>
      </w:r>
      <w:r w:rsidR="00E86C8B" w:rsidRPr="00E86C8B">
        <w:rPr>
          <w:color w:val="auto"/>
          <w:highlight w:val="yellow"/>
          <w:lang w:val="en-GB"/>
        </w:rPr>
        <w:t>in view</w:t>
      </w:r>
      <w:r w:rsidR="00B53FF9" w:rsidRPr="00621204">
        <w:rPr>
          <w:color w:val="auto"/>
          <w:lang w:val="en-GB"/>
        </w:rPr>
        <w:t>.</w:t>
      </w:r>
      <w:r w:rsidR="00EF255F" w:rsidRPr="00621204">
        <w:rPr>
          <w:color w:val="auto"/>
          <w:lang w:val="en-GB"/>
        </w:rPr>
        <w:t xml:space="preserve"> </w:t>
      </w:r>
    </w:p>
    <w:p w14:paraId="6A6A980C" w14:textId="581EACE0" w:rsidR="00653748" w:rsidRPr="00621204"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 xml:space="preserve">With the </w:t>
      </w:r>
      <w:r w:rsidR="002F63FC" w:rsidRPr="002F63FC">
        <w:rPr>
          <w:highlight w:val="yellow"/>
          <w:lang w:val="en-GB"/>
        </w:rPr>
        <w:t>integration</w:t>
      </w:r>
      <w:r w:rsidR="004C32C6" w:rsidRPr="00621204">
        <w:rPr>
          <w:lang w:val="en-GB"/>
        </w:rPr>
        <w:t xml:space="preserve"> of the</w:t>
      </w:r>
      <w:r w:rsidR="00653748" w:rsidRPr="00621204">
        <w:rPr>
          <w:lang w:val="en-GB"/>
        </w:rPr>
        <w:t xml:space="preserve"> OpenPose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7936FF4D"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w:t>
      </w:r>
      <w:r w:rsidR="00063839" w:rsidRPr="00063839">
        <w:rPr>
          <w:highlight w:val="yellow"/>
          <w:lang w:val="en-GB"/>
        </w:rPr>
        <w:t>the</w:t>
      </w:r>
      <w:r w:rsidR="00AF40AD" w:rsidRPr="00621204">
        <w:rPr>
          <w:lang w:val="en-GB"/>
        </w:rPr>
        <w:t xml:space="preserve">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w:t>
      </w:r>
      <w:r w:rsidR="00063839" w:rsidRPr="00063839">
        <w:rPr>
          <w:highlight w:val="yellow"/>
          <w:lang w:val="en-GB"/>
        </w:rPr>
        <w:t>concept</w:t>
      </w:r>
      <w:r w:rsidR="0095068A" w:rsidRPr="00621204">
        <w:rPr>
          <w:lang w:val="en-GB"/>
        </w:rPr>
        <w:t xml:space="preserve">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5FDED067" w:rsidR="00EC0F93" w:rsidRPr="00621204" w:rsidRDefault="00BE3980" w:rsidP="00E97CA0">
      <w:pPr>
        <w:pStyle w:val="MDPI23heading3"/>
        <w:rPr>
          <w:lang w:val="en-GB"/>
        </w:rPr>
      </w:pPr>
      <w:r w:rsidRPr="00621204">
        <w:rPr>
          <w:lang w:val="en-GB"/>
        </w:rPr>
        <w:t xml:space="preserve">4.2.1 </w:t>
      </w:r>
      <w:r w:rsidR="00AF40AD" w:rsidRPr="00621204">
        <w:rPr>
          <w:lang w:val="en-GB"/>
        </w:rPr>
        <w:t xml:space="preserve">Dense Sensor </w:t>
      </w:r>
      <w:r w:rsidR="00151702" w:rsidRPr="00151702">
        <w:rPr>
          <w:highlight w:val="yellow"/>
          <w:lang w:val="en-GB"/>
        </w:rPr>
        <w:t>Configuration</w:t>
      </w:r>
    </w:p>
    <w:p w14:paraId="784022DC" w14:textId="52E10D5E" w:rsidR="00BA497A" w:rsidRPr="00621204" w:rsidRDefault="00AF40AD" w:rsidP="00197BEE">
      <w:pPr>
        <w:pStyle w:val="MDPI31text"/>
        <w:rPr>
          <w:lang w:val="en-GB"/>
        </w:rPr>
      </w:pPr>
      <w:r w:rsidRPr="00621204">
        <w:rPr>
          <w:lang w:val="en-GB"/>
        </w:rPr>
        <w:t xml:space="preserve">Xu et al, </w:t>
      </w:r>
      <w:r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r w:rsidRPr="00621204">
        <w:rPr>
          <w:lang w:val="en-GB"/>
        </w:rPr>
        <w:t xml:space="preserve"> used a textile pressure sensor array along with a dynamic time wrapping based algorithm to classify 7 sitting postures with 85.90 accuracy. Huang et al., 2017 </w:t>
      </w:r>
      <w:r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r w:rsidRPr="00621204">
        <w:rPr>
          <w:lang w:val="en-GB"/>
        </w:rPr>
        <w:t xml:space="preserve"> used a 52x44 Piezo-Resistive Sensor Array which was placed on the bottom seating. Using the ANN classifier, they were able to achieve a classification accuracy of 92.2%. Kim et al., 2018 </w:t>
      </w:r>
      <w:r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r w:rsidRPr="00621204">
        <w:rPr>
          <w:lang w:val="en-GB"/>
        </w:rPr>
        <w:t xml:space="preserve"> developed a washable fabric-based sensor array. Even after one thousand independent washes, the capacitance reading from textile sensors array had not deteriorated. Kim et al. </w:t>
      </w:r>
      <w:r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r w:rsidRPr="00621204">
        <w:rPr>
          <w:lang w:val="en-GB"/>
        </w:rPr>
        <w:t xml:space="preserve"> achieved a 95.30% accuracy using 8x8 pressure array and a CNN classifier to classify 5 sitting postures among children. Similarly, Cai et al. </w:t>
      </w:r>
      <w:r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r w:rsidRPr="00621204">
        <w:rPr>
          <w:lang w:val="en-GB"/>
        </w:rPr>
        <w:t xml:space="preserve"> utilized a flexible pressure sensor array (400mm x 400mm) placed on the bottom seat cushion to recognize 6 different sitting postures. Ran et al. </w:t>
      </w:r>
      <w:r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r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Pr="00621204">
        <w:rPr>
          <w:lang w:val="en-GB"/>
        </w:rPr>
        <w:t xml:space="preserve">. Ahmad et al. </w:t>
      </w:r>
      <w:r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r w:rsidRPr="00621204">
        <w:rPr>
          <w:lang w:val="en-GB"/>
        </w:rPr>
        <w:t xml:space="preserve"> embedded a 16 screen pressure sensor array, also using a </w:t>
      </w:r>
      <w:r w:rsidR="008570F6">
        <w:rPr>
          <w:lang w:val="en-GB"/>
        </w:rPr>
        <w:t>R</w:t>
      </w:r>
      <w:r w:rsidRPr="00621204">
        <w:rPr>
          <w:lang w:val="en-GB"/>
        </w:rPr>
        <w:t xml:space="preserve">aspberry </w:t>
      </w:r>
      <w:r w:rsidR="008570F6">
        <w:rPr>
          <w:lang w:val="en-GB"/>
        </w:rPr>
        <w:t xml:space="preserve">Pi </w:t>
      </w:r>
      <w:r w:rsidR="008570F6" w:rsidRPr="008570F6">
        <w:rPr>
          <w:highlight w:val="yellow"/>
          <w:lang w:val="en-GB"/>
        </w:rPr>
        <w:t>computer</w:t>
      </w:r>
      <w:r w:rsidRPr="00621204">
        <w:rPr>
          <w:lang w:val="en-GB"/>
        </w:rPr>
        <w:t xml:space="preserve"> for sitting classification which obtained an high accuracy of 99.03% using LightGBM machine learning algorithm</w:t>
      </w:r>
      <w:r w:rsidR="002644CF">
        <w:rPr>
          <w:lang w:val="en-GB"/>
        </w:rPr>
        <w:t>.</w:t>
      </w:r>
      <w:r w:rsidRPr="00621204">
        <w:rPr>
          <w:lang w:val="en-GB"/>
        </w:rPr>
        <w:t xml:space="preserve"> Wang et al. </w:t>
      </w:r>
      <w:r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r w:rsidRPr="00621204">
        <w:rPr>
          <w:lang w:val="en-GB"/>
        </w:rPr>
        <w:t xml:space="preserve"> developed 2 sets of interconnected sensor sheets which cover</w:t>
      </w:r>
      <w:r w:rsidR="002644CF" w:rsidRPr="002644CF">
        <w:rPr>
          <w:highlight w:val="yellow"/>
          <w:lang w:val="en-GB"/>
        </w:rPr>
        <w:t>ed</w:t>
      </w:r>
      <w:r w:rsidRPr="00621204">
        <w:rPr>
          <w:lang w:val="en-GB"/>
        </w:rPr>
        <w:t xml:space="preserve"> both backrest and the seating cushion of the smart sensing chair</w:t>
      </w:r>
      <w:r w:rsidR="00BC4160">
        <w:rPr>
          <w:lang w:val="en-GB"/>
        </w:rPr>
        <w:t xml:space="preserve"> as </w:t>
      </w:r>
      <w:r w:rsidR="00BC4160" w:rsidRPr="00621204">
        <w:rPr>
          <w:lang w:val="en-GB"/>
        </w:rPr>
        <w:t>s</w:t>
      </w:r>
      <w:r w:rsidR="00BC4160">
        <w:rPr>
          <w:lang w:val="en-GB"/>
        </w:rPr>
        <w:t>hown</w:t>
      </w:r>
      <w:r w:rsidR="00BC4160" w:rsidRPr="00621204">
        <w:rPr>
          <w:lang w:val="en-GB"/>
        </w:rPr>
        <w:t xml:space="preserve"> in Figure 6b</w:t>
      </w:r>
      <w:r w:rsidRPr="00621204">
        <w:rPr>
          <w:lang w:val="en-GB"/>
        </w:rPr>
        <w:t xml:space="preserve">. Using the SNN classifier, their proposed system could distinguish 15 different sitting postures with an accuracy of 88.52%, which is among the highest number of postures being classified. Fan et al. </w:t>
      </w:r>
      <w:r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r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w:t>
      </w:r>
      <w:r w:rsidR="00683154" w:rsidRPr="00026396">
        <w:rPr>
          <w:highlight w:val="yellow"/>
          <w:lang w:val="en-GB"/>
        </w:rPr>
        <w:t>sensor arra</w:t>
      </w:r>
      <w:r w:rsidR="00026396" w:rsidRPr="00026396">
        <w:rPr>
          <w:highlight w:val="yellow"/>
          <w:lang w:val="en-GB"/>
        </w:rPr>
        <w:t>ys</w:t>
      </w:r>
      <w:r w:rsidR="00683154" w:rsidRPr="00621204">
        <w:rPr>
          <w:lang w:val="en-GB"/>
        </w:rPr>
        <w:t>.</w:t>
      </w:r>
    </w:p>
    <w:p w14:paraId="0D3C56B6" w14:textId="1E4B4201" w:rsidR="00785699" w:rsidRPr="00621204" w:rsidRDefault="006C6824" w:rsidP="006C6824">
      <w:pPr>
        <w:pStyle w:val="MDPI52figure"/>
        <w:rPr>
          <w:lang w:val="en-GB"/>
        </w:rPr>
      </w:pPr>
      <w:r w:rsidRPr="006C6824">
        <w:rPr>
          <w:noProof/>
        </w:rPr>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28CD9B6D" w:rsidR="00785699" w:rsidRPr="0042750D" w:rsidRDefault="00785699" w:rsidP="00785699">
      <w:pPr>
        <w:pStyle w:val="MDPI51figurecaption"/>
        <w:rPr>
          <w:color w:val="auto"/>
          <w:lang w:val="en-GB"/>
        </w:rPr>
      </w:pPr>
      <w:r w:rsidRPr="0042750D">
        <w:rPr>
          <w:b/>
          <w:bCs/>
          <w:color w:val="auto"/>
          <w:highlight w:val="yellow"/>
          <w:lang w:val="en-GB"/>
        </w:rPr>
        <w:t xml:space="preserve">Figure </w:t>
      </w:r>
      <w:r w:rsidR="00A50BE6" w:rsidRPr="0042750D">
        <w:rPr>
          <w:b/>
          <w:bCs/>
          <w:color w:val="auto"/>
          <w:highlight w:val="yellow"/>
          <w:lang w:val="en-GB"/>
        </w:rPr>
        <w:t>6</w:t>
      </w:r>
      <w:r w:rsidRPr="0042750D">
        <w:rPr>
          <w:color w:val="auto"/>
          <w:highlight w:val="yellow"/>
          <w:lang w:val="en-GB"/>
        </w:rPr>
        <w:t xml:space="preserve">. </w:t>
      </w:r>
      <w:r w:rsidR="00F82AC5" w:rsidRPr="0042750D">
        <w:rPr>
          <w:color w:val="auto"/>
          <w:highlight w:val="yellow"/>
          <w:lang w:val="en-GB"/>
        </w:rPr>
        <w:t>Illustration of s</w:t>
      </w:r>
      <w:r w:rsidRPr="0042750D">
        <w:rPr>
          <w:color w:val="auto"/>
          <w:highlight w:val="yellow"/>
          <w:lang w:val="en-GB"/>
        </w:rPr>
        <w:t xml:space="preserve">ome </w:t>
      </w:r>
      <w:r w:rsidR="00215DD9" w:rsidRPr="0042750D">
        <w:rPr>
          <w:color w:val="auto"/>
          <w:highlight w:val="yellow"/>
          <w:lang w:val="en-GB"/>
        </w:rPr>
        <w:t>studies</w:t>
      </w:r>
      <w:r w:rsidR="009B6663" w:rsidRPr="0042750D">
        <w:rPr>
          <w:color w:val="auto"/>
          <w:highlight w:val="yellow"/>
          <w:lang w:val="en-GB"/>
        </w:rPr>
        <w:t xml:space="preserve"> </w:t>
      </w:r>
      <w:r w:rsidR="00F82AC5" w:rsidRPr="0042750D">
        <w:rPr>
          <w:color w:val="auto"/>
          <w:highlight w:val="yellow"/>
          <w:lang w:val="en-GB"/>
        </w:rPr>
        <w:t xml:space="preserve">that implemented the </w:t>
      </w:r>
      <w:r w:rsidRPr="0042750D">
        <w:rPr>
          <w:color w:val="auto"/>
          <w:highlight w:val="yellow"/>
          <w:lang w:val="en-GB"/>
        </w:rPr>
        <w:t>use of dense sensor arrays</w:t>
      </w:r>
      <w:r w:rsidR="00EB6EB2" w:rsidRPr="0042750D">
        <w:rPr>
          <w:color w:val="auto"/>
          <w:highlight w:val="yellow"/>
          <w:lang w:val="en-GB"/>
        </w:rPr>
        <w:t>.</w:t>
      </w:r>
      <w:r w:rsidRPr="0042750D">
        <w:rPr>
          <w:color w:val="auto"/>
          <w:highlight w:val="yellow"/>
          <w:lang w:val="en-GB"/>
        </w:rPr>
        <w:t xml:space="preserve"> </w:t>
      </w:r>
      <w:r w:rsidRPr="0042750D">
        <w:rPr>
          <w:b/>
          <w:bCs/>
          <w:color w:val="auto"/>
          <w:highlight w:val="yellow"/>
          <w:lang w:val="en-GB"/>
        </w:rPr>
        <w:t>(a)</w:t>
      </w:r>
      <w:r w:rsidR="00D54255" w:rsidRPr="0042750D">
        <w:rPr>
          <w:color w:val="auto"/>
          <w:highlight w:val="yellow"/>
          <w:lang w:val="en-GB"/>
        </w:rPr>
        <w:t xml:space="preserve"> Pressure array cushion</w:t>
      </w:r>
      <w:r w:rsidR="007C3724" w:rsidRPr="0042750D">
        <w:rPr>
          <w:color w:val="auto"/>
          <w:highlight w:val="yellow"/>
          <w:lang w:val="en-GB"/>
        </w:rPr>
        <w:t xml:space="preserve"> </w:t>
      </w:r>
      <w:r w:rsidR="00D54255" w:rsidRPr="0042750D">
        <w:rPr>
          <w:color w:val="auto"/>
          <w:highlight w:val="yellow"/>
          <w:lang w:val="en-GB"/>
        </w:rPr>
        <w:t>with haptic feedback</w:t>
      </w:r>
      <w:r w:rsidR="00765CFC" w:rsidRPr="0042750D">
        <w:rPr>
          <w:color w:val="auto"/>
          <w:highlight w:val="yellow"/>
          <w:lang w:val="en-GB"/>
        </w:rPr>
        <w:t xml:space="preserve"> Reproduced with </w:t>
      </w:r>
      <w:r w:rsidR="0042750D" w:rsidRPr="0042750D">
        <w:rPr>
          <w:color w:val="auto"/>
          <w:highlight w:val="yellow"/>
          <w:lang w:val="en-GB"/>
        </w:rPr>
        <w:t xml:space="preserve">permission </w:t>
      </w:r>
      <w:r w:rsidR="00D54255" w:rsidRPr="0042750D">
        <w:rPr>
          <w:color w:val="auto"/>
          <w:highlight w:val="yellow"/>
          <w:lang w:val="en-GB"/>
        </w:rPr>
        <w:fldChar w:fldCharType="begin"/>
      </w:r>
      <w:r w:rsidR="005233B7" w:rsidRPr="0042750D">
        <w:rPr>
          <w:color w:val="auto"/>
          <w:highlight w:val="yellow"/>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42750D">
        <w:rPr>
          <w:color w:val="auto"/>
          <w:highlight w:val="yellow"/>
          <w:lang w:val="en-GB"/>
        </w:rPr>
        <w:fldChar w:fldCharType="separate"/>
      </w:r>
      <w:r w:rsidR="005233B7" w:rsidRPr="0042750D">
        <w:rPr>
          <w:color w:val="auto"/>
          <w:highlight w:val="yellow"/>
        </w:rPr>
        <w:t>[49]</w:t>
      </w:r>
      <w:r w:rsidR="00D54255" w:rsidRPr="0042750D">
        <w:rPr>
          <w:color w:val="auto"/>
          <w:highlight w:val="yellow"/>
          <w:lang w:val="en-GB"/>
        </w:rPr>
        <w:fldChar w:fldCharType="end"/>
      </w:r>
      <w:r w:rsidR="0042750D" w:rsidRPr="0042750D">
        <w:rPr>
          <w:color w:val="auto"/>
          <w:highlight w:val="yellow"/>
          <w:lang w:val="en-GB"/>
        </w:rPr>
        <w:t>, Copyright 2021</w:t>
      </w:r>
      <w:r w:rsidR="0042750D" w:rsidRPr="0042750D">
        <w:rPr>
          <w:i/>
          <w:iCs/>
          <w:color w:val="auto"/>
          <w:highlight w:val="yellow"/>
          <w:lang w:val="en-GB"/>
        </w:rPr>
        <w:t xml:space="preserve"> Sensors and Actuators.</w:t>
      </w:r>
      <w:r w:rsidRPr="0042750D">
        <w:rPr>
          <w:color w:val="auto"/>
          <w:highlight w:val="yellow"/>
          <w:lang w:val="en-GB"/>
        </w:rPr>
        <w:t xml:space="preserve"> </w:t>
      </w:r>
      <w:r w:rsidRPr="0042750D">
        <w:rPr>
          <w:b/>
          <w:bCs/>
          <w:color w:val="auto"/>
          <w:highlight w:val="yellow"/>
          <w:lang w:val="en-GB"/>
        </w:rPr>
        <w:t>(</w:t>
      </w:r>
      <w:r w:rsidR="00D54255" w:rsidRPr="0042750D">
        <w:rPr>
          <w:b/>
          <w:bCs/>
          <w:color w:val="auto"/>
          <w:highlight w:val="yellow"/>
          <w:lang w:val="en-GB"/>
        </w:rPr>
        <w:t>b</w:t>
      </w:r>
      <w:r w:rsidRPr="0042750D">
        <w:rPr>
          <w:b/>
          <w:bCs/>
          <w:color w:val="auto"/>
          <w:highlight w:val="yellow"/>
          <w:lang w:val="en-GB"/>
        </w:rPr>
        <w:t>)</w:t>
      </w:r>
      <w:r w:rsidR="0063104E" w:rsidRPr="0042750D">
        <w:rPr>
          <w:color w:val="auto"/>
          <w:highlight w:val="yellow"/>
          <w:lang w:val="en-GB"/>
        </w:rPr>
        <w:t xml:space="preserve"> </w:t>
      </w:r>
      <w:r w:rsidR="00EB6EB2" w:rsidRPr="0042750D">
        <w:rPr>
          <w:color w:val="auto"/>
          <w:highlight w:val="yellow"/>
          <w:lang w:val="en-GB"/>
        </w:rPr>
        <w:t xml:space="preserve">Chair fitted with </w:t>
      </w:r>
      <w:r w:rsidR="00D4022C" w:rsidRPr="0042750D">
        <w:rPr>
          <w:color w:val="auto"/>
          <w:highlight w:val="yellow"/>
          <w:lang w:val="en-GB"/>
        </w:rPr>
        <w:t xml:space="preserve">2 large pressure sensor array </w:t>
      </w:r>
      <w:r w:rsidR="0063104E" w:rsidRPr="0042750D">
        <w:rPr>
          <w:color w:val="auto"/>
          <w:highlight w:val="yellow"/>
          <w:lang w:val="en-GB"/>
        </w:rPr>
        <w:t>modules</w:t>
      </w:r>
      <w:r w:rsidR="003203C3" w:rsidRPr="0042750D">
        <w:rPr>
          <w:color w:val="auto"/>
          <w:highlight w:val="yellow"/>
          <w:lang w:val="en-GB"/>
        </w:rPr>
        <w:t xml:space="preserve"> placed on the seating cushion</w:t>
      </w:r>
      <w:r w:rsidR="00A40047" w:rsidRPr="0042750D">
        <w:rPr>
          <w:color w:val="auto"/>
          <w:highlight w:val="yellow"/>
          <w:lang w:val="en-GB"/>
        </w:rPr>
        <w:t xml:space="preserve">. Reproduced with </w:t>
      </w:r>
      <w:r w:rsidR="0042750D" w:rsidRPr="0042750D">
        <w:rPr>
          <w:color w:val="auto"/>
          <w:highlight w:val="yellow"/>
          <w:lang w:val="en-GB"/>
        </w:rPr>
        <w:t xml:space="preserve">permission </w:t>
      </w:r>
      <w:r w:rsidR="0063104E" w:rsidRPr="0042750D">
        <w:rPr>
          <w:color w:val="auto"/>
          <w:highlight w:val="yellow"/>
          <w:lang w:val="en-GB"/>
        </w:rPr>
        <w:fldChar w:fldCharType="begin"/>
      </w:r>
      <w:r w:rsidR="005233B7" w:rsidRPr="0042750D">
        <w:rPr>
          <w:color w:val="auto"/>
          <w:highlight w:val="yellow"/>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42750D">
        <w:rPr>
          <w:color w:val="auto"/>
          <w:highlight w:val="yellow"/>
          <w:lang w:val="en-GB"/>
        </w:rPr>
        <w:fldChar w:fldCharType="separate"/>
      </w:r>
      <w:r w:rsidR="005233B7" w:rsidRPr="0042750D">
        <w:rPr>
          <w:color w:val="auto"/>
          <w:highlight w:val="yellow"/>
        </w:rPr>
        <w:t>[51]</w:t>
      </w:r>
      <w:r w:rsidR="0063104E" w:rsidRPr="0042750D">
        <w:rPr>
          <w:color w:val="auto"/>
          <w:highlight w:val="yellow"/>
          <w:lang w:val="en-GB"/>
        </w:rPr>
        <w:fldChar w:fldCharType="end"/>
      </w:r>
      <w:r w:rsidR="00B20556" w:rsidRPr="0042750D">
        <w:rPr>
          <w:color w:val="auto"/>
          <w:highlight w:val="yellow"/>
          <w:lang w:val="en-GB"/>
        </w:rPr>
        <w:t>.</w:t>
      </w:r>
      <w:r w:rsidR="0042750D" w:rsidRPr="0042750D">
        <w:rPr>
          <w:color w:val="auto"/>
          <w:highlight w:val="yellow"/>
          <w:lang w:val="en-GB"/>
        </w:rPr>
        <w:t xml:space="preserve"> Copyright 2021</w:t>
      </w:r>
      <w:r w:rsidR="0042750D" w:rsidRPr="0042750D">
        <w:rPr>
          <w:i/>
          <w:iCs/>
          <w:color w:val="auto"/>
          <w:highlight w:val="yellow"/>
          <w:lang w:val="en-GB"/>
        </w:rPr>
        <w:t xml:space="preserve"> IEEE.</w:t>
      </w:r>
    </w:p>
    <w:p w14:paraId="2B372680" w14:textId="447E2761"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DF07D1B"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implemented this setup compared</w:t>
      </w:r>
      <w:r w:rsidR="001E3F05">
        <w:rPr>
          <w:lang w:val="en-GB"/>
        </w:rPr>
        <w:t xml:space="preserve"> </w:t>
      </w:r>
      <w:r w:rsidR="001E3F05" w:rsidRPr="001E3F05">
        <w:rPr>
          <w:highlight w:val="yellow"/>
          <w:lang w:val="en-GB"/>
        </w:rPr>
        <w:t>to</w:t>
      </w:r>
      <w:r w:rsidR="00C46D56" w:rsidRPr="001E3F05">
        <w:rPr>
          <w:highlight w:val="yellow"/>
          <w:lang w:val="en-GB"/>
        </w:rPr>
        <w:t xml:space="preserve"> </w:t>
      </w:r>
      <w:r w:rsidR="001E3F05" w:rsidRPr="001E3F05">
        <w:rPr>
          <w:highlight w:val="yellow"/>
          <w:lang w:val="en-GB"/>
        </w:rPr>
        <w:t>the dense sensor configuration</w:t>
      </w:r>
      <w:r w:rsidR="00C46D56" w:rsidRPr="00621204">
        <w:rPr>
          <w:lang w:val="en-GB"/>
        </w:rPr>
        <w:t>.</w:t>
      </w:r>
      <w:r w:rsidRPr="00621204">
        <w:rPr>
          <w:lang w:val="en-GB"/>
        </w:rPr>
        <w:t xml:space="preserve"> </w:t>
      </w:r>
      <w:r w:rsidR="00AF40AD" w:rsidRPr="001E3F05">
        <w:rPr>
          <w:highlight w:val="yellow"/>
          <w:lang w:val="en-GB"/>
        </w:rPr>
        <w:t>Mutlu</w:t>
      </w:r>
      <w:r w:rsidR="00AF40AD" w:rsidRPr="00621204">
        <w:rPr>
          <w:lang w:val="en-GB"/>
        </w:rPr>
        <w:t xml:space="preserve">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Aminosharieh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xml:space="preserve">. </w:t>
      </w:r>
      <w:r w:rsidR="00AF40AD" w:rsidRPr="00C17D4E">
        <w:rPr>
          <w:highlight w:val="yellow"/>
          <w:lang w:val="en-GB"/>
        </w:rPr>
        <w:t>In addition to this, a Desktop Graphical User Interface (GUI) application</w:t>
      </w:r>
      <w:r w:rsidR="00C17D4E" w:rsidRPr="00C17D4E">
        <w:rPr>
          <w:highlight w:val="yellow"/>
          <w:lang w:val="en-GB"/>
        </w:rPr>
        <w:t xml:space="preserve"> was also developed</w:t>
      </w:r>
      <w:r w:rsidR="00AF40AD" w:rsidRPr="00621204">
        <w:rPr>
          <w:lang w:val="en-GB"/>
        </w:rPr>
        <w:t xml:space="preserve"> which displayed the </w:t>
      </w:r>
      <w:r w:rsidR="00AF40AD" w:rsidRPr="00170BCB">
        <w:rPr>
          <w:highlight w:val="yellow"/>
          <w:lang w:val="en-GB"/>
        </w:rPr>
        <w:t>sen</w:t>
      </w:r>
      <w:r w:rsidR="00170BCB" w:rsidRPr="00170BCB">
        <w:rPr>
          <w:highlight w:val="yellow"/>
          <w:lang w:val="en-GB"/>
        </w:rPr>
        <w:t>s</w:t>
      </w:r>
      <w:r w:rsidR="00AF40AD" w:rsidRPr="00170BCB">
        <w:rPr>
          <w:highlight w:val="yellow"/>
          <w:lang w:val="en-GB"/>
        </w:rPr>
        <w:t>or</w:t>
      </w:r>
      <w:r w:rsidR="00AF40AD" w:rsidRPr="00621204">
        <w:rPr>
          <w:lang w:val="en-GB"/>
        </w:rPr>
        <w:t xml:space="preserve"> reading in real-time. Luna-Perejón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r w:rsidR="005E13A8">
        <w:rPr>
          <w:lang w:val="en-GB"/>
        </w:rPr>
        <w:t xml:space="preserve"> </w:t>
      </w:r>
      <w:r w:rsidR="005E13A8" w:rsidRPr="00751E1A">
        <w:rPr>
          <w:highlight w:val="yellow"/>
          <w:lang w:val="en-GB"/>
        </w:rPr>
        <w:t xml:space="preserve">Table </w:t>
      </w:r>
      <w:r w:rsidR="005E13A8" w:rsidRPr="00751E1A">
        <w:rPr>
          <w:highlight w:val="yellow"/>
          <w:lang w:val="en-GB"/>
        </w:rPr>
        <w:t>7</w:t>
      </w:r>
      <w:r w:rsidR="005E13A8" w:rsidRPr="00751E1A">
        <w:rPr>
          <w:highlight w:val="yellow"/>
          <w:lang w:val="en-GB"/>
        </w:rPr>
        <w:t xml:space="preserve"> below provides the </w:t>
      </w:r>
      <w:r w:rsidR="00784C4F">
        <w:rPr>
          <w:highlight w:val="yellow"/>
          <w:lang w:val="en-GB"/>
        </w:rPr>
        <w:t xml:space="preserve">full </w:t>
      </w:r>
      <w:r w:rsidR="005E13A8" w:rsidRPr="00751E1A">
        <w:rPr>
          <w:highlight w:val="yellow"/>
          <w:lang w:val="en-GB"/>
        </w:rPr>
        <w:t>list of</w:t>
      </w:r>
      <w:r w:rsidR="005E13A8" w:rsidRPr="00751E1A">
        <w:rPr>
          <w:highlight w:val="yellow"/>
          <w:lang w:val="en-GB"/>
        </w:rPr>
        <w:t xml:space="preserve"> studies using this configuration</w:t>
      </w:r>
      <w:r w:rsidR="005E13A8" w:rsidRPr="00751E1A">
        <w:rPr>
          <w:highlight w:val="yellow"/>
          <w:lang w:val="en-GB"/>
        </w:rPr>
        <w:t>.</w:t>
      </w:r>
    </w:p>
    <w:p w14:paraId="608199B9" w14:textId="77777777" w:rsidR="00F82AC5" w:rsidRPr="00621204" w:rsidRDefault="00F82AC5" w:rsidP="00555C45">
      <w:pPr>
        <w:pStyle w:val="MDPI31text"/>
        <w:ind w:left="0" w:firstLine="0"/>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09640E">
        <w:rPr>
          <w:b/>
          <w:bCs/>
          <w:color w:val="auto"/>
          <w:highlight w:val="yellow"/>
          <w:lang w:val="en-GB"/>
        </w:rPr>
        <w:t xml:space="preserve">Figure </w:t>
      </w:r>
      <w:r w:rsidR="004A65C8" w:rsidRPr="0009640E">
        <w:rPr>
          <w:b/>
          <w:bCs/>
          <w:color w:val="auto"/>
          <w:highlight w:val="yellow"/>
          <w:lang w:val="en-GB"/>
        </w:rPr>
        <w:t>7</w:t>
      </w:r>
      <w:r w:rsidRPr="0009640E">
        <w:rPr>
          <w:color w:val="auto"/>
          <w:highlight w:val="yellow"/>
          <w:lang w:val="en-GB"/>
        </w:rPr>
        <w:t xml:space="preserve">. </w:t>
      </w:r>
      <w:r w:rsidR="004A65C8" w:rsidRPr="0009640E">
        <w:rPr>
          <w:color w:val="auto"/>
          <w:highlight w:val="yellow"/>
          <w:lang w:val="en-GB"/>
        </w:rPr>
        <w:t xml:space="preserve">Research studies </w:t>
      </w:r>
      <w:r w:rsidR="00DB078C" w:rsidRPr="0009640E">
        <w:rPr>
          <w:color w:val="auto"/>
          <w:highlight w:val="yellow"/>
          <w:lang w:val="en-GB"/>
        </w:rPr>
        <w:t>using</w:t>
      </w:r>
      <w:r w:rsidR="00636AF8" w:rsidRPr="0009640E">
        <w:rPr>
          <w:color w:val="auto"/>
          <w:highlight w:val="yellow"/>
          <w:lang w:val="en-GB"/>
        </w:rPr>
        <w:t xml:space="preserve"> multiple pressure sensors placed </w:t>
      </w:r>
      <w:r w:rsidR="00347F08" w:rsidRPr="0009640E">
        <w:rPr>
          <w:color w:val="auto"/>
          <w:highlight w:val="yellow"/>
          <w:lang w:val="en-GB"/>
        </w:rPr>
        <w:t>around the chair</w:t>
      </w:r>
      <w:r w:rsidRPr="0009640E">
        <w:rPr>
          <w:color w:val="auto"/>
          <w:highlight w:val="yellow"/>
          <w:lang w:val="en-GB"/>
        </w:rPr>
        <w:t xml:space="preserve">. </w:t>
      </w:r>
      <w:r w:rsidRPr="0009640E">
        <w:rPr>
          <w:b/>
          <w:bCs/>
          <w:color w:val="auto"/>
          <w:highlight w:val="yellow"/>
          <w:lang w:val="en-GB"/>
        </w:rPr>
        <w:t>(a)</w:t>
      </w:r>
      <w:r w:rsidRPr="0009640E">
        <w:rPr>
          <w:color w:val="auto"/>
          <w:highlight w:val="yellow"/>
          <w:lang w:val="en-GB"/>
        </w:rPr>
        <w:t xml:space="preserve"> </w:t>
      </w:r>
      <w:r w:rsidR="007C3724" w:rsidRPr="0009640E">
        <w:rPr>
          <w:color w:val="auto"/>
          <w:highlight w:val="yellow"/>
          <w:lang w:val="en-GB"/>
        </w:rPr>
        <w:t>Chair fitted with 19 FSR sensor</w:t>
      </w:r>
      <w:r w:rsidR="003D0987" w:rsidRPr="0009640E">
        <w:rPr>
          <w:color w:val="auto"/>
          <w:highlight w:val="yellow"/>
          <w:lang w:val="en-GB"/>
        </w:rPr>
        <w:t>s</w:t>
      </w:r>
      <w:r w:rsidR="006E7F32" w:rsidRPr="0009640E">
        <w:rPr>
          <w:color w:val="auto"/>
          <w:highlight w:val="yellow"/>
          <w:lang w:val="en-GB"/>
        </w:rPr>
        <w:t>.</w:t>
      </w:r>
      <w:r w:rsidR="00564620" w:rsidRPr="0009640E">
        <w:rPr>
          <w:color w:val="auto"/>
          <w:highlight w:val="yellow"/>
          <w:lang w:val="en-GB"/>
        </w:rPr>
        <w:t xml:space="preserve"> Reproduced with </w:t>
      </w:r>
      <w:r w:rsidR="0009640E" w:rsidRPr="0009640E">
        <w:rPr>
          <w:color w:val="auto"/>
          <w:highlight w:val="yellow"/>
          <w:lang w:val="en-GB"/>
        </w:rPr>
        <w:t xml:space="preserve">permission </w:t>
      </w:r>
      <w:r w:rsidR="000E6623" w:rsidRPr="0009640E">
        <w:rPr>
          <w:color w:val="auto"/>
          <w:highlight w:val="yellow"/>
          <w:lang w:val="en-GB"/>
        </w:rPr>
        <w:fldChar w:fldCharType="begin"/>
      </w:r>
      <w:r w:rsidR="005233B7" w:rsidRPr="0009640E">
        <w:rPr>
          <w:color w:val="auto"/>
          <w:highlight w:val="yellow"/>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09640E">
        <w:rPr>
          <w:color w:val="auto"/>
          <w:highlight w:val="yellow"/>
          <w:lang w:val="en-GB"/>
        </w:rPr>
        <w:fldChar w:fldCharType="separate"/>
      </w:r>
      <w:r w:rsidR="005233B7" w:rsidRPr="0009640E">
        <w:rPr>
          <w:color w:val="auto"/>
          <w:highlight w:val="yellow"/>
        </w:rPr>
        <w:t>[53]</w:t>
      </w:r>
      <w:r w:rsidR="000E6623" w:rsidRPr="0009640E">
        <w:rPr>
          <w:color w:val="auto"/>
          <w:highlight w:val="yellow"/>
          <w:lang w:val="en-GB"/>
        </w:rPr>
        <w:fldChar w:fldCharType="end"/>
      </w:r>
      <w:r w:rsidR="0009640E" w:rsidRPr="0009640E">
        <w:rPr>
          <w:color w:val="auto"/>
          <w:highlight w:val="yellow"/>
          <w:lang w:val="en-GB"/>
        </w:rPr>
        <w:t xml:space="preserve"> Copyright 2022</w:t>
      </w:r>
      <w:r w:rsidR="0009640E" w:rsidRPr="0009640E">
        <w:rPr>
          <w:i/>
          <w:iCs/>
          <w:color w:val="auto"/>
          <w:highlight w:val="yellow"/>
          <w:lang w:val="en-GB"/>
        </w:rPr>
        <w:t xml:space="preserve"> ACM.</w:t>
      </w:r>
      <w:r w:rsidRPr="0009640E">
        <w:rPr>
          <w:color w:val="auto"/>
          <w:highlight w:val="yellow"/>
          <w:lang w:val="en-GB"/>
        </w:rPr>
        <w:t xml:space="preserve"> </w:t>
      </w:r>
      <w:r w:rsidRPr="0009640E">
        <w:rPr>
          <w:b/>
          <w:bCs/>
          <w:color w:val="auto"/>
          <w:highlight w:val="yellow"/>
          <w:lang w:val="en-GB"/>
        </w:rPr>
        <w:t>(b)</w:t>
      </w:r>
      <w:r w:rsidRPr="0009640E">
        <w:rPr>
          <w:color w:val="auto"/>
          <w:highlight w:val="yellow"/>
          <w:lang w:val="en-GB"/>
        </w:rPr>
        <w:t xml:space="preserve"> </w:t>
      </w:r>
      <w:r w:rsidR="00BC3B7D" w:rsidRPr="0009640E">
        <w:rPr>
          <w:color w:val="auto"/>
          <w:highlight w:val="yellow"/>
          <w:lang w:val="en-GB"/>
        </w:rPr>
        <w:t>8 FSR sensors placed around the chair</w:t>
      </w:r>
      <w:r w:rsidR="000D19E9" w:rsidRPr="0009640E">
        <w:rPr>
          <w:color w:val="auto"/>
          <w:highlight w:val="yellow"/>
          <w:lang w:val="en-GB"/>
        </w:rPr>
        <w:t>; 5</w:t>
      </w:r>
      <w:r w:rsidR="00892729" w:rsidRPr="0009640E">
        <w:rPr>
          <w:color w:val="auto"/>
          <w:highlight w:val="yellow"/>
          <w:lang w:val="en-GB"/>
        </w:rPr>
        <w:t xml:space="preserve"> sensors</w:t>
      </w:r>
      <w:r w:rsidR="000D19E9" w:rsidRPr="0009640E">
        <w:rPr>
          <w:color w:val="auto"/>
          <w:highlight w:val="yellow"/>
          <w:lang w:val="en-GB"/>
        </w:rPr>
        <w:t xml:space="preserve"> </w:t>
      </w:r>
      <w:r w:rsidR="00B70491" w:rsidRPr="0009640E">
        <w:rPr>
          <w:color w:val="auto"/>
          <w:highlight w:val="yellow"/>
          <w:lang w:val="en-GB"/>
        </w:rPr>
        <w:t xml:space="preserve">placed </w:t>
      </w:r>
      <w:r w:rsidR="000D19E9" w:rsidRPr="0009640E">
        <w:rPr>
          <w:color w:val="auto"/>
          <w:highlight w:val="yellow"/>
          <w:lang w:val="en-GB"/>
        </w:rPr>
        <w:t>on the sitting cushion and</w:t>
      </w:r>
      <w:r w:rsidR="00892729" w:rsidRPr="0009640E">
        <w:rPr>
          <w:color w:val="auto"/>
          <w:highlight w:val="yellow"/>
          <w:lang w:val="en-GB"/>
        </w:rPr>
        <w:t xml:space="preserve"> </w:t>
      </w:r>
      <w:r w:rsidR="000D19E9" w:rsidRPr="0009640E">
        <w:rPr>
          <w:color w:val="auto"/>
          <w:highlight w:val="yellow"/>
          <w:lang w:val="en-GB"/>
        </w:rPr>
        <w:t>3</w:t>
      </w:r>
      <w:r w:rsidR="00892729" w:rsidRPr="0009640E">
        <w:rPr>
          <w:color w:val="auto"/>
          <w:highlight w:val="yellow"/>
          <w:lang w:val="en-GB"/>
        </w:rPr>
        <w:t xml:space="preserve"> sensors</w:t>
      </w:r>
      <w:r w:rsidR="00B70491" w:rsidRPr="0009640E">
        <w:rPr>
          <w:color w:val="auto"/>
          <w:highlight w:val="yellow"/>
          <w:lang w:val="en-GB"/>
        </w:rPr>
        <w:t xml:space="preserve"> added</w:t>
      </w:r>
      <w:r w:rsidR="000D19E9" w:rsidRPr="0009640E">
        <w:rPr>
          <w:color w:val="auto"/>
          <w:highlight w:val="yellow"/>
          <w:lang w:val="en-GB"/>
        </w:rPr>
        <w:t xml:space="preserve"> </w:t>
      </w:r>
      <w:r w:rsidR="00892729" w:rsidRPr="0009640E">
        <w:rPr>
          <w:color w:val="auto"/>
          <w:highlight w:val="yellow"/>
          <w:lang w:val="en-GB"/>
        </w:rPr>
        <w:t xml:space="preserve">to the </w:t>
      </w:r>
      <w:r w:rsidR="000D19E9" w:rsidRPr="0009640E">
        <w:rPr>
          <w:color w:val="auto"/>
          <w:highlight w:val="yellow"/>
          <w:lang w:val="en-GB"/>
        </w:rPr>
        <w:t>back rest</w:t>
      </w:r>
      <w:r w:rsidR="0051664E" w:rsidRPr="0009640E">
        <w:rPr>
          <w:color w:val="auto"/>
          <w:highlight w:val="yellow"/>
          <w:lang w:val="en-GB"/>
        </w:rPr>
        <w:t xml:space="preserve">. Reproduced with </w:t>
      </w:r>
      <w:r w:rsidR="0009640E" w:rsidRPr="0009640E">
        <w:rPr>
          <w:color w:val="auto"/>
          <w:highlight w:val="yellow"/>
          <w:lang w:val="en-GB"/>
        </w:rPr>
        <w:t xml:space="preserve">permission </w:t>
      </w:r>
      <w:r w:rsidR="00404B08" w:rsidRPr="0009640E">
        <w:rPr>
          <w:color w:val="auto"/>
          <w:highlight w:val="yellow"/>
          <w:lang w:val="en-GB"/>
        </w:rPr>
        <w:fldChar w:fldCharType="begin"/>
      </w:r>
      <w:r w:rsidR="005233B7" w:rsidRPr="0009640E">
        <w:rPr>
          <w:color w:val="auto"/>
          <w:highlight w:val="yellow"/>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09640E">
        <w:rPr>
          <w:color w:val="auto"/>
          <w:highlight w:val="yellow"/>
          <w:lang w:val="en-GB"/>
        </w:rPr>
        <w:fldChar w:fldCharType="separate"/>
      </w:r>
      <w:r w:rsidR="005233B7" w:rsidRPr="0009640E">
        <w:rPr>
          <w:color w:val="auto"/>
          <w:highlight w:val="yellow"/>
        </w:rPr>
        <w:t>[55]</w:t>
      </w:r>
      <w:r w:rsidR="00404B08" w:rsidRPr="0009640E">
        <w:rPr>
          <w:color w:val="auto"/>
          <w:highlight w:val="yellow"/>
          <w:lang w:val="en-GB"/>
        </w:rPr>
        <w:fldChar w:fldCharType="end"/>
      </w:r>
      <w:r w:rsidR="000D19E9" w:rsidRPr="0009640E">
        <w:rPr>
          <w:color w:val="auto"/>
          <w:highlight w:val="yellow"/>
          <w:lang w:val="en-GB"/>
        </w:rPr>
        <w:t xml:space="preserve">. </w:t>
      </w:r>
      <w:r w:rsidR="0009640E" w:rsidRPr="0009640E">
        <w:rPr>
          <w:color w:val="auto"/>
          <w:highlight w:val="yellow"/>
          <w:lang w:val="en-GB"/>
        </w:rPr>
        <w:t>Copyright 2022</w:t>
      </w:r>
      <w:r w:rsidR="0009640E" w:rsidRPr="0009640E">
        <w:rPr>
          <w:i/>
          <w:iCs/>
          <w:color w:val="auto"/>
          <w:highlight w:val="yellow"/>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4570A7E6"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Neighbors)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w:t>
      </w:r>
      <w:r w:rsidR="002423A8" w:rsidRPr="00621204">
        <w:rPr>
          <w:lang w:val="en-GB"/>
        </w:rPr>
        <w:lastRenderedPageBreak/>
        <w:t xml:space="preserve">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w:t>
      </w:r>
      <w:r w:rsidR="00366567" w:rsidRPr="00366567">
        <w:rPr>
          <w:highlight w:val="yellow"/>
          <w:lang w:val="en-GB"/>
        </w:rPr>
        <w:t>resort</w:t>
      </w:r>
      <w:r w:rsidR="002423A8" w:rsidRPr="00366567">
        <w:rPr>
          <w:highlight w:val="yellow"/>
          <w:lang w:val="en-GB"/>
        </w:rPr>
        <w:t xml:space="preserve"> </w:t>
      </w:r>
      <w:r w:rsidR="00EE4154" w:rsidRPr="00366567">
        <w:rPr>
          <w:highlight w:val="yellow"/>
          <w:lang w:val="en-GB"/>
        </w:rPr>
        <w:t>to</w:t>
      </w:r>
      <w:r w:rsidR="00EE4154" w:rsidRPr="00621204">
        <w:rPr>
          <w:lang w:val="en-GB"/>
        </w:rPr>
        <w:t xml:space="preserve">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12313F29"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 xml:space="preserve">23] highlighted the effectiveness of integrating IoT-based systems into healthcare </w:t>
      </w:r>
      <w:r w:rsidRPr="006C1EC5">
        <w:rPr>
          <w:highlight w:val="yellow"/>
          <w:lang w:val="en-GB"/>
        </w:rPr>
        <w:t>sensor</w:t>
      </w:r>
      <w:r w:rsidRPr="00621204">
        <w:rPr>
          <w:lang w:val="en-GB"/>
        </w:rPr>
        <w:t xml:space="preserve">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06ADF5B"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w:t>
      </w:r>
      <w:r w:rsidR="00AB6A23" w:rsidRPr="00AB6A23">
        <w:t xml:space="preserve"> </w:t>
      </w:r>
      <w:r w:rsidR="00AB6A23" w:rsidRPr="00AB6A23">
        <w:rPr>
          <w:highlight w:val="yellow"/>
          <w:lang w:val="en-GB"/>
        </w:rPr>
        <w:t>Message Queuing Telemetry Transport (</w:t>
      </w:r>
      <w:r w:rsidR="007E17D5" w:rsidRPr="00AB6A23">
        <w:rPr>
          <w:highlight w:val="yellow"/>
          <w:lang w:val="en-GB"/>
        </w:rPr>
        <w:t>MQTT</w:t>
      </w:r>
      <w:r w:rsidR="00AB6A23" w:rsidRPr="00AB6A23">
        <w:rPr>
          <w:highlight w:val="yellow"/>
          <w:lang w:val="en-GB"/>
        </w:rPr>
        <w:t>)</w:t>
      </w:r>
      <w:r w:rsidR="007E17D5" w:rsidRPr="00621204">
        <w:rPr>
          <w:lang w:val="en-GB"/>
        </w:rPr>
        <w:t xml:space="preserve"> telemetry protocol </w:t>
      </w:r>
      <w:r w:rsidR="00AB6A23" w:rsidRPr="00AB6A23">
        <w:rPr>
          <w:highlight w:val="yellow"/>
          <w:lang w:val="en-GB"/>
        </w:rPr>
        <w:t>in the detection of</w:t>
      </w:r>
      <w:r w:rsidR="007E17D5" w:rsidRPr="00621204">
        <w:rPr>
          <w:lang w:val="en-GB"/>
        </w:rPr>
        <w:t xml:space="preserve">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w:t>
      </w:r>
      <w:r w:rsidR="00AB6A23">
        <w:rPr>
          <w:lang w:val="en-GB"/>
        </w:rPr>
        <w:t xml:space="preserve"> </w:t>
      </w:r>
      <w:r w:rsidR="00AB6A23" w:rsidRPr="00AB6A23">
        <w:rPr>
          <w:lang w:val="en-GB"/>
        </w:rPr>
        <w:t>Kundaliya</w:t>
      </w:r>
      <w:r w:rsidR="00AB6A23">
        <w:rPr>
          <w:lang w:val="en-GB"/>
        </w:rPr>
        <w:t xml:space="preserve"> et al.</w:t>
      </w:r>
      <w:r w:rsidR="007E17D5" w:rsidRPr="00621204">
        <w:rPr>
          <w:lang w:val="en-GB"/>
        </w:rPr>
        <w:t xml:space="preserve">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 xml:space="preserve">similarly used IoT for bad postures detection as well as </w:t>
      </w:r>
      <w:r w:rsidR="007E17D5" w:rsidRPr="007F0027">
        <w:rPr>
          <w:highlight w:val="yellow"/>
          <w:lang w:val="en-GB"/>
        </w:rPr>
        <w:t>providing valuable</w:t>
      </w:r>
      <w:r w:rsidR="007F0027" w:rsidRPr="007F0027">
        <w:rPr>
          <w:highlight w:val="yellow"/>
          <w:lang w:val="en-GB"/>
        </w:rPr>
        <w:t xml:space="preserve"> real-time</w:t>
      </w:r>
      <w:r w:rsidR="007E17D5" w:rsidRPr="007F0027">
        <w:rPr>
          <w:highlight w:val="yellow"/>
          <w:lang w:val="en-GB"/>
        </w:rPr>
        <w:t xml:space="preserve"> feedback to the end-user</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232E8135"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w:t>
      </w:r>
      <w:r w:rsidR="00077B20" w:rsidRPr="00077B20">
        <w:rPr>
          <w:highlight w:val="yellow"/>
          <w:lang w:val="en-GB"/>
        </w:rPr>
        <w:t>desktop</w:t>
      </w:r>
      <w:r w:rsidR="00077B20" w:rsidRPr="00621204">
        <w:rPr>
          <w:lang w:val="en-GB"/>
        </w:rPr>
        <w:t xml:space="preserve"> </w:t>
      </w:r>
      <w:r w:rsidRPr="00621204">
        <w:rPr>
          <w:lang w:val="en-GB"/>
        </w:rPr>
        <w:t xml:space="preserve">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B8C95E"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 xml:space="preserve">there was no correlation seen that suggested that </w:t>
      </w:r>
      <w:r w:rsidR="00333BCC" w:rsidRPr="00E86C8B">
        <w:rPr>
          <w:color w:val="auto"/>
          <w:highlight w:val="yellow"/>
          <w:lang w:val="en-GB"/>
        </w:rPr>
        <w:t>one</w:t>
      </w:r>
      <w:r w:rsidR="00E86C8B" w:rsidRPr="00E86C8B">
        <w:rPr>
          <w:color w:val="auto"/>
          <w:highlight w:val="yellow"/>
          <w:lang w:val="en-GB"/>
        </w:rPr>
        <w:t xml:space="preserve"> sensor</w:t>
      </w:r>
      <w:r w:rsidR="00333BCC" w:rsidRPr="00E86C8B">
        <w:rPr>
          <w:color w:val="auto"/>
          <w:highlight w:val="yellow"/>
          <w:lang w:val="en-GB"/>
        </w:rPr>
        <w:t xml:space="preserve"> placement s</w:t>
      </w:r>
      <w:r w:rsidR="00333BCC" w:rsidRPr="00D00FF3">
        <w:rPr>
          <w:color w:val="auto"/>
          <w:highlight w:val="yellow"/>
          <w:lang w:val="en-GB"/>
        </w:rPr>
        <w:t>trategy produces higher classification</w:t>
      </w:r>
      <w:r w:rsidR="00333BCC" w:rsidRPr="00621204">
        <w:rPr>
          <w:color w:val="auto"/>
          <w:lang w:val="en-GB"/>
        </w:rPr>
        <w:t xml:space="preserve">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5A831BC1"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LBCNet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Bourahmoune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r w:rsidR="004C442E">
        <w:rPr>
          <w:lang w:val="en-GB"/>
        </w:rPr>
        <w:t xml:space="preserve">, </w:t>
      </w:r>
      <w:r w:rsidR="004C442E" w:rsidRPr="004C442E">
        <w:rPr>
          <w:highlight w:val="yellow"/>
          <w:lang w:val="en-GB"/>
        </w:rPr>
        <w:t>as</w:t>
      </w:r>
      <w:r w:rsidR="00D26C34" w:rsidRPr="004C442E">
        <w:rPr>
          <w:highlight w:val="yellow"/>
          <w:lang w:val="en-GB"/>
        </w:rPr>
        <w:t xml:space="preserve"> indicated by the size of the </w:t>
      </w:r>
      <w:r w:rsidR="004C442E" w:rsidRPr="004C442E">
        <w:rPr>
          <w:highlight w:val="yellow"/>
          <w:lang w:val="en-GB"/>
        </w:rPr>
        <w:t>circle.</w:t>
      </w:r>
    </w:p>
    <w:p w14:paraId="773F1864" w14:textId="3DCDA3FA" w:rsidR="00F70D75" w:rsidRPr="00621204" w:rsidRDefault="00F70D75" w:rsidP="008B01C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lastRenderedPageBreak/>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w:t>
      </w:r>
      <w:r w:rsidRPr="00621204">
        <w:rPr>
          <w:lang w:val="en-GB"/>
        </w:rPr>
        <w:lastRenderedPageBreak/>
        <w:t xml:space="preserve">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E4727E2"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6D1C7D" w:rsidRPr="00A255EC">
        <w:rPr>
          <w:color w:val="auto"/>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6D1C7D" w:rsidRPr="00A255EC">
        <w:rPr>
          <w:color w:val="auto"/>
        </w:rPr>
        <w:t>[74,75]</w:t>
      </w:r>
      <w:r w:rsidR="003D6172" w:rsidRPr="00A255EC">
        <w:rPr>
          <w:color w:val="auto"/>
          <w:lang w:val="en-GB"/>
        </w:rPr>
        <w:fldChar w:fldCharType="end"/>
      </w:r>
      <w:r w:rsidR="00222D56" w:rsidRPr="00A255EC">
        <w:rPr>
          <w:color w:val="auto"/>
          <w:lang w:val="en-GB"/>
        </w:rPr>
        <w:t>.</w:t>
      </w:r>
    </w:p>
    <w:p w14:paraId="7C362299" w14:textId="78582A39"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r w:rsidR="009B7C0A" w:rsidRPr="0026124F">
        <w:rPr>
          <w:lang w:val="en-GB"/>
        </w:rPr>
        <w:t xml:space="preserve"> </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26124F"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Not Applicable</w:t>
      </w:r>
    </w:p>
    <w:p w14:paraId="47AECCC1" w14:textId="114F3197" w:rsidR="002316D9" w:rsidRPr="0026124F" w:rsidRDefault="002316D9" w:rsidP="002316D9">
      <w:pPr>
        <w:pStyle w:val="MDPI62BackMatter"/>
        <w:rPr>
          <w:szCs w:val="18"/>
          <w:lang w:val="en-GB"/>
        </w:rPr>
      </w:pPr>
      <w:r w:rsidRPr="0026124F">
        <w:rPr>
          <w:b/>
          <w:szCs w:val="18"/>
          <w:lang w:val="en-GB"/>
        </w:rPr>
        <w:t>Data Availability Statement:</w:t>
      </w:r>
      <w:r w:rsidRPr="0026124F">
        <w:rPr>
          <w:szCs w:val="18"/>
          <w:lang w:val="en-GB"/>
        </w:rPr>
        <w:t xml:space="preserve"> No new data were created or </w:t>
      </w:r>
      <w:r w:rsidR="00180699" w:rsidRPr="00180699">
        <w:rPr>
          <w:szCs w:val="18"/>
          <w:highlight w:val="yellow"/>
          <w:lang w:val="en-GB"/>
        </w:rPr>
        <w:t>analysed</w:t>
      </w:r>
      <w:r w:rsidRPr="0026124F">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Pr="002905A2"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Pr="0026124F" w:rsidRDefault="007A08BB" w:rsidP="007658DA">
      <w:pPr>
        <w:pStyle w:val="Bibliography"/>
      </w:pPr>
      <w:r w:rsidRPr="0026124F">
        <w:fldChar w:fldCharType="begin"/>
      </w:r>
      <w:r w:rsidR="007658DA" w:rsidRPr="0026124F">
        <w:instrText xml:space="preserve"> ADDIN ZOTERO_BIBL {"uncited":[],"omitted":[],"custom":[]} CSL_BIBLIOGRAPHY </w:instrText>
      </w:r>
      <w:r w:rsidRPr="0026124F">
        <w:fldChar w:fldCharType="separate"/>
      </w:r>
      <w:r w:rsidR="007658DA" w:rsidRPr="0026124F">
        <w:t xml:space="preserve">1. </w:t>
      </w:r>
      <w:r w:rsidR="007658DA" w:rsidRPr="0026124F">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sidRPr="0026124F">
        <w:rPr>
          <w:i/>
          <w:iCs/>
        </w:rPr>
        <w:t>The Lancet Rheumatology</w:t>
      </w:r>
      <w:r w:rsidR="007658DA" w:rsidRPr="0026124F">
        <w:t xml:space="preserve"> </w:t>
      </w:r>
      <w:r w:rsidR="007658DA" w:rsidRPr="0026124F">
        <w:rPr>
          <w:b/>
          <w:bCs/>
        </w:rPr>
        <w:t>2023</w:t>
      </w:r>
      <w:r w:rsidR="007658DA" w:rsidRPr="0026124F">
        <w:t xml:space="preserve">, </w:t>
      </w:r>
      <w:r w:rsidR="007658DA" w:rsidRPr="0026124F">
        <w:rPr>
          <w:i/>
          <w:iCs/>
        </w:rPr>
        <w:t>5</w:t>
      </w:r>
      <w:r w:rsidR="007658DA" w:rsidRPr="0026124F">
        <w:t>, e670–e682, doi:10.1016/S2665-9913(23)00232-1.</w:t>
      </w:r>
    </w:p>
    <w:p w14:paraId="640C6DFB" w14:textId="77777777" w:rsidR="007658DA" w:rsidRPr="0026124F" w:rsidRDefault="007658DA" w:rsidP="007658DA">
      <w:pPr>
        <w:pStyle w:val="Bibliography"/>
      </w:pPr>
      <w:r w:rsidRPr="0026124F">
        <w:t xml:space="preserve">2. </w:t>
      </w:r>
      <w:r w:rsidRPr="0026124F">
        <w:tab/>
        <w:t xml:space="preserve">Bevan, S. Economic Impact of Musculoskeletal Disorders (MSDs) on Work in Europe. </w:t>
      </w:r>
      <w:r w:rsidRPr="0026124F">
        <w:rPr>
          <w:i/>
          <w:iCs/>
        </w:rPr>
        <w:t>Best Practice &amp; Research Clinical Rheumatology</w:t>
      </w:r>
      <w:r w:rsidRPr="0026124F">
        <w:t xml:space="preserve"> </w:t>
      </w:r>
      <w:r w:rsidRPr="0026124F">
        <w:rPr>
          <w:b/>
          <w:bCs/>
        </w:rPr>
        <w:t>2015</w:t>
      </w:r>
      <w:r w:rsidRPr="0026124F">
        <w:t xml:space="preserve">, </w:t>
      </w:r>
      <w:r w:rsidRPr="0026124F">
        <w:rPr>
          <w:i/>
          <w:iCs/>
        </w:rPr>
        <w:t>29</w:t>
      </w:r>
      <w:r w:rsidRPr="0026124F">
        <w:t>, 356–373, doi:10.1016/j.berh.2015.08.002.</w:t>
      </w:r>
    </w:p>
    <w:p w14:paraId="4BE42B4C" w14:textId="77777777" w:rsidR="007658DA" w:rsidRPr="0026124F" w:rsidRDefault="007658DA" w:rsidP="007658DA">
      <w:pPr>
        <w:pStyle w:val="Bibliography"/>
      </w:pPr>
      <w:r w:rsidRPr="0026124F">
        <w:lastRenderedPageBreak/>
        <w:t xml:space="preserve">3. </w:t>
      </w:r>
      <w:r w:rsidRPr="0026124F">
        <w:tab/>
        <w:t xml:space="preserve">Devi, R.R.; Singh, C.I.; Singh, K.C. Incidence and Profile of Neonatal Musculoskeletal Birth Defects at a Tertiary Hospital in North East India. </w:t>
      </w:r>
      <w:r w:rsidRPr="0026124F">
        <w:rPr>
          <w:i/>
          <w:iCs/>
        </w:rPr>
        <w:t>International Journal of Scientific Study</w:t>
      </w:r>
      <w:r w:rsidRPr="0026124F">
        <w:t xml:space="preserve"> </w:t>
      </w:r>
      <w:r w:rsidRPr="0026124F">
        <w:rPr>
          <w:b/>
          <w:bCs/>
        </w:rPr>
        <w:t>2015</w:t>
      </w:r>
      <w:r w:rsidRPr="0026124F">
        <w:t>, doi:10.17354/ijss/2015/469.</w:t>
      </w:r>
    </w:p>
    <w:p w14:paraId="0B5DD8C8" w14:textId="77777777" w:rsidR="007658DA" w:rsidRPr="0026124F" w:rsidRDefault="007658DA" w:rsidP="007658DA">
      <w:pPr>
        <w:pStyle w:val="Bibliography"/>
      </w:pPr>
      <w:r w:rsidRPr="0026124F">
        <w:t xml:space="preserve">4. </w:t>
      </w:r>
      <w:r w:rsidRPr="0026124F">
        <w:tab/>
        <w:t xml:space="preserve">Collange, C.; Burde, M.-A. Musculoskeletal Problems of Neurogenic Origin. </w:t>
      </w:r>
      <w:r w:rsidRPr="0026124F">
        <w:rPr>
          <w:i/>
          <w:iCs/>
        </w:rPr>
        <w:t>Best Practice &amp; Research Clinical Rheumatology</w:t>
      </w:r>
      <w:r w:rsidRPr="0026124F">
        <w:t xml:space="preserve"> </w:t>
      </w:r>
      <w:r w:rsidRPr="0026124F">
        <w:rPr>
          <w:b/>
          <w:bCs/>
        </w:rPr>
        <w:t>2000</w:t>
      </w:r>
      <w:r w:rsidRPr="0026124F">
        <w:t xml:space="preserve">, </w:t>
      </w:r>
      <w:r w:rsidRPr="0026124F">
        <w:rPr>
          <w:i/>
          <w:iCs/>
        </w:rPr>
        <w:t>14</w:t>
      </w:r>
      <w:r w:rsidRPr="0026124F">
        <w:t>, 325–343, doi:10.1053/berh.1999.0068.</w:t>
      </w:r>
    </w:p>
    <w:p w14:paraId="2A521FCA" w14:textId="77777777" w:rsidR="007658DA" w:rsidRPr="0026124F" w:rsidRDefault="007658DA" w:rsidP="007658DA">
      <w:pPr>
        <w:pStyle w:val="Bibliography"/>
      </w:pPr>
      <w:r w:rsidRPr="0026124F">
        <w:t xml:space="preserve">5. </w:t>
      </w:r>
      <w:r w:rsidRPr="0026124F">
        <w:tab/>
        <w:t xml:space="preserve">European Agency for Safety and Health at Work. </w:t>
      </w:r>
      <w:r w:rsidRPr="0026124F">
        <w:rPr>
          <w:i/>
          <w:iCs/>
        </w:rPr>
        <w:t>Musculoskeletal Disorders among Children and Young People: Prevalence, Risk Factors and Preventive Measures</w:t>
      </w:r>
      <w:r w:rsidRPr="0026124F">
        <w:rPr>
          <w:rFonts w:ascii="Times New Roman" w:hAnsi="Times New Roman"/>
          <w:i/>
          <w:iCs/>
        </w:rPr>
        <w:t> </w:t>
      </w:r>
      <w:r w:rsidRPr="0026124F">
        <w:rPr>
          <w:i/>
          <w:iCs/>
        </w:rPr>
        <w:t>: A Scoping Review.</w:t>
      </w:r>
      <w:r w:rsidRPr="0026124F">
        <w:t>; Publications Office: LU, 2021;</w:t>
      </w:r>
    </w:p>
    <w:p w14:paraId="2B9A4587" w14:textId="77777777" w:rsidR="007658DA" w:rsidRPr="0026124F" w:rsidRDefault="007658DA" w:rsidP="007658DA">
      <w:pPr>
        <w:pStyle w:val="Bibliography"/>
      </w:pPr>
      <w:r w:rsidRPr="0026124F">
        <w:t xml:space="preserve">6. </w:t>
      </w:r>
      <w:r w:rsidRPr="0026124F">
        <w:tab/>
        <w:t xml:space="preserve">Arora, S.N.; Khatri, S. Prevalence of Work-Related Musculoskeletal Disorder in Sitting Professionals. </w:t>
      </w:r>
      <w:r w:rsidRPr="0026124F">
        <w:rPr>
          <w:i/>
          <w:iCs/>
        </w:rPr>
        <w:t>Int J Community Med Public Health</w:t>
      </w:r>
      <w:r w:rsidRPr="0026124F">
        <w:t xml:space="preserve"> </w:t>
      </w:r>
      <w:r w:rsidRPr="0026124F">
        <w:rPr>
          <w:b/>
          <w:bCs/>
        </w:rPr>
        <w:t>2022</w:t>
      </w:r>
      <w:r w:rsidRPr="0026124F">
        <w:t xml:space="preserve">, </w:t>
      </w:r>
      <w:r w:rsidRPr="0026124F">
        <w:rPr>
          <w:i/>
          <w:iCs/>
        </w:rPr>
        <w:t>9</w:t>
      </w:r>
      <w:r w:rsidRPr="0026124F">
        <w:t>, 892, doi:10.18203/2394-6040.ijcmph20220259.</w:t>
      </w:r>
    </w:p>
    <w:p w14:paraId="586A07E9" w14:textId="77777777" w:rsidR="007658DA" w:rsidRPr="0026124F" w:rsidRDefault="007658DA" w:rsidP="007658DA">
      <w:pPr>
        <w:pStyle w:val="Bibliography"/>
      </w:pPr>
      <w:r w:rsidRPr="0026124F">
        <w:t xml:space="preserve">7. </w:t>
      </w:r>
      <w:r w:rsidRPr="0026124F">
        <w:tab/>
        <w:t xml:space="preserve">Putsa, B.; Jalayondeja, W.; Mekhora, K.; Bhuanantanondh, P.; Jalayondeja, C. Factors Associated with Reduced Risk of Musculoskeletal Disorders among Office Workers: A Cross-Sectional Study 2017 to 2020. </w:t>
      </w:r>
      <w:r w:rsidRPr="0026124F">
        <w:rPr>
          <w:i/>
          <w:iCs/>
        </w:rPr>
        <w:t>BMC Public Health</w:t>
      </w:r>
      <w:r w:rsidRPr="0026124F">
        <w:t xml:space="preserve"> </w:t>
      </w:r>
      <w:r w:rsidRPr="0026124F">
        <w:rPr>
          <w:b/>
          <w:bCs/>
        </w:rPr>
        <w:t>2022</w:t>
      </w:r>
      <w:r w:rsidRPr="0026124F">
        <w:t xml:space="preserve">, </w:t>
      </w:r>
      <w:r w:rsidRPr="0026124F">
        <w:rPr>
          <w:i/>
          <w:iCs/>
        </w:rPr>
        <w:t>22</w:t>
      </w:r>
      <w:r w:rsidRPr="0026124F">
        <w:t>, 1503, doi:10.1186/s12889-022-13940-0.</w:t>
      </w:r>
    </w:p>
    <w:p w14:paraId="76BE5480" w14:textId="77777777" w:rsidR="007658DA" w:rsidRPr="0026124F" w:rsidRDefault="007658DA" w:rsidP="007658DA">
      <w:pPr>
        <w:pStyle w:val="Bibliography"/>
      </w:pPr>
      <w:r w:rsidRPr="0026124F">
        <w:t xml:space="preserve">8. </w:t>
      </w:r>
      <w:r w:rsidRPr="0026124F">
        <w:tab/>
        <w:t xml:space="preserve">Van Eerd, D.; Irvin, E.; Le Pouésard, M.; Butt, A.; Nasir, K. Workplace Musculoskeletal Disorder Prevention Practices and Experiences. </w:t>
      </w:r>
      <w:r w:rsidRPr="0026124F">
        <w:rPr>
          <w:i/>
          <w:iCs/>
        </w:rPr>
        <w:t>INQUIRY</w:t>
      </w:r>
      <w:r w:rsidRPr="0026124F">
        <w:t xml:space="preserve"> </w:t>
      </w:r>
      <w:r w:rsidRPr="0026124F">
        <w:rPr>
          <w:b/>
          <w:bCs/>
        </w:rPr>
        <w:t>2022</w:t>
      </w:r>
      <w:r w:rsidRPr="0026124F">
        <w:t xml:space="preserve">, </w:t>
      </w:r>
      <w:r w:rsidRPr="0026124F">
        <w:rPr>
          <w:i/>
          <w:iCs/>
        </w:rPr>
        <w:t>59</w:t>
      </w:r>
      <w:r w:rsidRPr="0026124F">
        <w:t>, 004695802210921, doi:10.1177/00469580221092132.</w:t>
      </w:r>
    </w:p>
    <w:p w14:paraId="7EBCB10D" w14:textId="77777777" w:rsidR="007658DA" w:rsidRPr="0026124F" w:rsidRDefault="007658DA" w:rsidP="007658DA">
      <w:pPr>
        <w:pStyle w:val="Bibliography"/>
      </w:pPr>
      <w:r w:rsidRPr="0026124F">
        <w:t xml:space="preserve">9. </w:t>
      </w:r>
      <w:r w:rsidRPr="0026124F">
        <w:tab/>
        <w:t xml:space="preserve">Keskin, Y. Correlation between Sitting Duration and Position and Lumbar Pain among Office Workers. </w:t>
      </w:r>
      <w:r w:rsidRPr="0026124F">
        <w:rPr>
          <w:i/>
          <w:iCs/>
        </w:rPr>
        <w:t>Haydarpasa Numune Med J</w:t>
      </w:r>
      <w:r w:rsidRPr="0026124F">
        <w:t xml:space="preserve"> </w:t>
      </w:r>
      <w:r w:rsidRPr="0026124F">
        <w:rPr>
          <w:b/>
          <w:bCs/>
        </w:rPr>
        <w:t>2019</w:t>
      </w:r>
      <w:r w:rsidRPr="0026124F">
        <w:t>, doi:10.14744/hnhj.2019.04909.</w:t>
      </w:r>
    </w:p>
    <w:p w14:paraId="27E137FC" w14:textId="77777777" w:rsidR="007658DA" w:rsidRPr="0026124F" w:rsidRDefault="007658DA" w:rsidP="007658DA">
      <w:pPr>
        <w:pStyle w:val="Bibliography"/>
      </w:pPr>
      <w:r w:rsidRPr="0026124F">
        <w:t xml:space="preserve">10. </w:t>
      </w:r>
      <w:r w:rsidRPr="0026124F">
        <w:tab/>
        <w:t xml:space="preserve">Bontrup, C.; Taylor, W.R.; Fliesser, M.; Visscher, R.; Green, T.; Wippert, P.-M.; Zemp, R. Low Back Pain and Its Relationship with Sitting Behaviour among Sedentary Office Workers. </w:t>
      </w:r>
      <w:r w:rsidRPr="0026124F">
        <w:rPr>
          <w:i/>
          <w:iCs/>
        </w:rPr>
        <w:t>Applied Ergonomics</w:t>
      </w:r>
      <w:r w:rsidRPr="0026124F">
        <w:t xml:space="preserve"> </w:t>
      </w:r>
      <w:r w:rsidRPr="0026124F">
        <w:rPr>
          <w:b/>
          <w:bCs/>
        </w:rPr>
        <w:t>2019</w:t>
      </w:r>
      <w:r w:rsidRPr="0026124F">
        <w:t xml:space="preserve">, </w:t>
      </w:r>
      <w:r w:rsidRPr="0026124F">
        <w:rPr>
          <w:i/>
          <w:iCs/>
        </w:rPr>
        <w:t>81</w:t>
      </w:r>
      <w:r w:rsidRPr="0026124F">
        <w:t>, 102894, doi:10.1016/j.apergo.2019.102894.</w:t>
      </w:r>
    </w:p>
    <w:p w14:paraId="062D868F" w14:textId="77777777" w:rsidR="007658DA" w:rsidRPr="0026124F" w:rsidRDefault="007658DA" w:rsidP="007658DA">
      <w:pPr>
        <w:pStyle w:val="Bibliography"/>
      </w:pPr>
      <w:r w:rsidRPr="0026124F">
        <w:t xml:space="preserve">11. </w:t>
      </w:r>
      <w:r w:rsidRPr="0026124F">
        <w:tab/>
        <w:t xml:space="preserve">Yoon, D.H.; Lee, J.-Y.; Song, W. Effects of Resistance Exercise Training on Cognitive Function and Physical Performance in Cognitive Frailty: A Randomized Controlled Trial. </w:t>
      </w:r>
      <w:r w:rsidRPr="0026124F">
        <w:rPr>
          <w:i/>
          <w:iCs/>
        </w:rPr>
        <w:t>J Nutr Health Aging</w:t>
      </w:r>
      <w:r w:rsidRPr="0026124F">
        <w:t xml:space="preserve"> </w:t>
      </w:r>
      <w:r w:rsidRPr="0026124F">
        <w:rPr>
          <w:b/>
          <w:bCs/>
        </w:rPr>
        <w:t>2018</w:t>
      </w:r>
      <w:r w:rsidRPr="0026124F">
        <w:t xml:space="preserve">, </w:t>
      </w:r>
      <w:r w:rsidRPr="0026124F">
        <w:rPr>
          <w:i/>
          <w:iCs/>
        </w:rPr>
        <w:t>22</w:t>
      </w:r>
      <w:r w:rsidRPr="0026124F">
        <w:t>, 944–951, doi:10.1007/s12603-018-1090-9.</w:t>
      </w:r>
    </w:p>
    <w:p w14:paraId="1B8FBE6B" w14:textId="77777777" w:rsidR="007658DA" w:rsidRPr="0026124F" w:rsidRDefault="007658DA" w:rsidP="007658DA">
      <w:pPr>
        <w:pStyle w:val="Bibliography"/>
      </w:pPr>
      <w:r w:rsidRPr="0026124F">
        <w:t xml:space="preserve">12. </w:t>
      </w:r>
      <w:r w:rsidRPr="0026124F">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Pr="0026124F" w:rsidRDefault="007658DA" w:rsidP="007658DA">
      <w:pPr>
        <w:pStyle w:val="Bibliography"/>
      </w:pPr>
      <w:r w:rsidRPr="0026124F">
        <w:t xml:space="preserve">13. </w:t>
      </w:r>
      <w:r w:rsidRPr="0026124F">
        <w:tab/>
        <w:t xml:space="preserve">Kulon, J.; Partlow, A.; Gibson, C.; Wilson, I.; Wilcox, S. Rule-Based Algorithm for the Classification of Sitting Postures in the Sagittal Plane from the Cardiff Body Match Measurement System. </w:t>
      </w:r>
      <w:r w:rsidRPr="0026124F">
        <w:rPr>
          <w:i/>
          <w:iCs/>
        </w:rPr>
        <w:t>Journal of Medical Engineering &amp; Technology</w:t>
      </w:r>
      <w:r w:rsidRPr="0026124F">
        <w:t xml:space="preserve"> </w:t>
      </w:r>
      <w:r w:rsidRPr="0026124F">
        <w:rPr>
          <w:b/>
          <w:bCs/>
        </w:rPr>
        <w:t>2014</w:t>
      </w:r>
      <w:r w:rsidRPr="0026124F">
        <w:t xml:space="preserve">, </w:t>
      </w:r>
      <w:r w:rsidRPr="0026124F">
        <w:rPr>
          <w:i/>
          <w:iCs/>
        </w:rPr>
        <w:t>38</w:t>
      </w:r>
      <w:r w:rsidRPr="0026124F">
        <w:t>, 5–15, doi:10.3109/03091902.2013.844208.</w:t>
      </w:r>
    </w:p>
    <w:p w14:paraId="40C4FD47" w14:textId="77777777" w:rsidR="007658DA" w:rsidRPr="0026124F" w:rsidRDefault="007658DA" w:rsidP="007658DA">
      <w:pPr>
        <w:pStyle w:val="Bibliography"/>
      </w:pPr>
      <w:r w:rsidRPr="0026124F">
        <w:t xml:space="preserve">14. </w:t>
      </w:r>
      <w:r w:rsidRPr="0026124F">
        <w:tab/>
        <w:t xml:space="preserve">Partlow, A.; Gibson, C.; Kulon, J.; Wilson, I.; Wilcox, S. Pelvis Feature Extraction and Classification of Cardiff Body Match Rig Base Measurements for Input into a Knowledge-Based System. </w:t>
      </w:r>
      <w:r w:rsidRPr="0026124F">
        <w:rPr>
          <w:i/>
          <w:iCs/>
        </w:rPr>
        <w:t>Journal of Medical Engineering &amp; Technology</w:t>
      </w:r>
      <w:r w:rsidRPr="0026124F">
        <w:t xml:space="preserve"> </w:t>
      </w:r>
      <w:r w:rsidRPr="0026124F">
        <w:rPr>
          <w:b/>
          <w:bCs/>
        </w:rPr>
        <w:t>2012</w:t>
      </w:r>
      <w:r w:rsidRPr="0026124F">
        <w:t xml:space="preserve">, </w:t>
      </w:r>
      <w:r w:rsidRPr="0026124F">
        <w:rPr>
          <w:i/>
          <w:iCs/>
        </w:rPr>
        <w:t>36</w:t>
      </w:r>
      <w:r w:rsidRPr="0026124F">
        <w:t>, 399–406, doi:10.3109/03091902.2012.712202.</w:t>
      </w:r>
    </w:p>
    <w:p w14:paraId="603552D9" w14:textId="77777777" w:rsidR="007658DA" w:rsidRPr="0026124F" w:rsidRDefault="007658DA" w:rsidP="007658DA">
      <w:pPr>
        <w:pStyle w:val="Bibliography"/>
      </w:pPr>
      <w:r w:rsidRPr="0026124F">
        <w:t xml:space="preserve">15. </w:t>
      </w:r>
      <w:r w:rsidRPr="0026124F">
        <w:tab/>
        <w:t xml:space="preserve">Amendt, L.E.; Ause-Ellias, K.L.; Eybers, J.L.; Wadsworth, C.T.; Nielsen, D.H.; Weinstein, S.L. Validity and Reliability Testing of the Scoliometer®. </w:t>
      </w:r>
      <w:r w:rsidRPr="0026124F">
        <w:rPr>
          <w:i/>
          <w:iCs/>
        </w:rPr>
        <w:t>Physical Therapy</w:t>
      </w:r>
      <w:r w:rsidRPr="0026124F">
        <w:t xml:space="preserve"> </w:t>
      </w:r>
      <w:r w:rsidRPr="0026124F">
        <w:rPr>
          <w:b/>
          <w:bCs/>
        </w:rPr>
        <w:t>1990</w:t>
      </w:r>
      <w:r w:rsidRPr="0026124F">
        <w:t xml:space="preserve">, </w:t>
      </w:r>
      <w:r w:rsidRPr="0026124F">
        <w:rPr>
          <w:i/>
          <w:iCs/>
        </w:rPr>
        <w:t>70</w:t>
      </w:r>
      <w:r w:rsidRPr="0026124F">
        <w:t>, 108–117, doi:10.1093/ptj/70.2.108.</w:t>
      </w:r>
    </w:p>
    <w:p w14:paraId="78B848AA" w14:textId="77777777" w:rsidR="007658DA" w:rsidRPr="0026124F" w:rsidRDefault="007658DA" w:rsidP="007658DA">
      <w:pPr>
        <w:pStyle w:val="Bibliography"/>
      </w:pPr>
      <w:r w:rsidRPr="0026124F">
        <w:t xml:space="preserve">16. </w:t>
      </w:r>
      <w:r w:rsidRPr="0026124F">
        <w:tab/>
        <w:t xml:space="preserve">Berthonnaud, E.; Dimnet, J. Analysis of Structural Features of Deformed Spines in Frontal and Sagittal Projections. </w:t>
      </w:r>
      <w:r w:rsidRPr="0026124F">
        <w:rPr>
          <w:i/>
          <w:iCs/>
        </w:rPr>
        <w:t>Computerized Medical Imaging and Graphics</w:t>
      </w:r>
      <w:r w:rsidRPr="0026124F">
        <w:t xml:space="preserve"> </w:t>
      </w:r>
      <w:r w:rsidRPr="0026124F">
        <w:rPr>
          <w:b/>
          <w:bCs/>
        </w:rPr>
        <w:t>2007</w:t>
      </w:r>
      <w:r w:rsidRPr="0026124F">
        <w:t xml:space="preserve">, </w:t>
      </w:r>
      <w:r w:rsidRPr="0026124F">
        <w:rPr>
          <w:i/>
          <w:iCs/>
        </w:rPr>
        <w:t>31</w:t>
      </w:r>
      <w:r w:rsidRPr="0026124F">
        <w:t>, 9–16, doi:10.1016/j.compmedimag.2006.09.016.</w:t>
      </w:r>
    </w:p>
    <w:p w14:paraId="50C888EF" w14:textId="77777777" w:rsidR="007658DA" w:rsidRPr="0026124F" w:rsidRDefault="007658DA" w:rsidP="007658DA">
      <w:pPr>
        <w:pStyle w:val="Bibliography"/>
      </w:pPr>
      <w:r w:rsidRPr="0026124F">
        <w:t xml:space="preserve">17. </w:t>
      </w:r>
      <w:r w:rsidRPr="0026124F">
        <w:tab/>
        <w:t xml:space="preserve">Burwell, R.; James, N.; Johnson, F.; Webb, J.; Wilson, Y. Standardised Trunk Asymmetry Scores. A Study of Back Contour in Healthy School Children. </w:t>
      </w:r>
      <w:r w:rsidRPr="0026124F">
        <w:rPr>
          <w:i/>
          <w:iCs/>
        </w:rPr>
        <w:t>The Journal of Bone and Joint Surgery. British volume</w:t>
      </w:r>
      <w:r w:rsidRPr="0026124F">
        <w:t xml:space="preserve"> </w:t>
      </w:r>
      <w:r w:rsidRPr="0026124F">
        <w:rPr>
          <w:b/>
          <w:bCs/>
        </w:rPr>
        <w:t>1983</w:t>
      </w:r>
      <w:r w:rsidRPr="0026124F">
        <w:t xml:space="preserve">, </w:t>
      </w:r>
      <w:r w:rsidRPr="0026124F">
        <w:rPr>
          <w:i/>
          <w:iCs/>
        </w:rPr>
        <w:t>65-B</w:t>
      </w:r>
      <w:r w:rsidRPr="0026124F">
        <w:t>, 452–463, doi:10.1302/0301-620X.65B4.6874719.</w:t>
      </w:r>
    </w:p>
    <w:p w14:paraId="383A174F" w14:textId="77777777" w:rsidR="007658DA" w:rsidRPr="0026124F" w:rsidRDefault="007658DA" w:rsidP="007658DA">
      <w:pPr>
        <w:pStyle w:val="Bibliography"/>
      </w:pPr>
      <w:r w:rsidRPr="0026124F">
        <w:t xml:space="preserve">18. </w:t>
      </w:r>
      <w:r w:rsidRPr="0026124F">
        <w:tab/>
        <w:t xml:space="preserve">Jaremko, J.L.; Poncet, P.; Ronsky, J.; Harder, J.; Dansereau, J.; Labelle, H.; Zernicke, R.F. Indices of Torso Asymmetry Related to Spinal Deformity in Scoliosis. </w:t>
      </w:r>
      <w:r w:rsidRPr="0026124F">
        <w:rPr>
          <w:i/>
          <w:iCs/>
        </w:rPr>
        <w:t>Clinical Biomechanics</w:t>
      </w:r>
      <w:r w:rsidRPr="0026124F">
        <w:t xml:space="preserve"> </w:t>
      </w:r>
      <w:r w:rsidRPr="0026124F">
        <w:rPr>
          <w:b/>
          <w:bCs/>
        </w:rPr>
        <w:t>2002</w:t>
      </w:r>
      <w:r w:rsidRPr="0026124F">
        <w:t xml:space="preserve">, </w:t>
      </w:r>
      <w:r w:rsidRPr="0026124F">
        <w:rPr>
          <w:i/>
          <w:iCs/>
        </w:rPr>
        <w:t>17</w:t>
      </w:r>
      <w:r w:rsidRPr="0026124F">
        <w:t>, 559–568, doi:10.1016/S0268-0033(02)00099-2.</w:t>
      </w:r>
    </w:p>
    <w:p w14:paraId="279D0D6A" w14:textId="77777777" w:rsidR="007658DA" w:rsidRPr="0026124F" w:rsidRDefault="007658DA" w:rsidP="007658DA">
      <w:pPr>
        <w:pStyle w:val="Bibliography"/>
      </w:pPr>
      <w:r w:rsidRPr="0026124F">
        <w:lastRenderedPageBreak/>
        <w:t xml:space="preserve">19. </w:t>
      </w:r>
      <w:r w:rsidRPr="0026124F">
        <w:tab/>
        <w:t xml:space="preserve">Meyer, J.; Arnrich, B.; Schumm, J.; Troster, G. Design and Modeling of a Textile Pressure Sensor for Sitting Posture Classification. </w:t>
      </w:r>
      <w:r w:rsidRPr="0026124F">
        <w:rPr>
          <w:i/>
          <w:iCs/>
        </w:rPr>
        <w:t>IEEE Sensors J.</w:t>
      </w:r>
      <w:r w:rsidRPr="0026124F">
        <w:t xml:space="preserve"> </w:t>
      </w:r>
      <w:r w:rsidRPr="0026124F">
        <w:rPr>
          <w:b/>
          <w:bCs/>
        </w:rPr>
        <w:t>2010</w:t>
      </w:r>
      <w:r w:rsidRPr="0026124F">
        <w:t xml:space="preserve">, </w:t>
      </w:r>
      <w:r w:rsidRPr="0026124F">
        <w:rPr>
          <w:i/>
          <w:iCs/>
        </w:rPr>
        <w:t>10</w:t>
      </w:r>
      <w:r w:rsidRPr="0026124F">
        <w:t>, 1391–1398, doi:10.1109/JSEN.2009.2037330.</w:t>
      </w:r>
    </w:p>
    <w:p w14:paraId="4F185B92" w14:textId="77777777" w:rsidR="007658DA" w:rsidRPr="0026124F" w:rsidRDefault="007658DA" w:rsidP="007658DA">
      <w:pPr>
        <w:pStyle w:val="Bibliography"/>
      </w:pPr>
      <w:r w:rsidRPr="0026124F">
        <w:t xml:space="preserve">20. </w:t>
      </w:r>
      <w:r w:rsidRPr="0026124F">
        <w:tab/>
        <w:t xml:space="preserve">Partlow, A.; Gibson, C.; Kulon, J. 3D Posture Visualisation from Body Shape Measurements Using Physics Simulation, to Ascertain the Orientation of the Pelvis and Femurs in a Seated Position. </w:t>
      </w:r>
      <w:r w:rsidRPr="0026124F">
        <w:rPr>
          <w:i/>
          <w:iCs/>
        </w:rPr>
        <w:t>Computer Methods and Programs in Biomedicine</w:t>
      </w:r>
      <w:r w:rsidRPr="0026124F">
        <w:t xml:space="preserve"> </w:t>
      </w:r>
      <w:r w:rsidRPr="0026124F">
        <w:rPr>
          <w:b/>
          <w:bCs/>
        </w:rPr>
        <w:t>2021</w:t>
      </w:r>
      <w:r w:rsidRPr="0026124F">
        <w:t xml:space="preserve">, </w:t>
      </w:r>
      <w:r w:rsidRPr="0026124F">
        <w:rPr>
          <w:i/>
          <w:iCs/>
        </w:rPr>
        <w:t>198</w:t>
      </w:r>
      <w:r w:rsidRPr="0026124F">
        <w:t>, 105772, doi:10.1016/j.cmpb.2020.105772.</w:t>
      </w:r>
    </w:p>
    <w:p w14:paraId="747DD57D" w14:textId="77777777" w:rsidR="007658DA" w:rsidRPr="0026124F" w:rsidRDefault="007658DA" w:rsidP="007658DA">
      <w:pPr>
        <w:pStyle w:val="Bibliography"/>
      </w:pPr>
      <w:r w:rsidRPr="0026124F">
        <w:t xml:space="preserve">21. </w:t>
      </w:r>
      <w:r w:rsidRPr="0026124F">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1A741A5E" w14:textId="77777777" w:rsidR="007658DA" w:rsidRPr="0026124F" w:rsidRDefault="007658DA" w:rsidP="007658DA">
      <w:pPr>
        <w:pStyle w:val="Bibliography"/>
      </w:pPr>
      <w:r w:rsidRPr="0026124F">
        <w:t xml:space="preserve">22. </w:t>
      </w:r>
      <w:r w:rsidRPr="0026124F">
        <w:tab/>
        <w:t xml:space="preserve">Tan, H.Z.; Slivovsky, L.A.; Pentland, A. A Sensing Chair Using Pressure Distribution Sensors. </w:t>
      </w:r>
      <w:r w:rsidRPr="0026124F">
        <w:rPr>
          <w:i/>
          <w:iCs/>
        </w:rPr>
        <w:t>IEEE/ASME Trans. Mechatron.</w:t>
      </w:r>
      <w:r w:rsidRPr="0026124F">
        <w:t xml:space="preserve"> </w:t>
      </w:r>
      <w:r w:rsidRPr="0026124F">
        <w:rPr>
          <w:b/>
          <w:bCs/>
        </w:rPr>
        <w:t>2001</w:t>
      </w:r>
      <w:r w:rsidRPr="0026124F">
        <w:t xml:space="preserve">, </w:t>
      </w:r>
      <w:r w:rsidRPr="0026124F">
        <w:rPr>
          <w:i/>
          <w:iCs/>
        </w:rPr>
        <w:t>6</w:t>
      </w:r>
      <w:r w:rsidRPr="0026124F">
        <w:t>, 261–268, doi:10.1109/3516.951364.</w:t>
      </w:r>
    </w:p>
    <w:p w14:paraId="732448A9" w14:textId="77777777" w:rsidR="007658DA" w:rsidRPr="0026124F" w:rsidRDefault="007658DA" w:rsidP="007658DA">
      <w:pPr>
        <w:pStyle w:val="Bibliography"/>
      </w:pPr>
      <w:r w:rsidRPr="0026124F">
        <w:t xml:space="preserve">23. </w:t>
      </w:r>
      <w:r w:rsidRPr="0026124F">
        <w:tab/>
        <w:t xml:space="preserve">Slater, D.; Korakakis, V.; O’Sullivan, P.; Nolan, D.; O’Sullivan, K. “Sit Up Straight”: Time to Re-Evaluate. </w:t>
      </w:r>
      <w:r w:rsidRPr="0026124F">
        <w:rPr>
          <w:i/>
          <w:iCs/>
        </w:rPr>
        <w:t>J Orthop Sports Phys Ther</w:t>
      </w:r>
      <w:r w:rsidRPr="0026124F">
        <w:t xml:space="preserve"> </w:t>
      </w:r>
      <w:r w:rsidRPr="0026124F">
        <w:rPr>
          <w:b/>
          <w:bCs/>
        </w:rPr>
        <w:t>2019</w:t>
      </w:r>
      <w:r w:rsidRPr="0026124F">
        <w:t xml:space="preserve">, </w:t>
      </w:r>
      <w:r w:rsidRPr="0026124F">
        <w:rPr>
          <w:i/>
          <w:iCs/>
        </w:rPr>
        <w:t>49</w:t>
      </w:r>
      <w:r w:rsidRPr="0026124F">
        <w:t>, 562–564, doi:10.2519/jospt.2019.0610.</w:t>
      </w:r>
    </w:p>
    <w:p w14:paraId="5204644B" w14:textId="77777777" w:rsidR="007658DA" w:rsidRPr="0026124F" w:rsidRDefault="007658DA" w:rsidP="007658DA">
      <w:pPr>
        <w:pStyle w:val="Bibliography"/>
      </w:pPr>
      <w:r w:rsidRPr="0026124F">
        <w:t xml:space="preserve">24. </w:t>
      </w:r>
      <w:r w:rsidRPr="0026124F">
        <w:tab/>
        <w:t xml:space="preserve">Korakakis, V.; O’Sullivan, K.; O’Sullivan, P.B.; Evagelinou, V.; Sotiralis, Y.; Sideris, A.; Sakellariou, K.; Karanasios, S.; Giakas, G. Physiotherapist Perceptions of Optimal Sitting and Standing Posture. </w:t>
      </w:r>
      <w:r w:rsidRPr="0026124F">
        <w:rPr>
          <w:i/>
          <w:iCs/>
        </w:rPr>
        <w:t>Musculoskeletal Science and Practice</w:t>
      </w:r>
      <w:r w:rsidRPr="0026124F">
        <w:t xml:space="preserve"> </w:t>
      </w:r>
      <w:r w:rsidRPr="0026124F">
        <w:rPr>
          <w:b/>
          <w:bCs/>
        </w:rPr>
        <w:t>2019</w:t>
      </w:r>
      <w:r w:rsidRPr="0026124F">
        <w:t xml:space="preserve">, </w:t>
      </w:r>
      <w:r w:rsidRPr="0026124F">
        <w:rPr>
          <w:i/>
          <w:iCs/>
        </w:rPr>
        <w:t>39</w:t>
      </w:r>
      <w:r w:rsidRPr="0026124F">
        <w:t>, 24–31, doi:10.1016/j.msksp.2018.11.004.</w:t>
      </w:r>
    </w:p>
    <w:p w14:paraId="0D88767A" w14:textId="77777777" w:rsidR="007658DA" w:rsidRPr="0026124F" w:rsidRDefault="007658DA" w:rsidP="007658DA">
      <w:pPr>
        <w:pStyle w:val="Bibliography"/>
      </w:pPr>
      <w:r w:rsidRPr="0026124F">
        <w:t xml:space="preserve">25. </w:t>
      </w:r>
      <w:r w:rsidRPr="0026124F">
        <w:tab/>
        <w:t xml:space="preserve">Paredes-Madrid, L.; Matute, A.; Bareño, J.; Parra Vargas, C.; Gutierrez Velásquez, E. Underlying Physics of Conductive Polymer Composites and Force Sensing Resistors (FSRs). A Study on Creep Response and Dynamic Loading. </w:t>
      </w:r>
      <w:r w:rsidRPr="0026124F">
        <w:rPr>
          <w:i/>
          <w:iCs/>
        </w:rPr>
        <w:t>Materials</w:t>
      </w:r>
      <w:r w:rsidRPr="0026124F">
        <w:t xml:space="preserve"> </w:t>
      </w:r>
      <w:r w:rsidRPr="0026124F">
        <w:rPr>
          <w:b/>
          <w:bCs/>
        </w:rPr>
        <w:t>2017</w:t>
      </w:r>
      <w:r w:rsidRPr="0026124F">
        <w:t xml:space="preserve">, </w:t>
      </w:r>
      <w:r w:rsidRPr="0026124F">
        <w:rPr>
          <w:i/>
          <w:iCs/>
        </w:rPr>
        <w:t>10</w:t>
      </w:r>
      <w:r w:rsidRPr="0026124F">
        <w:t>, 1334, doi:10.3390/ma10111334.</w:t>
      </w:r>
    </w:p>
    <w:p w14:paraId="4735E902" w14:textId="77777777" w:rsidR="007658DA" w:rsidRPr="0026124F" w:rsidRDefault="007658DA" w:rsidP="007658DA">
      <w:pPr>
        <w:pStyle w:val="Bibliography"/>
      </w:pPr>
      <w:r w:rsidRPr="0026124F">
        <w:t xml:space="preserve">26. </w:t>
      </w:r>
      <w:r w:rsidRPr="0026124F">
        <w:tab/>
        <w:t>Sadun, A.S.; Jalani, J.; Sukor, J.A. Force Sensing Resistor (FSR): A Brief Overview and the Low-Cost Sensor for Active Compliance Control.; Jiang, X., Chen, G., Capi, G., Ishll, C., Eds.; Tokyo, Japan, July 11 2016; p. 1001112.</w:t>
      </w:r>
    </w:p>
    <w:p w14:paraId="7A38BE86" w14:textId="77777777" w:rsidR="007658DA" w:rsidRPr="0026124F" w:rsidRDefault="007658DA" w:rsidP="007658DA">
      <w:pPr>
        <w:pStyle w:val="Bibliography"/>
      </w:pPr>
      <w:r w:rsidRPr="0026124F">
        <w:t xml:space="preserve">27. </w:t>
      </w:r>
      <w:r w:rsidRPr="0026124F">
        <w:tab/>
        <w:t xml:space="preserve">Velásquez, E.I.G.; Gómez, V.; Paredes-Madrid, L.; Colorado, H.A. Error Compensation in Force Sensing Resistors. </w:t>
      </w:r>
      <w:r w:rsidRPr="0026124F">
        <w:rPr>
          <w:i/>
          <w:iCs/>
        </w:rPr>
        <w:t>Sensing and Bio-Sensing Research</w:t>
      </w:r>
      <w:r w:rsidRPr="0026124F">
        <w:t xml:space="preserve"> </w:t>
      </w:r>
      <w:r w:rsidRPr="0026124F">
        <w:rPr>
          <w:b/>
          <w:bCs/>
        </w:rPr>
        <w:t>2019</w:t>
      </w:r>
      <w:r w:rsidRPr="0026124F">
        <w:t xml:space="preserve">, </w:t>
      </w:r>
      <w:r w:rsidRPr="0026124F">
        <w:rPr>
          <w:i/>
          <w:iCs/>
        </w:rPr>
        <w:t>26</w:t>
      </w:r>
      <w:r w:rsidRPr="0026124F">
        <w:t>, 100300, doi:10.1016/j.sbsr.2019.100300.</w:t>
      </w:r>
    </w:p>
    <w:p w14:paraId="6DF221D9" w14:textId="77777777" w:rsidR="007658DA" w:rsidRPr="0026124F" w:rsidRDefault="007658DA" w:rsidP="007658DA">
      <w:pPr>
        <w:pStyle w:val="Bibliography"/>
      </w:pPr>
      <w:r w:rsidRPr="0026124F">
        <w:t xml:space="preserve">28. </w:t>
      </w:r>
      <w:r w:rsidRPr="0026124F">
        <w:tab/>
        <w:t>Ohmite Ohmite FSR Series Integration Guide: Force Sensing Resistor 2018.</w:t>
      </w:r>
    </w:p>
    <w:p w14:paraId="7D0975BE" w14:textId="77777777" w:rsidR="007658DA" w:rsidRPr="0026124F" w:rsidRDefault="007658DA" w:rsidP="007658DA">
      <w:pPr>
        <w:pStyle w:val="Bibliography"/>
      </w:pPr>
      <w:r w:rsidRPr="0026124F">
        <w:t xml:space="preserve">29. </w:t>
      </w:r>
      <w:r w:rsidRPr="0026124F">
        <w:tab/>
        <w:t>Interlink Electronics FSR 402 Data Sheet.</w:t>
      </w:r>
    </w:p>
    <w:p w14:paraId="6EF6FA39" w14:textId="77777777" w:rsidR="007658DA" w:rsidRPr="0026124F" w:rsidRDefault="007658DA" w:rsidP="007658DA">
      <w:pPr>
        <w:pStyle w:val="Bibliography"/>
      </w:pPr>
      <w:r w:rsidRPr="0026124F">
        <w:t xml:space="preserve">30. </w:t>
      </w:r>
      <w:r w:rsidRPr="0026124F">
        <w:tab/>
        <w:t>Interlink Electronics FSR 406 Data Sheet.</w:t>
      </w:r>
    </w:p>
    <w:p w14:paraId="13EA54D2" w14:textId="77777777" w:rsidR="007658DA" w:rsidRPr="0026124F" w:rsidRDefault="007658DA" w:rsidP="007658DA">
      <w:pPr>
        <w:pStyle w:val="Bibliography"/>
      </w:pPr>
      <w:r w:rsidRPr="0026124F">
        <w:t xml:space="preserve">31. </w:t>
      </w:r>
      <w:r w:rsidRPr="0026124F">
        <w:tab/>
        <w:t xml:space="preserve">Pizarro, F.; Villavicencio, P.; Yunge, D.; Rodríguez, M.; Hermosilla, G.; Leiva, A. Easy-to-Build Textile Pressure Sensor. </w:t>
      </w:r>
      <w:r w:rsidRPr="0026124F">
        <w:rPr>
          <w:i/>
          <w:iCs/>
        </w:rPr>
        <w:t>Sensors</w:t>
      </w:r>
      <w:r w:rsidRPr="0026124F">
        <w:t xml:space="preserve"> </w:t>
      </w:r>
      <w:r w:rsidRPr="0026124F">
        <w:rPr>
          <w:b/>
          <w:bCs/>
        </w:rPr>
        <w:t>2018</w:t>
      </w:r>
      <w:r w:rsidRPr="0026124F">
        <w:t xml:space="preserve">, </w:t>
      </w:r>
      <w:r w:rsidRPr="0026124F">
        <w:rPr>
          <w:i/>
          <w:iCs/>
        </w:rPr>
        <w:t>18</w:t>
      </w:r>
      <w:r w:rsidRPr="0026124F">
        <w:t>, 1190, doi:10.3390/s18041190.</w:t>
      </w:r>
    </w:p>
    <w:p w14:paraId="1FC4B65C" w14:textId="77777777" w:rsidR="007658DA" w:rsidRPr="0026124F" w:rsidRDefault="007658DA" w:rsidP="007658DA">
      <w:pPr>
        <w:pStyle w:val="Bibliography"/>
      </w:pPr>
      <w:r w:rsidRPr="0026124F">
        <w:t xml:space="preserve">32. </w:t>
      </w:r>
      <w:r w:rsidRPr="0026124F">
        <w:tab/>
        <w:t xml:space="preserve">Martínez-Estrada, M.; Vuohijoki, T.; Poberznik, A.; Shaikh, A.; Virkki, J.; Gil, I.; Fernández-García, R. A Smart Chair to Monitor Sitting Posture by Capacitive Textile Sensors. </w:t>
      </w:r>
      <w:r w:rsidRPr="0026124F">
        <w:rPr>
          <w:i/>
          <w:iCs/>
        </w:rPr>
        <w:t>Materials</w:t>
      </w:r>
      <w:r w:rsidRPr="0026124F">
        <w:t xml:space="preserve"> </w:t>
      </w:r>
      <w:r w:rsidRPr="0026124F">
        <w:rPr>
          <w:b/>
          <w:bCs/>
        </w:rPr>
        <w:t>2023</w:t>
      </w:r>
      <w:r w:rsidRPr="0026124F">
        <w:t xml:space="preserve">, </w:t>
      </w:r>
      <w:r w:rsidRPr="0026124F">
        <w:rPr>
          <w:i/>
          <w:iCs/>
        </w:rPr>
        <w:t>16</w:t>
      </w:r>
      <w:r w:rsidRPr="0026124F">
        <w:t>, 4838, doi:10.3390/ma16134838.</w:t>
      </w:r>
    </w:p>
    <w:p w14:paraId="5894B87E" w14:textId="77777777" w:rsidR="007658DA" w:rsidRPr="0026124F" w:rsidRDefault="007658DA" w:rsidP="007658DA">
      <w:pPr>
        <w:pStyle w:val="Bibliography"/>
      </w:pPr>
      <w:r w:rsidRPr="0026124F">
        <w:t xml:space="preserve">33. </w:t>
      </w:r>
      <w:r w:rsidRPr="0026124F">
        <w:tab/>
        <w:t xml:space="preserve">Kim, M.; Kim, H.; Park, J.; Jee, K.-K.; Lim, J.A.; Park, M.-C. Real-Time Sitting Posture Correction System Based on Highly Durable and Washable Electronic Textile Pressure Sensors. </w:t>
      </w:r>
      <w:r w:rsidRPr="0026124F">
        <w:rPr>
          <w:i/>
          <w:iCs/>
        </w:rPr>
        <w:t>Sensors and Actuators A: Physical</w:t>
      </w:r>
      <w:r w:rsidRPr="0026124F">
        <w:t xml:space="preserve"> </w:t>
      </w:r>
      <w:r w:rsidRPr="0026124F">
        <w:rPr>
          <w:b/>
          <w:bCs/>
        </w:rPr>
        <w:t>2018</w:t>
      </w:r>
      <w:r w:rsidRPr="0026124F">
        <w:t xml:space="preserve">, </w:t>
      </w:r>
      <w:r w:rsidRPr="0026124F">
        <w:rPr>
          <w:i/>
          <w:iCs/>
        </w:rPr>
        <w:t>269</w:t>
      </w:r>
      <w:r w:rsidRPr="0026124F">
        <w:t>, 394–400, doi:10.1016/j.sna.2017.11.054.</w:t>
      </w:r>
    </w:p>
    <w:p w14:paraId="5C76A824" w14:textId="77777777" w:rsidR="007658DA" w:rsidRPr="0026124F" w:rsidRDefault="007658DA" w:rsidP="007658DA">
      <w:pPr>
        <w:pStyle w:val="Bibliography"/>
      </w:pPr>
      <w:r w:rsidRPr="0026124F">
        <w:t xml:space="preserve">34. </w:t>
      </w:r>
      <w:r w:rsidRPr="0026124F">
        <w:tab/>
        <w:t xml:space="preserve">Xu, W.; Huang, M.-C.; Amini, N.; He, L.; Sarrafzadeh, M. eCushion: A Textile Pressure Sensor Array Design and Calibration for Sitting Posture Analysis. </w:t>
      </w:r>
      <w:r w:rsidRPr="0026124F">
        <w:rPr>
          <w:i/>
          <w:iCs/>
        </w:rPr>
        <w:t>IEEE Sensors J.</w:t>
      </w:r>
      <w:r w:rsidRPr="0026124F">
        <w:t xml:space="preserve"> </w:t>
      </w:r>
      <w:r w:rsidRPr="0026124F">
        <w:rPr>
          <w:b/>
          <w:bCs/>
        </w:rPr>
        <w:t>2013</w:t>
      </w:r>
      <w:r w:rsidRPr="0026124F">
        <w:t xml:space="preserve">, </w:t>
      </w:r>
      <w:r w:rsidRPr="0026124F">
        <w:rPr>
          <w:i/>
          <w:iCs/>
        </w:rPr>
        <w:t>13</w:t>
      </w:r>
      <w:r w:rsidRPr="0026124F">
        <w:t>, 3926–3934, doi:10.1109/JSEN.2013.2259589.</w:t>
      </w:r>
    </w:p>
    <w:p w14:paraId="4F1D5C45" w14:textId="77777777" w:rsidR="007658DA" w:rsidRPr="0026124F" w:rsidRDefault="007658DA" w:rsidP="007658DA">
      <w:pPr>
        <w:pStyle w:val="Bibliography"/>
      </w:pPr>
      <w:r w:rsidRPr="0026124F">
        <w:t xml:space="preserve">35. </w:t>
      </w:r>
      <w:r w:rsidRPr="0026124F">
        <w:tab/>
        <w:t xml:space="preserve">Kamble, V.; shinde, V.D.; Kittur, J.K. Overview of Load Cells. </w:t>
      </w:r>
      <w:r w:rsidRPr="0026124F">
        <w:rPr>
          <w:i/>
          <w:iCs/>
        </w:rPr>
        <w:t>Journal of Mechanical and Mechanics Engineering 6.3</w:t>
      </w:r>
      <w:r w:rsidRPr="0026124F">
        <w:t xml:space="preserve"> </w:t>
      </w:r>
      <w:r w:rsidRPr="0026124F">
        <w:rPr>
          <w:b/>
          <w:bCs/>
        </w:rPr>
        <w:t>2020</w:t>
      </w:r>
      <w:r w:rsidRPr="0026124F">
        <w:t>, 22–29.</w:t>
      </w:r>
    </w:p>
    <w:p w14:paraId="3469B230" w14:textId="77777777" w:rsidR="007658DA" w:rsidRPr="0026124F" w:rsidRDefault="007658DA" w:rsidP="007658DA">
      <w:pPr>
        <w:pStyle w:val="Bibliography"/>
      </w:pPr>
      <w:r w:rsidRPr="0026124F">
        <w:t xml:space="preserve">36. </w:t>
      </w:r>
      <w:r w:rsidRPr="0026124F">
        <w:tab/>
        <w:t xml:space="preserve">Roh, J.; Park, H.; Lee, K.; Hyeong, J.; Kim, S.; Lee, B. Sitting Posture Monitoring System Based on a Low-Cost Load Cell Using Machine Learning. </w:t>
      </w:r>
      <w:r w:rsidRPr="0026124F">
        <w:rPr>
          <w:i/>
          <w:iCs/>
        </w:rPr>
        <w:t>Sensors</w:t>
      </w:r>
      <w:r w:rsidRPr="0026124F">
        <w:t xml:space="preserve"> </w:t>
      </w:r>
      <w:r w:rsidRPr="0026124F">
        <w:rPr>
          <w:b/>
          <w:bCs/>
        </w:rPr>
        <w:t>2018</w:t>
      </w:r>
      <w:r w:rsidRPr="0026124F">
        <w:t xml:space="preserve">, </w:t>
      </w:r>
      <w:r w:rsidRPr="0026124F">
        <w:rPr>
          <w:i/>
          <w:iCs/>
        </w:rPr>
        <w:t>18</w:t>
      </w:r>
      <w:r w:rsidRPr="0026124F">
        <w:t>, 208, doi:10.3390/s18010208.</w:t>
      </w:r>
    </w:p>
    <w:p w14:paraId="55E59D39" w14:textId="77777777" w:rsidR="007658DA" w:rsidRPr="0026124F" w:rsidRDefault="007658DA" w:rsidP="007658DA">
      <w:pPr>
        <w:pStyle w:val="Bibliography"/>
      </w:pPr>
      <w:r w:rsidRPr="0026124F">
        <w:t xml:space="preserve">37. </w:t>
      </w:r>
      <w:r w:rsidRPr="0026124F">
        <w:tab/>
        <w:t xml:space="preserve">Pereira, L.; Plácido Da Silva, H. A Novel Smart Chair System for Posture Classification and Invisible ECG Monitoring. </w:t>
      </w:r>
      <w:r w:rsidRPr="0026124F">
        <w:rPr>
          <w:i/>
          <w:iCs/>
        </w:rPr>
        <w:t>Sensors</w:t>
      </w:r>
      <w:r w:rsidRPr="0026124F">
        <w:t xml:space="preserve"> </w:t>
      </w:r>
      <w:r w:rsidRPr="0026124F">
        <w:rPr>
          <w:b/>
          <w:bCs/>
        </w:rPr>
        <w:t>2023</w:t>
      </w:r>
      <w:r w:rsidRPr="0026124F">
        <w:t xml:space="preserve">, </w:t>
      </w:r>
      <w:r w:rsidRPr="0026124F">
        <w:rPr>
          <w:i/>
          <w:iCs/>
        </w:rPr>
        <w:t>23</w:t>
      </w:r>
      <w:r w:rsidRPr="0026124F">
        <w:t>, 719, doi:10.3390/s23020719.</w:t>
      </w:r>
    </w:p>
    <w:p w14:paraId="64CD7FFA" w14:textId="77777777" w:rsidR="007658DA" w:rsidRPr="0026124F" w:rsidRDefault="007658DA" w:rsidP="007658DA">
      <w:pPr>
        <w:pStyle w:val="Bibliography"/>
      </w:pPr>
      <w:r w:rsidRPr="0026124F">
        <w:lastRenderedPageBreak/>
        <w:t xml:space="preserve">38. </w:t>
      </w:r>
      <w:r w:rsidRPr="0026124F">
        <w:tab/>
        <w:t xml:space="preserve">Sreejan, A.; Narayan, Y.S. A Review on Applications of Flex Sensors. </w:t>
      </w:r>
      <w:r w:rsidRPr="0026124F">
        <w:rPr>
          <w:i/>
          <w:iCs/>
        </w:rPr>
        <w:t>International Journal of Emerging Technology and Advanced Engineering</w:t>
      </w:r>
      <w:r w:rsidRPr="0026124F">
        <w:t xml:space="preserve"> </w:t>
      </w:r>
      <w:r w:rsidRPr="0026124F">
        <w:rPr>
          <w:b/>
          <w:bCs/>
        </w:rPr>
        <w:t>2017</w:t>
      </w:r>
      <w:r w:rsidRPr="0026124F">
        <w:t xml:space="preserve">, </w:t>
      </w:r>
      <w:r w:rsidRPr="0026124F">
        <w:rPr>
          <w:i/>
          <w:iCs/>
        </w:rPr>
        <w:t>7</w:t>
      </w:r>
      <w:r w:rsidRPr="0026124F">
        <w:t>, 97–100.</w:t>
      </w:r>
    </w:p>
    <w:p w14:paraId="3AB385B8" w14:textId="77777777" w:rsidR="007658DA" w:rsidRPr="0026124F" w:rsidRDefault="007658DA" w:rsidP="007658DA">
      <w:pPr>
        <w:pStyle w:val="Bibliography"/>
      </w:pPr>
      <w:r w:rsidRPr="0026124F">
        <w:t xml:space="preserve">39. </w:t>
      </w:r>
      <w:r w:rsidRPr="0026124F">
        <w:tab/>
        <w:t>SpectraSymbol Flex Sensor Data Sheet 2014.</w:t>
      </w:r>
    </w:p>
    <w:p w14:paraId="141DACE7" w14:textId="77777777" w:rsidR="007658DA" w:rsidRPr="0026124F" w:rsidRDefault="007658DA" w:rsidP="007658DA">
      <w:pPr>
        <w:pStyle w:val="Bibliography"/>
      </w:pPr>
      <w:r w:rsidRPr="0026124F">
        <w:t xml:space="preserve">40. </w:t>
      </w:r>
      <w:r w:rsidRPr="0026124F">
        <w:tab/>
        <w:t>SpectraSymbol Flex Sensor 2.2.</w:t>
      </w:r>
    </w:p>
    <w:p w14:paraId="517ED137" w14:textId="77777777" w:rsidR="007658DA" w:rsidRPr="0026124F" w:rsidRDefault="007658DA" w:rsidP="007658DA">
      <w:pPr>
        <w:pStyle w:val="Bibliography"/>
      </w:pPr>
      <w:r w:rsidRPr="0026124F">
        <w:t xml:space="preserve">41. </w:t>
      </w:r>
      <w:r w:rsidRPr="0026124F">
        <w:tab/>
        <w:t xml:space="preserve">Hu, Q.; Tang, X.; Tang, W. A Smart Chair Sitting Posture Recognition System Using Flex Sensors and FPGA Implemented Artificial Neural Network. </w:t>
      </w:r>
      <w:r w:rsidRPr="0026124F">
        <w:rPr>
          <w:i/>
          <w:iCs/>
        </w:rPr>
        <w:t>IEEE Sensors J.</w:t>
      </w:r>
      <w:r w:rsidRPr="0026124F">
        <w:t xml:space="preserve"> </w:t>
      </w:r>
      <w:r w:rsidRPr="0026124F">
        <w:rPr>
          <w:b/>
          <w:bCs/>
        </w:rPr>
        <w:t>2020</w:t>
      </w:r>
      <w:r w:rsidRPr="0026124F">
        <w:t xml:space="preserve">, </w:t>
      </w:r>
      <w:r w:rsidRPr="0026124F">
        <w:rPr>
          <w:i/>
          <w:iCs/>
        </w:rPr>
        <w:t>20</w:t>
      </w:r>
      <w:r w:rsidRPr="0026124F">
        <w:t>, 8007–8016, doi:10.1109/JSEN.2020.2980207.</w:t>
      </w:r>
    </w:p>
    <w:p w14:paraId="092D06C5" w14:textId="77777777" w:rsidR="007658DA" w:rsidRPr="0026124F" w:rsidRDefault="007658DA" w:rsidP="007658DA">
      <w:pPr>
        <w:pStyle w:val="Bibliography"/>
      </w:pPr>
      <w:r w:rsidRPr="0026124F">
        <w:t xml:space="preserve">42. </w:t>
      </w:r>
      <w:r w:rsidRPr="0026124F">
        <w:tab/>
        <w:t>AbuTerkia, I.; Hannoun, M.; Suwal, B.; Ahmed, M.S.; Sundaravdivel, P. FPGA-Based Smart Chair Recognition System Using Flex Sensors. In Proceedings of the 2022 IEEE 15th Dallas Circuit And System Conference (DCAS); IEEE: Dallas, TX, USA, June 17 2022; pp. 1–2.</w:t>
      </w:r>
    </w:p>
    <w:p w14:paraId="1F697A9A" w14:textId="77777777" w:rsidR="007658DA" w:rsidRPr="0026124F" w:rsidRDefault="007658DA" w:rsidP="007658DA">
      <w:pPr>
        <w:pStyle w:val="Bibliography"/>
      </w:pPr>
      <w:r w:rsidRPr="0026124F">
        <w:t xml:space="preserve">43. </w:t>
      </w:r>
      <w:r w:rsidRPr="0026124F">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Pr="0026124F" w:rsidRDefault="007658DA" w:rsidP="007658DA">
      <w:pPr>
        <w:pStyle w:val="Bibliography"/>
      </w:pPr>
      <w:r w:rsidRPr="0026124F">
        <w:t xml:space="preserve">44. </w:t>
      </w:r>
      <w:r w:rsidRPr="0026124F">
        <w:tab/>
        <w:t xml:space="preserve">Chen, K. Sitting Posture Recognition Based on OpenPose. </w:t>
      </w:r>
      <w:r w:rsidRPr="0026124F">
        <w:rPr>
          <w:i/>
          <w:iCs/>
        </w:rPr>
        <w:t>IOP Conf. Ser.: Mater. Sci. Eng.</w:t>
      </w:r>
      <w:r w:rsidRPr="0026124F">
        <w:t xml:space="preserve"> </w:t>
      </w:r>
      <w:r w:rsidRPr="0026124F">
        <w:rPr>
          <w:b/>
          <w:bCs/>
        </w:rPr>
        <w:t>2019</w:t>
      </w:r>
      <w:r w:rsidRPr="0026124F">
        <w:t xml:space="preserve">, </w:t>
      </w:r>
      <w:r w:rsidRPr="0026124F">
        <w:rPr>
          <w:i/>
          <w:iCs/>
        </w:rPr>
        <w:t>677</w:t>
      </w:r>
      <w:r w:rsidRPr="0026124F">
        <w:t>, 032057, doi:10.1088/1757-899X/677/3/032057.</w:t>
      </w:r>
    </w:p>
    <w:p w14:paraId="56A888F9" w14:textId="77777777" w:rsidR="007658DA" w:rsidRPr="0026124F" w:rsidRDefault="007658DA" w:rsidP="007658DA">
      <w:pPr>
        <w:pStyle w:val="Bibliography"/>
      </w:pPr>
      <w:r w:rsidRPr="0026124F">
        <w:t xml:space="preserve">45. </w:t>
      </w:r>
      <w:r w:rsidRPr="0026124F">
        <w:tab/>
        <w:t xml:space="preserve">Ma, C.; Li, W.; Gravina, R.; Du, J.; Li, Q.; Fortino, G. Smart Cushion-Based Activity Recognition: Prompting Users to Maintain a Healthy Seated Posture. </w:t>
      </w:r>
      <w:r w:rsidRPr="0026124F">
        <w:rPr>
          <w:i/>
          <w:iCs/>
        </w:rPr>
        <w:t>IEEE Syst. Man Cybern. Mag.</w:t>
      </w:r>
      <w:r w:rsidRPr="0026124F">
        <w:t xml:space="preserve"> </w:t>
      </w:r>
      <w:r w:rsidRPr="0026124F">
        <w:rPr>
          <w:b/>
          <w:bCs/>
        </w:rPr>
        <w:t>2020</w:t>
      </w:r>
      <w:r w:rsidRPr="0026124F">
        <w:t xml:space="preserve">, </w:t>
      </w:r>
      <w:r w:rsidRPr="0026124F">
        <w:rPr>
          <w:i/>
          <w:iCs/>
        </w:rPr>
        <w:t>6</w:t>
      </w:r>
      <w:r w:rsidRPr="0026124F">
        <w:t>, 6–14, doi:10.1109/MSMC.2019.2962226.</w:t>
      </w:r>
    </w:p>
    <w:p w14:paraId="1A9B9BBD" w14:textId="77777777" w:rsidR="007658DA" w:rsidRPr="0026124F" w:rsidRDefault="007658DA" w:rsidP="007658DA">
      <w:pPr>
        <w:pStyle w:val="Bibliography"/>
      </w:pPr>
      <w:r w:rsidRPr="0026124F">
        <w:t xml:space="preserve">46. </w:t>
      </w:r>
      <w:r w:rsidRPr="0026124F">
        <w:tab/>
        <w:t xml:space="preserve">Huang, M.; Gibson, I.; Yang, R. Smart Chair for Monitoring of Sitting Behavior. </w:t>
      </w:r>
      <w:r w:rsidRPr="0026124F">
        <w:rPr>
          <w:i/>
          <w:iCs/>
        </w:rPr>
        <w:t>KEG</w:t>
      </w:r>
      <w:r w:rsidRPr="0026124F">
        <w:t xml:space="preserve"> </w:t>
      </w:r>
      <w:r w:rsidRPr="0026124F">
        <w:rPr>
          <w:b/>
          <w:bCs/>
        </w:rPr>
        <w:t>2017</w:t>
      </w:r>
      <w:r w:rsidRPr="0026124F">
        <w:t xml:space="preserve">, </w:t>
      </w:r>
      <w:r w:rsidRPr="0026124F">
        <w:rPr>
          <w:i/>
          <w:iCs/>
        </w:rPr>
        <w:t>2</w:t>
      </w:r>
      <w:r w:rsidRPr="0026124F">
        <w:t>, 274, doi:10.18502/keg.v2i2.626.</w:t>
      </w:r>
    </w:p>
    <w:p w14:paraId="5EB26EFC" w14:textId="77777777" w:rsidR="007658DA" w:rsidRPr="0026124F" w:rsidRDefault="007658DA" w:rsidP="007658DA">
      <w:pPr>
        <w:pStyle w:val="Bibliography"/>
      </w:pPr>
      <w:r w:rsidRPr="0026124F">
        <w:t xml:space="preserve">47. </w:t>
      </w:r>
      <w:r w:rsidRPr="0026124F">
        <w:tab/>
        <w:t xml:space="preserve">Kim, Y.; Son, Y.; Kim, W.; Jin, B.; Yun, M. Classification of Children’s Sitting Postures Using Machine Learning Algorithms. </w:t>
      </w:r>
      <w:r w:rsidRPr="0026124F">
        <w:rPr>
          <w:i/>
          <w:iCs/>
        </w:rPr>
        <w:t>Applied Sciences</w:t>
      </w:r>
      <w:r w:rsidRPr="0026124F">
        <w:t xml:space="preserve"> </w:t>
      </w:r>
      <w:r w:rsidRPr="0026124F">
        <w:rPr>
          <w:b/>
          <w:bCs/>
        </w:rPr>
        <w:t>2018</w:t>
      </w:r>
      <w:r w:rsidRPr="0026124F">
        <w:t xml:space="preserve">, </w:t>
      </w:r>
      <w:r w:rsidRPr="0026124F">
        <w:rPr>
          <w:i/>
          <w:iCs/>
        </w:rPr>
        <w:t>8</w:t>
      </w:r>
      <w:r w:rsidRPr="0026124F">
        <w:t>, 1280, doi:10.3390/app8081280.</w:t>
      </w:r>
    </w:p>
    <w:p w14:paraId="7E58A4C4" w14:textId="77777777" w:rsidR="007658DA" w:rsidRPr="0026124F" w:rsidRDefault="007658DA" w:rsidP="007658DA">
      <w:pPr>
        <w:pStyle w:val="Bibliography"/>
      </w:pPr>
      <w:r w:rsidRPr="0026124F">
        <w:t xml:space="preserve">48. </w:t>
      </w:r>
      <w:r w:rsidRPr="0026124F">
        <w:tab/>
        <w:t xml:space="preserve">Cai, W.; Zhao, D.; Zhang, M.; Xu, Y.; Li, Z. Improved Self-Organizing Map-Based Unsupervised Learning Algorithm for Sitting Posture Recognition System. </w:t>
      </w:r>
      <w:r w:rsidRPr="0026124F">
        <w:rPr>
          <w:i/>
          <w:iCs/>
        </w:rPr>
        <w:t>Sensors</w:t>
      </w:r>
      <w:r w:rsidRPr="0026124F">
        <w:t xml:space="preserve"> </w:t>
      </w:r>
      <w:r w:rsidRPr="0026124F">
        <w:rPr>
          <w:b/>
          <w:bCs/>
        </w:rPr>
        <w:t>2021</w:t>
      </w:r>
      <w:r w:rsidRPr="0026124F">
        <w:t xml:space="preserve">, </w:t>
      </w:r>
      <w:r w:rsidRPr="0026124F">
        <w:rPr>
          <w:i/>
          <w:iCs/>
        </w:rPr>
        <w:t>21</w:t>
      </w:r>
      <w:r w:rsidRPr="0026124F">
        <w:t>, 6246, doi:10.3390/s21186246.</w:t>
      </w:r>
    </w:p>
    <w:p w14:paraId="29B5F0A3" w14:textId="77777777" w:rsidR="007658DA" w:rsidRPr="0026124F" w:rsidRDefault="007658DA" w:rsidP="007658DA">
      <w:pPr>
        <w:pStyle w:val="Bibliography"/>
      </w:pPr>
      <w:r w:rsidRPr="0026124F">
        <w:t xml:space="preserve">49.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43DD5363" w14:textId="77777777" w:rsidR="007658DA" w:rsidRPr="0026124F" w:rsidRDefault="007658DA" w:rsidP="007658DA">
      <w:pPr>
        <w:pStyle w:val="Bibliography"/>
      </w:pPr>
      <w:r w:rsidRPr="0026124F">
        <w:t xml:space="preserve">50. </w:t>
      </w:r>
      <w:r w:rsidRPr="0026124F">
        <w:tab/>
        <w:t xml:space="preserve">Ahmad, J.; Sidén, J.; Andersson, H. A Proposal of Implementation of Sitting Posture Monitoring System for Wheelchair Utilizing Machine Learning Methods. </w:t>
      </w:r>
      <w:r w:rsidRPr="0026124F">
        <w:rPr>
          <w:i/>
          <w:iCs/>
        </w:rPr>
        <w:t>Sensors</w:t>
      </w:r>
      <w:r w:rsidRPr="0026124F">
        <w:t xml:space="preserve"> </w:t>
      </w:r>
      <w:r w:rsidRPr="0026124F">
        <w:rPr>
          <w:b/>
          <w:bCs/>
        </w:rPr>
        <w:t>2021</w:t>
      </w:r>
      <w:r w:rsidRPr="0026124F">
        <w:t xml:space="preserve">, </w:t>
      </w:r>
      <w:r w:rsidRPr="0026124F">
        <w:rPr>
          <w:i/>
          <w:iCs/>
        </w:rPr>
        <w:t>21</w:t>
      </w:r>
      <w:r w:rsidRPr="0026124F">
        <w:t>, 6349, doi:10.3390/s21196349.</w:t>
      </w:r>
    </w:p>
    <w:p w14:paraId="1CD4E352" w14:textId="77777777" w:rsidR="007658DA" w:rsidRPr="0026124F" w:rsidRDefault="007658DA" w:rsidP="007658DA">
      <w:pPr>
        <w:pStyle w:val="Bibliography"/>
      </w:pPr>
      <w:r w:rsidRPr="0026124F">
        <w:t xml:space="preserve">51. </w:t>
      </w:r>
      <w:r w:rsidRPr="0026124F">
        <w:tab/>
        <w:t xml:space="preserve">Wang, J.; Hafidh, B.; Dong, H.; El Saddik, A. Sitting Posture Recognition Using a Spiking Neural Network. </w:t>
      </w:r>
      <w:r w:rsidRPr="0026124F">
        <w:rPr>
          <w:i/>
          <w:iCs/>
        </w:rPr>
        <w:t>IEEE Sensors J.</w:t>
      </w:r>
      <w:r w:rsidRPr="0026124F">
        <w:t xml:space="preserve"> </w:t>
      </w:r>
      <w:r w:rsidRPr="0026124F">
        <w:rPr>
          <w:b/>
          <w:bCs/>
        </w:rPr>
        <w:t>2021</w:t>
      </w:r>
      <w:r w:rsidRPr="0026124F">
        <w:t xml:space="preserve">, </w:t>
      </w:r>
      <w:r w:rsidRPr="0026124F">
        <w:rPr>
          <w:i/>
          <w:iCs/>
        </w:rPr>
        <w:t>21</w:t>
      </w:r>
      <w:r w:rsidRPr="0026124F">
        <w:t>, 1779–1786, doi:10.1109/JSEN.2020.3016611.</w:t>
      </w:r>
    </w:p>
    <w:p w14:paraId="2E2178E9" w14:textId="77777777" w:rsidR="007658DA" w:rsidRPr="0026124F" w:rsidRDefault="007658DA" w:rsidP="007658DA">
      <w:pPr>
        <w:pStyle w:val="Bibliography"/>
      </w:pPr>
      <w:r w:rsidRPr="0026124F">
        <w:t xml:space="preserve">52. </w:t>
      </w:r>
      <w:r w:rsidRPr="0026124F">
        <w:tab/>
        <w:t xml:space="preserve">Fan, Z.; Hu, X.; Chen, W.-M.; Zhang, D.-W.; Ma, X. A Deep Learning Based 2-Dimensional Hip Pressure Signals Analysis Method for Sitting Posture Recognition. </w:t>
      </w:r>
      <w:r w:rsidRPr="0026124F">
        <w:rPr>
          <w:i/>
          <w:iCs/>
        </w:rPr>
        <w:t>Biomedical Signal Processing and Control</w:t>
      </w:r>
      <w:r w:rsidRPr="0026124F">
        <w:t xml:space="preserve"> </w:t>
      </w:r>
      <w:r w:rsidRPr="0026124F">
        <w:rPr>
          <w:b/>
          <w:bCs/>
        </w:rPr>
        <w:t>2022</w:t>
      </w:r>
      <w:r w:rsidRPr="0026124F">
        <w:t xml:space="preserve">, </w:t>
      </w:r>
      <w:r w:rsidRPr="0026124F">
        <w:rPr>
          <w:i/>
          <w:iCs/>
        </w:rPr>
        <w:t>73</w:t>
      </w:r>
      <w:r w:rsidRPr="0026124F">
        <w:t>, 103432, doi:10.1016/j.bspc.2021.103432.</w:t>
      </w:r>
    </w:p>
    <w:p w14:paraId="55285E5B" w14:textId="77777777" w:rsidR="007658DA" w:rsidRPr="0026124F" w:rsidRDefault="007658DA" w:rsidP="007658DA">
      <w:pPr>
        <w:pStyle w:val="Bibliography"/>
      </w:pPr>
      <w:r w:rsidRPr="0026124F">
        <w:t xml:space="preserve">53. </w:t>
      </w:r>
      <w:r w:rsidRPr="0026124F">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8B8AF7D" w14:textId="77777777" w:rsidR="007658DA" w:rsidRPr="0026124F" w:rsidRDefault="007658DA" w:rsidP="007658DA">
      <w:pPr>
        <w:pStyle w:val="Bibliography"/>
      </w:pPr>
      <w:r w:rsidRPr="0026124F">
        <w:t xml:space="preserve">54. </w:t>
      </w:r>
      <w:r w:rsidRPr="0026124F">
        <w:tab/>
        <w:t xml:space="preserve">Tsai, M.-C.; Chu, E.T.-H.; Lee, C.-R. An Automated Sitting Posture Recognition System Utilizing Pressure Sensors. </w:t>
      </w:r>
      <w:r w:rsidRPr="0026124F">
        <w:rPr>
          <w:i/>
          <w:iCs/>
        </w:rPr>
        <w:t>Sensors</w:t>
      </w:r>
      <w:r w:rsidRPr="0026124F">
        <w:t xml:space="preserve"> </w:t>
      </w:r>
      <w:r w:rsidRPr="0026124F">
        <w:rPr>
          <w:b/>
          <w:bCs/>
        </w:rPr>
        <w:t>2023</w:t>
      </w:r>
      <w:r w:rsidRPr="0026124F">
        <w:t xml:space="preserve">, </w:t>
      </w:r>
      <w:r w:rsidRPr="0026124F">
        <w:rPr>
          <w:i/>
          <w:iCs/>
        </w:rPr>
        <w:t>23</w:t>
      </w:r>
      <w:r w:rsidRPr="0026124F">
        <w:t>, 5894, doi:10.3390/s23135894.</w:t>
      </w:r>
    </w:p>
    <w:p w14:paraId="30310D80" w14:textId="77777777" w:rsidR="007658DA" w:rsidRPr="0026124F" w:rsidRDefault="007658DA" w:rsidP="007658DA">
      <w:pPr>
        <w:pStyle w:val="Bibliography"/>
      </w:pPr>
      <w:r w:rsidRPr="0026124F">
        <w:lastRenderedPageBreak/>
        <w:t xml:space="preserve">55. </w:t>
      </w:r>
      <w:r w:rsidRPr="0026124F">
        <w:tab/>
        <w:t xml:space="preserve">Aminosharieh Najafi, T.; Abramo, A.; Kyamakya, K.; Affanni, A. Development of a Smart Chair Sensors System and Classification of Sitting Postures with Deep Learning Algorithms. </w:t>
      </w:r>
      <w:r w:rsidRPr="0026124F">
        <w:rPr>
          <w:i/>
          <w:iCs/>
        </w:rPr>
        <w:t>Sensors</w:t>
      </w:r>
      <w:r w:rsidRPr="0026124F">
        <w:t xml:space="preserve"> </w:t>
      </w:r>
      <w:r w:rsidRPr="0026124F">
        <w:rPr>
          <w:b/>
          <w:bCs/>
        </w:rPr>
        <w:t>2022</w:t>
      </w:r>
      <w:r w:rsidRPr="0026124F">
        <w:t xml:space="preserve">, </w:t>
      </w:r>
      <w:r w:rsidRPr="0026124F">
        <w:rPr>
          <w:i/>
          <w:iCs/>
        </w:rPr>
        <w:t>22</w:t>
      </w:r>
      <w:r w:rsidRPr="0026124F">
        <w:t>, 5585, doi:10.3390/s22155585.</w:t>
      </w:r>
    </w:p>
    <w:p w14:paraId="64DFBF17" w14:textId="77777777" w:rsidR="007658DA" w:rsidRPr="0026124F" w:rsidRDefault="007658DA" w:rsidP="007658DA">
      <w:pPr>
        <w:pStyle w:val="Bibliography"/>
      </w:pPr>
      <w:r w:rsidRPr="0026124F">
        <w:t xml:space="preserve">56. </w:t>
      </w:r>
      <w:r w:rsidRPr="0026124F">
        <w:tab/>
        <w:t xml:space="preserve">Luna-Perejón, F.; Montes-Sánchez, J.M.; Durán-López, L.; Vazquez-Baeza, A.; Beasley-Bohórquez, I.; Sevillano-Ramos, J.L. IoT Device for Sitting Posture Classification Using Artificial Neural Networks. </w:t>
      </w:r>
      <w:r w:rsidRPr="0026124F">
        <w:rPr>
          <w:i/>
          <w:iCs/>
        </w:rPr>
        <w:t>Electronics</w:t>
      </w:r>
      <w:r w:rsidRPr="0026124F">
        <w:t xml:space="preserve"> </w:t>
      </w:r>
      <w:r w:rsidRPr="0026124F">
        <w:rPr>
          <w:b/>
          <w:bCs/>
        </w:rPr>
        <w:t>2021</w:t>
      </w:r>
      <w:r w:rsidRPr="0026124F">
        <w:t xml:space="preserve">, </w:t>
      </w:r>
      <w:r w:rsidRPr="0026124F">
        <w:rPr>
          <w:i/>
          <w:iCs/>
        </w:rPr>
        <w:t>10</w:t>
      </w:r>
      <w:r w:rsidRPr="0026124F">
        <w:t>, 1825, doi:10.3390/electronics10151825.</w:t>
      </w:r>
    </w:p>
    <w:p w14:paraId="76B2BC27" w14:textId="77777777" w:rsidR="007658DA" w:rsidRPr="0026124F" w:rsidRDefault="007658DA" w:rsidP="007658DA">
      <w:pPr>
        <w:pStyle w:val="Bibliography"/>
      </w:pPr>
      <w:r w:rsidRPr="0026124F">
        <w:t xml:space="preserve">57. </w:t>
      </w:r>
      <w:r w:rsidRPr="0026124F">
        <w:tab/>
        <w:t xml:space="preserve">Matuska, S.; Paralic, M.; Hudec, R. A Smart System for Sitting Posture Detection Based on Force Sensors and Mobile Application. </w:t>
      </w:r>
      <w:r w:rsidRPr="0026124F">
        <w:rPr>
          <w:i/>
          <w:iCs/>
        </w:rPr>
        <w:t>Mobile Information Systems</w:t>
      </w:r>
      <w:r w:rsidRPr="0026124F">
        <w:t xml:space="preserve"> </w:t>
      </w:r>
      <w:r w:rsidRPr="0026124F">
        <w:rPr>
          <w:b/>
          <w:bCs/>
        </w:rPr>
        <w:t>2020</w:t>
      </w:r>
      <w:r w:rsidRPr="0026124F">
        <w:t xml:space="preserve">, </w:t>
      </w:r>
      <w:r w:rsidRPr="0026124F">
        <w:rPr>
          <w:i/>
          <w:iCs/>
        </w:rPr>
        <w:t>2020</w:t>
      </w:r>
      <w:r w:rsidRPr="0026124F">
        <w:t>, 1–13, doi:10.1155/2020/6625797.</w:t>
      </w:r>
    </w:p>
    <w:p w14:paraId="41E92C76" w14:textId="77777777" w:rsidR="007658DA" w:rsidRPr="0026124F" w:rsidRDefault="007658DA" w:rsidP="007658DA">
      <w:pPr>
        <w:pStyle w:val="Bibliography"/>
      </w:pPr>
      <w:r w:rsidRPr="0026124F">
        <w:t xml:space="preserve">58. </w:t>
      </w:r>
      <w:r w:rsidRPr="0026124F">
        <w:tab/>
        <w:t xml:space="preserve">Jeong, H.; Park, W. Developing and Evaluating a Mixed Sensor Smart Chair System for Real-Time Posture Classification: Combining Pressure and Distance Sensors. </w:t>
      </w:r>
      <w:r w:rsidRPr="0026124F">
        <w:rPr>
          <w:i/>
          <w:iCs/>
        </w:rPr>
        <w:t>IEEE J. Biomed. Health Inform.</w:t>
      </w:r>
      <w:r w:rsidRPr="0026124F">
        <w:t xml:space="preserve"> </w:t>
      </w:r>
      <w:r w:rsidRPr="0026124F">
        <w:rPr>
          <w:b/>
          <w:bCs/>
        </w:rPr>
        <w:t>2021</w:t>
      </w:r>
      <w:r w:rsidRPr="0026124F">
        <w:t xml:space="preserve">, </w:t>
      </w:r>
      <w:r w:rsidRPr="0026124F">
        <w:rPr>
          <w:i/>
          <w:iCs/>
        </w:rPr>
        <w:t>25</w:t>
      </w:r>
      <w:r w:rsidRPr="0026124F">
        <w:t>, 1805–1813, doi:10.1109/JBHI.2020.3030096.</w:t>
      </w:r>
    </w:p>
    <w:p w14:paraId="295B944B" w14:textId="77777777" w:rsidR="007658DA" w:rsidRPr="0026124F" w:rsidRDefault="007658DA" w:rsidP="007658DA">
      <w:pPr>
        <w:pStyle w:val="Bibliography"/>
      </w:pPr>
      <w:r w:rsidRPr="0026124F">
        <w:t xml:space="preserve">59. </w:t>
      </w:r>
      <w:r w:rsidRPr="0026124F">
        <w:tab/>
        <w:t xml:space="preserve">Martins, L.; Lucena, R.; Belo, J.; Santos, M.; Quaresma, C.; Jesus, A.P.; Vieira, P. Intelligent Chair Sensor. In </w:t>
      </w:r>
      <w:r w:rsidRPr="0026124F">
        <w:rPr>
          <w:i/>
          <w:iCs/>
        </w:rPr>
        <w:t>Engineering Applications of Neural Networks</w:t>
      </w:r>
      <w:r w:rsidRPr="0026124F">
        <w:t>; Iliadis, L., Papadopoulos, H., Jayne, C., Eds.; Communications in Computer and Information Science; Springer Berlin Heidelberg: Berlin, Heidelberg, 2013; Vol. 383, pp. 182–191 ISBN 978-3-642-41012-3.</w:t>
      </w:r>
    </w:p>
    <w:p w14:paraId="3954CA87" w14:textId="77777777" w:rsidR="007658DA" w:rsidRPr="0026124F" w:rsidRDefault="007658DA" w:rsidP="007658DA">
      <w:pPr>
        <w:pStyle w:val="Bibliography"/>
      </w:pPr>
      <w:r w:rsidRPr="0026124F">
        <w:t xml:space="preserve">60. </w:t>
      </w:r>
      <w:r w:rsidRPr="0026124F">
        <w:tab/>
        <w:t xml:space="preserve">Ma, C.; Li, W.; Gravina, R.; Fortino, G. Posture Detection Based on Smart Cushion for Wheelchair Users. </w:t>
      </w:r>
      <w:r w:rsidRPr="0026124F">
        <w:rPr>
          <w:i/>
          <w:iCs/>
        </w:rPr>
        <w:t>Sensors</w:t>
      </w:r>
      <w:r w:rsidRPr="0026124F">
        <w:t xml:space="preserve"> </w:t>
      </w:r>
      <w:r w:rsidRPr="0026124F">
        <w:rPr>
          <w:b/>
          <w:bCs/>
        </w:rPr>
        <w:t>2017</w:t>
      </w:r>
      <w:r w:rsidRPr="0026124F">
        <w:t xml:space="preserve">, </w:t>
      </w:r>
      <w:r w:rsidRPr="0026124F">
        <w:rPr>
          <w:i/>
          <w:iCs/>
        </w:rPr>
        <w:t>17</w:t>
      </w:r>
      <w:r w:rsidRPr="0026124F">
        <w:t>, 719, doi:10.3390/s17040719.</w:t>
      </w:r>
    </w:p>
    <w:p w14:paraId="04EA6940" w14:textId="77777777" w:rsidR="007658DA" w:rsidRPr="0026124F" w:rsidRDefault="007658DA" w:rsidP="007658DA">
      <w:pPr>
        <w:pStyle w:val="Bibliography"/>
      </w:pPr>
      <w:r w:rsidRPr="0026124F">
        <w:t xml:space="preserve">61. </w:t>
      </w:r>
      <w:r w:rsidRPr="0026124F">
        <w:tab/>
        <w:t xml:space="preserve">Zemp, R.; Tanadini, M.; Plüss, S.; Schnüriger, K.; Singh, N.B.; Taylor, W.R.; Lorenzetti, S. Application of Machine Learning Approaches for Classifying Sitting Posture Based on Force and Acceleration Sensors. </w:t>
      </w:r>
      <w:r w:rsidRPr="0026124F">
        <w:rPr>
          <w:i/>
          <w:iCs/>
        </w:rPr>
        <w:t>BioMed Research International</w:t>
      </w:r>
      <w:r w:rsidRPr="0026124F">
        <w:t xml:space="preserve"> </w:t>
      </w:r>
      <w:r w:rsidRPr="0026124F">
        <w:rPr>
          <w:b/>
          <w:bCs/>
        </w:rPr>
        <w:t>2016</w:t>
      </w:r>
      <w:r w:rsidRPr="0026124F">
        <w:t xml:space="preserve">, </w:t>
      </w:r>
      <w:r w:rsidRPr="0026124F">
        <w:rPr>
          <w:i/>
          <w:iCs/>
        </w:rPr>
        <w:t>2016</w:t>
      </w:r>
      <w:r w:rsidRPr="0026124F">
        <w:t>, 1–9, doi:10.1155/2016/5978489.</w:t>
      </w:r>
    </w:p>
    <w:p w14:paraId="2FD46550" w14:textId="77777777" w:rsidR="007658DA" w:rsidRPr="0026124F" w:rsidRDefault="007658DA" w:rsidP="007658DA">
      <w:pPr>
        <w:pStyle w:val="Bibliography"/>
      </w:pPr>
      <w:r w:rsidRPr="0026124F">
        <w:t xml:space="preserve">62. </w:t>
      </w:r>
      <w:r w:rsidRPr="0026124F">
        <w:tab/>
        <w:t xml:space="preserve">Ren, X.; Yu, B.; Lu, Y.; Chen, Y.; Pu, P. HealthSit: Designing Posture-Based Interaction to Promote Exercise during Fitness Breaks. </w:t>
      </w:r>
      <w:r w:rsidRPr="0026124F">
        <w:rPr>
          <w:i/>
          <w:iCs/>
        </w:rPr>
        <w:t>International Journal of Human–Computer Interaction</w:t>
      </w:r>
      <w:r w:rsidRPr="0026124F">
        <w:t xml:space="preserve"> </w:t>
      </w:r>
      <w:r w:rsidRPr="0026124F">
        <w:rPr>
          <w:b/>
          <w:bCs/>
        </w:rPr>
        <w:t>2019</w:t>
      </w:r>
      <w:r w:rsidRPr="0026124F">
        <w:t xml:space="preserve">, </w:t>
      </w:r>
      <w:r w:rsidRPr="0026124F">
        <w:rPr>
          <w:i/>
          <w:iCs/>
        </w:rPr>
        <w:t>35</w:t>
      </w:r>
      <w:r w:rsidRPr="0026124F">
        <w:t>, 870–885, doi:10.1080/10447318.2018.1506641.</w:t>
      </w:r>
    </w:p>
    <w:p w14:paraId="023F7639" w14:textId="77777777" w:rsidR="007658DA" w:rsidRPr="0026124F" w:rsidRDefault="007658DA" w:rsidP="007658DA">
      <w:pPr>
        <w:pStyle w:val="Bibliography"/>
      </w:pPr>
      <w:r w:rsidRPr="0026124F">
        <w:t xml:space="preserve">63. </w:t>
      </w:r>
      <w:r w:rsidRPr="0026124F">
        <w:tab/>
        <w:t>Fu, T.; Macleod, A. IntelliChair: An Approach for Activity Detection and Prediction via Posture Analysis. In Proceedings of the 2014 International Conference on Intelligent Environments; IEEE: China, June 2014; pp. 211–213.</w:t>
      </w:r>
    </w:p>
    <w:p w14:paraId="57A7191C" w14:textId="77777777" w:rsidR="007658DA" w:rsidRPr="0026124F" w:rsidRDefault="007658DA" w:rsidP="007658DA">
      <w:pPr>
        <w:pStyle w:val="Bibliography"/>
      </w:pPr>
      <w:r w:rsidRPr="0026124F">
        <w:t xml:space="preserve">64. </w:t>
      </w:r>
      <w:r w:rsidRPr="0026124F">
        <w:tab/>
        <w:t xml:space="preserve">La Mura, M.; De Gregorio, M.; Lamberti, P.; Tucci, V. IoT System for Real-Time Posture Asymmetry Detection. </w:t>
      </w:r>
      <w:r w:rsidRPr="0026124F">
        <w:rPr>
          <w:i/>
          <w:iCs/>
        </w:rPr>
        <w:t>Sensors</w:t>
      </w:r>
      <w:r w:rsidRPr="0026124F">
        <w:t xml:space="preserve"> </w:t>
      </w:r>
      <w:r w:rsidRPr="0026124F">
        <w:rPr>
          <w:b/>
          <w:bCs/>
        </w:rPr>
        <w:t>2023</w:t>
      </w:r>
      <w:r w:rsidRPr="0026124F">
        <w:t xml:space="preserve">, </w:t>
      </w:r>
      <w:r w:rsidRPr="0026124F">
        <w:rPr>
          <w:i/>
          <w:iCs/>
        </w:rPr>
        <w:t>23</w:t>
      </w:r>
      <w:r w:rsidRPr="0026124F">
        <w:t>, 4830, doi:10.3390/s23104830.</w:t>
      </w:r>
    </w:p>
    <w:p w14:paraId="407B2E0D" w14:textId="77777777" w:rsidR="007658DA" w:rsidRPr="0026124F" w:rsidRDefault="007658DA" w:rsidP="007658DA">
      <w:pPr>
        <w:pStyle w:val="Bibliography"/>
      </w:pPr>
      <w:r w:rsidRPr="0026124F">
        <w:t xml:space="preserve">65. </w:t>
      </w:r>
      <w:r w:rsidRPr="0026124F">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Pr="0026124F" w:rsidRDefault="007658DA" w:rsidP="007658DA">
      <w:pPr>
        <w:pStyle w:val="Bibliography"/>
      </w:pPr>
      <w:r w:rsidRPr="0026124F">
        <w:t xml:space="preserve">66. </w:t>
      </w:r>
      <w:r w:rsidRPr="0026124F">
        <w:tab/>
        <w:t xml:space="preserve">Bourahmoune, K.; Ishac, K.; Amagasa, T. Intelligent Posture Training: Machine-Learning-Powered Human Sitting Posture Recognition Based on a Pressure-Sensing IoT Cushion. </w:t>
      </w:r>
      <w:r w:rsidRPr="0026124F">
        <w:rPr>
          <w:i/>
          <w:iCs/>
        </w:rPr>
        <w:t>Sensors</w:t>
      </w:r>
      <w:r w:rsidRPr="0026124F">
        <w:t xml:space="preserve"> </w:t>
      </w:r>
      <w:r w:rsidRPr="0026124F">
        <w:rPr>
          <w:b/>
          <w:bCs/>
        </w:rPr>
        <w:t>2022</w:t>
      </w:r>
      <w:r w:rsidRPr="0026124F">
        <w:t xml:space="preserve">, </w:t>
      </w:r>
      <w:r w:rsidRPr="0026124F">
        <w:rPr>
          <w:i/>
          <w:iCs/>
        </w:rPr>
        <w:t>22</w:t>
      </w:r>
      <w:r w:rsidRPr="0026124F">
        <w:t>, 5337, doi:10.3390/s22145337.</w:t>
      </w:r>
    </w:p>
    <w:p w14:paraId="056C2081" w14:textId="77777777" w:rsidR="007658DA" w:rsidRPr="0026124F" w:rsidRDefault="007658DA" w:rsidP="007658DA">
      <w:pPr>
        <w:pStyle w:val="Bibliography"/>
      </w:pPr>
      <w:r w:rsidRPr="0026124F">
        <w:t xml:space="preserve">67. </w:t>
      </w:r>
      <w:r w:rsidRPr="0026124F">
        <w:tab/>
        <w:t xml:space="preserve">Vermander, P.; Mancisidor, A.; Cabanes, I.; Perez, N.; Torres-Unda, J. Intelligent Sitting Posture Classifier for Wheelchair Users. </w:t>
      </w:r>
      <w:r w:rsidRPr="0026124F">
        <w:rPr>
          <w:i/>
          <w:iCs/>
        </w:rPr>
        <w:t>IEEE Trans. Neural Syst. Rehabil. Eng.</w:t>
      </w:r>
      <w:r w:rsidRPr="0026124F">
        <w:t xml:space="preserve"> </w:t>
      </w:r>
      <w:r w:rsidRPr="0026124F">
        <w:rPr>
          <w:b/>
          <w:bCs/>
        </w:rPr>
        <w:t>2023</w:t>
      </w:r>
      <w:r w:rsidRPr="0026124F">
        <w:t xml:space="preserve">, </w:t>
      </w:r>
      <w:r w:rsidRPr="0026124F">
        <w:rPr>
          <w:i/>
          <w:iCs/>
        </w:rPr>
        <w:t>31</w:t>
      </w:r>
      <w:r w:rsidRPr="0026124F">
        <w:t>, 944–953, doi:10.1109/TNSRE.2023.3236692.</w:t>
      </w:r>
    </w:p>
    <w:p w14:paraId="2027B860" w14:textId="77777777" w:rsidR="007658DA" w:rsidRPr="0026124F" w:rsidRDefault="007658DA" w:rsidP="007658DA">
      <w:pPr>
        <w:pStyle w:val="Bibliography"/>
      </w:pPr>
      <w:r w:rsidRPr="0026124F">
        <w:t xml:space="preserve">68. </w:t>
      </w:r>
      <w:r w:rsidRPr="0026124F">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ED9079A" w14:textId="77777777" w:rsidR="007658DA" w:rsidRPr="0026124F" w:rsidRDefault="007658DA" w:rsidP="007658DA">
      <w:pPr>
        <w:pStyle w:val="Bibliography"/>
      </w:pPr>
      <w:r w:rsidRPr="0026124F">
        <w:lastRenderedPageBreak/>
        <w:t xml:space="preserve">69. </w:t>
      </w:r>
      <w:r w:rsidRPr="0026124F">
        <w:tab/>
        <w:t>Feng, L.; Li, Z.; Liu, C. Are You Sitting Right?-Sitting Posture Recognition Using RF Signals. In Proceedings of the 2019 IEEE Pacific Rim Conference on Communications, Computers and Signal Processing (PACRIM); IEEE: Victoria, BC, Canada, August 2019; pp. 1–6.</w:t>
      </w:r>
    </w:p>
    <w:p w14:paraId="570578C9" w14:textId="77777777" w:rsidR="007658DA" w:rsidRPr="0026124F" w:rsidRDefault="007658DA" w:rsidP="007658DA">
      <w:pPr>
        <w:pStyle w:val="Bibliography"/>
      </w:pPr>
      <w:r w:rsidRPr="0026124F">
        <w:t xml:space="preserve">70. </w:t>
      </w:r>
      <w:r w:rsidRPr="0026124F">
        <w:tab/>
        <w:t xml:space="preserve">Kundaliya, B.; Patel, S.; Patel, J.; Barot, P.; Hadia, S.K. </w:t>
      </w:r>
      <w:r w:rsidRPr="0026124F">
        <w:rPr>
          <w:i/>
          <w:iCs/>
        </w:rPr>
        <w:t>An IoT and Cloud Enabled Smart Chair for Detection and Notification of Wrong Seating Posture</w:t>
      </w:r>
      <w:r w:rsidRPr="0026124F">
        <w:t>; In Review, 2022;</w:t>
      </w:r>
    </w:p>
    <w:p w14:paraId="07F788B2" w14:textId="77777777" w:rsidR="007658DA" w:rsidRPr="0026124F" w:rsidRDefault="007658DA" w:rsidP="007658DA">
      <w:pPr>
        <w:pStyle w:val="Bibliography"/>
      </w:pPr>
      <w:r w:rsidRPr="0026124F">
        <w:t xml:space="preserve">71. </w:t>
      </w:r>
      <w:r w:rsidRPr="0026124F">
        <w:tab/>
        <w:t xml:space="preserve">Fard, F.D.; Moghimi, S.; Lotfi, R. Evaluating Pressure Ulcer Development in Wheelchair-Bound Population Using Sitting Posture Identification. </w:t>
      </w:r>
      <w:r w:rsidRPr="0026124F">
        <w:rPr>
          <w:i/>
          <w:iCs/>
        </w:rPr>
        <w:t>ENG</w:t>
      </w:r>
      <w:r w:rsidRPr="0026124F">
        <w:t xml:space="preserve"> </w:t>
      </w:r>
      <w:r w:rsidRPr="0026124F">
        <w:rPr>
          <w:b/>
          <w:bCs/>
        </w:rPr>
        <w:t>2013</w:t>
      </w:r>
      <w:r w:rsidRPr="0026124F">
        <w:t xml:space="preserve">, </w:t>
      </w:r>
      <w:r w:rsidRPr="0026124F">
        <w:rPr>
          <w:i/>
          <w:iCs/>
        </w:rPr>
        <w:t>05</w:t>
      </w:r>
      <w:r w:rsidRPr="0026124F">
        <w:t>, 132–136, doi:10.4236/eng.2013.510B027.</w:t>
      </w:r>
    </w:p>
    <w:p w14:paraId="3E43C7B1" w14:textId="77777777" w:rsidR="007658DA" w:rsidRPr="0026124F" w:rsidRDefault="007658DA" w:rsidP="007658DA">
      <w:pPr>
        <w:pStyle w:val="Bibliography"/>
      </w:pPr>
      <w:r w:rsidRPr="0026124F">
        <w:t xml:space="preserve">72. </w:t>
      </w:r>
      <w:r w:rsidRPr="0026124F">
        <w:tab/>
        <w:t xml:space="preserve">Tharwat, A. Classification Assessment Methods. </w:t>
      </w:r>
      <w:r w:rsidRPr="0026124F">
        <w:rPr>
          <w:i/>
          <w:iCs/>
        </w:rPr>
        <w:t>ACI</w:t>
      </w:r>
      <w:r w:rsidRPr="0026124F">
        <w:t xml:space="preserve"> </w:t>
      </w:r>
      <w:r w:rsidRPr="0026124F">
        <w:rPr>
          <w:b/>
          <w:bCs/>
        </w:rPr>
        <w:t>2021</w:t>
      </w:r>
      <w:r w:rsidRPr="0026124F">
        <w:t xml:space="preserve">, </w:t>
      </w:r>
      <w:r w:rsidRPr="0026124F">
        <w:rPr>
          <w:i/>
          <w:iCs/>
        </w:rPr>
        <w:t>17</w:t>
      </w:r>
      <w:r w:rsidRPr="0026124F">
        <w:t>, 168–192, doi:10.1016/j.aci.2018.08.003.</w:t>
      </w:r>
    </w:p>
    <w:p w14:paraId="49509F87" w14:textId="77777777" w:rsidR="007658DA" w:rsidRPr="0026124F" w:rsidRDefault="007658DA" w:rsidP="007658DA">
      <w:pPr>
        <w:pStyle w:val="Bibliography"/>
      </w:pPr>
      <w:r w:rsidRPr="0026124F">
        <w:t xml:space="preserve">73.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3504C9CC" w14:textId="77777777" w:rsidR="007658DA" w:rsidRPr="0026124F" w:rsidRDefault="007658DA" w:rsidP="007658DA">
      <w:pPr>
        <w:pStyle w:val="Bibliography"/>
      </w:pPr>
      <w:r w:rsidRPr="0026124F">
        <w:t xml:space="preserve">74. </w:t>
      </w:r>
      <w:r w:rsidRPr="0026124F">
        <w:tab/>
        <w:t>Laubheimer, P. Beyond the NPS: Measuring Perceived Usability with the SUS, NASA-TLX, and the Single Ease Question After Tasks and Usability Tests Available online: https://www.nngroup.com/articles/measuring-perceived-usability/.</w:t>
      </w:r>
    </w:p>
    <w:p w14:paraId="13BE6317" w14:textId="77777777" w:rsidR="007658DA" w:rsidRPr="0026124F" w:rsidRDefault="007658DA" w:rsidP="007658DA">
      <w:pPr>
        <w:pStyle w:val="Bibliography"/>
      </w:pPr>
      <w:r w:rsidRPr="0026124F">
        <w:t xml:space="preserve">75. </w:t>
      </w:r>
      <w:r w:rsidRPr="0026124F">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3291CE5"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BF15D3">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BA3F2" w14:textId="77777777" w:rsidR="00BF15D3" w:rsidRPr="00621204" w:rsidRDefault="00BF15D3">
      <w:pPr>
        <w:spacing w:line="240" w:lineRule="auto"/>
      </w:pPr>
      <w:r w:rsidRPr="00621204">
        <w:separator/>
      </w:r>
    </w:p>
    <w:p w14:paraId="09FD374F" w14:textId="77777777" w:rsidR="00BF15D3" w:rsidRDefault="00BF15D3"/>
  </w:endnote>
  <w:endnote w:type="continuationSeparator" w:id="0">
    <w:p w14:paraId="6C350660" w14:textId="77777777" w:rsidR="00BF15D3" w:rsidRPr="00621204" w:rsidRDefault="00BF15D3">
      <w:pPr>
        <w:spacing w:line="240" w:lineRule="auto"/>
      </w:pPr>
      <w:r w:rsidRPr="00621204">
        <w:continuationSeparator/>
      </w:r>
    </w:p>
    <w:p w14:paraId="49428BAF" w14:textId="77777777" w:rsidR="00BF15D3" w:rsidRDefault="00BF15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A55B2" w14:textId="77777777" w:rsidR="00BF15D3" w:rsidRPr="00621204" w:rsidRDefault="00BF15D3">
      <w:pPr>
        <w:spacing w:line="240" w:lineRule="auto"/>
      </w:pPr>
      <w:r w:rsidRPr="00621204">
        <w:separator/>
      </w:r>
    </w:p>
    <w:p w14:paraId="4A4639DF" w14:textId="77777777" w:rsidR="00BF15D3" w:rsidRDefault="00BF15D3"/>
  </w:footnote>
  <w:footnote w:type="continuationSeparator" w:id="0">
    <w:p w14:paraId="0A433DC0" w14:textId="77777777" w:rsidR="00BF15D3" w:rsidRPr="00621204" w:rsidRDefault="00BF15D3">
      <w:pPr>
        <w:spacing w:line="240" w:lineRule="auto"/>
      </w:pPr>
      <w:r w:rsidRPr="00621204">
        <w:continuationSeparator/>
      </w:r>
    </w:p>
    <w:p w14:paraId="50A4B5EF" w14:textId="77777777" w:rsidR="00BF15D3" w:rsidRDefault="00BF15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053"/>
    <w:rsid w:val="00026396"/>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839"/>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0278"/>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8DC"/>
    <w:rsid w:val="0017298F"/>
    <w:rsid w:val="00172BE5"/>
    <w:rsid w:val="0017331D"/>
    <w:rsid w:val="00174178"/>
    <w:rsid w:val="00174474"/>
    <w:rsid w:val="0017470A"/>
    <w:rsid w:val="00175420"/>
    <w:rsid w:val="0017624F"/>
    <w:rsid w:val="00176972"/>
    <w:rsid w:val="00180699"/>
    <w:rsid w:val="00182F5E"/>
    <w:rsid w:val="001853F6"/>
    <w:rsid w:val="00190062"/>
    <w:rsid w:val="001907DC"/>
    <w:rsid w:val="00190BA2"/>
    <w:rsid w:val="001914F3"/>
    <w:rsid w:val="00194D3B"/>
    <w:rsid w:val="00196B58"/>
    <w:rsid w:val="00197BEE"/>
    <w:rsid w:val="001A033E"/>
    <w:rsid w:val="001A1C52"/>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3F05"/>
    <w:rsid w:val="001E3F4E"/>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3C5"/>
    <w:rsid w:val="00222CA6"/>
    <w:rsid w:val="00222D56"/>
    <w:rsid w:val="00226367"/>
    <w:rsid w:val="002272C9"/>
    <w:rsid w:val="00230BB2"/>
    <w:rsid w:val="00230F90"/>
    <w:rsid w:val="0023111C"/>
    <w:rsid w:val="002316D9"/>
    <w:rsid w:val="0023364C"/>
    <w:rsid w:val="00233CA3"/>
    <w:rsid w:val="00234110"/>
    <w:rsid w:val="0023443F"/>
    <w:rsid w:val="00234812"/>
    <w:rsid w:val="002355C8"/>
    <w:rsid w:val="00236040"/>
    <w:rsid w:val="00237EBD"/>
    <w:rsid w:val="00240152"/>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BB3"/>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3FC"/>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1E0"/>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6945"/>
    <w:rsid w:val="00517D4A"/>
    <w:rsid w:val="005202BB"/>
    <w:rsid w:val="005211DA"/>
    <w:rsid w:val="00521754"/>
    <w:rsid w:val="00521F2D"/>
    <w:rsid w:val="005233B7"/>
    <w:rsid w:val="00523A91"/>
    <w:rsid w:val="00523C28"/>
    <w:rsid w:val="00524DCF"/>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3A8"/>
    <w:rsid w:val="005E1663"/>
    <w:rsid w:val="005E24D9"/>
    <w:rsid w:val="005E25DB"/>
    <w:rsid w:val="005E2BCD"/>
    <w:rsid w:val="005E40BF"/>
    <w:rsid w:val="005E53E2"/>
    <w:rsid w:val="005E6B68"/>
    <w:rsid w:val="005F0541"/>
    <w:rsid w:val="005F159A"/>
    <w:rsid w:val="005F2634"/>
    <w:rsid w:val="005F33E5"/>
    <w:rsid w:val="005F469E"/>
    <w:rsid w:val="005F535F"/>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3A36"/>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1EC5"/>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6B9"/>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3355"/>
    <w:rsid w:val="0075353B"/>
    <w:rsid w:val="00753912"/>
    <w:rsid w:val="00753D13"/>
    <w:rsid w:val="00755137"/>
    <w:rsid w:val="007559F6"/>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027"/>
    <w:rsid w:val="007F053F"/>
    <w:rsid w:val="007F106B"/>
    <w:rsid w:val="007F2629"/>
    <w:rsid w:val="007F26A9"/>
    <w:rsid w:val="007F3B63"/>
    <w:rsid w:val="007F5342"/>
    <w:rsid w:val="007F75EE"/>
    <w:rsid w:val="007F7AF7"/>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B71"/>
    <w:rsid w:val="00896B9F"/>
    <w:rsid w:val="00897848"/>
    <w:rsid w:val="008978A0"/>
    <w:rsid w:val="00897CEE"/>
    <w:rsid w:val="00897D03"/>
    <w:rsid w:val="008A105C"/>
    <w:rsid w:val="008A11FF"/>
    <w:rsid w:val="008A1B99"/>
    <w:rsid w:val="008A2C52"/>
    <w:rsid w:val="008A3263"/>
    <w:rsid w:val="008A3A6A"/>
    <w:rsid w:val="008A4222"/>
    <w:rsid w:val="008A550A"/>
    <w:rsid w:val="008A5548"/>
    <w:rsid w:val="008A5A7D"/>
    <w:rsid w:val="008A5FA4"/>
    <w:rsid w:val="008A612B"/>
    <w:rsid w:val="008A6C81"/>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43"/>
    <w:rsid w:val="008C4975"/>
    <w:rsid w:val="008C4C38"/>
    <w:rsid w:val="008C55E5"/>
    <w:rsid w:val="008C59BD"/>
    <w:rsid w:val="008D2D50"/>
    <w:rsid w:val="008D2E88"/>
    <w:rsid w:val="008D3321"/>
    <w:rsid w:val="008D4950"/>
    <w:rsid w:val="008D65BE"/>
    <w:rsid w:val="008D6996"/>
    <w:rsid w:val="008E0569"/>
    <w:rsid w:val="008E07FA"/>
    <w:rsid w:val="008E0A1F"/>
    <w:rsid w:val="008E0CD0"/>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5D07"/>
    <w:rsid w:val="00996C22"/>
    <w:rsid w:val="00997334"/>
    <w:rsid w:val="00997560"/>
    <w:rsid w:val="009A1C5B"/>
    <w:rsid w:val="009A44F2"/>
    <w:rsid w:val="009A47C9"/>
    <w:rsid w:val="009A4C12"/>
    <w:rsid w:val="009A4CE3"/>
    <w:rsid w:val="009A520A"/>
    <w:rsid w:val="009A5A6C"/>
    <w:rsid w:val="009A5D81"/>
    <w:rsid w:val="009A62E2"/>
    <w:rsid w:val="009A7014"/>
    <w:rsid w:val="009A7A46"/>
    <w:rsid w:val="009B0D8E"/>
    <w:rsid w:val="009B20DA"/>
    <w:rsid w:val="009B285B"/>
    <w:rsid w:val="009B2E14"/>
    <w:rsid w:val="009B462E"/>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75C"/>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2345"/>
    <w:rsid w:val="00AB37CE"/>
    <w:rsid w:val="00AB5F41"/>
    <w:rsid w:val="00AB6A23"/>
    <w:rsid w:val="00AB7538"/>
    <w:rsid w:val="00AC0D2B"/>
    <w:rsid w:val="00AC1248"/>
    <w:rsid w:val="00AC1474"/>
    <w:rsid w:val="00AC1BBA"/>
    <w:rsid w:val="00AC239D"/>
    <w:rsid w:val="00AC41CB"/>
    <w:rsid w:val="00AC478D"/>
    <w:rsid w:val="00AC4E36"/>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15D3"/>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431D"/>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1FB8"/>
    <w:rsid w:val="00CB219E"/>
    <w:rsid w:val="00CB22A4"/>
    <w:rsid w:val="00CB3174"/>
    <w:rsid w:val="00CB4382"/>
    <w:rsid w:val="00CB4660"/>
    <w:rsid w:val="00CB58AE"/>
    <w:rsid w:val="00CB694E"/>
    <w:rsid w:val="00CB770F"/>
    <w:rsid w:val="00CB7F96"/>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126"/>
    <w:rsid w:val="00CF7F8D"/>
    <w:rsid w:val="00D00F21"/>
    <w:rsid w:val="00D00FF3"/>
    <w:rsid w:val="00D01CF7"/>
    <w:rsid w:val="00D02335"/>
    <w:rsid w:val="00D03CBA"/>
    <w:rsid w:val="00D040FB"/>
    <w:rsid w:val="00D048DE"/>
    <w:rsid w:val="00D07966"/>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0B3B"/>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50A9"/>
    <w:rsid w:val="00DC5178"/>
    <w:rsid w:val="00DD22C4"/>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1F97"/>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6C8B"/>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21A"/>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90BAF12E-C75C-4668-B735-38FF491FF7D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7B888C97-4750-45B9-A44A-CC14169FE27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2A0478F3-D673-4BB6-8A9E-41295A05718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C900355C-1878-4AB6-9C1A-2AF10E8014E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B4DB542E-6DA4-4D4E-9770-0BC5335E1BE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068CCC57-2891-4884-8EE7-A85071D3FF61}"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2EF2C166-AEB1-49B1-A8DB-B4229E83834B}"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CDF841EA-2812-4BE1-A247-C512D98E978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737A1675-39BA-4D16-9182-B5C1EB391E0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76B1A2F2-3E27-487B-A510-6A9CF46E228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44F4FF2F-565B-45DD-BCAD-E3FE6E3625D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18090</TotalTime>
  <Pages>22</Pages>
  <Words>40600</Words>
  <Characters>231420</Characters>
  <Application>Microsoft Office Word</Application>
  <DocSecurity>0</DocSecurity>
  <Lines>1928</Lines>
  <Paragraphs>542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517</cp:revision>
  <cp:lastPrinted>2024-03-12T21:55:00Z</cp:lastPrinted>
  <dcterms:created xsi:type="dcterms:W3CDTF">2024-01-18T09:54:00Z</dcterms:created>
  <dcterms:modified xsi:type="dcterms:W3CDTF">2024-03-18T09:21:00Z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