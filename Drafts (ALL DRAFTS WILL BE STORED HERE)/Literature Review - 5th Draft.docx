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0A925" w14:textId="462965DC" w:rsidR="00E93210" w:rsidRPr="00617BCB" w:rsidRDefault="00E93210" w:rsidP="00735236">
      <w:pPr>
        <w:pStyle w:val="MDPI11articletype"/>
        <w:tabs>
          <w:tab w:val="right" w:pos="10466"/>
        </w:tabs>
        <w:rPr>
          <w:lang w:val="en-GB"/>
        </w:rPr>
      </w:pPr>
      <w:r w:rsidRPr="00617BCB">
        <w:rPr>
          <w:lang w:val="en-GB"/>
        </w:rPr>
        <w:t>Review</w:t>
      </w:r>
      <w:r w:rsidR="00735236" w:rsidRPr="00617BCB">
        <w:rPr>
          <w:lang w:val="en-GB"/>
        </w:rPr>
        <w:tab/>
      </w:r>
    </w:p>
    <w:p w14:paraId="4E45AAA9" w14:textId="38D62867" w:rsidR="00E93210" w:rsidRPr="00617BCB" w:rsidRDefault="003A446E" w:rsidP="00735236">
      <w:pPr>
        <w:pStyle w:val="MDPI12title"/>
        <w:rPr>
          <w:strike/>
          <w:lang w:val="en-GB"/>
          <w:rPrChange w:id="0" w:author="Janusz Kulon" w:date="2024-01-18T14:26:00Z">
            <w:rPr/>
          </w:rPrChange>
        </w:rPr>
      </w:pPr>
      <w:r w:rsidRPr="00617BCB">
        <w:rPr>
          <w:lang w:val="en-GB"/>
        </w:rPr>
        <w:t xml:space="preserve">Smart-Sensing Chairs for Sitting Posture </w:t>
      </w:r>
      <w:r w:rsidR="007E4020" w:rsidRPr="00617BCB">
        <w:rPr>
          <w:lang w:val="en-GB"/>
        </w:rPr>
        <w:t xml:space="preserve">Detection, </w:t>
      </w:r>
      <w:r w:rsidRPr="00617BCB">
        <w:rPr>
          <w:lang w:val="en-GB"/>
        </w:rPr>
        <w:t>Classification</w:t>
      </w:r>
      <w:r w:rsidR="00735819" w:rsidRPr="00617BCB">
        <w:rPr>
          <w:lang w:val="en-GB"/>
        </w:rPr>
        <w:t xml:space="preserve"> </w:t>
      </w:r>
      <w:r w:rsidR="001335E2" w:rsidRPr="00617BCB">
        <w:rPr>
          <w:lang w:val="en-GB"/>
        </w:rPr>
        <w:t>and Monitoring</w:t>
      </w:r>
      <w:r w:rsidR="00420A3D" w:rsidRPr="00617BCB">
        <w:rPr>
          <w:lang w:val="en-GB"/>
        </w:rPr>
        <w:t>: A Systematic Literature Review</w:t>
      </w:r>
    </w:p>
    <w:p w14:paraId="61B0F467" w14:textId="1E855F07" w:rsidR="00913916" w:rsidRPr="00617BCB" w:rsidRDefault="00FE4368" w:rsidP="00E93210">
      <w:pPr>
        <w:pStyle w:val="MDPI13authornames"/>
        <w:rPr>
          <w:lang w:val="en-GB"/>
        </w:rPr>
      </w:pPr>
      <w:commentRangeStart w:id="1"/>
      <w:r w:rsidRPr="00617BCB">
        <w:rPr>
          <w:lang w:val="en-GB"/>
        </w:rPr>
        <w:t>David</w:t>
      </w:r>
      <w:r w:rsidR="00661460" w:rsidRPr="00617BCB">
        <w:rPr>
          <w:lang w:val="en-GB"/>
        </w:rPr>
        <w:t xml:space="preserve"> Odesola</w:t>
      </w:r>
      <w:r w:rsidR="00E93210" w:rsidRPr="00617BCB">
        <w:rPr>
          <w:lang w:val="en-GB"/>
        </w:rPr>
        <w:t xml:space="preserve"> </w:t>
      </w:r>
      <w:r w:rsidR="00C213F2" w:rsidRPr="00617BCB">
        <w:rPr>
          <w:vertAlign w:val="superscript"/>
          <w:lang w:val="en-GB"/>
        </w:rPr>
        <w:t>1</w:t>
      </w:r>
      <w:r w:rsidR="00C213F2" w:rsidRPr="00617BCB">
        <w:rPr>
          <w:lang w:val="en-GB"/>
        </w:rPr>
        <w:t xml:space="preserve"> Janusz</w:t>
      </w:r>
      <w:r w:rsidR="00735819" w:rsidRPr="00617BCB">
        <w:rPr>
          <w:lang w:val="en-GB"/>
        </w:rPr>
        <w:t xml:space="preserve"> Kulon </w:t>
      </w:r>
      <w:commentRangeEnd w:id="1"/>
      <w:r w:rsidR="000965BE" w:rsidRPr="00617BCB">
        <w:rPr>
          <w:vertAlign w:val="superscript"/>
          <w:lang w:val="en-GB"/>
        </w:rPr>
        <w:t>1</w:t>
      </w:r>
      <w:r w:rsidR="00E276EB" w:rsidRPr="00617BCB">
        <w:rPr>
          <w:rStyle w:val="CommentReference"/>
          <w:rFonts w:eastAsia="SimSun"/>
          <w:b w:val="0"/>
          <w:lang w:val="en-GB" w:eastAsia="zh-CN" w:bidi="ar-SA"/>
        </w:rPr>
        <w:commentReference w:id="1"/>
      </w:r>
      <w:r w:rsidR="00A575AC" w:rsidRPr="00617BCB">
        <w:rPr>
          <w:lang w:val="en-GB"/>
        </w:rPr>
        <w:t xml:space="preserve"> , </w:t>
      </w:r>
      <w:r w:rsidR="00CD35FD" w:rsidRPr="00617BCB">
        <w:rPr>
          <w:lang w:val="en-GB"/>
        </w:rPr>
        <w:t>Shiny Verghese</w:t>
      </w:r>
      <w:r w:rsidR="000965BE" w:rsidRPr="00617BCB">
        <w:rPr>
          <w:lang w:val="en-GB"/>
        </w:rPr>
        <w:t xml:space="preserve"> </w:t>
      </w:r>
      <w:r w:rsidR="000965BE" w:rsidRPr="00617BCB">
        <w:rPr>
          <w:vertAlign w:val="superscript"/>
          <w:lang w:val="en-GB"/>
        </w:rPr>
        <w:t>1</w:t>
      </w:r>
      <w:commentRangeStart w:id="2"/>
      <w:commentRangeEnd w:id="2"/>
      <w:r w:rsidR="000965BE" w:rsidRPr="00617BCB">
        <w:rPr>
          <w:rStyle w:val="CommentReference"/>
          <w:rFonts w:eastAsia="SimSun"/>
          <w:b w:val="0"/>
          <w:lang w:val="en-GB" w:eastAsia="zh-CN" w:bidi="ar-SA"/>
        </w:rPr>
        <w:commentReference w:id="2"/>
      </w:r>
      <w:r w:rsidR="00CD35FD" w:rsidRPr="00617BCB">
        <w:rPr>
          <w:lang w:val="en-GB"/>
        </w:rPr>
        <w:t>, Adam Partlow</w:t>
      </w:r>
      <w:r w:rsidR="00521F2D" w:rsidRPr="00617BCB">
        <w:rPr>
          <w:lang w:val="en-GB"/>
        </w:rPr>
        <w:t xml:space="preserve"> </w:t>
      </w:r>
      <w:r w:rsidR="000965BE" w:rsidRPr="00617BCB">
        <w:rPr>
          <w:vertAlign w:val="superscript"/>
          <w:lang w:val="en-GB"/>
        </w:rPr>
        <w:t>2</w:t>
      </w:r>
      <w:commentRangeStart w:id="3"/>
      <w:commentRangeEnd w:id="3"/>
      <w:r w:rsidR="000965BE" w:rsidRPr="00617BCB">
        <w:rPr>
          <w:rStyle w:val="CommentReference"/>
          <w:rFonts w:eastAsia="SimSun"/>
          <w:b w:val="0"/>
          <w:lang w:val="en-GB" w:eastAsia="zh-CN" w:bidi="ar-SA"/>
        </w:rPr>
        <w:commentReference w:id="3"/>
      </w:r>
      <w:r w:rsidR="000965BE" w:rsidRPr="00617BCB">
        <w:rPr>
          <w:lang w:val="en-GB"/>
        </w:rPr>
        <w:t xml:space="preserve">, </w:t>
      </w:r>
      <w:r w:rsidR="00CD35FD" w:rsidRPr="00617BCB">
        <w:rPr>
          <w:lang w:val="en-GB"/>
        </w:rPr>
        <w:t>and Colin Gibson</w:t>
      </w:r>
      <w:r w:rsidR="00521F2D" w:rsidRPr="00617BCB">
        <w:rPr>
          <w:lang w:val="en-GB"/>
        </w:rPr>
        <w:t xml:space="preserve"> </w:t>
      </w:r>
      <w:r w:rsidR="000965BE" w:rsidRPr="00617BCB">
        <w:rPr>
          <w:vertAlign w:val="superscript"/>
          <w:lang w:val="en-GB"/>
        </w:rPr>
        <w:t>2</w:t>
      </w:r>
      <w:commentRangeStart w:id="4"/>
      <w:commentRangeEnd w:id="4"/>
      <w:r w:rsidR="000965BE" w:rsidRPr="00617BCB">
        <w:rPr>
          <w:rStyle w:val="CommentReference"/>
          <w:rFonts w:eastAsia="SimSun"/>
          <w:b w:val="0"/>
          <w:lang w:val="en-GB" w:eastAsia="zh-CN" w:bidi="ar-SA"/>
        </w:rPr>
        <w:commentReference w:id="4"/>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17BCB" w14:paraId="499ACFEE" w14:textId="77777777">
        <w:tc>
          <w:tcPr>
            <w:tcW w:w="2410" w:type="dxa"/>
            <w:shd w:val="clear" w:color="auto" w:fill="auto"/>
          </w:tcPr>
          <w:p w14:paraId="5C9CF98B" w14:textId="77777777" w:rsidR="00913916" w:rsidRPr="00617BCB" w:rsidRDefault="00913916">
            <w:pPr>
              <w:pStyle w:val="MDPI61Citation"/>
              <w:spacing w:after="120" w:line="240" w:lineRule="exact"/>
              <w:rPr>
                <w:lang w:val="en-GB"/>
              </w:rPr>
            </w:pPr>
            <w:r w:rsidRPr="00617BCB">
              <w:rPr>
                <w:b/>
                <w:lang w:val="en-GB"/>
              </w:rPr>
              <w:t xml:space="preserve">Citation: </w:t>
            </w:r>
            <w:r w:rsidRPr="00617BCB">
              <w:rPr>
                <w:lang w:val="en-GB"/>
              </w:rPr>
              <w:t>To be added by editorial staff during production.</w:t>
            </w:r>
          </w:p>
          <w:p w14:paraId="0D1E3971" w14:textId="52B01A13" w:rsidR="00913916" w:rsidRPr="00617BCB" w:rsidRDefault="00913916">
            <w:pPr>
              <w:pStyle w:val="MDPI14history"/>
              <w:spacing w:before="120" w:after="120"/>
              <w:rPr>
                <w:rFonts w:ascii="SimSun" w:eastAsia="SimSun" w:hAnsi="SimSun" w:cs="SimSun"/>
                <w:lang w:eastAsia="zh-CN"/>
              </w:rPr>
            </w:pPr>
            <w:r w:rsidRPr="00617BCB">
              <w:t xml:space="preserve">Academic Editor: </w:t>
            </w:r>
            <w:r w:rsidR="00A87033" w:rsidRPr="00617BCB">
              <w:t>First name</w:t>
            </w:r>
            <w:r w:rsidRPr="00617BCB">
              <w:t xml:space="preserve"> Lastname</w:t>
            </w:r>
          </w:p>
          <w:p w14:paraId="5B8E65C3" w14:textId="77777777" w:rsidR="00913916" w:rsidRPr="00617BCB" w:rsidRDefault="00913916">
            <w:pPr>
              <w:pStyle w:val="MDPI14history"/>
              <w:spacing w:before="120"/>
              <w:rPr>
                <w:rFonts w:ascii="SimSun" w:eastAsia="SimSun" w:hAnsi="SimSun" w:cs="SimSun"/>
              </w:rPr>
            </w:pPr>
            <w:r w:rsidRPr="00617BCB">
              <w:rPr>
                <w:szCs w:val="14"/>
              </w:rPr>
              <w:t>Received: date</w:t>
            </w:r>
          </w:p>
          <w:p w14:paraId="00E2CF26" w14:textId="77777777" w:rsidR="00913916" w:rsidRPr="00617BCB" w:rsidRDefault="00913916">
            <w:pPr>
              <w:pStyle w:val="MDPI14history"/>
              <w:rPr>
                <w:szCs w:val="14"/>
              </w:rPr>
            </w:pPr>
            <w:r w:rsidRPr="00617BCB">
              <w:rPr>
                <w:szCs w:val="14"/>
              </w:rPr>
              <w:t>Revised: date</w:t>
            </w:r>
          </w:p>
          <w:p w14:paraId="18318819" w14:textId="77777777" w:rsidR="00913916" w:rsidRPr="00617BCB" w:rsidRDefault="00913916">
            <w:pPr>
              <w:pStyle w:val="MDPI14history"/>
              <w:rPr>
                <w:szCs w:val="14"/>
              </w:rPr>
            </w:pPr>
            <w:r w:rsidRPr="00617BCB">
              <w:rPr>
                <w:szCs w:val="14"/>
              </w:rPr>
              <w:t>Accepted: date</w:t>
            </w:r>
          </w:p>
          <w:p w14:paraId="3F3EEFC4" w14:textId="77777777" w:rsidR="00913916" w:rsidRPr="00617BCB" w:rsidRDefault="00913916">
            <w:pPr>
              <w:pStyle w:val="MDPI14history"/>
              <w:spacing w:after="120"/>
              <w:rPr>
                <w:szCs w:val="14"/>
              </w:rPr>
            </w:pPr>
            <w:r w:rsidRPr="00617BCB">
              <w:rPr>
                <w:szCs w:val="14"/>
              </w:rPr>
              <w:t>Published: date</w:t>
            </w:r>
          </w:p>
          <w:p w14:paraId="6C80F885" w14:textId="77777777" w:rsidR="00913916" w:rsidRPr="00617BCB" w:rsidRDefault="00913916">
            <w:pPr>
              <w:adjustRightInd w:val="0"/>
              <w:snapToGrid w:val="0"/>
              <w:spacing w:before="120" w:line="240" w:lineRule="atLeast"/>
              <w:ind w:right="113"/>
              <w:jc w:val="left"/>
              <w:rPr>
                <w:rFonts w:eastAsia="DengXian"/>
                <w:bCs/>
                <w:sz w:val="14"/>
                <w:szCs w:val="14"/>
                <w:lang w:bidi="en-US"/>
              </w:rPr>
            </w:pPr>
            <w:r w:rsidRPr="00617BCB">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17BCB" w:rsidRDefault="00913916" w:rsidP="00554016">
            <w:pPr>
              <w:pStyle w:val="MDPI72Copyright"/>
              <w:rPr>
                <w:rFonts w:eastAsia="DengXian"/>
                <w:noProof w:val="0"/>
                <w:lang w:bidi="en-US"/>
              </w:rPr>
            </w:pPr>
            <w:r w:rsidRPr="00617BCB">
              <w:rPr>
                <w:rFonts w:eastAsia="DengXian"/>
                <w:b/>
                <w:noProof w:val="0"/>
                <w:lang w:bidi="en-US"/>
              </w:rPr>
              <w:t>Copyright:</w:t>
            </w:r>
            <w:r w:rsidRPr="00617BCB">
              <w:rPr>
                <w:rFonts w:eastAsia="DengXian"/>
                <w:noProof w:val="0"/>
                <w:lang w:bidi="en-US"/>
              </w:rPr>
              <w:t xml:space="preserve"> </w:t>
            </w:r>
            <w:r w:rsidR="003C7292" w:rsidRPr="00617BCB">
              <w:rPr>
                <w:rFonts w:eastAsia="DengXian"/>
                <w:noProof w:val="0"/>
                <w:lang w:bidi="en-US"/>
              </w:rPr>
              <w:t>© 2024 by the</w:t>
            </w:r>
            <w:r w:rsidRPr="00617BCB">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48CF8874" w:rsidR="00E93210" w:rsidRPr="00617BCB" w:rsidRDefault="00897848" w:rsidP="00E93210">
      <w:pPr>
        <w:pStyle w:val="MDPI16affiliation"/>
        <w:rPr>
          <w:lang w:val="en-GB"/>
          <w:rPrChange w:id="5" w:author="Janusz Kulon" w:date="2024-01-18T12:44:00Z">
            <w:rPr/>
          </w:rPrChange>
        </w:rPr>
      </w:pPr>
      <w:r w:rsidRPr="00617BCB">
        <w:rPr>
          <w:vertAlign w:val="superscript"/>
          <w:lang w:val="en-GB"/>
          <w:rPrChange w:id="6" w:author="Janusz Kulon" w:date="2024-01-18T12:44:00Z">
            <w:rPr>
              <w:vertAlign w:val="superscript"/>
            </w:rPr>
          </w:rPrChange>
        </w:rPr>
        <w:t>1</w:t>
      </w:r>
      <w:r w:rsidR="00E93210" w:rsidRPr="00617BCB">
        <w:rPr>
          <w:lang w:val="en-GB"/>
          <w:rPrChange w:id="7" w:author="Janusz Kulon" w:date="2024-01-18T12:44:00Z">
            <w:rPr/>
          </w:rPrChange>
        </w:rPr>
        <w:tab/>
      </w:r>
      <w:r w:rsidR="00FE0DCF" w:rsidRPr="00617BCB">
        <w:rPr>
          <w:lang w:val="en-GB"/>
        </w:rPr>
        <w:t>Faculty of Computing, Engineering and Science</w:t>
      </w:r>
      <w:r w:rsidR="001442BA" w:rsidRPr="00617BCB">
        <w:rPr>
          <w:lang w:val="en-GB"/>
        </w:rPr>
        <w:t>, University</w:t>
      </w:r>
      <w:r w:rsidR="002D527E" w:rsidRPr="00617BCB">
        <w:rPr>
          <w:lang w:val="en-GB"/>
        </w:rPr>
        <w:t xml:space="preserve"> of South Wales, </w:t>
      </w:r>
      <w:r w:rsidR="00EE3E7E" w:rsidRPr="00617BCB">
        <w:rPr>
          <w:lang w:val="en-GB"/>
        </w:rPr>
        <w:t>Pontypridd, Wales,</w:t>
      </w:r>
      <w:r w:rsidR="002D527E" w:rsidRPr="00617BCB">
        <w:rPr>
          <w:lang w:val="en-GB"/>
        </w:rPr>
        <w:t xml:space="preserve"> U</w:t>
      </w:r>
      <w:r w:rsidR="004546AA" w:rsidRPr="00617BCB">
        <w:rPr>
          <w:lang w:val="en-GB"/>
        </w:rPr>
        <w:t>K</w:t>
      </w:r>
      <w:r w:rsidR="00E95767" w:rsidRPr="00617BCB">
        <w:rPr>
          <w:lang w:val="en-GB"/>
        </w:rPr>
        <w:t>;</w:t>
      </w:r>
      <w:r w:rsidR="00E93210" w:rsidRPr="00617BCB">
        <w:rPr>
          <w:lang w:val="en-GB"/>
          <w:rPrChange w:id="8" w:author="Janusz Kulon" w:date="2024-01-18T12:44:00Z">
            <w:rPr/>
          </w:rPrChange>
        </w:rPr>
        <w:t xml:space="preserve"> </w:t>
      </w:r>
      <w:r w:rsidR="00BB5199" w:rsidRPr="00617BCB">
        <w:rPr>
          <w:lang w:val="en-GB"/>
          <w:rPrChange w:id="9" w:author="Janusz Kulon" w:date="2024-01-18T12:44:00Z">
            <w:rPr/>
          </w:rPrChange>
        </w:rPr>
        <w:t>30025293@southwales.ac.uk</w:t>
      </w:r>
      <w:r w:rsidR="00BB5199" w:rsidRPr="00617BCB">
        <w:rPr>
          <w:lang w:val="en-GB"/>
        </w:rPr>
        <w:t xml:space="preserve">; </w:t>
      </w:r>
      <w:r w:rsidR="00422435" w:rsidRPr="00617BCB">
        <w:rPr>
          <w:lang w:val="en-GB"/>
          <w:rPrChange w:id="10" w:author="Janusz Kulon" w:date="2024-01-18T12:44:00Z">
            <w:rPr/>
          </w:rPrChange>
        </w:rPr>
        <w:t>j.kulon@southwales.ac.uk</w:t>
      </w:r>
      <w:r w:rsidR="00422435" w:rsidRPr="00617BCB">
        <w:rPr>
          <w:lang w:val="en-GB"/>
        </w:rPr>
        <w:t>; shiny.verghese@southwales.ac.uk</w:t>
      </w:r>
    </w:p>
    <w:p w14:paraId="676785BE" w14:textId="2B2984B1" w:rsidR="00E93210" w:rsidRPr="00617BCB" w:rsidRDefault="00E93210" w:rsidP="00454698">
      <w:pPr>
        <w:pStyle w:val="MDPI16affiliation"/>
        <w:rPr>
          <w:lang w:val="en-GB"/>
        </w:rPr>
      </w:pPr>
      <w:r w:rsidRPr="00617BCB">
        <w:rPr>
          <w:vertAlign w:val="superscript"/>
          <w:lang w:val="en-GB"/>
          <w:rPrChange w:id="11" w:author="Janusz Kulon" w:date="2024-01-18T12:44:00Z">
            <w:rPr>
              <w:vertAlign w:val="superscript"/>
            </w:rPr>
          </w:rPrChange>
        </w:rPr>
        <w:t>2</w:t>
      </w:r>
      <w:r w:rsidRPr="00617BCB">
        <w:rPr>
          <w:lang w:val="en-GB"/>
          <w:rPrChange w:id="12" w:author="Janusz Kulon" w:date="2024-01-18T12:44:00Z">
            <w:rPr/>
          </w:rPrChange>
        </w:rPr>
        <w:tab/>
      </w:r>
      <w:r w:rsidR="0045409B" w:rsidRPr="00617BCB">
        <w:rPr>
          <w:lang w:val="en-GB"/>
        </w:rPr>
        <w:t xml:space="preserve">Rehabilitation Engineering Unit, </w:t>
      </w:r>
      <w:r w:rsidR="008E399F" w:rsidRPr="00617BCB">
        <w:rPr>
          <w:lang w:val="en-GB"/>
        </w:rPr>
        <w:t>Cardiff and Vale University Health Board, Cardiff,</w:t>
      </w:r>
      <w:r w:rsidR="00EE3E7E" w:rsidRPr="00617BCB">
        <w:rPr>
          <w:lang w:val="en-GB"/>
        </w:rPr>
        <w:t xml:space="preserve"> Wales,</w:t>
      </w:r>
      <w:r w:rsidR="008E399F" w:rsidRPr="00617BCB">
        <w:rPr>
          <w:lang w:val="en-GB"/>
        </w:rPr>
        <w:t xml:space="preserve"> UK</w:t>
      </w:r>
      <w:r w:rsidR="00E95767" w:rsidRPr="00617BCB">
        <w:rPr>
          <w:lang w:val="en-GB"/>
        </w:rPr>
        <w:t>;</w:t>
      </w:r>
      <w:r w:rsidRPr="00617BCB">
        <w:rPr>
          <w:lang w:val="en-GB"/>
          <w:rPrChange w:id="13" w:author="Janusz Kulon" w:date="2024-01-18T12:44:00Z">
            <w:rPr/>
          </w:rPrChange>
        </w:rPr>
        <w:t xml:space="preserve"> </w:t>
      </w:r>
      <w:r w:rsidR="0084766B">
        <w:rPr>
          <w:color w:val="FF0000"/>
          <w:lang w:val="en-GB"/>
        </w:rPr>
        <w:t>&lt;Add Relevant Emails here&gt;</w:t>
      </w:r>
    </w:p>
    <w:p w14:paraId="59A2212A" w14:textId="30B5FE5C" w:rsidR="00381B0E" w:rsidRPr="00617BCB" w:rsidRDefault="00E93210" w:rsidP="004C7DB0">
      <w:pPr>
        <w:pStyle w:val="MDPI17abstract"/>
        <w:rPr>
          <w:ins w:id="14" w:author="Janusz Kulon" w:date="2024-01-18T14:20:00Z"/>
          <w:bCs/>
          <w:color w:val="FF0000"/>
          <w:szCs w:val="18"/>
          <w:lang w:val="en-GB"/>
        </w:rPr>
      </w:pPr>
      <w:r w:rsidRPr="00617BCB">
        <w:rPr>
          <w:b/>
          <w:szCs w:val="18"/>
          <w:lang w:val="en-GB"/>
        </w:rPr>
        <w:t>Abstract:</w:t>
      </w:r>
      <w:r w:rsidR="00735236" w:rsidRPr="00617BCB">
        <w:rPr>
          <w:bCs/>
          <w:szCs w:val="18"/>
          <w:lang w:val="en-GB"/>
        </w:rPr>
        <w:t xml:space="preserve"> </w:t>
      </w:r>
      <w:r w:rsidR="00902F90" w:rsidRPr="00617BCB">
        <w:rPr>
          <w:bCs/>
          <w:szCs w:val="18"/>
          <w:lang w:val="en-GB"/>
        </w:rPr>
        <w:t>Improper s</w:t>
      </w:r>
      <w:r w:rsidR="00735236" w:rsidRPr="00617BCB">
        <w:rPr>
          <w:bCs/>
          <w:szCs w:val="18"/>
          <w:lang w:val="en-GB"/>
        </w:rPr>
        <w:t>itting posture</w:t>
      </w:r>
      <w:r w:rsidR="00497B82" w:rsidRPr="00617BCB">
        <w:rPr>
          <w:bCs/>
          <w:szCs w:val="18"/>
          <w:lang w:val="en-GB"/>
        </w:rPr>
        <w:t xml:space="preserve"> </w:t>
      </w:r>
      <w:r w:rsidR="00043D16" w:rsidRPr="00617BCB">
        <w:rPr>
          <w:bCs/>
          <w:szCs w:val="18"/>
          <w:lang w:val="en-GB"/>
        </w:rPr>
        <w:t>is the act of sitting in an asymmetric</w:t>
      </w:r>
      <w:r w:rsidR="004A3D5D" w:rsidRPr="00617BCB">
        <w:rPr>
          <w:bCs/>
          <w:szCs w:val="18"/>
          <w:lang w:val="en-GB"/>
        </w:rPr>
        <w:t xml:space="preserve"> or an uneven way</w:t>
      </w:r>
      <w:r w:rsidR="00E9715D" w:rsidRPr="00617BCB">
        <w:rPr>
          <w:bCs/>
          <w:szCs w:val="18"/>
          <w:lang w:val="en-GB"/>
        </w:rPr>
        <w:t xml:space="preserve">. If </w:t>
      </w:r>
      <w:r w:rsidR="00E9715D" w:rsidRPr="00617BCB">
        <w:rPr>
          <w:bCs/>
          <w:color w:val="auto"/>
          <w:szCs w:val="18"/>
          <w:lang w:val="en-GB"/>
        </w:rPr>
        <w:t>maintained</w:t>
      </w:r>
      <w:r w:rsidR="00735236" w:rsidRPr="00617BCB">
        <w:rPr>
          <w:bCs/>
          <w:color w:val="auto"/>
          <w:szCs w:val="18"/>
          <w:lang w:val="en-GB"/>
        </w:rPr>
        <w:t xml:space="preserve"> </w:t>
      </w:r>
      <w:r w:rsidR="00E9715D" w:rsidRPr="00617BCB">
        <w:rPr>
          <w:bCs/>
          <w:color w:val="auto"/>
          <w:szCs w:val="18"/>
          <w:lang w:val="en-GB"/>
        </w:rPr>
        <w:t xml:space="preserve">for an </w:t>
      </w:r>
      <w:r w:rsidR="00735236" w:rsidRPr="00617BCB">
        <w:rPr>
          <w:bCs/>
          <w:color w:val="auto"/>
          <w:szCs w:val="18"/>
          <w:lang w:val="en-GB"/>
        </w:rPr>
        <w:t>extended period</w:t>
      </w:r>
      <w:r w:rsidR="00E9715D" w:rsidRPr="00617BCB">
        <w:rPr>
          <w:bCs/>
          <w:color w:val="auto"/>
          <w:szCs w:val="18"/>
          <w:lang w:val="en-GB"/>
        </w:rPr>
        <w:t xml:space="preserve">, it </w:t>
      </w:r>
      <w:r w:rsidR="00735236" w:rsidRPr="00617BCB">
        <w:rPr>
          <w:bCs/>
          <w:color w:val="auto"/>
          <w:szCs w:val="18"/>
          <w:lang w:val="en-GB"/>
        </w:rPr>
        <w:t>can negatively affect one’s wellbeing and can lead to long-term health conditions</w:t>
      </w:r>
      <w:r w:rsidR="00C070E8" w:rsidRPr="00617BCB">
        <w:rPr>
          <w:bCs/>
          <w:color w:val="auto"/>
          <w:szCs w:val="18"/>
          <w:lang w:val="en-GB"/>
        </w:rPr>
        <w:t xml:space="preserve"> such as spinal deformity</w:t>
      </w:r>
      <w:r w:rsidR="00A35127" w:rsidRPr="00617BCB">
        <w:rPr>
          <w:bCs/>
          <w:color w:val="auto"/>
          <w:szCs w:val="18"/>
          <w:lang w:val="en-GB"/>
        </w:rPr>
        <w:t xml:space="preserve"> and musculoskeletal disorders</w:t>
      </w:r>
      <w:r w:rsidR="00735236" w:rsidRPr="00617BCB">
        <w:rPr>
          <w:bCs/>
          <w:color w:val="auto"/>
          <w:szCs w:val="18"/>
          <w:lang w:val="en-GB"/>
        </w:rPr>
        <w:t>.</w:t>
      </w:r>
      <w:r w:rsidR="003879C2" w:rsidRPr="00617BCB">
        <w:rPr>
          <w:bCs/>
          <w:color w:val="auto"/>
          <w:szCs w:val="18"/>
          <w:lang w:val="en-GB"/>
        </w:rPr>
        <w:t xml:space="preserve"> </w:t>
      </w:r>
      <w:r w:rsidR="002C44D5" w:rsidRPr="00617BCB">
        <w:rPr>
          <w:bCs/>
          <w:color w:val="auto"/>
          <w:szCs w:val="18"/>
          <w:lang w:val="en-GB"/>
        </w:rPr>
        <w:t>With the current advancement in sensor</w:t>
      </w:r>
      <w:r w:rsidR="00755FD4" w:rsidRPr="00617BCB">
        <w:rPr>
          <w:bCs/>
          <w:color w:val="auto"/>
          <w:szCs w:val="18"/>
          <w:lang w:val="en-GB"/>
        </w:rPr>
        <w:t xml:space="preserve"> technology, </w:t>
      </w:r>
      <w:r w:rsidR="009D47FE" w:rsidRPr="00617BCB">
        <w:rPr>
          <w:bCs/>
          <w:color w:val="auto"/>
          <w:szCs w:val="18"/>
          <w:lang w:val="en-GB"/>
        </w:rPr>
        <w:t>there are different methods</w:t>
      </w:r>
      <w:r w:rsidR="005E25DB" w:rsidRPr="00617BCB">
        <w:rPr>
          <w:bCs/>
          <w:color w:val="auto"/>
          <w:szCs w:val="18"/>
          <w:lang w:val="en-GB"/>
        </w:rPr>
        <w:t xml:space="preserve"> that are</w:t>
      </w:r>
      <w:r w:rsidR="009D47FE" w:rsidRPr="00617BCB">
        <w:rPr>
          <w:bCs/>
          <w:color w:val="auto"/>
          <w:szCs w:val="18"/>
          <w:lang w:val="en-GB"/>
        </w:rPr>
        <w:t xml:space="preserve"> being employed </w:t>
      </w:r>
      <w:r w:rsidR="00024C20" w:rsidRPr="00617BCB">
        <w:rPr>
          <w:bCs/>
          <w:color w:val="auto"/>
          <w:szCs w:val="18"/>
          <w:lang w:val="en-GB"/>
        </w:rPr>
        <w:t xml:space="preserve">within the research sphere with hopes of tackling improper sitting postures. </w:t>
      </w:r>
      <w:r w:rsidR="00755FD4" w:rsidRPr="00617BCB">
        <w:rPr>
          <w:bCs/>
          <w:color w:val="auto"/>
          <w:szCs w:val="18"/>
          <w:lang w:val="en-GB"/>
        </w:rPr>
        <w:t>This</w:t>
      </w:r>
      <w:r w:rsidR="001F3965" w:rsidRPr="00617BCB">
        <w:rPr>
          <w:bCs/>
          <w:color w:val="auto"/>
          <w:szCs w:val="18"/>
          <w:lang w:val="en-GB"/>
        </w:rPr>
        <w:t xml:space="preserve"> </w:t>
      </w:r>
      <w:r w:rsidR="00FE630E" w:rsidRPr="00617BCB">
        <w:rPr>
          <w:bCs/>
          <w:color w:val="auto"/>
          <w:szCs w:val="18"/>
          <w:lang w:val="en-GB"/>
        </w:rPr>
        <w:t xml:space="preserve">study aims </w:t>
      </w:r>
      <w:r w:rsidR="00A843F6" w:rsidRPr="00617BCB">
        <w:rPr>
          <w:bCs/>
          <w:color w:val="auto"/>
          <w:szCs w:val="18"/>
          <w:lang w:val="en-GB"/>
        </w:rPr>
        <w:t>to systematically review</w:t>
      </w:r>
      <w:r w:rsidR="004223D5" w:rsidRPr="00617BCB">
        <w:rPr>
          <w:bCs/>
          <w:color w:val="auto"/>
          <w:szCs w:val="18"/>
          <w:lang w:val="en-GB"/>
        </w:rPr>
        <w:t xml:space="preserve"> </w:t>
      </w:r>
      <w:r w:rsidR="009D47FE" w:rsidRPr="00617BCB">
        <w:rPr>
          <w:bCs/>
          <w:color w:val="auto"/>
          <w:szCs w:val="18"/>
          <w:lang w:val="en-GB"/>
        </w:rPr>
        <w:t>some of the existing literature</w:t>
      </w:r>
      <w:r w:rsidR="00C64437" w:rsidRPr="00617BCB">
        <w:rPr>
          <w:bCs/>
          <w:color w:val="auto"/>
          <w:szCs w:val="18"/>
          <w:lang w:val="en-GB"/>
        </w:rPr>
        <w:t xml:space="preserve"> </w:t>
      </w:r>
      <w:r w:rsidR="00ED78EF" w:rsidRPr="00617BCB">
        <w:rPr>
          <w:bCs/>
          <w:color w:val="auto"/>
          <w:szCs w:val="18"/>
          <w:lang w:val="en-GB"/>
        </w:rPr>
        <w:t>to</w:t>
      </w:r>
      <w:r w:rsidR="00C64437" w:rsidRPr="00617BCB">
        <w:rPr>
          <w:bCs/>
          <w:color w:val="auto"/>
          <w:szCs w:val="18"/>
          <w:lang w:val="en-GB"/>
        </w:rPr>
        <w:t xml:space="preserve"> </w:t>
      </w:r>
      <w:r w:rsidR="002B1557" w:rsidRPr="00617BCB">
        <w:rPr>
          <w:bCs/>
          <w:color w:val="auto"/>
          <w:szCs w:val="18"/>
          <w:lang w:val="en-GB"/>
        </w:rPr>
        <w:t>shed some insight into</w:t>
      </w:r>
      <w:r w:rsidR="00C64437" w:rsidRPr="00617BCB">
        <w:rPr>
          <w:bCs/>
          <w:color w:val="auto"/>
          <w:szCs w:val="18"/>
          <w:lang w:val="en-GB"/>
        </w:rPr>
        <w:t xml:space="preserve"> the</w:t>
      </w:r>
      <w:r w:rsidR="003B684D" w:rsidRPr="00617BCB">
        <w:rPr>
          <w:bCs/>
          <w:color w:val="auto"/>
          <w:szCs w:val="18"/>
          <w:lang w:val="en-GB"/>
        </w:rPr>
        <w:t xml:space="preserve"> common </w:t>
      </w:r>
      <w:r w:rsidR="002739C4" w:rsidRPr="00617BCB">
        <w:rPr>
          <w:bCs/>
          <w:color w:val="auto"/>
          <w:szCs w:val="18"/>
          <w:lang w:val="en-GB"/>
        </w:rPr>
        <w:t xml:space="preserve">approaches being </w:t>
      </w:r>
      <w:r w:rsidR="002B1557" w:rsidRPr="00617BCB">
        <w:rPr>
          <w:bCs/>
          <w:color w:val="auto"/>
          <w:szCs w:val="18"/>
          <w:lang w:val="en-GB"/>
        </w:rPr>
        <w:t>adopted</w:t>
      </w:r>
      <w:r w:rsidR="002739C4" w:rsidRPr="00617BCB">
        <w:rPr>
          <w:bCs/>
          <w:color w:val="auto"/>
          <w:szCs w:val="18"/>
          <w:lang w:val="en-GB"/>
        </w:rPr>
        <w:t xml:space="preserve"> in the detection</w:t>
      </w:r>
      <w:r w:rsidR="00A87A08" w:rsidRPr="00617BCB">
        <w:rPr>
          <w:bCs/>
          <w:color w:val="auto"/>
          <w:szCs w:val="18"/>
          <w:lang w:val="en-GB"/>
        </w:rPr>
        <w:t xml:space="preserve"> and classification</w:t>
      </w:r>
      <w:r w:rsidR="002739C4" w:rsidRPr="00617BCB">
        <w:rPr>
          <w:bCs/>
          <w:color w:val="auto"/>
          <w:szCs w:val="18"/>
          <w:lang w:val="en-GB"/>
        </w:rPr>
        <w:t xml:space="preserve"> of improper sitting postures. </w:t>
      </w:r>
      <w:r w:rsidR="007D0D00" w:rsidRPr="00617BCB">
        <w:rPr>
          <w:bCs/>
          <w:color w:val="auto"/>
          <w:szCs w:val="18"/>
          <w:lang w:val="en-GB"/>
        </w:rPr>
        <w:t xml:space="preserve">Over the past 2 decades, various </w:t>
      </w:r>
      <w:r w:rsidR="004A176C" w:rsidRPr="00617BCB">
        <w:rPr>
          <w:bCs/>
          <w:color w:val="auto"/>
          <w:szCs w:val="18"/>
          <w:lang w:val="en-GB"/>
        </w:rPr>
        <w:t>research studies</w:t>
      </w:r>
      <w:r w:rsidR="00BE6576" w:rsidRPr="00617BCB">
        <w:rPr>
          <w:bCs/>
          <w:color w:val="auto"/>
          <w:szCs w:val="18"/>
          <w:lang w:val="en-GB"/>
        </w:rPr>
        <w:t xml:space="preserve"> have</w:t>
      </w:r>
      <w:r w:rsidR="004A176C" w:rsidRPr="00617BCB">
        <w:rPr>
          <w:bCs/>
          <w:color w:val="auto"/>
          <w:szCs w:val="18"/>
          <w:lang w:val="en-GB"/>
        </w:rPr>
        <w:t xml:space="preserve"> </w:t>
      </w:r>
      <w:r w:rsidR="00035BA7" w:rsidRPr="00617BCB">
        <w:rPr>
          <w:bCs/>
          <w:color w:val="auto"/>
          <w:szCs w:val="18"/>
          <w:lang w:val="en-GB"/>
        </w:rPr>
        <w:t xml:space="preserve">explored the concept of a smart sensing chair </w:t>
      </w:r>
      <w:r w:rsidR="00B6112C" w:rsidRPr="00617BCB">
        <w:rPr>
          <w:bCs/>
          <w:color w:val="auto"/>
          <w:szCs w:val="18"/>
          <w:lang w:val="en-GB"/>
        </w:rPr>
        <w:t xml:space="preserve">in the monitoring of sitting postures. </w:t>
      </w:r>
      <w:r w:rsidR="00BE6576" w:rsidRPr="00617BCB">
        <w:rPr>
          <w:bCs/>
          <w:color w:val="auto"/>
          <w:szCs w:val="18"/>
          <w:lang w:val="en-GB"/>
        </w:rPr>
        <w:t>Furthermore, a</w:t>
      </w:r>
      <w:r w:rsidR="00D32E2F" w:rsidRPr="00617BCB">
        <w:rPr>
          <w:bCs/>
          <w:color w:val="auto"/>
          <w:szCs w:val="18"/>
          <w:lang w:val="en-GB"/>
        </w:rPr>
        <w:t xml:space="preserve">n in-depth search </w:t>
      </w:r>
      <w:r w:rsidR="009639EC" w:rsidRPr="00617BCB">
        <w:rPr>
          <w:bCs/>
          <w:color w:val="auto"/>
          <w:szCs w:val="18"/>
          <w:lang w:val="en-GB"/>
        </w:rPr>
        <w:t xml:space="preserve">was conducted </w:t>
      </w:r>
      <w:r w:rsidR="00D32E2F" w:rsidRPr="00617BCB">
        <w:rPr>
          <w:bCs/>
          <w:color w:val="auto"/>
          <w:szCs w:val="18"/>
          <w:lang w:val="en-GB"/>
        </w:rPr>
        <w:t xml:space="preserve">across </w:t>
      </w:r>
      <w:r w:rsidR="001D6A40" w:rsidRPr="00617BCB">
        <w:rPr>
          <w:bCs/>
          <w:color w:val="auto"/>
          <w:szCs w:val="18"/>
          <w:lang w:val="en-GB"/>
        </w:rPr>
        <w:t>3 main</w:t>
      </w:r>
      <w:r w:rsidR="00D32E2F" w:rsidRPr="00617BCB">
        <w:rPr>
          <w:bCs/>
          <w:color w:val="auto"/>
          <w:szCs w:val="18"/>
          <w:lang w:val="en-GB"/>
        </w:rPr>
        <w:t xml:space="preserve"> research databases</w:t>
      </w:r>
      <w:r w:rsidR="001D6A40" w:rsidRPr="00617BCB">
        <w:rPr>
          <w:bCs/>
          <w:color w:val="auto"/>
          <w:szCs w:val="18"/>
          <w:lang w:val="en-GB"/>
        </w:rPr>
        <w:t xml:space="preserve"> </w:t>
      </w:r>
      <w:r w:rsidR="009639EC" w:rsidRPr="00617BCB">
        <w:rPr>
          <w:bCs/>
          <w:color w:val="auto"/>
          <w:szCs w:val="18"/>
          <w:lang w:val="en-GB"/>
        </w:rPr>
        <w:t xml:space="preserve">which were </w:t>
      </w:r>
      <w:r w:rsidR="001D6A40" w:rsidRPr="00617BCB">
        <w:rPr>
          <w:bCs/>
          <w:color w:val="auto"/>
          <w:szCs w:val="18"/>
          <w:lang w:val="en-GB"/>
        </w:rPr>
        <w:t xml:space="preserve">MDPI, IEEE, and </w:t>
      </w:r>
      <w:r w:rsidR="00A2309D" w:rsidRPr="00617BCB">
        <w:rPr>
          <w:bCs/>
          <w:color w:val="auto"/>
          <w:szCs w:val="18"/>
          <w:lang w:val="en-GB"/>
        </w:rPr>
        <w:t>Google Scholar.</w:t>
      </w:r>
      <w:r w:rsidR="00B75AC7" w:rsidRPr="00617BCB">
        <w:rPr>
          <w:bCs/>
          <w:color w:val="auto"/>
          <w:szCs w:val="18"/>
          <w:lang w:val="en-GB"/>
        </w:rPr>
        <w:t xml:space="preserve"> The selection criteria </w:t>
      </w:r>
      <w:r w:rsidR="00F431CA" w:rsidRPr="00617BCB">
        <w:rPr>
          <w:bCs/>
          <w:color w:val="auto"/>
          <w:szCs w:val="18"/>
          <w:lang w:val="en-GB"/>
        </w:rPr>
        <w:t>primarily</w:t>
      </w:r>
      <w:r w:rsidR="004E37AA" w:rsidRPr="00617BCB">
        <w:rPr>
          <w:bCs/>
          <w:color w:val="auto"/>
          <w:szCs w:val="18"/>
          <w:lang w:val="en-GB"/>
        </w:rPr>
        <w:t xml:space="preserve"> focused on studies that used non-invasive means in the </w:t>
      </w:r>
      <w:r w:rsidR="00F431CA" w:rsidRPr="00617BCB">
        <w:rPr>
          <w:bCs/>
          <w:color w:val="auto"/>
          <w:szCs w:val="18"/>
          <w:lang w:val="en-GB"/>
        </w:rPr>
        <w:t>monitoring of sitting postures.</w:t>
      </w:r>
      <w:r w:rsidR="002D7871" w:rsidRPr="00617BCB">
        <w:rPr>
          <w:bCs/>
          <w:color w:val="auto"/>
          <w:szCs w:val="18"/>
          <w:lang w:val="en-GB"/>
        </w:rPr>
        <w:t xml:space="preserve"> A</w:t>
      </w:r>
      <w:r w:rsidR="009E584D" w:rsidRPr="00617BCB">
        <w:rPr>
          <w:bCs/>
          <w:color w:val="auto"/>
          <w:szCs w:val="18"/>
          <w:lang w:val="en-GB"/>
        </w:rPr>
        <w:t>fter filtering out all the irrelevant and duplicated articles</w:t>
      </w:r>
      <w:r w:rsidR="002D7871" w:rsidRPr="00617BCB">
        <w:rPr>
          <w:bCs/>
          <w:color w:val="auto"/>
          <w:szCs w:val="18"/>
          <w:lang w:val="en-GB"/>
        </w:rPr>
        <w:t>, there w</w:t>
      </w:r>
      <w:r w:rsidR="00670CE4" w:rsidRPr="00617BCB">
        <w:rPr>
          <w:bCs/>
          <w:color w:val="auto"/>
          <w:szCs w:val="18"/>
          <w:lang w:val="en-GB"/>
        </w:rPr>
        <w:t>ere</w:t>
      </w:r>
      <w:r w:rsidR="002D7871" w:rsidRPr="00617BCB">
        <w:rPr>
          <w:bCs/>
          <w:color w:val="auto"/>
          <w:szCs w:val="18"/>
          <w:lang w:val="en-GB"/>
        </w:rPr>
        <w:t xml:space="preserve"> a total of 33 research articles and journals</w:t>
      </w:r>
      <w:r w:rsidR="00E9090D" w:rsidRPr="00617BCB">
        <w:rPr>
          <w:bCs/>
          <w:color w:val="auto"/>
          <w:szCs w:val="18"/>
          <w:lang w:val="en-GB"/>
        </w:rPr>
        <w:t xml:space="preserve"> identified</w:t>
      </w:r>
      <w:r w:rsidR="009639EC" w:rsidRPr="00617BCB">
        <w:rPr>
          <w:bCs/>
          <w:color w:val="auto"/>
          <w:szCs w:val="18"/>
          <w:lang w:val="en-GB"/>
        </w:rPr>
        <w:t>.</w:t>
      </w:r>
      <w:r w:rsidR="00904E60" w:rsidRPr="00617BCB">
        <w:rPr>
          <w:bCs/>
          <w:color w:val="auto"/>
          <w:szCs w:val="18"/>
          <w:lang w:val="en-GB"/>
        </w:rPr>
        <w:t xml:space="preserve"> Overall, it was </w:t>
      </w:r>
      <w:r w:rsidR="006F4CE9" w:rsidRPr="00617BCB">
        <w:rPr>
          <w:bCs/>
          <w:color w:val="auto"/>
          <w:szCs w:val="18"/>
          <w:lang w:val="en-GB"/>
        </w:rPr>
        <w:t>observed</w:t>
      </w:r>
      <w:r w:rsidR="00904E60" w:rsidRPr="00617BCB">
        <w:rPr>
          <w:bCs/>
          <w:color w:val="auto"/>
          <w:szCs w:val="18"/>
          <w:lang w:val="en-GB"/>
        </w:rPr>
        <w:t xml:space="preserve"> that the Force Sensing Resistor (FSR) </w:t>
      </w:r>
      <w:r w:rsidR="00CC4E9D" w:rsidRPr="00617BCB">
        <w:rPr>
          <w:bCs/>
          <w:color w:val="auto"/>
          <w:szCs w:val="18"/>
          <w:lang w:val="en-GB"/>
        </w:rPr>
        <w:t>is the commonly used sensor for sitting posture detection</w:t>
      </w:r>
      <w:r w:rsidR="00B90F41" w:rsidRPr="00617BCB">
        <w:rPr>
          <w:bCs/>
          <w:color w:val="auto"/>
          <w:szCs w:val="18"/>
          <w:lang w:val="en-GB"/>
        </w:rPr>
        <w:t>s</w:t>
      </w:r>
      <w:r w:rsidR="00CC4E9D" w:rsidRPr="00617BCB">
        <w:rPr>
          <w:bCs/>
          <w:color w:val="auto"/>
          <w:szCs w:val="18"/>
          <w:lang w:val="en-GB"/>
        </w:rPr>
        <w:t>.</w:t>
      </w:r>
      <w:r w:rsidR="00E06DD1" w:rsidRPr="00617BCB">
        <w:rPr>
          <w:bCs/>
          <w:color w:val="auto"/>
          <w:szCs w:val="18"/>
          <w:lang w:val="en-GB"/>
        </w:rPr>
        <w:t xml:space="preserve"> Additionally,</w:t>
      </w:r>
      <w:r w:rsidR="00B53B6D" w:rsidRPr="00617BCB">
        <w:rPr>
          <w:bCs/>
          <w:color w:val="auto"/>
          <w:szCs w:val="18"/>
          <w:lang w:val="en-GB"/>
        </w:rPr>
        <w:t xml:space="preserve"> the</w:t>
      </w:r>
      <w:r w:rsidR="00B53B6D" w:rsidRPr="00617BCB">
        <w:rPr>
          <w:color w:val="auto"/>
          <w:lang w:val="en-GB"/>
        </w:rPr>
        <w:t xml:space="preserve"> </w:t>
      </w:r>
      <w:r w:rsidR="00B53B6D" w:rsidRPr="00617BCB">
        <w:rPr>
          <w:bCs/>
          <w:color w:val="auto"/>
          <w:szCs w:val="18"/>
          <w:lang w:val="en-GB"/>
        </w:rPr>
        <w:t xml:space="preserve">CNN (Convolutional Neural Networks) and the ANN (Artificial Neural Networks) were 2 of the most used machine learning </w:t>
      </w:r>
      <w:r w:rsidR="004C7DB0" w:rsidRPr="00617BCB">
        <w:rPr>
          <w:bCs/>
          <w:color w:val="auto"/>
          <w:szCs w:val="18"/>
          <w:lang w:val="en-GB"/>
        </w:rPr>
        <w:t>models</w:t>
      </w:r>
      <w:r w:rsidR="00B53B6D" w:rsidRPr="00617BCB">
        <w:rPr>
          <w:bCs/>
          <w:color w:val="auto"/>
          <w:szCs w:val="18"/>
          <w:lang w:val="en-GB"/>
        </w:rPr>
        <w:t xml:space="preserve"> for </w:t>
      </w:r>
      <w:r w:rsidR="00FE325B" w:rsidRPr="00617BCB">
        <w:rPr>
          <w:bCs/>
          <w:color w:val="auto"/>
          <w:szCs w:val="18"/>
          <w:lang w:val="en-GB"/>
        </w:rPr>
        <w:t>sitting posture classification</w:t>
      </w:r>
      <w:r w:rsidR="008368F5" w:rsidRPr="00617BCB">
        <w:rPr>
          <w:bCs/>
          <w:color w:val="auto"/>
          <w:szCs w:val="18"/>
          <w:lang w:val="en-GB"/>
        </w:rPr>
        <w:t>. The reviewed studies also highlighted a</w:t>
      </w:r>
      <w:r w:rsidR="00A55167" w:rsidRPr="00617BCB">
        <w:rPr>
          <w:bCs/>
          <w:color w:val="auto"/>
          <w:szCs w:val="18"/>
          <w:lang w:val="en-GB"/>
        </w:rPr>
        <w:t xml:space="preserve"> gap</w:t>
      </w:r>
      <w:r w:rsidR="00DA5D82" w:rsidRPr="00617BCB">
        <w:rPr>
          <w:bCs/>
          <w:color w:val="auto"/>
          <w:szCs w:val="18"/>
          <w:lang w:val="en-GB"/>
        </w:rPr>
        <w:t xml:space="preserve"> </w:t>
      </w:r>
      <w:r w:rsidR="00E770F9" w:rsidRPr="00617BCB">
        <w:rPr>
          <w:bCs/>
          <w:color w:val="auto"/>
          <w:szCs w:val="18"/>
          <w:lang w:val="en-GB"/>
        </w:rPr>
        <w:t>within the</w:t>
      </w:r>
      <w:r w:rsidR="00DA5D82" w:rsidRPr="00617BCB">
        <w:rPr>
          <w:bCs/>
          <w:color w:val="auto"/>
          <w:szCs w:val="18"/>
          <w:lang w:val="en-GB"/>
        </w:rPr>
        <w:t xml:space="preserve"> research field,</w:t>
      </w:r>
      <w:r w:rsidR="00A55167" w:rsidRPr="00617BCB">
        <w:rPr>
          <w:bCs/>
          <w:color w:val="auto"/>
          <w:szCs w:val="18"/>
          <w:lang w:val="en-GB"/>
        </w:rPr>
        <w:t xml:space="preserve"> </w:t>
      </w:r>
      <w:r w:rsidR="001A3085" w:rsidRPr="00617BCB">
        <w:rPr>
          <w:bCs/>
          <w:color w:val="auto"/>
          <w:szCs w:val="18"/>
          <w:lang w:val="en-GB"/>
        </w:rPr>
        <w:t xml:space="preserve">revealing that </w:t>
      </w:r>
      <w:r w:rsidR="00013DA3" w:rsidRPr="00617BCB">
        <w:rPr>
          <w:bCs/>
          <w:color w:val="auto"/>
          <w:szCs w:val="18"/>
          <w:lang w:val="en-GB"/>
        </w:rPr>
        <w:t>a significant</w:t>
      </w:r>
      <w:r w:rsidR="00106602" w:rsidRPr="00617BCB">
        <w:rPr>
          <w:bCs/>
          <w:color w:val="auto"/>
          <w:szCs w:val="18"/>
          <w:lang w:val="en-GB"/>
        </w:rPr>
        <w:t xml:space="preserve"> </w:t>
      </w:r>
      <w:r w:rsidR="001A3085" w:rsidRPr="00617BCB">
        <w:rPr>
          <w:bCs/>
          <w:color w:val="auto"/>
          <w:szCs w:val="18"/>
          <w:lang w:val="en-GB"/>
        </w:rPr>
        <w:t xml:space="preserve">emphasis is </w:t>
      </w:r>
      <w:r w:rsidR="00013DA3" w:rsidRPr="00617BCB">
        <w:rPr>
          <w:bCs/>
          <w:color w:val="auto"/>
          <w:szCs w:val="18"/>
          <w:lang w:val="en-GB"/>
        </w:rPr>
        <w:t>drawn on the</w:t>
      </w:r>
      <w:r w:rsidR="00602D1F" w:rsidRPr="00617BCB">
        <w:rPr>
          <w:bCs/>
          <w:color w:val="auto"/>
          <w:szCs w:val="18"/>
          <w:lang w:val="en-GB"/>
        </w:rPr>
        <w:t xml:space="preserve"> validati</w:t>
      </w:r>
      <w:r w:rsidR="00013DA3" w:rsidRPr="00617BCB">
        <w:rPr>
          <w:bCs/>
          <w:color w:val="auto"/>
          <w:szCs w:val="18"/>
          <w:lang w:val="en-GB"/>
        </w:rPr>
        <w:t>ng the</w:t>
      </w:r>
      <w:r w:rsidR="00602D1F" w:rsidRPr="00617BCB">
        <w:rPr>
          <w:bCs/>
          <w:color w:val="auto"/>
          <w:szCs w:val="18"/>
          <w:lang w:val="en-GB"/>
        </w:rPr>
        <w:t xml:space="preserve"> proposed sitting posture algorithm, while the </w:t>
      </w:r>
      <w:r w:rsidR="00B54269" w:rsidRPr="00617BCB">
        <w:rPr>
          <w:bCs/>
          <w:color w:val="auto"/>
          <w:szCs w:val="18"/>
          <w:lang w:val="en-GB"/>
        </w:rPr>
        <w:t xml:space="preserve">critical </w:t>
      </w:r>
      <w:r w:rsidR="00602D1F" w:rsidRPr="00617BCB">
        <w:rPr>
          <w:bCs/>
          <w:color w:val="auto"/>
          <w:szCs w:val="18"/>
          <w:lang w:val="en-GB"/>
        </w:rPr>
        <w:t>evaluation on th</w:t>
      </w:r>
      <w:r w:rsidR="00B54269" w:rsidRPr="00617BCB">
        <w:rPr>
          <w:bCs/>
          <w:color w:val="auto"/>
          <w:szCs w:val="18"/>
          <w:lang w:val="en-GB"/>
        </w:rPr>
        <w:t>e user feedback system</w:t>
      </w:r>
      <w:r w:rsidR="000D745D" w:rsidRPr="00617BCB">
        <w:rPr>
          <w:bCs/>
          <w:color w:val="auto"/>
          <w:szCs w:val="18"/>
          <w:lang w:val="en-GB"/>
        </w:rPr>
        <w:t xml:space="preserve"> for posture </w:t>
      </w:r>
      <w:r w:rsidR="00F71585" w:rsidRPr="00617BCB">
        <w:rPr>
          <w:bCs/>
          <w:color w:val="auto"/>
          <w:szCs w:val="18"/>
          <w:lang w:val="en-GB"/>
        </w:rPr>
        <w:t>correction</w:t>
      </w:r>
      <w:r w:rsidR="00B54269" w:rsidRPr="00617BCB">
        <w:rPr>
          <w:bCs/>
          <w:color w:val="auto"/>
          <w:szCs w:val="18"/>
          <w:lang w:val="en-GB"/>
        </w:rPr>
        <w:t xml:space="preserve"> is often dismissed</w:t>
      </w:r>
      <w:r w:rsidR="00670CE4" w:rsidRPr="00617BCB">
        <w:rPr>
          <w:bCs/>
          <w:color w:val="auto"/>
          <w:szCs w:val="18"/>
          <w:lang w:val="en-GB"/>
        </w:rPr>
        <w:t xml:space="preserve"> upon</w:t>
      </w:r>
      <w:r w:rsidR="00B54269" w:rsidRPr="00617BCB">
        <w:rPr>
          <w:bCs/>
          <w:color w:val="auto"/>
          <w:szCs w:val="18"/>
          <w:lang w:val="en-GB"/>
        </w:rPr>
        <w:t>.</w:t>
      </w:r>
    </w:p>
    <w:p w14:paraId="77D478EA" w14:textId="61CEE7DE" w:rsidR="00E93210" w:rsidRPr="00617BCB" w:rsidRDefault="00E93210" w:rsidP="00E93210">
      <w:pPr>
        <w:pStyle w:val="MDPI18keywords"/>
        <w:rPr>
          <w:szCs w:val="18"/>
          <w:lang w:val="en-GB"/>
        </w:rPr>
      </w:pPr>
      <w:r w:rsidRPr="00617BCB">
        <w:rPr>
          <w:b/>
          <w:szCs w:val="18"/>
          <w:lang w:val="en-GB"/>
        </w:rPr>
        <w:t xml:space="preserve">Keywords: </w:t>
      </w:r>
      <w:r w:rsidR="00153545" w:rsidRPr="00617BCB">
        <w:rPr>
          <w:szCs w:val="18"/>
          <w:lang w:val="en-GB"/>
        </w:rPr>
        <w:t>smart sensing chair</w:t>
      </w:r>
      <w:r w:rsidRPr="00617BCB">
        <w:rPr>
          <w:szCs w:val="18"/>
          <w:lang w:val="en-GB"/>
        </w:rPr>
        <w:t>;</w:t>
      </w:r>
      <w:r w:rsidR="00153545" w:rsidRPr="00617BCB">
        <w:rPr>
          <w:szCs w:val="18"/>
          <w:lang w:val="en-GB"/>
        </w:rPr>
        <w:t xml:space="preserve"> musculoskeletal disorders; </w:t>
      </w:r>
      <w:r w:rsidR="00735236" w:rsidRPr="00617BCB">
        <w:rPr>
          <w:szCs w:val="18"/>
          <w:lang w:val="en-GB"/>
        </w:rPr>
        <w:t>sitting posture classification</w:t>
      </w:r>
    </w:p>
    <w:p w14:paraId="2D2F9F79" w14:textId="77777777" w:rsidR="00E93210" w:rsidRPr="00617BCB" w:rsidRDefault="00E93210" w:rsidP="00E93210">
      <w:pPr>
        <w:pStyle w:val="MDPI19line"/>
        <w:rPr>
          <w:lang w:val="en-GB"/>
        </w:rPr>
      </w:pPr>
    </w:p>
    <w:p w14:paraId="4B339500" w14:textId="58513C03" w:rsidR="00C44175" w:rsidRPr="00617BCB" w:rsidRDefault="0067077B" w:rsidP="0067077B">
      <w:pPr>
        <w:pStyle w:val="MDPI21heading1"/>
        <w:rPr>
          <w:lang w:val="en-GB"/>
        </w:rPr>
      </w:pPr>
      <w:r w:rsidRPr="00617BCB">
        <w:rPr>
          <w:lang w:val="en-GB"/>
        </w:rPr>
        <w:t xml:space="preserve">1. </w:t>
      </w:r>
      <w:r w:rsidR="00E93210" w:rsidRPr="00617BCB">
        <w:rPr>
          <w:lang w:val="en-GB"/>
        </w:rPr>
        <w:t>Introduction</w:t>
      </w:r>
    </w:p>
    <w:p w14:paraId="11B7F288" w14:textId="319577D8" w:rsidR="00F72E26" w:rsidRPr="00617BCB" w:rsidRDefault="008B612F" w:rsidP="00675601">
      <w:pPr>
        <w:pStyle w:val="MDPI31text"/>
        <w:rPr>
          <w:lang w:val="en-GB"/>
        </w:rPr>
      </w:pPr>
      <w:r w:rsidRPr="00617BCB">
        <w:rPr>
          <w:lang w:val="en-GB"/>
        </w:rPr>
        <w:t>In</w:t>
      </w:r>
      <w:r w:rsidR="00735236" w:rsidRPr="00617BCB">
        <w:rPr>
          <w:lang w:val="en-GB"/>
        </w:rPr>
        <w:t xml:space="preserve"> 2020 alone, musculoskeletal disorders (MSDs)</w:t>
      </w:r>
      <w:r w:rsidR="003E461C" w:rsidRPr="00617BCB">
        <w:rPr>
          <w:lang w:val="en-GB"/>
        </w:rPr>
        <w:t xml:space="preserve"> were </w:t>
      </w:r>
      <w:r w:rsidR="00735236" w:rsidRPr="00617BCB">
        <w:rPr>
          <w:lang w:val="en-GB"/>
        </w:rPr>
        <w:t>ranked</w:t>
      </w:r>
      <w:r w:rsidR="0016188F" w:rsidRPr="00617BCB">
        <w:rPr>
          <w:lang w:val="en-GB"/>
        </w:rPr>
        <w:t xml:space="preserve"> as the</w:t>
      </w:r>
      <w:r w:rsidR="003E461C" w:rsidRPr="00617BCB">
        <w:rPr>
          <w:lang w:val="en-GB"/>
        </w:rPr>
        <w:t xml:space="preserve"> second</w:t>
      </w:r>
      <w:r w:rsidR="00735236" w:rsidRPr="00617BCB">
        <w:rPr>
          <w:lang w:val="en-GB"/>
        </w:rPr>
        <w:t xml:space="preserve"> leading</w:t>
      </w:r>
      <w:r w:rsidR="0016188F" w:rsidRPr="00617BCB">
        <w:rPr>
          <w:lang w:val="en-GB"/>
        </w:rPr>
        <w:t xml:space="preserve"> cause of </w:t>
      </w:r>
      <w:r w:rsidR="00735236" w:rsidRPr="00617BCB">
        <w:rPr>
          <w:lang w:val="en-GB"/>
        </w:rPr>
        <w:t>non-fatal disability</w:t>
      </w:r>
      <w:r w:rsidR="0016188F" w:rsidRPr="00617BCB">
        <w:rPr>
          <w:lang w:val="en-GB"/>
        </w:rPr>
        <w:t xml:space="preserve">, affecting over a </w:t>
      </w:r>
      <w:r w:rsidR="00735236" w:rsidRPr="00617BCB">
        <w:rPr>
          <w:lang w:val="en-GB"/>
        </w:rPr>
        <w:t xml:space="preserve">billion people </w:t>
      </w:r>
      <w:r w:rsidR="0016188F" w:rsidRPr="00617BCB">
        <w:rPr>
          <w:lang w:val="en-GB"/>
        </w:rPr>
        <w:t>globally</w:t>
      </w:r>
      <w:r w:rsidRPr="00617BCB">
        <w:rPr>
          <w:lang w:val="en-GB"/>
        </w:rPr>
        <w:t xml:space="preserve"> </w:t>
      </w:r>
      <w:r w:rsidRPr="00617BCB">
        <w:rPr>
          <w:b/>
          <w:lang w:val="en-GB"/>
        </w:rPr>
        <w:fldChar w:fldCharType="begin"/>
      </w:r>
      <w:r w:rsidRPr="00617BCB">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617BCB">
        <w:rPr>
          <w:b/>
          <w:lang w:val="en-GB"/>
        </w:rPr>
        <w:fldChar w:fldCharType="separate"/>
      </w:r>
      <w:r w:rsidRPr="00617BCB">
        <w:rPr>
          <w:lang w:val="en-GB"/>
        </w:rPr>
        <w:t>[1]</w:t>
      </w:r>
      <w:r w:rsidRPr="00617BCB">
        <w:rPr>
          <w:b/>
          <w:lang w:val="en-GB"/>
        </w:rPr>
        <w:fldChar w:fldCharType="end"/>
      </w:r>
      <w:r w:rsidR="008B4D43" w:rsidRPr="00617BCB">
        <w:rPr>
          <w:lang w:val="en-GB"/>
        </w:rPr>
        <w:t>. In the United Kingdom alone, more than 7.1 million adults suffer from MSDs, imposing an economic burden exceeding £4.1billion annually</w:t>
      </w:r>
      <w:r w:rsidR="006432CB" w:rsidRPr="00617BCB">
        <w:rPr>
          <w:lang w:val="en-GB"/>
        </w:rPr>
        <w:t xml:space="preserve">. </w:t>
      </w:r>
      <w:r w:rsidR="00E777DD" w:rsidRPr="00617BCB">
        <w:rPr>
          <w:lang w:val="en-GB"/>
        </w:rPr>
        <w:t>Bevan</w:t>
      </w:r>
      <w:r w:rsidR="006432CB" w:rsidRPr="00617BCB">
        <w:rPr>
          <w:lang w:val="en-GB"/>
        </w:rPr>
        <w:t xml:space="preserve"> et al.</w:t>
      </w:r>
      <w:r w:rsidR="00E777DD" w:rsidRPr="00617BCB">
        <w:rPr>
          <w:lang w:val="en-GB"/>
        </w:rPr>
        <w:t xml:space="preserve"> </w:t>
      </w:r>
      <w:r w:rsidR="006432CB" w:rsidRPr="00617BCB">
        <w:rPr>
          <w:lang w:val="en-GB"/>
        </w:rPr>
        <w:t>(</w:t>
      </w:r>
      <w:r w:rsidR="00E777DD" w:rsidRPr="00617BCB">
        <w:rPr>
          <w:lang w:val="en-GB"/>
        </w:rPr>
        <w:t>2015</w:t>
      </w:r>
      <w:r w:rsidR="006432CB" w:rsidRPr="00617BCB">
        <w:rPr>
          <w:lang w:val="en-GB"/>
        </w:rPr>
        <w:t>)</w:t>
      </w:r>
      <w:r w:rsidR="00E777DD" w:rsidRPr="00617BCB">
        <w:rPr>
          <w:lang w:val="en-GB"/>
        </w:rPr>
        <w:t xml:space="preserve"> </w:t>
      </w:r>
      <w:r w:rsidR="00E777DD" w:rsidRPr="00617BCB">
        <w:rPr>
          <w:b/>
          <w:lang w:val="en-GB"/>
        </w:rPr>
        <w:fldChar w:fldCharType="begin"/>
      </w:r>
      <w:r w:rsidR="004E7312" w:rsidRPr="00617BCB">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17BCB">
        <w:rPr>
          <w:b/>
          <w:lang w:val="en-GB"/>
        </w:rPr>
        <w:fldChar w:fldCharType="separate"/>
      </w:r>
      <w:r w:rsidR="004E7312" w:rsidRPr="00617BCB">
        <w:rPr>
          <w:lang w:val="en-GB"/>
        </w:rPr>
        <w:t>[2]</w:t>
      </w:r>
      <w:r w:rsidR="00E777DD" w:rsidRPr="00617BCB">
        <w:rPr>
          <w:b/>
          <w:lang w:val="en-GB"/>
        </w:rPr>
        <w:fldChar w:fldCharType="end"/>
      </w:r>
      <w:r w:rsidR="006432CB" w:rsidRPr="00617BCB">
        <w:rPr>
          <w:lang w:val="en-GB"/>
        </w:rPr>
        <w:t xml:space="preserve"> </w:t>
      </w:r>
      <w:r w:rsidR="001E064F" w:rsidRPr="00617BCB">
        <w:rPr>
          <w:lang w:val="en-GB"/>
        </w:rPr>
        <w:t>highlighted that MSDs account for over 2% of the European Union</w:t>
      </w:r>
      <w:r w:rsidR="00BB17FE">
        <w:rPr>
          <w:lang w:val="en-GB"/>
        </w:rPr>
        <w:t>’</w:t>
      </w:r>
      <w:r w:rsidR="001E064F" w:rsidRPr="00617BCB">
        <w:rPr>
          <w:lang w:val="en-GB"/>
        </w:rPr>
        <w:t xml:space="preserve">s gross domestic product (GDP), translating to an annual cost of approximately €240 billion. These statistics underscore the increasing concern surrounding MSDs, necessitating effective </w:t>
      </w:r>
      <w:r w:rsidR="00F72E26" w:rsidRPr="00617BCB">
        <w:rPr>
          <w:lang w:val="en-GB"/>
        </w:rPr>
        <w:t>interventions.</w:t>
      </w:r>
    </w:p>
    <w:p w14:paraId="1465F129" w14:textId="2AC1134B" w:rsidR="00BF2689" w:rsidRPr="00B438FA" w:rsidRDefault="00F72E26" w:rsidP="00BB595E">
      <w:pPr>
        <w:pStyle w:val="MDPI31text"/>
        <w:rPr>
          <w:color w:val="FF0000"/>
          <w:lang w:val="en-GB"/>
        </w:rPr>
      </w:pPr>
      <w:r w:rsidRPr="00411C20">
        <w:rPr>
          <w:color w:val="auto"/>
          <w:lang w:val="en-GB"/>
        </w:rPr>
        <w:t xml:space="preserve">MSDs arise from a variety of factors, ranging from congenital defects </w:t>
      </w:r>
      <w:r w:rsidR="006E3167" w:rsidRPr="00411C20">
        <w:rPr>
          <w:b/>
          <w:color w:val="auto"/>
          <w:lang w:val="en-GB"/>
        </w:rPr>
        <w:fldChar w:fldCharType="begin"/>
      </w:r>
      <w:r w:rsidR="004E7312" w:rsidRPr="00411C20">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411C20">
        <w:rPr>
          <w:b/>
          <w:color w:val="auto"/>
          <w:lang w:val="en-GB"/>
        </w:rPr>
        <w:fldChar w:fldCharType="separate"/>
      </w:r>
      <w:r w:rsidR="004E7312" w:rsidRPr="00411C20">
        <w:rPr>
          <w:color w:val="auto"/>
          <w:lang w:val="en-GB"/>
        </w:rPr>
        <w:t>[3]</w:t>
      </w:r>
      <w:r w:rsidR="006E3167" w:rsidRPr="00411C20">
        <w:rPr>
          <w:b/>
          <w:color w:val="auto"/>
          <w:lang w:val="en-GB"/>
        </w:rPr>
        <w:fldChar w:fldCharType="end"/>
      </w:r>
      <w:r w:rsidRPr="00411C20">
        <w:rPr>
          <w:color w:val="auto"/>
          <w:lang w:val="en-GB"/>
        </w:rPr>
        <w:t xml:space="preserve"> to neurological disorders </w:t>
      </w:r>
      <w:r w:rsidR="0036367B" w:rsidRPr="00411C20">
        <w:rPr>
          <w:b/>
          <w:color w:val="auto"/>
          <w:lang w:val="en-GB"/>
        </w:rPr>
        <w:fldChar w:fldCharType="begin"/>
      </w:r>
      <w:r w:rsidR="004E7312" w:rsidRPr="00411C20">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411C20">
        <w:rPr>
          <w:b/>
          <w:color w:val="auto"/>
          <w:lang w:val="en-GB"/>
        </w:rPr>
        <w:fldChar w:fldCharType="separate"/>
      </w:r>
      <w:r w:rsidR="004E7312" w:rsidRPr="00411C20">
        <w:rPr>
          <w:color w:val="auto"/>
          <w:lang w:val="en-GB"/>
        </w:rPr>
        <w:t>[4]</w:t>
      </w:r>
      <w:r w:rsidR="0036367B" w:rsidRPr="00411C20">
        <w:rPr>
          <w:b/>
          <w:color w:val="auto"/>
          <w:lang w:val="en-GB"/>
        </w:rPr>
        <w:fldChar w:fldCharType="end"/>
      </w:r>
      <w:r w:rsidRPr="00411C20">
        <w:rPr>
          <w:color w:val="auto"/>
          <w:lang w:val="en-GB"/>
        </w:rPr>
        <w:t>. Contrary to common misconception, MSDs are not confined to the elderly; individuals of all ages are susceptible</w:t>
      </w:r>
      <w:r w:rsidR="0036367B" w:rsidRPr="00411C20">
        <w:rPr>
          <w:color w:val="auto"/>
          <w:lang w:val="en-GB"/>
        </w:rPr>
        <w:t>.</w:t>
      </w:r>
      <w:r w:rsidR="0036367B" w:rsidRPr="00B438FA">
        <w:rPr>
          <w:color w:val="FF0000"/>
          <w:lang w:val="en-GB"/>
        </w:rPr>
        <w:t xml:space="preserve"> </w:t>
      </w:r>
      <w:r w:rsidRPr="00AD69B7">
        <w:rPr>
          <w:color w:val="auto"/>
          <w:lang w:val="en-GB"/>
        </w:rPr>
        <w:t xml:space="preserve">Early development of MSDs can be attributed to sedentary lifestyles and poor </w:t>
      </w:r>
      <w:r w:rsidR="006E3167" w:rsidRPr="00AD69B7">
        <w:rPr>
          <w:color w:val="auto"/>
          <w:lang w:val="en-GB"/>
        </w:rPr>
        <w:t>postur</w:t>
      </w:r>
      <w:r w:rsidR="00AD69B7">
        <w:rPr>
          <w:color w:val="auto"/>
          <w:lang w:val="en-GB"/>
        </w:rPr>
        <w:t>e</w:t>
      </w:r>
      <w:r w:rsidR="00174474">
        <w:rPr>
          <w:color w:val="auto"/>
          <w:lang w:val="en-GB"/>
        </w:rPr>
        <w:t xml:space="preserve"> </w:t>
      </w:r>
      <w:r w:rsidR="00174474" w:rsidRPr="00411C20">
        <w:rPr>
          <w:b/>
          <w:color w:val="auto"/>
          <w:lang w:val="en-GB"/>
        </w:rPr>
        <w:fldChar w:fldCharType="begin"/>
      </w:r>
      <w:r w:rsidR="00174474" w:rsidRPr="00411C20">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411C20">
        <w:rPr>
          <w:b/>
          <w:color w:val="auto"/>
          <w:lang w:val="en-GB"/>
        </w:rPr>
        <w:fldChar w:fldCharType="separate"/>
      </w:r>
      <w:r w:rsidR="00174474" w:rsidRPr="00411C20">
        <w:rPr>
          <w:color w:val="auto"/>
          <w:lang w:val="en-GB"/>
        </w:rPr>
        <w:t>[5]</w:t>
      </w:r>
      <w:r w:rsidR="00174474" w:rsidRPr="00411C20">
        <w:rPr>
          <w:b/>
          <w:color w:val="auto"/>
          <w:lang w:val="en-GB"/>
        </w:rPr>
        <w:fldChar w:fldCharType="end"/>
      </w:r>
      <w:r w:rsidRPr="00AD69B7">
        <w:rPr>
          <w:color w:val="auto"/>
          <w:lang w:val="en-GB"/>
        </w:rPr>
        <w:t>. The office environment, characterized by prolonged periods of sitting, can exacerbate the risk of developing long-term musculoskeletal conditions, including back pain and spinal deformities</w:t>
      </w:r>
      <w:r w:rsidRPr="00B438FA">
        <w:rPr>
          <w:color w:val="FF0000"/>
          <w:lang w:val="en-GB"/>
        </w:rPr>
        <w:t xml:space="preserve"> </w:t>
      </w:r>
      <w:r w:rsidR="0071486B">
        <w:rPr>
          <w:color w:val="FF0000"/>
          <w:lang w:val="en-GB"/>
        </w:rPr>
        <w:fldChar w:fldCharType="begin"/>
      </w:r>
      <w:r w:rsidR="00AD69B7">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Pr>
          <w:color w:val="FF0000"/>
          <w:lang w:val="en-GB"/>
        </w:rPr>
        <w:fldChar w:fldCharType="separate"/>
      </w:r>
      <w:r w:rsidR="00AD69B7" w:rsidRPr="00AD69B7">
        <w:t>[6–8]</w:t>
      </w:r>
      <w:r w:rsidR="0071486B">
        <w:rPr>
          <w:color w:val="FF0000"/>
          <w:lang w:val="en-GB"/>
        </w:rPr>
        <w:fldChar w:fldCharType="end"/>
      </w:r>
      <w:r w:rsidRPr="00B438FA">
        <w:rPr>
          <w:color w:val="FF0000"/>
          <w:lang w:val="en-GB"/>
        </w:rPr>
        <w:t xml:space="preserve">. </w:t>
      </w:r>
      <w:r w:rsidRPr="00B060E5">
        <w:rPr>
          <w:color w:val="auto"/>
          <w:lang w:val="en-GB"/>
        </w:rPr>
        <w:t xml:space="preserve">Studies conducted among daily office </w:t>
      </w:r>
      <w:r w:rsidR="006E3167" w:rsidRPr="00B060E5">
        <w:rPr>
          <w:color w:val="auto"/>
          <w:lang w:val="en-GB"/>
        </w:rPr>
        <w:t>workers</w:t>
      </w:r>
      <w:r w:rsidRPr="00B060E5">
        <w:rPr>
          <w:color w:val="auto"/>
          <w:lang w:val="en-GB"/>
        </w:rPr>
        <w:t xml:space="preserve"> conclude that there is a strong correlation between </w:t>
      </w:r>
      <w:r w:rsidR="0036367B" w:rsidRPr="00B060E5">
        <w:rPr>
          <w:color w:val="auto"/>
          <w:lang w:val="en-GB"/>
        </w:rPr>
        <w:t>prolonged</w:t>
      </w:r>
      <w:r w:rsidRPr="00B060E5">
        <w:rPr>
          <w:color w:val="auto"/>
          <w:lang w:val="en-GB"/>
        </w:rPr>
        <w:t xml:space="preserve"> sitting and severe back pains affecting the lumbar area </w:t>
      </w:r>
      <w:r w:rsidR="003D3B60" w:rsidRPr="00B060E5">
        <w:rPr>
          <w:color w:val="auto"/>
          <w:lang w:val="en-GB"/>
        </w:rPr>
        <w:fldChar w:fldCharType="begin"/>
      </w:r>
      <w:r w:rsidR="00AD69B7">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B060E5">
        <w:rPr>
          <w:color w:val="auto"/>
          <w:lang w:val="en-GB"/>
        </w:rPr>
        <w:fldChar w:fldCharType="separate"/>
      </w:r>
      <w:r w:rsidR="00AD69B7" w:rsidRPr="00AD69B7">
        <w:t>[9,10]</w:t>
      </w:r>
      <w:r w:rsidR="003D3B60" w:rsidRPr="00B060E5">
        <w:rPr>
          <w:color w:val="auto"/>
          <w:lang w:val="en-GB"/>
        </w:rPr>
        <w:fldChar w:fldCharType="end"/>
      </w:r>
      <w:r w:rsidRPr="00B060E5">
        <w:rPr>
          <w:color w:val="auto"/>
          <w:lang w:val="en-GB"/>
        </w:rPr>
        <w:t xml:space="preserve">. To combat this problem, a recommendation is that the users take stroll breaks every few hours. </w:t>
      </w:r>
      <w:r w:rsidRPr="00B060E5">
        <w:rPr>
          <w:color w:val="auto"/>
          <w:lang w:val="en-GB"/>
        </w:rPr>
        <w:lastRenderedPageBreak/>
        <w:t xml:space="preserve">The incorporation of exercise breaks as a daily routine, potentially increases cognitive functions in the long-term and </w:t>
      </w:r>
      <w:r w:rsidR="006E3167" w:rsidRPr="00B060E5">
        <w:rPr>
          <w:color w:val="auto"/>
          <w:lang w:val="en-GB"/>
        </w:rPr>
        <w:t>improves</w:t>
      </w:r>
      <w:r w:rsidRPr="00B060E5">
        <w:rPr>
          <w:color w:val="auto"/>
          <w:lang w:val="en-GB"/>
        </w:rPr>
        <w:t xml:space="preserve"> muscle strength </w:t>
      </w:r>
      <w:r w:rsidR="00B060E5" w:rsidRPr="00B060E5">
        <w:rPr>
          <w:color w:val="auto"/>
          <w:lang w:val="en-GB"/>
        </w:rPr>
        <w:fldChar w:fldCharType="begin"/>
      </w:r>
      <w:r w:rsidR="00AD69B7">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B060E5">
        <w:rPr>
          <w:color w:val="auto"/>
          <w:lang w:val="en-GB"/>
        </w:rPr>
        <w:fldChar w:fldCharType="separate"/>
      </w:r>
      <w:r w:rsidR="00AD69B7" w:rsidRPr="00AD69B7">
        <w:t>[11]</w:t>
      </w:r>
      <w:r w:rsidR="00B060E5" w:rsidRPr="00B060E5">
        <w:rPr>
          <w:color w:val="auto"/>
          <w:lang w:val="en-GB"/>
        </w:rPr>
        <w:fldChar w:fldCharType="end"/>
      </w:r>
      <w:r w:rsidRPr="00B060E5">
        <w:rPr>
          <w:color w:val="auto"/>
          <w:lang w:val="en-GB"/>
        </w:rPr>
        <w:t>.</w:t>
      </w:r>
    </w:p>
    <w:p w14:paraId="30B70D9A" w14:textId="4FD331C8" w:rsidR="00BF2689" w:rsidRPr="00617BCB" w:rsidRDefault="00BF2689" w:rsidP="00BF2689">
      <w:pPr>
        <w:pStyle w:val="MDPI31text"/>
        <w:rPr>
          <w:lang w:val="en-GB"/>
        </w:rPr>
      </w:pPr>
      <w:r w:rsidRPr="00617BCB">
        <w:rPr>
          <w:lang w:val="en-GB"/>
        </w:rPr>
        <w:t xml:space="preserve">Poor sitting posture has long been recognized as a significant contributor to the development of pressure sores, adversely affecting the function, comfort, </w:t>
      </w:r>
      <w:r w:rsidR="00424DDD" w:rsidRPr="00617BCB">
        <w:rPr>
          <w:lang w:val="en-GB"/>
        </w:rPr>
        <w:t>physiology</w:t>
      </w:r>
      <w:r w:rsidRPr="00617BCB">
        <w:rPr>
          <w:lang w:val="en-GB"/>
        </w:rPr>
        <w:t xml:space="preserve">, and mobility of individuals who use wheelchairs </w:t>
      </w:r>
      <w:r w:rsidR="00F020A7" w:rsidRPr="00617BCB">
        <w:rPr>
          <w:lang w:val="en-GB"/>
        </w:rPr>
        <w:fldChar w:fldCharType="begin"/>
      </w:r>
      <w:r w:rsidR="00AD69B7">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17BCB">
        <w:rPr>
          <w:lang w:val="en-GB"/>
        </w:rPr>
        <w:fldChar w:fldCharType="separate"/>
      </w:r>
      <w:r w:rsidR="00AD69B7" w:rsidRPr="00AD69B7">
        <w:t>[12]</w:t>
      </w:r>
      <w:r w:rsidR="00F020A7" w:rsidRPr="00617BCB">
        <w:rPr>
          <w:lang w:val="en-GB"/>
        </w:rPr>
        <w:fldChar w:fldCharType="end"/>
      </w:r>
      <w:r w:rsidRPr="00617BCB">
        <w:rPr>
          <w:lang w:val="en-GB"/>
        </w:rPr>
        <w:t xml:space="preserve">. Healthcare professionals tasked with conducting postural assessments often rely on external observations to infer the internal configuration of musculoskeletal structures </w:t>
      </w:r>
      <w:r w:rsidR="004E7312" w:rsidRPr="00617BCB">
        <w:rPr>
          <w:lang w:val="en-GB"/>
        </w:rPr>
        <w:fldChar w:fldCharType="begin"/>
      </w:r>
      <w:r w:rsidR="00AD69B7">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17BCB">
        <w:rPr>
          <w:lang w:val="en-GB"/>
        </w:rPr>
        <w:fldChar w:fldCharType="separate"/>
      </w:r>
      <w:r w:rsidR="00AD69B7" w:rsidRPr="00AD69B7">
        <w:t>[13]</w:t>
      </w:r>
      <w:r w:rsidR="004E7312" w:rsidRPr="00617BCB">
        <w:rPr>
          <w:lang w:val="en-GB"/>
        </w:rPr>
        <w:fldChar w:fldCharType="end"/>
      </w:r>
      <w:r w:rsidRPr="00617BCB">
        <w:rPr>
          <w:lang w:val="en-GB"/>
        </w:rPr>
        <w:t xml:space="preserve">. Typically performed in clinical settings, these assessments are subjective, with the detection of abnormalities dependent on visual inspection </w:t>
      </w:r>
      <w:r w:rsidR="002B0A81" w:rsidRPr="00617BCB">
        <w:rPr>
          <w:lang w:val="en-GB"/>
        </w:rPr>
        <w:fldChar w:fldCharType="begin"/>
      </w:r>
      <w:r w:rsidR="00AD69B7">
        <w:rPr>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617BCB">
        <w:rPr>
          <w:lang w:val="en-GB"/>
        </w:rPr>
        <w:fldChar w:fldCharType="separate"/>
      </w:r>
      <w:r w:rsidR="00AD69B7" w:rsidRPr="00AD69B7">
        <w:t>[14]</w:t>
      </w:r>
      <w:r w:rsidR="002B0A81" w:rsidRPr="00617BCB">
        <w:rPr>
          <w:lang w:val="en-GB"/>
        </w:rPr>
        <w:fldChar w:fldCharType="end"/>
      </w:r>
      <w:r w:rsidRPr="00617BCB">
        <w:rPr>
          <w:lang w:val="en-GB"/>
        </w:rPr>
        <w:t xml:space="preserve">. Objective techniques for measuring musculoskeletal configuration such as MRI, CT scans, and X-rays are accurate but impractical for routine clinical use due to logistical, cost, and safety considerations, notably the risk of increased radiation exposure. Over the years, a diverse array of techniques for anthropometric measurements and postural assessments has been developed, broadly categorized into contact and non- contact methods. The contact methods include simple tactile devices such as anthropometric tapes, stadiometers or scoliometers </w:t>
      </w:r>
      <w:r w:rsidR="00724EEF" w:rsidRPr="00617BCB">
        <w:rPr>
          <w:lang w:val="en-GB"/>
        </w:rPr>
        <w:fldChar w:fldCharType="begin"/>
      </w:r>
      <w:r w:rsidR="00AD69B7">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617BCB">
        <w:rPr>
          <w:lang w:val="en-GB"/>
        </w:rPr>
        <w:fldChar w:fldCharType="separate"/>
      </w:r>
      <w:r w:rsidR="00AD69B7" w:rsidRPr="00AD69B7">
        <w:t>[15]</w:t>
      </w:r>
      <w:r w:rsidR="00724EEF" w:rsidRPr="00617BCB">
        <w:rPr>
          <w:lang w:val="en-GB"/>
        </w:rPr>
        <w:fldChar w:fldCharType="end"/>
      </w:r>
      <w:r w:rsidRPr="00617BCB">
        <w:rPr>
          <w:lang w:val="en-GB"/>
        </w:rPr>
        <w:t xml:space="preserve">. Non-contact techniques are </w:t>
      </w:r>
      <w:r w:rsidR="00424DDD" w:rsidRPr="00617BCB">
        <w:rPr>
          <w:lang w:val="en-GB"/>
        </w:rPr>
        <w:t xml:space="preserve">radiography </w:t>
      </w:r>
      <w:r w:rsidR="00175420" w:rsidRPr="00617BCB">
        <w:rPr>
          <w:lang w:val="en-GB"/>
        </w:rPr>
        <w:fldChar w:fldCharType="begin"/>
      </w:r>
      <w:r w:rsidR="00AD69B7">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617BCB">
        <w:rPr>
          <w:lang w:val="en-GB"/>
        </w:rPr>
        <w:fldChar w:fldCharType="separate"/>
      </w:r>
      <w:r w:rsidR="00AD69B7" w:rsidRPr="00AD69B7">
        <w:t>[16]</w:t>
      </w:r>
      <w:r w:rsidR="00175420" w:rsidRPr="00617BCB">
        <w:rPr>
          <w:lang w:val="en-GB"/>
        </w:rPr>
        <w:fldChar w:fldCharType="end"/>
      </w:r>
      <w:r w:rsidRPr="00617BCB">
        <w:rPr>
          <w:lang w:val="en-GB"/>
        </w:rPr>
        <w:t xml:space="preserve">, Moire fringe topography </w:t>
      </w:r>
      <w:r w:rsidR="000777E0" w:rsidRPr="00617BCB">
        <w:rPr>
          <w:lang w:val="en-GB"/>
        </w:rPr>
        <w:fldChar w:fldCharType="begin"/>
      </w:r>
      <w:r w:rsidR="00AD69B7">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617BCB">
        <w:rPr>
          <w:lang w:val="en-GB"/>
        </w:rPr>
        <w:fldChar w:fldCharType="separate"/>
      </w:r>
      <w:r w:rsidR="00AD69B7" w:rsidRPr="00AD69B7">
        <w:t>[17]</w:t>
      </w:r>
      <w:r w:rsidR="000777E0" w:rsidRPr="00617BCB">
        <w:rPr>
          <w:lang w:val="en-GB"/>
        </w:rPr>
        <w:fldChar w:fldCharType="end"/>
      </w:r>
      <w:r w:rsidRPr="00617BCB">
        <w:rPr>
          <w:lang w:val="en-GB"/>
        </w:rPr>
        <w:t xml:space="preserve">, structured light </w:t>
      </w:r>
      <w:r w:rsidR="00424DDD" w:rsidRPr="00617BCB">
        <w:rPr>
          <w:lang w:val="en-GB"/>
        </w:rPr>
        <w:t xml:space="preserve">methods </w:t>
      </w:r>
      <w:r w:rsidR="00E61E05" w:rsidRPr="00617BCB">
        <w:rPr>
          <w:lang w:val="en-GB"/>
        </w:rPr>
        <w:fldChar w:fldCharType="begin"/>
      </w:r>
      <w:r w:rsidR="00AD69B7">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617BCB">
        <w:rPr>
          <w:lang w:val="en-GB"/>
        </w:rPr>
        <w:fldChar w:fldCharType="separate"/>
      </w:r>
      <w:r w:rsidR="00AD69B7" w:rsidRPr="00AD69B7">
        <w:t>[17]</w:t>
      </w:r>
      <w:r w:rsidR="00E61E05" w:rsidRPr="00617BCB">
        <w:rPr>
          <w:lang w:val="en-GB"/>
        </w:rPr>
        <w:fldChar w:fldCharType="end"/>
      </w:r>
      <w:r w:rsidRPr="00617BCB">
        <w:rPr>
          <w:lang w:val="en-GB"/>
        </w:rPr>
        <w:t xml:space="preserve">, laser </w:t>
      </w:r>
      <w:r w:rsidR="00424DDD" w:rsidRPr="00617BCB">
        <w:rPr>
          <w:lang w:val="en-GB"/>
        </w:rPr>
        <w:t xml:space="preserve">scanning </w:t>
      </w:r>
      <w:r w:rsidR="00E61E05" w:rsidRPr="00617BCB">
        <w:rPr>
          <w:lang w:val="en-GB"/>
        </w:rPr>
        <w:fldChar w:fldCharType="begin"/>
      </w:r>
      <w:r w:rsidR="00AD69B7">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17BCB">
        <w:rPr>
          <w:lang w:val="en-GB"/>
        </w:rPr>
        <w:fldChar w:fldCharType="separate"/>
      </w:r>
      <w:r w:rsidR="00AD69B7" w:rsidRPr="00AD69B7">
        <w:t>[18]</w:t>
      </w:r>
      <w:r w:rsidR="00E61E05" w:rsidRPr="00617BCB">
        <w:rPr>
          <w:lang w:val="en-GB"/>
        </w:rPr>
        <w:fldChar w:fldCharType="end"/>
      </w:r>
      <w:r w:rsidRPr="00617BCB">
        <w:rPr>
          <w:lang w:val="en-GB"/>
        </w:rPr>
        <w:t>, pressure mapping systems</w:t>
      </w:r>
      <w:r w:rsidR="006D264F" w:rsidRPr="00617BCB">
        <w:rPr>
          <w:lang w:val="en-GB"/>
        </w:rPr>
        <w:t xml:space="preserve"> </w:t>
      </w:r>
      <w:r w:rsidR="007A6DAD" w:rsidRPr="00617BCB">
        <w:rPr>
          <w:lang w:val="en-GB"/>
        </w:rPr>
        <w:fldChar w:fldCharType="begin"/>
      </w:r>
      <w:r w:rsidR="00AD69B7">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17BCB">
        <w:rPr>
          <w:lang w:val="en-GB"/>
        </w:rPr>
        <w:fldChar w:fldCharType="separate"/>
      </w:r>
      <w:r w:rsidR="00AD69B7" w:rsidRPr="00AD69B7">
        <w:t>[19]</w:t>
      </w:r>
      <w:r w:rsidR="007A6DAD" w:rsidRPr="00617BCB">
        <w:rPr>
          <w:lang w:val="en-GB"/>
        </w:rPr>
        <w:fldChar w:fldCharType="end"/>
      </w:r>
      <w:r w:rsidRPr="00617BCB">
        <w:rPr>
          <w:lang w:val="en-GB"/>
        </w:rPr>
        <w:t xml:space="preserve">, mechanical displacement sensors </w:t>
      </w:r>
      <w:r w:rsidR="00A32518" w:rsidRPr="00617BCB">
        <w:rPr>
          <w:lang w:val="en-GB"/>
        </w:rPr>
        <w:fldChar w:fldCharType="begin"/>
      </w:r>
      <w:r w:rsidR="00AD69B7">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17BCB">
        <w:rPr>
          <w:lang w:val="en-GB"/>
        </w:rPr>
        <w:fldChar w:fldCharType="separate"/>
      </w:r>
      <w:r w:rsidR="00AD69B7" w:rsidRPr="00AD69B7">
        <w:t>[20]</w:t>
      </w:r>
      <w:r w:rsidR="00A32518" w:rsidRPr="00617BCB">
        <w:rPr>
          <w:lang w:val="en-GB"/>
        </w:rPr>
        <w:fldChar w:fldCharType="end"/>
      </w:r>
      <w:r w:rsidRPr="00617BCB">
        <w:rPr>
          <w:lang w:val="en-GB"/>
        </w:rPr>
        <w:t xml:space="preserve"> and ultrasonic </w:t>
      </w:r>
      <w:r w:rsidR="00424DDD" w:rsidRPr="00617BCB">
        <w:rPr>
          <w:lang w:val="en-GB"/>
        </w:rPr>
        <w:t>localization</w:t>
      </w:r>
      <w:r w:rsidRPr="00617BCB">
        <w:rPr>
          <w:lang w:val="en-GB"/>
        </w:rPr>
        <w:t xml:space="preserve"> </w:t>
      </w:r>
      <w:r w:rsidR="00A32518" w:rsidRPr="00617BCB">
        <w:rPr>
          <w:lang w:val="en-GB"/>
        </w:rPr>
        <w:fldChar w:fldCharType="begin"/>
      </w:r>
      <w:r w:rsidR="00AD69B7">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17BCB">
        <w:rPr>
          <w:lang w:val="en-GB"/>
        </w:rPr>
        <w:fldChar w:fldCharType="separate"/>
      </w:r>
      <w:r w:rsidR="00AD69B7" w:rsidRPr="00AD69B7">
        <w:t>[21]</w:t>
      </w:r>
      <w:r w:rsidR="00A32518" w:rsidRPr="00617BCB">
        <w:rPr>
          <w:lang w:val="en-GB"/>
        </w:rPr>
        <w:fldChar w:fldCharType="end"/>
      </w:r>
      <w:r w:rsidRPr="00617BCB">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17BCB">
        <w:rPr>
          <w:lang w:val="en-GB"/>
        </w:rPr>
        <w:t>’</w:t>
      </w:r>
      <w:r w:rsidRPr="00617BCB">
        <w:rPr>
          <w:lang w:val="en-GB"/>
        </w:rPr>
        <w:t>s back. This necessitates the person to be in an upright, standing position for the measurement process, posing challenges for evaluations conducted in a seated posture.</w:t>
      </w:r>
    </w:p>
    <w:p w14:paraId="1BE5AF7D" w14:textId="17572D84" w:rsidR="00F3439C" w:rsidRPr="00617BCB" w:rsidRDefault="00BF2689" w:rsidP="00F3439C">
      <w:pPr>
        <w:pStyle w:val="MDPI31text"/>
        <w:rPr>
          <w:lang w:val="en-GB"/>
        </w:rPr>
      </w:pPr>
      <w:r w:rsidRPr="00617BCB">
        <w:rPr>
          <w:lang w:val="en-GB"/>
        </w:rPr>
        <w:t>Smart sensing chairs offer a solution to the limitations inherent in both contact and non-contact methods of assessing sitting posture. By integrating sensors directly into the seating</w:t>
      </w:r>
      <w:r w:rsidR="00555B2E" w:rsidRPr="00617BCB">
        <w:rPr>
          <w:lang w:val="en-GB"/>
        </w:rPr>
        <w:t xml:space="preserve"> </w:t>
      </w:r>
      <w:r w:rsidRPr="00617BCB">
        <w:rPr>
          <w:lang w:val="en-GB"/>
        </w:rPr>
        <w:t>surface and backrest, these chairs enable continuous, real-time monitoring of posture</w:t>
      </w:r>
      <w:r w:rsidR="00555B2E" w:rsidRPr="00617BCB">
        <w:rPr>
          <w:lang w:val="en-GB"/>
        </w:rPr>
        <w:t xml:space="preserve"> </w:t>
      </w:r>
      <w:r w:rsidRPr="00617BCB">
        <w:rPr>
          <w:lang w:val="en-GB"/>
        </w:rPr>
        <w:t>without the need for direct physical contact or the subject to be in a specific position, such</w:t>
      </w:r>
      <w:r w:rsidR="00555B2E" w:rsidRPr="00617BCB">
        <w:rPr>
          <w:lang w:val="en-GB"/>
        </w:rPr>
        <w:t xml:space="preserve"> </w:t>
      </w:r>
      <w:r w:rsidRPr="00617BCB">
        <w:rPr>
          <w:lang w:val="en-GB"/>
        </w:rPr>
        <w:t>as standing. Furthermore, the incorporation of smart sensing chairs into home or office</w:t>
      </w:r>
      <w:r w:rsidR="00555B2E" w:rsidRPr="00617BCB">
        <w:rPr>
          <w:lang w:val="en-GB"/>
        </w:rPr>
        <w:t xml:space="preserve"> </w:t>
      </w:r>
      <w:r w:rsidRPr="00617BCB">
        <w:rPr>
          <w:lang w:val="en-GB"/>
        </w:rPr>
        <w:t xml:space="preserve">environments enables active monitoring and feedback on </w:t>
      </w:r>
      <w:r w:rsidR="00840231" w:rsidRPr="00617BCB">
        <w:rPr>
          <w:lang w:val="en-GB"/>
        </w:rPr>
        <w:t xml:space="preserve">user’s </w:t>
      </w:r>
      <w:r w:rsidRPr="00617BCB">
        <w:rPr>
          <w:lang w:val="en-GB"/>
        </w:rPr>
        <w:t>health and activity levels.</w:t>
      </w:r>
      <w:r w:rsidR="00555B2E" w:rsidRPr="00617BCB">
        <w:rPr>
          <w:lang w:val="en-GB"/>
        </w:rPr>
        <w:t xml:space="preserve"> </w:t>
      </w:r>
      <w:r w:rsidRPr="00617BCB">
        <w:rPr>
          <w:lang w:val="en-GB"/>
        </w:rPr>
        <w:t>With the recent development in sensor technology and Artificial Intelligence, these systems</w:t>
      </w:r>
      <w:r w:rsidR="00555B2E" w:rsidRPr="00617BCB">
        <w:rPr>
          <w:lang w:val="en-GB"/>
        </w:rPr>
        <w:t xml:space="preserve"> </w:t>
      </w:r>
      <w:r w:rsidRPr="00617BCB">
        <w:rPr>
          <w:lang w:val="en-GB"/>
        </w:rPr>
        <w:t>hold promise for advancing personalized healthcare and enhancing quality of life,</w:t>
      </w:r>
      <w:r w:rsidR="00555B2E" w:rsidRPr="00617BCB">
        <w:rPr>
          <w:lang w:val="en-GB"/>
        </w:rPr>
        <w:t xml:space="preserve"> </w:t>
      </w:r>
      <w:r w:rsidRPr="00617BCB">
        <w:rPr>
          <w:lang w:val="en-GB"/>
        </w:rPr>
        <w:t>particularly for individuals afflicted with musculoskeletal disorders (MSDs).</w:t>
      </w:r>
      <w:r w:rsidR="00F3439C" w:rsidRPr="00617BCB">
        <w:rPr>
          <w:lang w:val="en-GB"/>
        </w:rPr>
        <w:t xml:space="preserve"> </w:t>
      </w:r>
    </w:p>
    <w:p w14:paraId="3575CFBF" w14:textId="60BF86AF" w:rsidR="00555B2E" w:rsidRPr="00617BCB" w:rsidRDefault="00BF2689" w:rsidP="00F3439C">
      <w:pPr>
        <w:pStyle w:val="MDPI31text"/>
        <w:rPr>
          <w:lang w:val="en-GB"/>
        </w:rPr>
      </w:pPr>
      <w:r w:rsidRPr="00617BCB">
        <w:rPr>
          <w:lang w:val="en-GB"/>
        </w:rPr>
        <w:t>The concept of a smart sensing chair was first explored by Tan et al. (20</w:t>
      </w:r>
      <w:r w:rsidR="005E40BF" w:rsidRPr="00617BCB">
        <w:rPr>
          <w:lang w:val="en-GB"/>
        </w:rPr>
        <w:t>01)</w:t>
      </w:r>
      <w:r w:rsidR="00840231" w:rsidRPr="00617BCB">
        <w:rPr>
          <w:lang w:val="en-GB"/>
        </w:rPr>
        <w:t xml:space="preserve"> </w:t>
      </w:r>
      <w:r w:rsidR="00840231" w:rsidRPr="00617BCB">
        <w:rPr>
          <w:lang w:val="en-GB"/>
        </w:rPr>
        <w:fldChar w:fldCharType="begin"/>
      </w:r>
      <w:r w:rsidR="00AD69B7">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17BCB">
        <w:rPr>
          <w:lang w:val="en-GB"/>
        </w:rPr>
        <w:fldChar w:fldCharType="separate"/>
      </w:r>
      <w:r w:rsidR="00AD69B7" w:rsidRPr="00AD69B7">
        <w:t>[22]</w:t>
      </w:r>
      <w:r w:rsidR="00840231" w:rsidRPr="00617BCB">
        <w:rPr>
          <w:lang w:val="en-GB"/>
        </w:rPr>
        <w:fldChar w:fldCharType="end"/>
      </w:r>
      <w:r w:rsidR="005E40BF" w:rsidRPr="00617BCB">
        <w:rPr>
          <w:lang w:val="en-GB"/>
        </w:rPr>
        <w:t>,</w:t>
      </w:r>
      <w:r w:rsidRPr="00617BCB">
        <w:rPr>
          <w:lang w:val="en-GB"/>
        </w:rPr>
        <w:t xml:space="preserve"> pioneering</w:t>
      </w:r>
      <w:r w:rsidR="00424DDD" w:rsidRPr="00617BCB">
        <w:rPr>
          <w:lang w:val="en-GB"/>
        </w:rPr>
        <w:t xml:space="preserve"> </w:t>
      </w:r>
      <w:r w:rsidRPr="00617BCB">
        <w:rPr>
          <w:lang w:val="en-GB"/>
        </w:rPr>
        <w:t>the classification of sitting postures using integrated pressure sensors. Recent years have</w:t>
      </w:r>
      <w:r w:rsidR="00424DDD" w:rsidRPr="00617BCB">
        <w:rPr>
          <w:lang w:val="en-GB"/>
        </w:rPr>
        <w:t xml:space="preserve"> </w:t>
      </w:r>
      <w:r w:rsidRPr="00617BCB">
        <w:rPr>
          <w:lang w:val="en-GB"/>
        </w:rPr>
        <w:t>witnessed a surge in research focusing on smart sensing chairs, with approximately 500</w:t>
      </w:r>
      <w:r w:rsidR="00424DDD" w:rsidRPr="00617BCB">
        <w:rPr>
          <w:lang w:val="en-GB"/>
        </w:rPr>
        <w:t xml:space="preserve"> </w:t>
      </w:r>
      <w:r w:rsidRPr="00617BCB">
        <w:rPr>
          <w:lang w:val="en-GB"/>
        </w:rPr>
        <w:t>studies published annually over the past five years. This trend underscores the growing</w:t>
      </w:r>
      <w:r w:rsidR="00424DDD" w:rsidRPr="00617BCB">
        <w:rPr>
          <w:lang w:val="en-GB"/>
        </w:rPr>
        <w:t xml:space="preserve"> </w:t>
      </w:r>
      <w:r w:rsidRPr="00617BCB">
        <w:rPr>
          <w:lang w:val="en-GB"/>
        </w:rPr>
        <w:t>interest in the field, highlighting the continuous increase in related publications.</w:t>
      </w:r>
      <w:r w:rsidR="00424DDD" w:rsidRPr="00617BCB">
        <w:rPr>
          <w:lang w:val="en-GB"/>
        </w:rPr>
        <w:t xml:space="preserve"> </w:t>
      </w:r>
    </w:p>
    <w:p w14:paraId="21E87CDF" w14:textId="699A116A" w:rsidR="00BF2689" w:rsidRPr="00617BCB" w:rsidRDefault="00BF2689" w:rsidP="00424DDD">
      <w:pPr>
        <w:pStyle w:val="MDPI31text"/>
        <w:rPr>
          <w:lang w:val="en-GB"/>
        </w:rPr>
      </w:pPr>
      <w:r w:rsidRPr="00617BCB">
        <w:rPr>
          <w:lang w:val="en-GB"/>
        </w:rPr>
        <w:t>The primary aim of this literature review study is to evaluate published papers on smart</w:t>
      </w:r>
      <w:r w:rsidR="00424DDD" w:rsidRPr="00617BCB">
        <w:rPr>
          <w:lang w:val="en-GB"/>
        </w:rPr>
        <w:t xml:space="preserve"> </w:t>
      </w:r>
      <w:r w:rsidRPr="00617BCB">
        <w:rPr>
          <w:lang w:val="en-GB"/>
        </w:rPr>
        <w:t>sensing chair systems, aiming to understand the methods being employed in posture</w:t>
      </w:r>
      <w:r w:rsidR="00424DDD" w:rsidRPr="00617BCB">
        <w:rPr>
          <w:lang w:val="en-GB"/>
        </w:rPr>
        <w:t xml:space="preserve"> </w:t>
      </w:r>
      <w:r w:rsidRPr="00617BCB">
        <w:rPr>
          <w:lang w:val="en-GB"/>
        </w:rPr>
        <w:t xml:space="preserve">classification. By exploring existing studies, it is possible to </w:t>
      </w:r>
      <w:r w:rsidR="00F37929" w:rsidRPr="00617BCB">
        <w:rPr>
          <w:lang w:val="en-GB"/>
        </w:rPr>
        <w:t>analyse</w:t>
      </w:r>
      <w:r w:rsidRPr="00617BCB">
        <w:rPr>
          <w:lang w:val="en-GB"/>
        </w:rPr>
        <w:t xml:space="preserve"> current trends such as</w:t>
      </w:r>
      <w:r w:rsidR="00424DDD" w:rsidRPr="00617BCB">
        <w:rPr>
          <w:lang w:val="en-GB"/>
        </w:rPr>
        <w:t xml:space="preserve"> </w:t>
      </w:r>
      <w:r w:rsidRPr="00617BCB">
        <w:rPr>
          <w:lang w:val="en-GB"/>
        </w:rPr>
        <w:t>commonly used sensors and machine learning algorithms being adopted as well as potential</w:t>
      </w:r>
      <w:r w:rsidR="00424DDD" w:rsidRPr="00617BCB">
        <w:rPr>
          <w:lang w:val="en-GB"/>
        </w:rPr>
        <w:t xml:space="preserve"> </w:t>
      </w:r>
      <w:r w:rsidRPr="00617BCB">
        <w:rPr>
          <w:lang w:val="en-GB"/>
        </w:rPr>
        <w:t>research gaps. Ultimately, this review paper aims to provide valuable insight for researchers</w:t>
      </w:r>
      <w:r w:rsidR="00424DDD" w:rsidRPr="00617BCB">
        <w:rPr>
          <w:lang w:val="en-GB"/>
        </w:rPr>
        <w:t xml:space="preserve"> </w:t>
      </w:r>
      <w:r w:rsidRPr="00617BCB">
        <w:rPr>
          <w:lang w:val="en-GB"/>
        </w:rPr>
        <w:t>in the development of non-invasive smart sensing chair systems.</w:t>
      </w:r>
    </w:p>
    <w:p w14:paraId="347F306A" w14:textId="77777777" w:rsidR="008A5548" w:rsidRPr="00617BCB" w:rsidRDefault="008A5548" w:rsidP="00F80949">
      <w:pPr>
        <w:pStyle w:val="MDPI31text"/>
        <w:rPr>
          <w:color w:val="auto"/>
          <w:lang w:val="en-GB"/>
        </w:rPr>
      </w:pPr>
    </w:p>
    <w:p w14:paraId="3DCEFBB4" w14:textId="77777777" w:rsidR="00CF1A55" w:rsidRPr="00617BCB" w:rsidRDefault="00CF1A55" w:rsidP="00735236">
      <w:pPr>
        <w:pStyle w:val="MDPI31text"/>
        <w:rPr>
          <w:lang w:val="en-GB"/>
        </w:rPr>
      </w:pPr>
    </w:p>
    <w:p w14:paraId="1E1757D4" w14:textId="77777777" w:rsidR="0067077B" w:rsidRDefault="0067077B" w:rsidP="00735236">
      <w:pPr>
        <w:pStyle w:val="MDPI31text"/>
        <w:rPr>
          <w:lang w:val="en-GB"/>
        </w:rPr>
      </w:pPr>
    </w:p>
    <w:p w14:paraId="4497FFFF" w14:textId="77777777" w:rsidR="00A33909" w:rsidRPr="00617BCB" w:rsidRDefault="00A33909" w:rsidP="00735236">
      <w:pPr>
        <w:pStyle w:val="MDPI31text"/>
        <w:rPr>
          <w:lang w:val="en-GB"/>
        </w:rPr>
      </w:pPr>
    </w:p>
    <w:p w14:paraId="5AF5BFCE" w14:textId="77777777" w:rsidR="0067077B" w:rsidRPr="00617BCB" w:rsidRDefault="0067077B" w:rsidP="00735236">
      <w:pPr>
        <w:pStyle w:val="MDPI31text"/>
        <w:rPr>
          <w:lang w:val="en-GB"/>
        </w:rPr>
      </w:pPr>
    </w:p>
    <w:p w14:paraId="507FA24B" w14:textId="77777777" w:rsidR="0067077B" w:rsidRPr="00617BCB" w:rsidRDefault="0067077B" w:rsidP="00735236">
      <w:pPr>
        <w:pStyle w:val="MDPI31text"/>
        <w:rPr>
          <w:lang w:val="en-GB"/>
        </w:rPr>
      </w:pPr>
    </w:p>
    <w:p w14:paraId="48782127" w14:textId="77A1C3C7" w:rsidR="00735236" w:rsidRPr="00617BCB" w:rsidRDefault="001D4DBE" w:rsidP="001D4DBE">
      <w:pPr>
        <w:pStyle w:val="MDPI21heading1"/>
        <w:rPr>
          <w:lang w:val="en-GB"/>
        </w:rPr>
      </w:pPr>
      <w:r w:rsidRPr="00617BCB">
        <w:rPr>
          <w:lang w:val="en-GB"/>
        </w:rPr>
        <w:lastRenderedPageBreak/>
        <w:t xml:space="preserve">2. </w:t>
      </w:r>
      <w:r w:rsidR="00735236" w:rsidRPr="00617BCB">
        <w:rPr>
          <w:lang w:val="en-GB"/>
        </w:rPr>
        <w:t>Research Methodology</w:t>
      </w:r>
    </w:p>
    <w:p w14:paraId="22DBB0AE" w14:textId="04048FAA" w:rsidR="00303767" w:rsidRPr="00617BCB" w:rsidRDefault="00735236" w:rsidP="0067077B">
      <w:pPr>
        <w:pStyle w:val="MDPI31text"/>
        <w:rPr>
          <w:lang w:val="en-GB"/>
        </w:rPr>
      </w:pPr>
      <w:r w:rsidRPr="00617BCB">
        <w:rPr>
          <w:lang w:val="en-GB"/>
        </w:rPr>
        <w:t xml:space="preserve">This paper is aimed at conducting a systematic review of similar research studies done on smart sensing chair technology. Overall, there are </w:t>
      </w:r>
      <w:r w:rsidR="0006450F" w:rsidRPr="00617BCB">
        <w:rPr>
          <w:lang w:val="en-GB"/>
        </w:rPr>
        <w:t>7</w:t>
      </w:r>
      <w:r w:rsidRPr="00617BCB">
        <w:rPr>
          <w:lang w:val="en-GB"/>
        </w:rPr>
        <w:t xml:space="preserve"> steps involved with this systematic review process which is the following: </w:t>
      </w:r>
      <w:r w:rsidR="0067077B" w:rsidRPr="00617BCB">
        <w:rPr>
          <w:lang w:val="en-GB"/>
        </w:rPr>
        <w:t>1.</w:t>
      </w:r>
      <w:r w:rsidR="00B958A8" w:rsidRPr="00617BCB">
        <w:rPr>
          <w:lang w:val="en-GB"/>
        </w:rPr>
        <w:t xml:space="preserve"> </w:t>
      </w:r>
      <w:r w:rsidRPr="00617BCB">
        <w:rPr>
          <w:lang w:val="en-GB"/>
        </w:rPr>
        <w:t>Formulation of Research Questions</w:t>
      </w:r>
      <w:r w:rsidR="00B958A8" w:rsidRPr="00617BCB">
        <w:rPr>
          <w:lang w:val="en-GB"/>
        </w:rPr>
        <w:t xml:space="preserve"> 2</w:t>
      </w:r>
      <w:r w:rsidR="0067077B" w:rsidRPr="00617BCB">
        <w:rPr>
          <w:lang w:val="en-GB"/>
        </w:rPr>
        <w:t>.</w:t>
      </w:r>
      <w:r w:rsidR="00B958A8" w:rsidRPr="00617BCB">
        <w:rPr>
          <w:lang w:val="en-GB"/>
        </w:rPr>
        <w:t xml:space="preserve"> </w:t>
      </w:r>
      <w:r w:rsidRPr="00617BCB">
        <w:rPr>
          <w:lang w:val="en-GB"/>
        </w:rPr>
        <w:t>Search Strategy</w:t>
      </w:r>
      <w:r w:rsidR="00B958A8" w:rsidRPr="00617BCB">
        <w:rPr>
          <w:lang w:val="en-GB"/>
        </w:rPr>
        <w:t>,</w:t>
      </w:r>
      <w:r w:rsidR="0067077B" w:rsidRPr="00617BCB">
        <w:rPr>
          <w:lang w:val="en-GB"/>
        </w:rPr>
        <w:t xml:space="preserve"> 3.</w:t>
      </w:r>
      <w:r w:rsidR="00B958A8" w:rsidRPr="00617BCB">
        <w:rPr>
          <w:lang w:val="en-GB"/>
        </w:rPr>
        <w:t xml:space="preserve"> </w:t>
      </w:r>
      <w:r w:rsidRPr="00617BCB">
        <w:rPr>
          <w:lang w:val="en-GB"/>
        </w:rPr>
        <w:t>Study Screening and Selection</w:t>
      </w:r>
      <w:r w:rsidR="00B958A8" w:rsidRPr="00617BCB">
        <w:rPr>
          <w:lang w:val="en-GB"/>
        </w:rPr>
        <w:t xml:space="preserve">, </w:t>
      </w:r>
      <w:r w:rsidR="001D4DBE" w:rsidRPr="00617BCB">
        <w:rPr>
          <w:lang w:val="en-GB"/>
        </w:rPr>
        <w:t>4.</w:t>
      </w:r>
      <w:r w:rsidR="00D9457B" w:rsidRPr="00617BCB">
        <w:rPr>
          <w:lang w:val="en-GB"/>
        </w:rPr>
        <w:t xml:space="preserve"> </w:t>
      </w:r>
      <w:r w:rsidRPr="00617BCB">
        <w:rPr>
          <w:lang w:val="en-GB"/>
        </w:rPr>
        <w:t>Data Extraction</w:t>
      </w:r>
      <w:r w:rsidR="00D9457B" w:rsidRPr="00617BCB">
        <w:rPr>
          <w:lang w:val="en-GB"/>
        </w:rPr>
        <w:t xml:space="preserve">, </w:t>
      </w:r>
      <w:r w:rsidR="00050E38">
        <w:rPr>
          <w:lang w:val="en-GB"/>
        </w:rPr>
        <w:t>5</w:t>
      </w:r>
      <w:r w:rsidR="001D4DBE" w:rsidRPr="00617BCB">
        <w:rPr>
          <w:lang w:val="en-GB"/>
        </w:rPr>
        <w:t>.</w:t>
      </w:r>
      <w:r w:rsidR="00D9457B" w:rsidRPr="00617BCB">
        <w:rPr>
          <w:lang w:val="en-GB"/>
        </w:rPr>
        <w:t xml:space="preserve"> </w:t>
      </w:r>
      <w:r w:rsidRPr="00617BCB">
        <w:rPr>
          <w:lang w:val="en-GB"/>
        </w:rPr>
        <w:t>Discussion</w:t>
      </w:r>
      <w:r w:rsidR="00D9457B" w:rsidRPr="00617BCB">
        <w:rPr>
          <w:lang w:val="en-GB"/>
        </w:rPr>
        <w:t xml:space="preserve">, </w:t>
      </w:r>
      <w:r w:rsidR="00050E38">
        <w:rPr>
          <w:lang w:val="en-GB"/>
        </w:rPr>
        <w:t>6</w:t>
      </w:r>
      <w:r w:rsidR="001D4DBE" w:rsidRPr="00617BCB">
        <w:rPr>
          <w:lang w:val="en-GB"/>
        </w:rPr>
        <w:t>.</w:t>
      </w:r>
      <w:r w:rsidR="00240512" w:rsidRPr="00617BCB">
        <w:rPr>
          <w:lang w:val="en-GB"/>
        </w:rPr>
        <w:t xml:space="preserve"> </w:t>
      </w:r>
      <w:r w:rsidRPr="00617BCB">
        <w:rPr>
          <w:lang w:val="en-GB"/>
        </w:rPr>
        <w:t>Conclusion and Recommendations</w:t>
      </w:r>
      <w:r w:rsidR="00240512" w:rsidRPr="00617BCB">
        <w:rPr>
          <w:lang w:val="en-GB"/>
        </w:rPr>
        <w:t>.</w:t>
      </w:r>
    </w:p>
    <w:p w14:paraId="677B25A8" w14:textId="77777777" w:rsidR="009B65CD" w:rsidRPr="00617BCB" w:rsidRDefault="009B65CD" w:rsidP="00380350">
      <w:pPr>
        <w:pStyle w:val="MDPI31text"/>
        <w:ind w:left="0" w:firstLine="0"/>
        <w:rPr>
          <w:lang w:val="en-GB"/>
        </w:rPr>
      </w:pPr>
    </w:p>
    <w:p w14:paraId="6682BD94" w14:textId="17928500" w:rsidR="00735236" w:rsidRPr="00617BCB" w:rsidRDefault="00AF3B01" w:rsidP="00E34B8A">
      <w:pPr>
        <w:pStyle w:val="MDPI22heading2"/>
        <w:rPr>
          <w:noProof w:val="0"/>
          <w:lang w:val="en-GB"/>
        </w:rPr>
      </w:pPr>
      <w:r w:rsidRPr="00617BCB">
        <w:rPr>
          <w:noProof w:val="0"/>
          <w:lang w:val="en-GB"/>
        </w:rPr>
        <w:t xml:space="preserve">2.1 </w:t>
      </w:r>
      <w:r w:rsidR="00735236" w:rsidRPr="00617BCB">
        <w:rPr>
          <w:noProof w:val="0"/>
          <w:lang w:val="en-GB"/>
        </w:rPr>
        <w:t>Formulation of Research Questions</w:t>
      </w:r>
    </w:p>
    <w:p w14:paraId="33F11E3A" w14:textId="0069C22D" w:rsidR="00E443CF" w:rsidRPr="00617BCB" w:rsidRDefault="00136CDC" w:rsidP="00136CDC">
      <w:pPr>
        <w:pStyle w:val="MDPI31text"/>
        <w:rPr>
          <w:lang w:val="en-GB"/>
        </w:rPr>
      </w:pPr>
      <w:r w:rsidRPr="00617BCB">
        <w:rPr>
          <w:lang w:val="en-GB"/>
        </w:rPr>
        <w:t>Table 1 presents the research questions for the systematic literature review on smart sensing chairs, each accompanied by its underlying rationale. These questions have been crafted to guide a literature review of smart sensing chairs, targeting key aspects that are central to understanding the current state and future directions of this technology.</w:t>
      </w:r>
    </w:p>
    <w:p w14:paraId="45696D2D" w14:textId="0A9ADCEC" w:rsidR="00E443CF" w:rsidRPr="00617BCB" w:rsidRDefault="00E443CF" w:rsidP="00D46295">
      <w:pPr>
        <w:pStyle w:val="MDPI41tablecaption"/>
        <w:jc w:val="left"/>
        <w:rPr>
          <w:lang w:val="en-GB"/>
        </w:rPr>
      </w:pPr>
      <w:r w:rsidRPr="00617BCB">
        <w:rPr>
          <w:b/>
          <w:lang w:val="en-GB"/>
        </w:rPr>
        <w:t xml:space="preserve">Table </w:t>
      </w:r>
      <w:r w:rsidR="00B12E4D" w:rsidRPr="00617BCB">
        <w:rPr>
          <w:b/>
          <w:lang w:val="en-GB"/>
        </w:rPr>
        <w:t>1</w:t>
      </w:r>
      <w:r w:rsidRPr="00617BCB">
        <w:rPr>
          <w:b/>
          <w:lang w:val="en-GB"/>
        </w:rPr>
        <w:t xml:space="preserve">. </w:t>
      </w:r>
      <w:r w:rsidR="004A515F" w:rsidRPr="00617BCB">
        <w:rPr>
          <w:lang w:val="en-GB"/>
        </w:rPr>
        <w:t>Research Q</w:t>
      </w:r>
      <w:r w:rsidR="00F2604E" w:rsidRPr="00617BCB">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17BCB"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17BCB" w:rsidRDefault="00F2604E">
            <w:pPr>
              <w:pStyle w:val="MDPI42tablebody"/>
              <w:rPr>
                <w:b/>
                <w:bCs/>
                <w:lang w:val="en-GB"/>
              </w:rPr>
            </w:pPr>
            <w:r w:rsidRPr="00617BCB">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17BCB" w:rsidRDefault="00F2604E" w:rsidP="004A7B5B">
            <w:pPr>
              <w:pStyle w:val="MDPI42tablebody"/>
              <w:jc w:val="left"/>
              <w:rPr>
                <w:b/>
                <w:bCs/>
                <w:lang w:val="en-GB"/>
              </w:rPr>
            </w:pPr>
            <w:r w:rsidRPr="00617BCB">
              <w:rPr>
                <w:b/>
                <w:bCs/>
                <w:lang w:val="en-GB"/>
              </w:rPr>
              <w:t>Research Question</w:t>
            </w:r>
            <w:r w:rsidR="00E6362C">
              <w:rPr>
                <w:b/>
                <w:bCs/>
                <w:lang w:val="en-GB"/>
              </w:rPr>
              <w:t xml:space="preserve"> and Rationale</w:t>
            </w:r>
          </w:p>
        </w:tc>
      </w:tr>
      <w:tr w:rsidR="00F2604E" w:rsidRPr="00617BCB"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17BCB" w:rsidRDefault="00F2604E">
            <w:pPr>
              <w:pStyle w:val="MDPI42tablebody"/>
              <w:rPr>
                <w:lang w:val="en-GB"/>
              </w:rPr>
            </w:pPr>
            <w:r w:rsidRPr="00617BCB">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17BCB" w:rsidRDefault="0090645F" w:rsidP="0090645F">
            <w:pPr>
              <w:pStyle w:val="MDPI42tablebody"/>
              <w:jc w:val="left"/>
              <w:rPr>
                <w:lang w:val="en-GB"/>
              </w:rPr>
            </w:pPr>
            <w:r w:rsidRPr="00617BCB">
              <w:rPr>
                <w:lang w:val="en-GB"/>
              </w:rPr>
              <w:t xml:space="preserve">In the context of posture detection, what are the </w:t>
            </w:r>
            <w:r w:rsidR="00E6362C" w:rsidRPr="00617BCB">
              <w:rPr>
                <w:lang w:val="en-GB"/>
              </w:rPr>
              <w:t>most used</w:t>
            </w:r>
            <w:r w:rsidRPr="00617BCB">
              <w:rPr>
                <w:lang w:val="en-GB"/>
              </w:rPr>
              <w:t xml:space="preserve"> sensors in smart sensing chair studies, and how do they compare in terms of accuracy and reliability?</w:t>
            </w:r>
          </w:p>
          <w:p w14:paraId="5A4819BB" w14:textId="77777777" w:rsidR="00943780" w:rsidRPr="00617BCB" w:rsidRDefault="00943780" w:rsidP="0090645F">
            <w:pPr>
              <w:pStyle w:val="MDPI42tablebody"/>
              <w:jc w:val="left"/>
              <w:rPr>
                <w:lang w:val="en-GB"/>
              </w:rPr>
            </w:pPr>
          </w:p>
          <w:p w14:paraId="38E24ADC" w14:textId="77777777" w:rsidR="00943780" w:rsidRPr="00617BCB" w:rsidRDefault="00943780" w:rsidP="00943780">
            <w:pPr>
              <w:pStyle w:val="MDPI42tablebody"/>
              <w:jc w:val="left"/>
              <w:rPr>
                <w:lang w:val="en-GB"/>
              </w:rPr>
            </w:pPr>
            <w:r w:rsidRPr="00617BCB">
              <w:rPr>
                <w:b/>
                <w:bCs/>
                <w:lang w:val="en-GB"/>
              </w:rPr>
              <w:t>Rationale:</w:t>
            </w:r>
            <w:r w:rsidRPr="00617BCB">
              <w:rPr>
                <w:lang w:val="en-GB"/>
              </w:rPr>
              <w:t xml:space="preserve"> This question aims to uncover common trends in sensor technology, which can</w:t>
            </w:r>
          </w:p>
          <w:p w14:paraId="7D9AF67E" w14:textId="5C5EB2B6" w:rsidR="00943780" w:rsidRPr="00617BCB" w:rsidRDefault="00943780" w:rsidP="00943780">
            <w:pPr>
              <w:pStyle w:val="MDPI42tablebody"/>
              <w:jc w:val="left"/>
              <w:rPr>
                <w:lang w:val="en-GB"/>
              </w:rPr>
            </w:pPr>
            <w:r w:rsidRPr="00617BCB">
              <w:rPr>
                <w:lang w:val="en-GB"/>
              </w:rPr>
              <w:t>inform the development of more effective and sensitive smart chairs for posture detection.</w:t>
            </w:r>
          </w:p>
        </w:tc>
      </w:tr>
      <w:tr w:rsidR="00F2604E" w:rsidRPr="00617BCB"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17BCB" w:rsidRDefault="00F2604E">
            <w:pPr>
              <w:pStyle w:val="MDPI42tablebody"/>
              <w:rPr>
                <w:lang w:val="en-GB"/>
              </w:rPr>
            </w:pPr>
            <w:r w:rsidRPr="00617BCB">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17BCB" w:rsidRDefault="0030687D" w:rsidP="003A1A3F">
            <w:pPr>
              <w:pStyle w:val="MDPI42tablebody"/>
              <w:jc w:val="left"/>
              <w:rPr>
                <w:lang w:val="en-GB"/>
              </w:rPr>
            </w:pPr>
            <w:r w:rsidRPr="00617BCB">
              <w:rPr>
                <w:lang w:val="en-GB"/>
              </w:rPr>
              <w:t>What methods are being used to classify different sitting postures?</w:t>
            </w:r>
          </w:p>
          <w:p w14:paraId="69A6267F" w14:textId="77777777" w:rsidR="002570FC" w:rsidRPr="00617BCB" w:rsidRDefault="002570FC" w:rsidP="003A1A3F">
            <w:pPr>
              <w:pStyle w:val="MDPI42tablebody"/>
              <w:jc w:val="left"/>
              <w:rPr>
                <w:lang w:val="en-GB"/>
              </w:rPr>
            </w:pPr>
          </w:p>
          <w:p w14:paraId="34328701" w14:textId="634950A5" w:rsidR="002570FC" w:rsidRPr="00617BCB" w:rsidRDefault="002570FC" w:rsidP="002570FC">
            <w:pPr>
              <w:pStyle w:val="MDPI42tablebody"/>
              <w:jc w:val="left"/>
              <w:rPr>
                <w:lang w:val="en-GB"/>
              </w:rPr>
            </w:pPr>
            <w:r w:rsidRPr="00617BCB">
              <w:rPr>
                <w:b/>
                <w:bCs/>
                <w:lang w:val="en-GB"/>
              </w:rPr>
              <w:t>Rationale:</w:t>
            </w:r>
            <w:r w:rsidRPr="00617BCB">
              <w:rPr>
                <w:lang w:val="en-GB"/>
              </w:rPr>
              <w:t xml:space="preserve"> This question addresses the computational approaches employed to process sensor data, which is essential for the effective classification of sitting postures.</w:t>
            </w:r>
          </w:p>
          <w:p w14:paraId="37F67C16" w14:textId="3ED5F184" w:rsidR="002570FC" w:rsidRPr="00617BCB" w:rsidRDefault="002570FC" w:rsidP="002570FC">
            <w:pPr>
              <w:pStyle w:val="MDPI42tablebody"/>
              <w:jc w:val="left"/>
              <w:rPr>
                <w:lang w:val="en-GB"/>
              </w:rPr>
            </w:pPr>
            <w:r w:rsidRPr="00617BCB">
              <w:rPr>
                <w:lang w:val="en-GB"/>
              </w:rPr>
              <w:t>Understanding the methods used can highlight the most successful strategies and potential areas for innovation in posture classification algorithms.</w:t>
            </w:r>
          </w:p>
        </w:tc>
      </w:tr>
      <w:tr w:rsidR="00F2604E" w:rsidRPr="00617BCB"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17BCB" w:rsidRDefault="00F2604E">
            <w:pPr>
              <w:pStyle w:val="MDPI42tablebody"/>
              <w:rPr>
                <w:lang w:val="en-GB"/>
              </w:rPr>
            </w:pPr>
            <w:r w:rsidRPr="00617BCB">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17BCB" w:rsidRDefault="00A50DE9" w:rsidP="00A50DE9">
            <w:pPr>
              <w:pStyle w:val="MDPI42tablebody"/>
              <w:jc w:val="left"/>
              <w:rPr>
                <w:lang w:val="en-GB"/>
              </w:rPr>
            </w:pPr>
            <w:r w:rsidRPr="00617BCB">
              <w:rPr>
                <w:lang w:val="en-GB"/>
              </w:rPr>
              <w:t>What technological, methodological, and application-based limitations and research gaps are identified in the current literature on smart sensing chairs?</w:t>
            </w:r>
          </w:p>
          <w:p w14:paraId="22EA3223" w14:textId="77777777" w:rsidR="00A50DE9" w:rsidRPr="00617BCB" w:rsidRDefault="00A50DE9" w:rsidP="00A50DE9">
            <w:pPr>
              <w:pStyle w:val="MDPI42tablebody"/>
              <w:jc w:val="left"/>
              <w:rPr>
                <w:lang w:val="en-GB"/>
              </w:rPr>
            </w:pPr>
          </w:p>
          <w:p w14:paraId="71759C85" w14:textId="77777777" w:rsidR="00A50DE9" w:rsidRPr="00617BCB" w:rsidRDefault="00A50DE9" w:rsidP="00A50DE9">
            <w:pPr>
              <w:pStyle w:val="MDPI42tablebody"/>
              <w:jc w:val="left"/>
              <w:rPr>
                <w:lang w:val="en-GB"/>
              </w:rPr>
            </w:pPr>
            <w:r w:rsidRPr="00617BCB">
              <w:rPr>
                <w:b/>
                <w:bCs/>
                <w:lang w:val="en-GB"/>
              </w:rPr>
              <w:t>Rationale:</w:t>
            </w:r>
            <w:r w:rsidRPr="00617BCB">
              <w:rPr>
                <w:lang w:val="en-GB"/>
              </w:rPr>
              <w:t xml:space="preserve"> This question seeks to pinpoint the shortcomings of current studies on smart</w:t>
            </w:r>
          </w:p>
          <w:p w14:paraId="6D306FB9" w14:textId="48028BD5" w:rsidR="00A50DE9" w:rsidRPr="00617BCB" w:rsidRDefault="00A50DE9" w:rsidP="00A50DE9">
            <w:pPr>
              <w:pStyle w:val="MDPI42tablebody"/>
              <w:jc w:val="left"/>
              <w:rPr>
                <w:lang w:val="en-GB"/>
              </w:rPr>
            </w:pPr>
            <w:r w:rsidRPr="00617BCB">
              <w:rPr>
                <w:lang w:val="en-GB"/>
              </w:rPr>
              <w:t>sensing chairs, laying the groundwork for future research to address these areas.</w:t>
            </w:r>
          </w:p>
        </w:tc>
      </w:tr>
      <w:tr w:rsidR="003A1A3F" w:rsidRPr="00617BCB"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17BCB" w:rsidRDefault="003A1A3F" w:rsidP="003A1A3F">
            <w:pPr>
              <w:pStyle w:val="MDPI42tablebody"/>
              <w:rPr>
                <w:lang w:val="en-GB"/>
              </w:rPr>
            </w:pPr>
            <w:r w:rsidRPr="00617BCB">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17BCB" w:rsidRDefault="003C226C" w:rsidP="003C226C">
            <w:pPr>
              <w:pStyle w:val="MDPI42tablebody"/>
              <w:jc w:val="left"/>
              <w:rPr>
                <w:lang w:val="en-GB"/>
              </w:rPr>
            </w:pPr>
            <w:r w:rsidRPr="00617BCB">
              <w:rPr>
                <w:lang w:val="en-GB"/>
              </w:rPr>
              <w:t>What user feedback mechanisms are implemented in smart sensing chairs, and how do they impact user satisfaction and posture correction outcomes?</w:t>
            </w:r>
          </w:p>
          <w:p w14:paraId="0E5681F0" w14:textId="77777777" w:rsidR="003C226C" w:rsidRPr="00617BCB" w:rsidRDefault="003C226C" w:rsidP="003C226C">
            <w:pPr>
              <w:pStyle w:val="MDPI42tablebody"/>
              <w:jc w:val="left"/>
              <w:rPr>
                <w:lang w:val="en-GB"/>
              </w:rPr>
            </w:pPr>
          </w:p>
          <w:p w14:paraId="6CFAA64A" w14:textId="06306522" w:rsidR="003C226C" w:rsidRPr="00617BCB" w:rsidRDefault="003C226C" w:rsidP="003C226C">
            <w:pPr>
              <w:pStyle w:val="MDPI42tablebody"/>
              <w:jc w:val="left"/>
              <w:rPr>
                <w:lang w:val="en-GB"/>
              </w:rPr>
            </w:pPr>
            <w:r w:rsidRPr="00617BCB">
              <w:rPr>
                <w:b/>
                <w:bCs/>
                <w:lang w:val="en-GB"/>
              </w:rPr>
              <w:t>Rationale</w:t>
            </w:r>
            <w:r w:rsidRPr="00617BCB">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17BCB"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17BCB"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17BCB" w:rsidRDefault="00F37929" w:rsidP="003A1A3F">
            <w:pPr>
              <w:pStyle w:val="MDPI42tablebody"/>
              <w:jc w:val="left"/>
              <w:rPr>
                <w:lang w:val="en-GB"/>
              </w:rPr>
            </w:pPr>
          </w:p>
        </w:tc>
      </w:tr>
    </w:tbl>
    <w:p w14:paraId="46C17DC3" w14:textId="3CA14E4C" w:rsidR="00735236" w:rsidRPr="00617BCB" w:rsidRDefault="00AF3B01" w:rsidP="00AF3B01">
      <w:pPr>
        <w:pStyle w:val="MDPI22heading2"/>
        <w:rPr>
          <w:noProof w:val="0"/>
          <w:lang w:val="en-GB"/>
        </w:rPr>
      </w:pPr>
      <w:r w:rsidRPr="00617BCB">
        <w:rPr>
          <w:noProof w:val="0"/>
          <w:lang w:val="en-GB"/>
        </w:rPr>
        <w:t xml:space="preserve">2.2 </w:t>
      </w:r>
      <w:r w:rsidR="00735236" w:rsidRPr="00617BCB">
        <w:rPr>
          <w:noProof w:val="0"/>
          <w:lang w:val="en-GB"/>
        </w:rPr>
        <w:t>Search Strategy</w:t>
      </w:r>
    </w:p>
    <w:p w14:paraId="214751D3" w14:textId="77777777" w:rsidR="00725A06" w:rsidRPr="00617BCB" w:rsidRDefault="00725A06" w:rsidP="00725A06">
      <w:pPr>
        <w:pStyle w:val="MDPI31text"/>
        <w:rPr>
          <w:lang w:val="en-GB"/>
        </w:rPr>
      </w:pPr>
      <w:r w:rsidRPr="00617BCB">
        <w:rPr>
          <w:lang w:val="en-GB"/>
        </w:rPr>
        <w:t>A comprehensive search was conducted across several academic databases, including Google Scholar, IEEE Xplore, and MDPI, to gather relevant articles. A predefined set of keywords and combinations thereof were used to refine the search, ensuring the retrieval of pertinent studies published in the last two decades. Table 2 outlines the search keywords.</w:t>
      </w:r>
    </w:p>
    <w:p w14:paraId="757D4B93" w14:textId="77C0248E" w:rsidR="00C642FB" w:rsidRPr="00617BCB" w:rsidRDefault="00C642FB" w:rsidP="00725A06">
      <w:pPr>
        <w:pStyle w:val="MDPI41tablecaption"/>
        <w:jc w:val="left"/>
        <w:rPr>
          <w:lang w:val="en-GB"/>
        </w:rPr>
      </w:pPr>
      <w:r w:rsidRPr="00617BCB">
        <w:rPr>
          <w:b/>
          <w:lang w:val="en-GB"/>
        </w:rPr>
        <w:lastRenderedPageBreak/>
        <w:t xml:space="preserve">Table 2. </w:t>
      </w:r>
      <w:r w:rsidR="000D5B2B" w:rsidRPr="00617BCB">
        <w:rPr>
          <w:lang w:val="en-GB"/>
        </w:rPr>
        <w:t>List of S</w:t>
      </w:r>
      <w:r w:rsidRPr="00617BCB">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17BCB"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17BCB" w:rsidRDefault="00C642FB" w:rsidP="00D47495">
            <w:pPr>
              <w:pStyle w:val="MDPI42tablebody"/>
              <w:rPr>
                <w:b/>
                <w:bCs/>
                <w:lang w:val="en-GB"/>
              </w:rPr>
            </w:pPr>
            <w:r w:rsidRPr="00617BCB">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17BCB" w:rsidRDefault="00261188" w:rsidP="00D47495">
            <w:pPr>
              <w:pStyle w:val="MDPI42tablebody"/>
              <w:jc w:val="left"/>
              <w:rPr>
                <w:b/>
                <w:bCs/>
                <w:lang w:val="en-GB"/>
              </w:rPr>
            </w:pPr>
            <w:r w:rsidRPr="00617BCB">
              <w:rPr>
                <w:b/>
                <w:bCs/>
                <w:lang w:val="en-GB"/>
              </w:rPr>
              <w:t>Keywords</w:t>
            </w:r>
          </w:p>
        </w:tc>
      </w:tr>
      <w:tr w:rsidR="00C642FB" w:rsidRPr="00617BCB"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17BCB" w:rsidRDefault="00C642FB" w:rsidP="00D47495">
            <w:pPr>
              <w:pStyle w:val="MDPI42tablebody"/>
              <w:rPr>
                <w:lang w:val="en-GB"/>
              </w:rPr>
            </w:pPr>
            <w:r w:rsidRPr="00617BCB">
              <w:rPr>
                <w:lang w:val="en-GB"/>
              </w:rPr>
              <w:t>S</w:t>
            </w:r>
            <w:r w:rsidR="00706A06">
              <w:rPr>
                <w:lang w:val="en-GB"/>
              </w:rPr>
              <w:t>K</w:t>
            </w:r>
            <w:r w:rsidRPr="00617BCB">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17BCB" w:rsidRDefault="00C642FB" w:rsidP="00D47495">
            <w:pPr>
              <w:pStyle w:val="MDPI42tablebody"/>
              <w:jc w:val="left"/>
              <w:rPr>
                <w:lang w:val="en-GB"/>
              </w:rPr>
            </w:pPr>
            <w:r w:rsidRPr="00617BCB">
              <w:rPr>
                <w:lang w:val="en-GB"/>
              </w:rPr>
              <w:t>Smart Sensing Chair</w:t>
            </w:r>
          </w:p>
        </w:tc>
      </w:tr>
      <w:tr w:rsidR="00C642FB" w:rsidRPr="00617BCB"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17BCB" w:rsidRDefault="00C642FB" w:rsidP="00D47495">
            <w:pPr>
              <w:pStyle w:val="MDPI42tablebody"/>
              <w:rPr>
                <w:lang w:val="en-GB"/>
              </w:rPr>
            </w:pPr>
            <w:r w:rsidRPr="00617BCB">
              <w:rPr>
                <w:lang w:val="en-GB"/>
              </w:rPr>
              <w:t>S</w:t>
            </w:r>
            <w:r w:rsidR="00706A06">
              <w:rPr>
                <w:lang w:val="en-GB"/>
              </w:rPr>
              <w:t>K</w:t>
            </w:r>
            <w:r w:rsidRPr="00617BCB">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17BCB" w:rsidRDefault="001E743B" w:rsidP="00D47495">
            <w:pPr>
              <w:pStyle w:val="MDPI42tablebody"/>
              <w:jc w:val="left"/>
              <w:rPr>
                <w:lang w:val="en-GB"/>
              </w:rPr>
            </w:pPr>
            <w:r w:rsidRPr="00617BCB">
              <w:rPr>
                <w:lang w:val="en-GB"/>
              </w:rPr>
              <w:t>Sitting Posture Recognition</w:t>
            </w:r>
          </w:p>
        </w:tc>
      </w:tr>
      <w:tr w:rsidR="00C642FB" w:rsidRPr="00617BCB"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17BCB" w:rsidRDefault="00C642FB" w:rsidP="00D47495">
            <w:pPr>
              <w:pStyle w:val="MDPI42tablebody"/>
              <w:rPr>
                <w:lang w:val="en-GB"/>
              </w:rPr>
            </w:pPr>
            <w:r w:rsidRPr="00617BCB">
              <w:rPr>
                <w:lang w:val="en-GB"/>
              </w:rPr>
              <w:t>S</w:t>
            </w:r>
            <w:r w:rsidR="00706A06">
              <w:rPr>
                <w:lang w:val="en-GB"/>
              </w:rPr>
              <w:t>K</w:t>
            </w:r>
            <w:r w:rsidRPr="00617BCB">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17BCB" w:rsidRDefault="001E743B" w:rsidP="00D47495">
            <w:pPr>
              <w:pStyle w:val="MDPI42tablebody"/>
              <w:jc w:val="left"/>
              <w:rPr>
                <w:lang w:val="en-GB"/>
              </w:rPr>
            </w:pPr>
            <w:r w:rsidRPr="00617BCB">
              <w:rPr>
                <w:lang w:val="en-GB"/>
              </w:rPr>
              <w:t>Posture Classification</w:t>
            </w:r>
          </w:p>
        </w:tc>
      </w:tr>
      <w:tr w:rsidR="00C642FB" w:rsidRPr="00617BCB"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17BCB" w:rsidRDefault="00C642FB" w:rsidP="00D47495">
            <w:pPr>
              <w:pStyle w:val="MDPI42tablebody"/>
              <w:rPr>
                <w:lang w:val="en-GB"/>
              </w:rPr>
            </w:pPr>
            <w:r w:rsidRPr="00617BCB">
              <w:rPr>
                <w:lang w:val="en-GB"/>
              </w:rPr>
              <w:t>S</w:t>
            </w:r>
            <w:r w:rsidR="00706A06">
              <w:rPr>
                <w:lang w:val="en-GB"/>
              </w:rPr>
              <w:t>K</w:t>
            </w:r>
            <w:r w:rsidRPr="00617BCB">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17BCB" w:rsidRDefault="001E743B" w:rsidP="00D47495">
            <w:pPr>
              <w:pStyle w:val="MDPI42tablebody"/>
              <w:jc w:val="left"/>
              <w:rPr>
                <w:lang w:val="en-GB"/>
              </w:rPr>
            </w:pPr>
            <w:r w:rsidRPr="00617BCB">
              <w:rPr>
                <w:lang w:val="en-GB"/>
              </w:rPr>
              <w:t>Sitting Posture Classification using Machine Learning</w:t>
            </w:r>
          </w:p>
        </w:tc>
      </w:tr>
      <w:tr w:rsidR="001E743B" w:rsidRPr="00617BCB"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17BCB" w:rsidRDefault="001E743B" w:rsidP="00D47495">
            <w:pPr>
              <w:pStyle w:val="MDPI42tablebody"/>
              <w:rPr>
                <w:lang w:val="en-GB"/>
              </w:rPr>
            </w:pPr>
            <w:r w:rsidRPr="00617BCB">
              <w:rPr>
                <w:lang w:val="en-GB"/>
              </w:rPr>
              <w:t>S</w:t>
            </w:r>
            <w:r w:rsidR="00706A06">
              <w:rPr>
                <w:lang w:val="en-GB"/>
              </w:rPr>
              <w:t>K</w:t>
            </w:r>
            <w:r w:rsidRPr="00617BCB">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17BCB" w:rsidRDefault="001E743B" w:rsidP="00D47495">
            <w:pPr>
              <w:pStyle w:val="MDPI42tablebody"/>
              <w:jc w:val="left"/>
              <w:rPr>
                <w:lang w:val="en-GB"/>
              </w:rPr>
            </w:pPr>
            <w:r w:rsidRPr="00617BCB">
              <w:rPr>
                <w:lang w:val="en-GB"/>
              </w:rPr>
              <w:t>Sitting Posture Monitoring</w:t>
            </w:r>
          </w:p>
        </w:tc>
      </w:tr>
      <w:tr w:rsidR="001E743B" w:rsidRPr="00617BCB"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17BCB" w:rsidRDefault="001E743B" w:rsidP="00D47495">
            <w:pPr>
              <w:pStyle w:val="MDPI42tablebody"/>
              <w:rPr>
                <w:lang w:val="en-GB"/>
              </w:rPr>
            </w:pPr>
            <w:r w:rsidRPr="00617BCB">
              <w:rPr>
                <w:lang w:val="en-GB"/>
              </w:rPr>
              <w:t>S</w:t>
            </w:r>
            <w:r w:rsidR="00706A06">
              <w:rPr>
                <w:lang w:val="en-GB"/>
              </w:rPr>
              <w:t>K</w:t>
            </w:r>
            <w:r w:rsidRPr="00617BCB">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17BCB" w:rsidRDefault="001E743B" w:rsidP="00D47495">
            <w:pPr>
              <w:pStyle w:val="MDPI42tablebody"/>
              <w:jc w:val="left"/>
              <w:rPr>
                <w:lang w:val="en-GB"/>
              </w:rPr>
            </w:pPr>
            <w:r w:rsidRPr="00617BCB">
              <w:rPr>
                <w:lang w:val="en-GB"/>
              </w:rPr>
              <w:t>Sitting Posture Detection</w:t>
            </w:r>
          </w:p>
        </w:tc>
      </w:tr>
      <w:tr w:rsidR="00C642FB" w:rsidRPr="00617BCB"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17BCB"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17BCB" w:rsidRDefault="00C642FB" w:rsidP="00D47495">
            <w:pPr>
              <w:pStyle w:val="MDPI42tablebody"/>
              <w:jc w:val="left"/>
              <w:rPr>
                <w:lang w:val="en-GB"/>
              </w:rPr>
            </w:pPr>
          </w:p>
        </w:tc>
      </w:tr>
    </w:tbl>
    <w:p w14:paraId="4F0C232B" w14:textId="7F39A26D" w:rsidR="00A759D5" w:rsidRPr="00617BCB" w:rsidRDefault="00145F7B" w:rsidP="00145F7B">
      <w:pPr>
        <w:pStyle w:val="MDPI22heading2"/>
        <w:rPr>
          <w:noProof w:val="0"/>
          <w:lang w:val="en-GB"/>
        </w:rPr>
      </w:pPr>
      <w:r w:rsidRPr="00617BCB">
        <w:rPr>
          <w:noProof w:val="0"/>
          <w:lang w:val="en-GB"/>
        </w:rPr>
        <w:t xml:space="preserve">2.3 </w:t>
      </w:r>
      <w:r w:rsidR="00A759D5" w:rsidRPr="00617BCB">
        <w:rPr>
          <w:noProof w:val="0"/>
          <w:lang w:val="en-GB"/>
        </w:rPr>
        <w:t>Study Screening and Selection</w:t>
      </w:r>
    </w:p>
    <w:p w14:paraId="1FAE1425" w14:textId="3849218B" w:rsidR="00A759D5" w:rsidRPr="00617BCB" w:rsidRDefault="00C85F92" w:rsidP="00C85F92">
      <w:pPr>
        <w:pStyle w:val="MDPI31text"/>
        <w:rPr>
          <w:lang w:val="en-GB"/>
        </w:rPr>
      </w:pPr>
      <w:r w:rsidRPr="00617BCB">
        <w:rPr>
          <w:lang w:val="en-GB"/>
        </w:rPr>
        <w:t>The initial screening was based on the relevance of the titles and abstracts to the research questions. Studies published within the last 20 years were considered, applying exclusion criteria to omit research using invasive methods for posture classification. The selection process, illustrated in Figure 2, resulted in a total of 3</w:t>
      </w:r>
      <w:r w:rsidR="007A361B">
        <w:rPr>
          <w:lang w:val="en-GB"/>
        </w:rPr>
        <w:t>4</w:t>
      </w:r>
      <w:r w:rsidRPr="00617BCB">
        <w:rPr>
          <w:lang w:val="en-GB"/>
        </w:rPr>
        <w:t xml:space="preserve"> pertinent papers.</w:t>
      </w:r>
      <w:r w:rsidR="00A759D5" w:rsidRPr="00617BCB">
        <w:rPr>
          <w:lang w:val="en-GB"/>
        </w:rPr>
        <w:t xml:space="preserve"> </w:t>
      </w:r>
    </w:p>
    <w:p w14:paraId="74479C04" w14:textId="2826F170" w:rsidR="00A759D5" w:rsidRPr="00617BCB" w:rsidRDefault="00581BC2" w:rsidP="00A759D5">
      <w:pPr>
        <w:pStyle w:val="MDPI52figure"/>
        <w:rPr>
          <w:lang w:val="en-GB"/>
        </w:rPr>
      </w:pPr>
      <w:r w:rsidRPr="00617BCB">
        <w:rPr>
          <w:noProof/>
          <w:lang w:val="en-GB"/>
        </w:rPr>
        <w:drawing>
          <wp:inline distT="0" distB="0" distL="0" distR="0" wp14:anchorId="0EBCBB0D" wp14:editId="5EDA0800">
            <wp:extent cx="6474330" cy="4942564"/>
            <wp:effectExtent l="19050" t="19050" r="3175" b="0"/>
            <wp:docPr id="604234575"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34575" name="Picture 1" descr="A diagram of a research process&#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l="-2560" t="-3159" r="-2583" b="-3518"/>
                    <a:stretch/>
                  </pic:blipFill>
                  <pic:spPr bwMode="auto">
                    <a:xfrm>
                      <a:off x="0" y="0"/>
                      <a:ext cx="6608151" cy="50447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1A48195" w14:textId="25482F24" w:rsidR="00A759D5" w:rsidRDefault="00A759D5" w:rsidP="00A759D5">
      <w:pPr>
        <w:pStyle w:val="MDPI51figurecaption"/>
        <w:rPr>
          <w:lang w:val="en-GB"/>
        </w:rPr>
      </w:pPr>
      <w:r w:rsidRPr="00617BCB">
        <w:rPr>
          <w:b/>
          <w:bCs/>
          <w:lang w:val="en-GB"/>
        </w:rPr>
        <w:t xml:space="preserve">Figure </w:t>
      </w:r>
      <w:r w:rsidR="002F0078" w:rsidRPr="00617BCB">
        <w:rPr>
          <w:b/>
          <w:bCs/>
          <w:lang w:val="en-GB"/>
        </w:rPr>
        <w:t>2</w:t>
      </w:r>
      <w:r w:rsidR="001B3E87" w:rsidRPr="00617BCB">
        <w:rPr>
          <w:lang w:val="en-GB"/>
        </w:rPr>
        <w:t>.</w:t>
      </w:r>
      <w:r w:rsidRPr="00617BCB">
        <w:rPr>
          <w:lang w:val="en-GB"/>
        </w:rPr>
        <w:t xml:space="preserve"> Literature Review Process</w:t>
      </w:r>
    </w:p>
    <w:p w14:paraId="505FCD05" w14:textId="3B1C5B3A" w:rsidR="00735236" w:rsidRPr="00617BCB" w:rsidRDefault="001A5D3A" w:rsidP="00496397">
      <w:pPr>
        <w:pStyle w:val="MDPI22heading2"/>
        <w:rPr>
          <w:noProof w:val="0"/>
          <w:lang w:val="en-GB"/>
        </w:rPr>
      </w:pPr>
      <w:r>
        <w:rPr>
          <w:noProof w:val="0"/>
          <w:lang w:val="en-GB"/>
        </w:rPr>
        <w:t xml:space="preserve">2.4 </w:t>
      </w:r>
      <w:r w:rsidR="00735236" w:rsidRPr="00617BCB">
        <w:rPr>
          <w:noProof w:val="0"/>
          <w:lang w:val="en-GB"/>
        </w:rPr>
        <w:t>Data Extractio</w:t>
      </w:r>
      <w:r>
        <w:rPr>
          <w:noProof w:val="0"/>
          <w:lang w:val="en-GB"/>
        </w:rPr>
        <w:t>n</w:t>
      </w:r>
    </w:p>
    <w:p w14:paraId="0EE79039" w14:textId="1A81A89A" w:rsidR="001A5D3A" w:rsidRPr="00050E38" w:rsidRDefault="00735236" w:rsidP="00050E38">
      <w:pPr>
        <w:pStyle w:val="MDPI31text"/>
        <w:rPr>
          <w:lang w:val="en-GB"/>
        </w:rPr>
      </w:pPr>
      <w:del w:id="15" w:author="Shiny Verghese" w:date="2024-01-18T09:39:00Z">
        <w:r w:rsidRPr="00617BCB" w:rsidDel="00CB770F">
          <w:rPr>
            <w:lang w:val="en-GB"/>
          </w:rPr>
          <w:delText>Once the relevant research papers were found and collected, the data extraction phase was followed. This</w:delText>
        </w:r>
      </w:del>
      <w:ins w:id="16" w:author="Shiny Verghese" w:date="2024-01-18T09:39:00Z">
        <w:r w:rsidR="00CB770F" w:rsidRPr="00617BCB">
          <w:rPr>
            <w:lang w:val="en-GB"/>
          </w:rPr>
          <w:t xml:space="preserve">The </w:t>
        </w:r>
      </w:ins>
      <w:r w:rsidR="0070594E" w:rsidRPr="00617BCB">
        <w:rPr>
          <w:lang w:val="en-GB"/>
        </w:rPr>
        <w:t>d</w:t>
      </w:r>
      <w:ins w:id="17" w:author="Shiny Verghese" w:date="2024-01-18T09:39:00Z">
        <w:r w:rsidR="00CB770F" w:rsidRPr="00617BCB">
          <w:rPr>
            <w:lang w:val="en-GB"/>
          </w:rPr>
          <w:t xml:space="preserve">ata </w:t>
        </w:r>
      </w:ins>
      <w:r w:rsidR="0070594E" w:rsidRPr="00617BCB">
        <w:rPr>
          <w:lang w:val="en-GB"/>
        </w:rPr>
        <w:t>e</w:t>
      </w:r>
      <w:ins w:id="18" w:author="Shiny Verghese" w:date="2024-01-18T09:39:00Z">
        <w:r w:rsidR="00CB770F" w:rsidRPr="00617BCB">
          <w:rPr>
            <w:lang w:val="en-GB"/>
          </w:rPr>
          <w:t>xtraction</w:t>
        </w:r>
      </w:ins>
      <w:r w:rsidRPr="00617BCB">
        <w:rPr>
          <w:lang w:val="en-GB"/>
        </w:rPr>
        <w:t xml:space="preserve"> phase</w:t>
      </w:r>
      <w:r w:rsidR="00D6371E" w:rsidRPr="00617BCB">
        <w:rPr>
          <w:lang w:val="en-GB"/>
        </w:rPr>
        <w:t xml:space="preserve"> is</w:t>
      </w:r>
      <w:r w:rsidRPr="00617BCB">
        <w:rPr>
          <w:lang w:val="en-GB"/>
        </w:rPr>
        <w:t xml:space="preserve"> </w:t>
      </w:r>
      <w:del w:id="19" w:author="Shiny Verghese" w:date="2024-01-18T09:39:00Z">
        <w:r w:rsidRPr="00617BCB" w:rsidDel="00CB770F">
          <w:rPr>
            <w:lang w:val="en-GB"/>
          </w:rPr>
          <w:delText xml:space="preserve">is </w:delText>
        </w:r>
      </w:del>
      <w:r w:rsidRPr="00617BCB">
        <w:rPr>
          <w:lang w:val="en-GB"/>
        </w:rPr>
        <w:t xml:space="preserve">primarily focused on extracting the relevant information </w:t>
      </w:r>
      <w:del w:id="20" w:author="Shiny Verghese" w:date="2024-01-18T09:40:00Z">
        <w:r w:rsidRPr="00617BCB" w:rsidDel="00CB770F">
          <w:rPr>
            <w:lang w:val="en-GB"/>
          </w:rPr>
          <w:delText>which relates</w:delText>
        </w:r>
      </w:del>
      <w:r w:rsidR="0070594E" w:rsidRPr="00617BCB">
        <w:rPr>
          <w:lang w:val="en-GB"/>
        </w:rPr>
        <w:t>from the research papers gathered</w:t>
      </w:r>
      <w:ins w:id="21" w:author="Shiny Verghese" w:date="2024-01-18T09:40:00Z">
        <w:r w:rsidR="00CB770F" w:rsidRPr="00617BCB">
          <w:rPr>
            <w:lang w:val="en-GB"/>
          </w:rPr>
          <w:t>.</w:t>
        </w:r>
      </w:ins>
      <w:r w:rsidR="00282668" w:rsidRPr="00617BCB">
        <w:rPr>
          <w:lang w:val="en-GB"/>
        </w:rPr>
        <w:t xml:space="preserve"> This was achieved by individually</w:t>
      </w:r>
      <w:r w:rsidR="003D13ED" w:rsidRPr="00617BCB">
        <w:rPr>
          <w:lang w:val="en-GB"/>
        </w:rPr>
        <w:t xml:space="preserve"> reading through each paper in hopes </w:t>
      </w:r>
      <w:r w:rsidR="001E6D1E" w:rsidRPr="00617BCB">
        <w:rPr>
          <w:lang w:val="en-GB"/>
        </w:rPr>
        <w:t>of gathering</w:t>
      </w:r>
      <w:r w:rsidR="008F121C" w:rsidRPr="00617BCB">
        <w:rPr>
          <w:lang w:val="en-GB"/>
        </w:rPr>
        <w:t xml:space="preserve"> useful</w:t>
      </w:r>
      <w:r w:rsidR="003D13ED" w:rsidRPr="00617BCB">
        <w:rPr>
          <w:lang w:val="en-GB"/>
        </w:rPr>
        <w:t xml:space="preserve"> </w:t>
      </w:r>
      <w:r w:rsidR="005337A6" w:rsidRPr="00617BCB">
        <w:rPr>
          <w:lang w:val="en-GB"/>
        </w:rPr>
        <w:t>data,</w:t>
      </w:r>
      <w:r w:rsidR="008F121C" w:rsidRPr="00617BCB">
        <w:rPr>
          <w:lang w:val="en-GB"/>
        </w:rPr>
        <w:t xml:space="preserve"> </w:t>
      </w:r>
      <w:r w:rsidR="0011342F" w:rsidRPr="00617BCB">
        <w:rPr>
          <w:lang w:val="en-GB"/>
        </w:rPr>
        <w:t xml:space="preserve">especially </w:t>
      </w:r>
      <w:r w:rsidR="008F121C" w:rsidRPr="00617BCB">
        <w:rPr>
          <w:lang w:val="en-GB"/>
        </w:rPr>
        <w:t>on the methods</w:t>
      </w:r>
      <w:r w:rsidR="0011342F" w:rsidRPr="00617BCB">
        <w:rPr>
          <w:lang w:val="en-GB"/>
        </w:rPr>
        <w:t xml:space="preserve"> and </w:t>
      </w:r>
      <w:r w:rsidR="0011342F" w:rsidRPr="00617BCB">
        <w:rPr>
          <w:lang w:val="en-GB"/>
        </w:rPr>
        <w:lastRenderedPageBreak/>
        <w:t>techniques being</w:t>
      </w:r>
      <w:r w:rsidR="008F121C" w:rsidRPr="00617BCB">
        <w:rPr>
          <w:lang w:val="en-GB"/>
        </w:rPr>
        <w:t xml:space="preserve"> employed in the development of a smart sensing chair system. </w:t>
      </w:r>
      <w:r w:rsidRPr="00617BCB">
        <w:rPr>
          <w:lang w:val="en-GB"/>
        </w:rPr>
        <w:t>Listed below are the following information that was captured while going through each</w:t>
      </w:r>
      <w:r w:rsidR="00733AA7" w:rsidRPr="00617BCB">
        <w:rPr>
          <w:lang w:val="en-GB"/>
        </w:rPr>
        <w:t xml:space="preserve"> research</w:t>
      </w:r>
      <w:r w:rsidRPr="00617BCB">
        <w:rPr>
          <w:lang w:val="en-GB"/>
        </w:rPr>
        <w:t xml:space="preserve"> paper:</w:t>
      </w:r>
      <w:r w:rsidR="00CA5757" w:rsidRPr="00617BCB">
        <w:rPr>
          <w:lang w:val="en-GB"/>
        </w:rPr>
        <w:t xml:space="preserve"> </w:t>
      </w:r>
      <w:r w:rsidRPr="00617BCB">
        <w:rPr>
          <w:lang w:val="en-GB"/>
        </w:rPr>
        <w:t>Authors</w:t>
      </w:r>
      <w:r w:rsidR="00CA5757" w:rsidRPr="00617BCB">
        <w:rPr>
          <w:lang w:val="en-GB"/>
        </w:rPr>
        <w:t xml:space="preserve">, </w:t>
      </w:r>
      <w:r w:rsidRPr="00617BCB">
        <w:rPr>
          <w:lang w:val="en-GB"/>
        </w:rPr>
        <w:t>Published Year</w:t>
      </w:r>
      <w:r w:rsidR="00CA5757" w:rsidRPr="00617BCB">
        <w:rPr>
          <w:lang w:val="en-GB"/>
        </w:rPr>
        <w:t xml:space="preserve">, </w:t>
      </w:r>
      <w:r w:rsidRPr="00617BCB">
        <w:rPr>
          <w:lang w:val="en-GB"/>
        </w:rPr>
        <w:t>Sensors Used</w:t>
      </w:r>
      <w:r w:rsidR="00CA5757" w:rsidRPr="00617BCB">
        <w:rPr>
          <w:lang w:val="en-GB"/>
        </w:rPr>
        <w:t xml:space="preserve">, </w:t>
      </w:r>
      <w:r w:rsidRPr="00617BCB">
        <w:rPr>
          <w:lang w:val="en-GB"/>
        </w:rPr>
        <w:t>Sensor Placement</w:t>
      </w:r>
      <w:r w:rsidR="00CA5757" w:rsidRPr="00617BCB">
        <w:rPr>
          <w:lang w:val="en-GB"/>
        </w:rPr>
        <w:t xml:space="preserve">, </w:t>
      </w:r>
      <w:r w:rsidRPr="00617BCB">
        <w:rPr>
          <w:lang w:val="en-GB"/>
        </w:rPr>
        <w:t>Number of Postures Classified</w:t>
      </w:r>
      <w:r w:rsidR="00CA5757" w:rsidRPr="00617BCB">
        <w:rPr>
          <w:lang w:val="en-GB"/>
        </w:rPr>
        <w:t xml:space="preserve">, </w:t>
      </w:r>
      <w:r w:rsidRPr="00617BCB">
        <w:rPr>
          <w:lang w:val="en-GB"/>
        </w:rPr>
        <w:t>Recognized Postures</w:t>
      </w:r>
      <w:r w:rsidR="00CA5757" w:rsidRPr="00617BCB">
        <w:rPr>
          <w:lang w:val="en-GB"/>
        </w:rPr>
        <w:t xml:space="preserve">, </w:t>
      </w:r>
      <w:r w:rsidRPr="00617BCB">
        <w:rPr>
          <w:lang w:val="en-GB"/>
        </w:rPr>
        <w:t>Classification Method</w:t>
      </w:r>
      <w:r w:rsidR="00CA5757" w:rsidRPr="00617BCB">
        <w:rPr>
          <w:lang w:val="en-GB"/>
        </w:rPr>
        <w:t xml:space="preserve">, </w:t>
      </w:r>
      <w:r w:rsidRPr="00617BCB">
        <w:rPr>
          <w:lang w:val="en-GB"/>
        </w:rPr>
        <w:t>Classification Accuracy</w:t>
      </w:r>
      <w:r w:rsidR="00CA5757" w:rsidRPr="00617BCB">
        <w:rPr>
          <w:lang w:val="en-GB"/>
        </w:rPr>
        <w:t xml:space="preserve">, </w:t>
      </w:r>
      <w:r w:rsidRPr="00617BCB">
        <w:rPr>
          <w:lang w:val="en-GB"/>
        </w:rPr>
        <w:t>Limitations</w:t>
      </w:r>
      <w:r w:rsidR="00CA5757" w:rsidRPr="00617BCB">
        <w:rPr>
          <w:lang w:val="en-GB"/>
        </w:rPr>
        <w:t xml:space="preserve">, </w:t>
      </w:r>
      <w:r w:rsidRPr="00617BCB">
        <w:rPr>
          <w:lang w:val="en-GB"/>
        </w:rPr>
        <w:t>User Feedback System</w:t>
      </w:r>
      <w:r w:rsidR="00CA5757" w:rsidRPr="00617BCB">
        <w:rPr>
          <w:lang w:val="en-GB"/>
        </w:rPr>
        <w:t xml:space="preserve">, </w:t>
      </w:r>
      <w:r w:rsidRPr="00617BCB">
        <w:rPr>
          <w:lang w:val="en-GB"/>
        </w:rPr>
        <w:t>Realtime</w:t>
      </w:r>
      <w:r w:rsidR="00CA5757" w:rsidRPr="00617BCB">
        <w:rPr>
          <w:lang w:val="en-GB"/>
        </w:rPr>
        <w:t xml:space="preserve">, and </w:t>
      </w:r>
      <w:r w:rsidRPr="00617BCB">
        <w:rPr>
          <w:lang w:val="en-GB"/>
        </w:rPr>
        <w:t>Method Used</w:t>
      </w:r>
      <w:r w:rsidR="008A5A7D" w:rsidRPr="00617BCB">
        <w:rPr>
          <w:lang w:val="en-GB"/>
        </w:rPr>
        <w:t>.</w:t>
      </w:r>
    </w:p>
    <w:p w14:paraId="48499E08" w14:textId="77777777" w:rsidR="00D30503" w:rsidRPr="00617BCB" w:rsidRDefault="00D30503" w:rsidP="00D30503">
      <w:pPr>
        <w:pStyle w:val="MDPI21heading1"/>
        <w:rPr>
          <w:lang w:val="en-GB"/>
        </w:rPr>
      </w:pPr>
      <w:r w:rsidRPr="00617BCB">
        <w:rPr>
          <w:lang w:val="en-GB"/>
        </w:rPr>
        <w:t>3. Sitting posture selection</w:t>
      </w:r>
    </w:p>
    <w:p w14:paraId="5633DAF0" w14:textId="4274FE1D" w:rsidR="00D30503" w:rsidRPr="008A612B" w:rsidRDefault="00D30503" w:rsidP="008A612B">
      <w:pPr>
        <w:pStyle w:val="MDPI31text"/>
      </w:pPr>
      <w:r w:rsidRPr="008A612B">
        <w:t>The concept of an</w:t>
      </w:r>
      <w:r w:rsidR="005C10E8" w:rsidRPr="008A612B">
        <w:t xml:space="preserve"> “</w:t>
      </w:r>
      <w:r w:rsidRPr="008A612B">
        <w:t>ideal</w:t>
      </w:r>
      <w:r w:rsidR="005C10E8" w:rsidRPr="008A612B">
        <w:t>”</w:t>
      </w:r>
      <w:r w:rsidRPr="008A612B">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8A612B">
        <w:t>professionals’</w:t>
      </w:r>
      <w:r w:rsidRPr="008A612B">
        <w:t xml:space="preserve"> advocates for an upright lordotic spinal position, the inherent variability in spinal anatomy across individuals challenges the notion of a one-size-fits-all </w:t>
      </w:r>
      <w:r w:rsidR="005C10E8" w:rsidRPr="008A612B">
        <w:t>“</w:t>
      </w:r>
      <w:r w:rsidRPr="008A612B">
        <w:t>correct</w:t>
      </w:r>
      <w:r w:rsidR="005C10E8" w:rsidRPr="008A612B">
        <w:t>”</w:t>
      </w:r>
      <w:r w:rsidRPr="008A612B">
        <w:t xml:space="preserve"> posture</w:t>
      </w:r>
      <w:r w:rsidR="0033254D" w:rsidRPr="008A612B">
        <w:t xml:space="preserve"> </w:t>
      </w:r>
      <w:r w:rsidR="0033254D" w:rsidRPr="008A612B">
        <w:fldChar w:fldCharType="begin"/>
      </w:r>
      <w:r w:rsidR="00AD69B7">
        <w:instrText xml:space="preserve"> ADDIN ZOTERO_ITEM CSL_CITATION {"citationID":"a2TopFBI","properties":{"formattedCitation":"[23]","plainCitation":"[23]","noteIndex":0},"citationItems":[{"id":297,"uris":["http://zotero.org/users/11398818/items/PM3FV4A3"],"itemData":{"id":297,"type":"article-journal","container-title":"Journal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8A612B">
        <w:fldChar w:fldCharType="separate"/>
      </w:r>
      <w:r w:rsidR="00AD69B7" w:rsidRPr="00AD69B7">
        <w:t>[23]</w:t>
      </w:r>
      <w:r w:rsidR="0033254D" w:rsidRPr="008A612B">
        <w:fldChar w:fldCharType="end"/>
      </w:r>
      <w:r w:rsidRPr="008A612B">
        <w:t xml:space="preserve">. Biomechanical research has shed light on the consequences of various sitting positions on spinal alignment and muscle engagement, emphasizing the musculoskeletal stress induced by inadequate postures </w:t>
      </w:r>
      <w:r w:rsidR="00EB0804" w:rsidRPr="008A612B">
        <w:fldChar w:fldCharType="begin"/>
      </w:r>
      <w:r w:rsidR="00AD69B7">
        <w:instrText xml:space="preserve"> ADDIN ZOTERO_ITEM CSL_CITATION {"citationID":"myvxZtVq","properties":{"formattedCitation":"[24\\uc0\\u8211{}26]","plainCitation":"[24–26]","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8A612B">
        <w:fldChar w:fldCharType="separate"/>
      </w:r>
      <w:r w:rsidR="00AD69B7" w:rsidRPr="00AD69B7">
        <w:t>[24–26]</w:t>
      </w:r>
      <w:r w:rsidR="00EB0804" w:rsidRPr="008A612B">
        <w:fldChar w:fldCharType="end"/>
      </w:r>
      <w:r w:rsidR="00E158DF" w:rsidRPr="008A612B">
        <w:t xml:space="preserve">. </w:t>
      </w:r>
      <w:r w:rsidRPr="008A612B">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Korakakis et al. </w:t>
      </w:r>
      <w:r w:rsidR="00EB0804" w:rsidRPr="008A612B">
        <w:fldChar w:fldCharType="begin"/>
      </w:r>
      <w:r w:rsidR="00AD69B7">
        <w:instrText xml:space="preserve"> ADDIN ZOTERO_ITEM CSL_CITATION {"citationID":"MxnEb2Ei","properties":{"formattedCitation":"[24]","plainCitation":"[24]","noteIndex":0},"citationItems":[{"id":298,"uris":["http://zotero.org/users/11398818/items/PX682NWF"],"itemData":{"id":298,"type":"article-journal","container-title":"Musculoskeletal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8A612B">
        <w:fldChar w:fldCharType="separate"/>
      </w:r>
      <w:r w:rsidR="00AD69B7" w:rsidRPr="00AD69B7">
        <w:t>[24]</w:t>
      </w:r>
      <w:r w:rsidR="00EB0804" w:rsidRPr="008A612B">
        <w:fldChar w:fldCharType="end"/>
      </w:r>
      <w:r w:rsidRPr="008A612B">
        <w:t xml:space="preserve"> underscored the absence of conclusive medical evidence associating any particular sitting posture with enhanced health benefits, further complicating the pursuit of an optimal sitting strategy. Figure 1 presents 20 sitting postures detected by smart sensing chair systems as reported in the literature,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8A612B">
        <w:t>chairs</w:t>
      </w:r>
      <w:r w:rsidRPr="008A612B">
        <w:t xml:space="preserve"> include 1. Upright sitting with backrest, 2. Leaning forward with backrest (slouching) 3. Leaning forward without backrest (slouching), 4. Sitting on the front edge 5. Leaning Left 6. Leaning Right reported by the majority of studies.</w:t>
      </w:r>
      <w:r w:rsidR="0038377F" w:rsidRPr="008A612B">
        <w:t xml:space="preserve"> </w:t>
      </w:r>
    </w:p>
    <w:p w14:paraId="02B5F3CB" w14:textId="77777777" w:rsidR="0038377F" w:rsidRPr="00617BCB" w:rsidRDefault="0038377F" w:rsidP="00D30503">
      <w:pPr>
        <w:pStyle w:val="MDPI31text"/>
        <w:rPr>
          <w:lang w:val="en-GB"/>
        </w:rPr>
      </w:pPr>
    </w:p>
    <w:p w14:paraId="20B0E080" w14:textId="37ADE59A" w:rsidR="0038377F" w:rsidRPr="00617BCB" w:rsidRDefault="00C85D36" w:rsidP="0038377F">
      <w:pPr>
        <w:pStyle w:val="MDPI52figure"/>
        <w:rPr>
          <w:lang w:val="en-GB"/>
        </w:rPr>
      </w:pPr>
      <w:r w:rsidRPr="00C85D36">
        <w:rPr>
          <w:noProof/>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14"/>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17BCB" w:rsidRDefault="00696DAF" w:rsidP="00696DAF">
      <w:pPr>
        <w:pStyle w:val="MDPI51figurecaption"/>
        <w:rPr>
          <w:lang w:val="en-GB"/>
        </w:rPr>
      </w:pPr>
      <w:r w:rsidRPr="00617BCB">
        <w:rPr>
          <w:b/>
          <w:bCs/>
          <w:lang w:val="en-GB"/>
        </w:rPr>
        <w:t>Figure 2</w:t>
      </w:r>
      <w:r w:rsidRPr="00617BCB">
        <w:rPr>
          <w:lang w:val="en-GB"/>
        </w:rPr>
        <w:t xml:space="preserve">. </w:t>
      </w:r>
      <w:r w:rsidR="00EB1CAC">
        <w:rPr>
          <w:lang w:val="en-GB"/>
        </w:rPr>
        <w:t>20 categories of different sitting postures</w:t>
      </w:r>
      <w:r w:rsidR="00A92D7F">
        <w:rPr>
          <w:lang w:val="en-GB"/>
        </w:rPr>
        <w:t xml:space="preserve"> along with a pie chart indicating its popularity among the research studies found. </w:t>
      </w:r>
    </w:p>
    <w:p w14:paraId="05BAC69A" w14:textId="6E0A90F8" w:rsidR="00696DAF" w:rsidRPr="00617BCB" w:rsidRDefault="0079673B" w:rsidP="0079673B">
      <w:pPr>
        <w:pStyle w:val="MDPI21heading1"/>
        <w:rPr>
          <w:shd w:val="clear" w:color="auto" w:fill="FFFFFF"/>
          <w:lang w:val="en-GB"/>
        </w:rPr>
      </w:pPr>
      <w:r w:rsidRPr="00617BCB">
        <w:rPr>
          <w:shd w:val="clear" w:color="auto" w:fill="FFFFFF"/>
          <w:lang w:val="en-GB"/>
        </w:rPr>
        <w:t xml:space="preserve">4. </w:t>
      </w:r>
      <w:r w:rsidR="00AE7196" w:rsidRPr="00617BCB">
        <w:rPr>
          <w:shd w:val="clear" w:color="auto" w:fill="FFFFFF"/>
          <w:lang w:val="en-GB"/>
        </w:rPr>
        <w:t>Technologies Used in Smart Sensing Chairs</w:t>
      </w:r>
    </w:p>
    <w:p w14:paraId="455238CC" w14:textId="351C3DAC" w:rsidR="0058745F" w:rsidRPr="00617BCB" w:rsidRDefault="00696DAF" w:rsidP="00696DAF">
      <w:pPr>
        <w:pStyle w:val="MDPI22heading2"/>
        <w:rPr>
          <w:noProof w:val="0"/>
          <w:shd w:val="clear" w:color="auto" w:fill="FFFFFF"/>
          <w:lang w:val="en-GB"/>
        </w:rPr>
      </w:pPr>
      <w:r w:rsidRPr="00617BCB">
        <w:rPr>
          <w:noProof w:val="0"/>
          <w:shd w:val="clear" w:color="auto" w:fill="FFFFFF"/>
          <w:lang w:val="en-GB"/>
        </w:rPr>
        <w:t xml:space="preserve">4.1 </w:t>
      </w:r>
      <w:r w:rsidR="005337A6" w:rsidRPr="00617BCB">
        <w:rPr>
          <w:noProof w:val="0"/>
          <w:shd w:val="clear" w:color="auto" w:fill="FFFFFF"/>
          <w:lang w:val="en-GB"/>
        </w:rPr>
        <w:t>Sensor Technologies</w:t>
      </w:r>
    </w:p>
    <w:p w14:paraId="026827DD" w14:textId="311D058D" w:rsidR="00907A82" w:rsidRPr="00617BCB" w:rsidRDefault="007C0F86" w:rsidP="00A40B75">
      <w:pPr>
        <w:pStyle w:val="MDPI31text"/>
        <w:rPr>
          <w:shd w:val="clear" w:color="auto" w:fill="FFFFFF"/>
          <w:lang w:val="en-GB"/>
        </w:rPr>
      </w:pPr>
      <w:r>
        <w:rPr>
          <w:shd w:val="clear" w:color="auto" w:fill="FFFFFF"/>
          <w:lang w:val="en-GB"/>
        </w:rPr>
        <w:t xml:space="preserve">Currently, </w:t>
      </w:r>
      <w:r w:rsidR="008F244C" w:rsidRPr="00617BCB">
        <w:rPr>
          <w:shd w:val="clear" w:color="auto" w:fill="FFFFFF"/>
          <w:lang w:val="en-GB"/>
        </w:rPr>
        <w:t xml:space="preserve">there are </w:t>
      </w:r>
      <w:r w:rsidR="003E099C">
        <w:rPr>
          <w:shd w:val="clear" w:color="auto" w:fill="FFFFFF"/>
          <w:lang w:val="en-GB"/>
        </w:rPr>
        <w:t>various</w:t>
      </w:r>
      <w:r w:rsidR="00B36850" w:rsidRPr="00617BCB">
        <w:rPr>
          <w:shd w:val="clear" w:color="auto" w:fill="FFFFFF"/>
          <w:lang w:val="en-GB"/>
        </w:rPr>
        <w:t xml:space="preserve"> </w:t>
      </w:r>
      <w:r w:rsidR="006F7EDC" w:rsidRPr="00617BCB">
        <w:rPr>
          <w:shd w:val="clear" w:color="auto" w:fill="FFFFFF"/>
          <w:lang w:val="en-GB"/>
        </w:rPr>
        <w:t>types of sensors</w:t>
      </w:r>
      <w:r w:rsidR="00876C75" w:rsidRPr="00617BCB">
        <w:rPr>
          <w:shd w:val="clear" w:color="auto" w:fill="FFFFFF"/>
          <w:lang w:val="en-GB"/>
        </w:rPr>
        <w:t xml:space="preserve"> being </w:t>
      </w:r>
      <w:r w:rsidR="006F7EDC" w:rsidRPr="00617BCB">
        <w:rPr>
          <w:shd w:val="clear" w:color="auto" w:fill="FFFFFF"/>
          <w:lang w:val="en-GB"/>
        </w:rPr>
        <w:t>used</w:t>
      </w:r>
      <w:r w:rsidR="006C29CF" w:rsidRPr="00617BCB">
        <w:rPr>
          <w:shd w:val="clear" w:color="auto" w:fill="FFFFFF"/>
          <w:lang w:val="en-GB"/>
        </w:rPr>
        <w:t xml:space="preserve"> </w:t>
      </w:r>
      <w:r w:rsidR="00C266BD" w:rsidRPr="00617BCB">
        <w:rPr>
          <w:shd w:val="clear" w:color="auto" w:fill="FFFFFF"/>
          <w:lang w:val="en-GB"/>
        </w:rPr>
        <w:t>in the development of</w:t>
      </w:r>
      <w:r w:rsidR="006C29CF" w:rsidRPr="00617BCB">
        <w:rPr>
          <w:shd w:val="clear" w:color="auto" w:fill="FFFFFF"/>
          <w:lang w:val="en-GB"/>
        </w:rPr>
        <w:t xml:space="preserve"> smart sensing chairs</w:t>
      </w:r>
      <w:r>
        <w:rPr>
          <w:shd w:val="clear" w:color="auto" w:fill="FFFFFF"/>
          <w:lang w:val="en-GB"/>
        </w:rPr>
        <w:t xml:space="preserve"> ranging from pressure sensors to image-based sensors</w:t>
      </w:r>
      <w:r w:rsidR="006C29CF" w:rsidRPr="00617BCB">
        <w:rPr>
          <w:shd w:val="clear" w:color="auto" w:fill="FFFFFF"/>
          <w:lang w:val="en-GB"/>
        </w:rPr>
        <w:t>.</w:t>
      </w:r>
      <w:r w:rsidR="00B36850" w:rsidRPr="00617BCB">
        <w:rPr>
          <w:shd w:val="clear" w:color="auto" w:fill="FFFFFF"/>
          <w:lang w:val="en-GB"/>
        </w:rPr>
        <w:t xml:space="preserve"> </w:t>
      </w:r>
      <w:r w:rsidR="00A40B75" w:rsidRPr="00617BCB">
        <w:rPr>
          <w:shd w:val="clear" w:color="auto" w:fill="FFFFFF"/>
          <w:lang w:val="en-GB"/>
        </w:rPr>
        <w:t xml:space="preserve">Furthermore, this section </w:t>
      </w:r>
      <w:r>
        <w:rPr>
          <w:shd w:val="clear" w:color="auto" w:fill="FFFFFF"/>
          <w:lang w:val="en-GB"/>
        </w:rPr>
        <w:t xml:space="preserve">aims to </w:t>
      </w:r>
      <w:r w:rsidR="00A40B75" w:rsidRPr="00617BCB">
        <w:rPr>
          <w:shd w:val="clear" w:color="auto" w:fill="FFFFFF"/>
          <w:lang w:val="en-GB"/>
        </w:rPr>
        <w:t>review</w:t>
      </w:r>
      <w:r>
        <w:rPr>
          <w:shd w:val="clear" w:color="auto" w:fill="FFFFFF"/>
          <w:lang w:val="en-GB"/>
        </w:rPr>
        <w:t xml:space="preserve"> the</w:t>
      </w:r>
      <w:r w:rsidR="00A40B75" w:rsidRPr="00617BCB">
        <w:rPr>
          <w:shd w:val="clear" w:color="auto" w:fill="FFFFFF"/>
          <w:lang w:val="en-GB"/>
        </w:rPr>
        <w:t xml:space="preserve"> variety of sensor technologies be</w:t>
      </w:r>
      <w:r>
        <w:rPr>
          <w:shd w:val="clear" w:color="auto" w:fill="FFFFFF"/>
          <w:lang w:val="en-GB"/>
        </w:rPr>
        <w:t>ing</w:t>
      </w:r>
      <w:r w:rsidR="00A40B75" w:rsidRPr="00617BCB">
        <w:rPr>
          <w:shd w:val="clear" w:color="auto" w:fill="FFFFFF"/>
          <w:lang w:val="en-GB"/>
        </w:rPr>
        <w:t xml:space="preserve"> integrated into smart sensing chairs</w:t>
      </w:r>
      <w:r>
        <w:rPr>
          <w:shd w:val="clear" w:color="auto" w:fill="FFFFFF"/>
          <w:lang w:val="en-GB"/>
        </w:rPr>
        <w:t xml:space="preserve"> system;</w:t>
      </w:r>
      <w:r w:rsidR="00A40B75" w:rsidRPr="00617BCB">
        <w:rPr>
          <w:shd w:val="clear" w:color="auto" w:fill="FFFFFF"/>
          <w:lang w:val="en-GB"/>
        </w:rPr>
        <w:t xml:space="preserve"> each offering </w:t>
      </w:r>
      <w:r w:rsidR="00885837">
        <w:rPr>
          <w:shd w:val="clear" w:color="auto" w:fill="FFFFFF"/>
          <w:lang w:val="en-GB"/>
        </w:rPr>
        <w:t>its</w:t>
      </w:r>
      <w:r>
        <w:rPr>
          <w:shd w:val="clear" w:color="auto" w:fill="FFFFFF"/>
          <w:lang w:val="en-GB"/>
        </w:rPr>
        <w:t xml:space="preserve"> </w:t>
      </w:r>
      <w:r w:rsidR="00A40B75" w:rsidRPr="00617BCB">
        <w:rPr>
          <w:shd w:val="clear" w:color="auto" w:fill="FFFFFF"/>
          <w:lang w:val="en-GB"/>
        </w:rPr>
        <w:t>unique benefits and</w:t>
      </w:r>
      <w:r w:rsidR="00885837">
        <w:rPr>
          <w:shd w:val="clear" w:color="auto" w:fill="FFFFFF"/>
          <w:lang w:val="en-GB"/>
        </w:rPr>
        <w:t xml:space="preserve"> </w:t>
      </w:r>
      <w:r w:rsidR="00A40B75" w:rsidRPr="00617BCB">
        <w:rPr>
          <w:shd w:val="clear" w:color="auto" w:fill="FFFFFF"/>
          <w:lang w:val="en-GB"/>
        </w:rPr>
        <w:t xml:space="preserve">challenges in </w:t>
      </w:r>
      <w:r w:rsidR="00885837">
        <w:rPr>
          <w:shd w:val="clear" w:color="auto" w:fill="FFFFFF"/>
          <w:lang w:val="en-GB"/>
        </w:rPr>
        <w:t xml:space="preserve">the classification of </w:t>
      </w:r>
      <w:r w:rsidR="00A40B75" w:rsidRPr="00617BCB">
        <w:rPr>
          <w:shd w:val="clear" w:color="auto" w:fill="FFFFFF"/>
          <w:lang w:val="en-GB"/>
        </w:rPr>
        <w:t>sitting postures.</w:t>
      </w:r>
      <w:r w:rsidR="00F508C6">
        <w:rPr>
          <w:shd w:val="clear" w:color="auto" w:fill="FFFFFF"/>
          <w:lang w:val="en-GB"/>
        </w:rPr>
        <w:t xml:space="preserve"> </w:t>
      </w:r>
      <w:r w:rsidR="0069790D">
        <w:rPr>
          <w:shd w:val="clear" w:color="auto" w:fill="FFFFFF"/>
          <w:lang w:val="en-GB"/>
        </w:rPr>
        <w:t>Figure 3 below visualises</w:t>
      </w:r>
      <w:r w:rsidR="00280A54">
        <w:rPr>
          <w:shd w:val="clear" w:color="auto" w:fill="FFFFFF"/>
          <w:lang w:val="en-GB"/>
        </w:rPr>
        <w:t xml:space="preserve"> the category of sensors being adopted by researcher </w:t>
      </w:r>
      <w:r w:rsidR="00FF0DD6">
        <w:rPr>
          <w:shd w:val="clear" w:color="auto" w:fill="FFFFFF"/>
          <w:lang w:val="en-GB"/>
        </w:rPr>
        <w:t xml:space="preserve">in the classification of sitting postures. </w:t>
      </w:r>
      <w:r w:rsidR="0069790D">
        <w:rPr>
          <w:shd w:val="clear" w:color="auto" w:fill="FFFFFF"/>
          <w:lang w:val="en-GB"/>
        </w:rPr>
        <w:t xml:space="preserve"> </w:t>
      </w:r>
    </w:p>
    <w:p w14:paraId="2EFA0316" w14:textId="77777777" w:rsidR="005E24D9" w:rsidRPr="00617BCB" w:rsidRDefault="005E24D9" w:rsidP="007F5342">
      <w:pPr>
        <w:pStyle w:val="MDPI52figure"/>
        <w:rPr>
          <w:lang w:val="en-GB"/>
        </w:rPr>
      </w:pPr>
    </w:p>
    <w:p w14:paraId="0DF8BAC3" w14:textId="10EB53C9" w:rsidR="003A7E8F" w:rsidRPr="00617BCB" w:rsidRDefault="005E24D9" w:rsidP="007F5342">
      <w:pPr>
        <w:pStyle w:val="MDPI52figure"/>
        <w:rPr>
          <w:shd w:val="clear" w:color="auto" w:fill="FFFFFF"/>
          <w:lang w:val="en-GB"/>
        </w:rPr>
      </w:pPr>
      <w:r w:rsidRPr="00617BCB">
        <w:rPr>
          <w:noProof/>
          <w:lang w:val="en-GB"/>
        </w:rPr>
        <w:drawing>
          <wp:inline distT="0" distB="0" distL="0" distR="0" wp14:anchorId="071EC4EC" wp14:editId="1C2D5EC4">
            <wp:extent cx="4566699" cy="4772648"/>
            <wp:effectExtent l="19050" t="19050" r="5715" b="9525"/>
            <wp:docPr id="313672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2911" t="-2768" r="-3142" b="-2623"/>
                    <a:stretch/>
                  </pic:blipFill>
                  <pic:spPr bwMode="auto">
                    <a:xfrm>
                      <a:off x="0" y="0"/>
                      <a:ext cx="4595922" cy="48031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17BCB" w:rsidRDefault="00E74A46" w:rsidP="00D37800">
      <w:pPr>
        <w:pStyle w:val="MDPI51figurecaption"/>
        <w:rPr>
          <w:lang w:val="en-GB"/>
        </w:rPr>
      </w:pPr>
      <w:r w:rsidRPr="00617BCB">
        <w:rPr>
          <w:b/>
          <w:bCs/>
          <w:lang w:val="en-GB"/>
        </w:rPr>
        <w:t>Figure 3</w:t>
      </w:r>
      <w:r w:rsidRPr="00617BCB">
        <w:rPr>
          <w:lang w:val="en-GB"/>
        </w:rPr>
        <w:t xml:space="preserve">. </w:t>
      </w:r>
      <w:r w:rsidR="00987F69" w:rsidRPr="00617BCB">
        <w:rPr>
          <w:lang w:val="en-GB"/>
        </w:rPr>
        <w:t xml:space="preserve">Taxonomy Graph of sensors used in smart sensing chair </w:t>
      </w:r>
      <w:r w:rsidR="00F458E2" w:rsidRPr="00617BCB">
        <w:rPr>
          <w:lang w:val="en-GB"/>
        </w:rPr>
        <w:t>systems.</w:t>
      </w:r>
    </w:p>
    <w:p w14:paraId="7EBBAF36" w14:textId="3B3655E0" w:rsidR="0058745F" w:rsidRPr="00617BCB" w:rsidRDefault="00015563" w:rsidP="00015563">
      <w:pPr>
        <w:pStyle w:val="MDPI23heading3"/>
        <w:rPr>
          <w:lang w:val="en-GB"/>
        </w:rPr>
      </w:pPr>
      <w:r w:rsidRPr="00617BCB">
        <w:rPr>
          <w:lang w:val="en-GB"/>
        </w:rPr>
        <w:t xml:space="preserve">4.1.1 </w:t>
      </w:r>
      <w:r w:rsidR="0058745F" w:rsidRPr="00617BCB">
        <w:rPr>
          <w:lang w:val="en-GB"/>
        </w:rPr>
        <w:t>Force Sensing/Sensitive Sensor (FSR)</w:t>
      </w:r>
    </w:p>
    <w:p w14:paraId="013DA342" w14:textId="1AD8C7B9" w:rsidR="0058745F" w:rsidRPr="00617BCB" w:rsidRDefault="0058745F" w:rsidP="00E52229">
      <w:pPr>
        <w:pStyle w:val="MDPI31text"/>
        <w:rPr>
          <w:lang w:val="en-GB"/>
        </w:rPr>
      </w:pPr>
      <w:r w:rsidRPr="00617BCB">
        <w:rPr>
          <w:lang w:val="en-GB"/>
        </w:rPr>
        <w:t xml:space="preserve">Force Sensing Resistors, also known as force sensors, are commonly used to measure the forces and physical pressure applied to its surface area. These sensors work by varying their output resistance based on the pressure being applied to it. A FSR sensor is typically composed of a conductive polymer-based material that is integrated between 2 metal electrodes </w:t>
      </w:r>
      <w:r w:rsidRPr="00617BCB">
        <w:rPr>
          <w:lang w:val="en-GB"/>
        </w:rPr>
        <w:fldChar w:fldCharType="begin"/>
      </w:r>
      <w:r w:rsidR="00AD69B7">
        <w:rPr>
          <w:lang w:val="en-GB"/>
        </w:rPr>
        <w:instrText xml:space="preserve"> ADDIN ZOTERO_ITEM CSL_CITATION {"citationID":"cDTzZTA4","properties":{"formattedCitation":"[25]","plainCitation":"[25]","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617BCB">
        <w:rPr>
          <w:lang w:val="en-GB"/>
        </w:rPr>
        <w:fldChar w:fldCharType="separate"/>
      </w:r>
      <w:r w:rsidR="00AD69B7" w:rsidRPr="00AD69B7">
        <w:t>[25]</w:t>
      </w:r>
      <w:r w:rsidRPr="00617BCB">
        <w:rPr>
          <w:lang w:val="en-GB"/>
        </w:rPr>
        <w:fldChar w:fldCharType="end"/>
      </w:r>
      <w:r w:rsidRPr="00617BCB">
        <w:rPr>
          <w:lang w:val="en-GB"/>
        </w:rPr>
        <w:t xml:space="preserve">. Typically, the conductive material changes in resistivity as more direct pressure are applied on the sensor’s z-axis. FSR sensors are also known to be very cost-effective and have been utilized in various fields ranging from robotics to medical applications </w:t>
      </w:r>
      <w:r w:rsidRPr="00617BCB">
        <w:rPr>
          <w:lang w:val="en-GB"/>
        </w:rPr>
        <w:fldChar w:fldCharType="begin"/>
      </w:r>
      <w:r w:rsidR="00AD69B7">
        <w:rPr>
          <w:lang w:val="en-GB"/>
        </w:rPr>
        <w:instrText xml:space="preserve"> ADDIN ZOTERO_ITEM CSL_CITATION {"citationID":"DDCecVAC","properties":{"formattedCitation":"[26]","plainCitation":"[26]","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617BCB">
        <w:rPr>
          <w:lang w:val="en-GB"/>
        </w:rPr>
        <w:fldChar w:fldCharType="separate"/>
      </w:r>
      <w:r w:rsidR="00AD69B7" w:rsidRPr="00AD69B7">
        <w:t>[26]</w:t>
      </w:r>
      <w:r w:rsidRPr="00617BCB">
        <w:rPr>
          <w:lang w:val="en-GB"/>
        </w:rPr>
        <w:fldChar w:fldCharType="end"/>
      </w:r>
      <w:r w:rsidRPr="00617BCB">
        <w:rPr>
          <w:lang w:val="en-GB"/>
        </w:rPr>
        <w:t xml:space="preserve">. However, the main limitation seen with these sensors is that it can be susceptible to drift errors which can negatively affect the accuracy of its readings. There are different methods such as sensor calibration and other advanced force computing techniques to mitigate this issue </w:t>
      </w:r>
      <w:r w:rsidRPr="00617BCB">
        <w:rPr>
          <w:lang w:val="en-GB"/>
        </w:rPr>
        <w:fldChar w:fldCharType="begin"/>
      </w:r>
      <w:r w:rsidR="00AD69B7">
        <w:rPr>
          <w:lang w:val="en-GB"/>
        </w:rPr>
        <w:instrText xml:space="preserve"> ADDIN ZOTERO_ITEM CSL_CITATION {"citationID":"VzA8Enwr","properties":{"formattedCitation":"[27]","plainCitation":"[27]","noteIndex":0},"citationItems":[{"id":295,"uris":["http://zotero.org/users/11398818/items/MX9B2Q7X"],"itemData":{"id":295,"type":"article-journal","container-title":"Sensing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617BCB">
        <w:rPr>
          <w:lang w:val="en-GB"/>
        </w:rPr>
        <w:fldChar w:fldCharType="separate"/>
      </w:r>
      <w:r w:rsidR="00AD69B7" w:rsidRPr="00AD69B7">
        <w:t>[27]</w:t>
      </w:r>
      <w:r w:rsidRPr="00617BCB">
        <w:rPr>
          <w:lang w:val="en-GB"/>
        </w:rPr>
        <w:fldChar w:fldCharType="end"/>
      </w:r>
      <w:r w:rsidRPr="00617BCB">
        <w:rPr>
          <w:lang w:val="en-GB"/>
        </w:rPr>
        <w:t xml:space="preserve">. </w:t>
      </w:r>
      <w:r w:rsidR="00B12F80" w:rsidRPr="00617BCB">
        <w:rPr>
          <w:lang w:val="en-GB"/>
        </w:rPr>
        <w:t xml:space="preserve">Listed in </w:t>
      </w:r>
      <w:r w:rsidR="00390333" w:rsidRPr="00617BCB">
        <w:rPr>
          <w:lang w:val="en-GB"/>
        </w:rPr>
        <w:t>Table</w:t>
      </w:r>
      <w:r w:rsidR="00B12F80" w:rsidRPr="00617BCB">
        <w:rPr>
          <w:lang w:val="en-GB"/>
        </w:rPr>
        <w:t xml:space="preserve"> </w:t>
      </w:r>
      <w:r w:rsidR="002F0078" w:rsidRPr="00617BCB">
        <w:rPr>
          <w:lang w:val="en-GB"/>
        </w:rPr>
        <w:t>3</w:t>
      </w:r>
      <w:r w:rsidR="00B12F80" w:rsidRPr="00617BCB">
        <w:rPr>
          <w:lang w:val="en-GB"/>
        </w:rPr>
        <w:t xml:space="preserve"> are some of the commercially available FSR sensors as well as </w:t>
      </w:r>
      <w:r w:rsidR="002F2A28" w:rsidRPr="00617BCB">
        <w:rPr>
          <w:lang w:val="en-GB"/>
        </w:rPr>
        <w:t>some of</w:t>
      </w:r>
      <w:r w:rsidR="00B12F80" w:rsidRPr="00617BCB">
        <w:rPr>
          <w:lang w:val="en-GB"/>
        </w:rPr>
        <w:t xml:space="preserve"> its technical specifications.</w:t>
      </w:r>
    </w:p>
    <w:p w14:paraId="34ACB92C" w14:textId="77777777" w:rsidR="0058745F" w:rsidRPr="00617BCB"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17BCB" w14:paraId="51842677" w14:textId="77777777" w:rsidTr="00BA2621">
        <w:trPr>
          <w:jc w:val="center"/>
        </w:trPr>
        <w:tc>
          <w:tcPr>
            <w:tcW w:w="4057" w:type="dxa"/>
            <w:shd w:val="clear" w:color="auto" w:fill="auto"/>
            <w:vAlign w:val="center"/>
          </w:tcPr>
          <w:p w14:paraId="6148AE8A" w14:textId="77777777" w:rsidR="0058745F" w:rsidRPr="00617BCB" w:rsidRDefault="0058745F" w:rsidP="00BA2621">
            <w:pPr>
              <w:pStyle w:val="MDPI52figure"/>
              <w:spacing w:before="0"/>
              <w:rPr>
                <w:lang w:val="en-GB"/>
              </w:rPr>
            </w:pPr>
            <w:r w:rsidRPr="00617BCB">
              <w:rPr>
                <w:noProof/>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16"/>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17BCB" w:rsidRDefault="0058745F" w:rsidP="00BA2621">
            <w:pPr>
              <w:pStyle w:val="MDPI52figure"/>
              <w:spacing w:before="0"/>
              <w:rPr>
                <w:lang w:val="en-GB"/>
              </w:rPr>
            </w:pPr>
            <w:r w:rsidRPr="00617BCB">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17"/>
                          <a:stretch>
                            <a:fillRect/>
                          </a:stretch>
                        </pic:blipFill>
                        <pic:spPr>
                          <a:xfrm>
                            <a:off x="0" y="0"/>
                            <a:ext cx="2116260" cy="2137132"/>
                          </a:xfrm>
                          <a:prstGeom prst="rect">
                            <a:avLst/>
                          </a:prstGeom>
                        </pic:spPr>
                      </pic:pic>
                    </a:graphicData>
                  </a:graphic>
                </wp:inline>
              </w:drawing>
            </w:r>
          </w:p>
        </w:tc>
      </w:tr>
      <w:tr w:rsidR="0058745F" w:rsidRPr="00617BCB" w14:paraId="1AC790F4" w14:textId="77777777" w:rsidTr="00BA2621">
        <w:trPr>
          <w:jc w:val="center"/>
        </w:trPr>
        <w:tc>
          <w:tcPr>
            <w:tcW w:w="4057" w:type="dxa"/>
            <w:shd w:val="clear" w:color="auto" w:fill="auto"/>
            <w:vAlign w:val="center"/>
          </w:tcPr>
          <w:p w14:paraId="55C488C2" w14:textId="77777777" w:rsidR="0058745F" w:rsidRPr="00617BCB" w:rsidRDefault="0058745F" w:rsidP="00BA2621">
            <w:pPr>
              <w:pStyle w:val="MDPI42tablebody"/>
              <w:rPr>
                <w:lang w:val="en-GB"/>
              </w:rPr>
            </w:pPr>
            <w:r w:rsidRPr="00617BCB">
              <w:rPr>
                <w:lang w:val="en-GB"/>
              </w:rPr>
              <w:t>(</w:t>
            </w:r>
            <w:r w:rsidRPr="00617BCB">
              <w:rPr>
                <w:b/>
                <w:lang w:val="en-GB"/>
              </w:rPr>
              <w:t>a</w:t>
            </w:r>
            <w:r w:rsidRPr="00617BCB">
              <w:rPr>
                <w:lang w:val="en-GB"/>
              </w:rPr>
              <w:t>)</w:t>
            </w:r>
          </w:p>
        </w:tc>
        <w:tc>
          <w:tcPr>
            <w:tcW w:w="4268" w:type="dxa"/>
          </w:tcPr>
          <w:p w14:paraId="6FBF5909" w14:textId="77777777" w:rsidR="0058745F" w:rsidRPr="00617BCB" w:rsidRDefault="0058745F" w:rsidP="00BA2621">
            <w:pPr>
              <w:pStyle w:val="MDPI42tablebody"/>
              <w:rPr>
                <w:lang w:val="en-GB"/>
              </w:rPr>
            </w:pPr>
            <w:r w:rsidRPr="00617BCB">
              <w:rPr>
                <w:lang w:val="en-GB"/>
              </w:rPr>
              <w:t>(</w:t>
            </w:r>
            <w:r w:rsidRPr="00617BCB">
              <w:rPr>
                <w:b/>
                <w:lang w:val="en-GB"/>
              </w:rPr>
              <w:t>b</w:t>
            </w:r>
            <w:r w:rsidRPr="00617BCB">
              <w:rPr>
                <w:lang w:val="en-GB"/>
              </w:rPr>
              <w:t>)</w:t>
            </w:r>
          </w:p>
        </w:tc>
      </w:tr>
    </w:tbl>
    <w:p w14:paraId="2193B03F" w14:textId="7F6FC5AF" w:rsidR="00EA3453" w:rsidRPr="00617BCB" w:rsidRDefault="0058745F" w:rsidP="00EA3453">
      <w:pPr>
        <w:pStyle w:val="MDPI51figurecaption"/>
        <w:ind w:left="2968"/>
        <w:rPr>
          <w:color w:val="auto"/>
          <w:lang w:val="en-GB"/>
        </w:rPr>
      </w:pPr>
      <w:r w:rsidRPr="00617BCB">
        <w:rPr>
          <w:b/>
          <w:lang w:val="en-GB"/>
        </w:rPr>
        <w:t xml:space="preserve">Figure </w:t>
      </w:r>
      <w:r w:rsidR="00CD5673" w:rsidRPr="00617BCB">
        <w:rPr>
          <w:b/>
          <w:lang w:val="en-GB"/>
        </w:rPr>
        <w:t>4</w:t>
      </w:r>
      <w:r w:rsidRPr="00617BCB">
        <w:rPr>
          <w:b/>
          <w:lang w:val="en-GB"/>
        </w:rPr>
        <w:t xml:space="preserve">. </w:t>
      </w:r>
      <w:r w:rsidRPr="00617BCB">
        <w:rPr>
          <w:lang w:val="en-GB"/>
        </w:rPr>
        <w:t>Examples of FSR sensors (</w:t>
      </w:r>
      <w:r w:rsidRPr="00617BCB">
        <w:rPr>
          <w:b/>
          <w:lang w:val="en-GB"/>
        </w:rPr>
        <w:t>a</w:t>
      </w:r>
      <w:r w:rsidRPr="00617BCB">
        <w:rPr>
          <w:lang w:val="en-GB"/>
        </w:rPr>
        <w:t xml:space="preserve">) Square shaped FSR sensor (FSR01CE) </w:t>
      </w:r>
      <w:r w:rsidRPr="00617BCB">
        <w:rPr>
          <w:lang w:val="en-GB"/>
        </w:rPr>
        <w:fldChar w:fldCharType="begin"/>
      </w:r>
      <w:r w:rsidR="00AD69B7">
        <w:rPr>
          <w:lang w:val="en-GB"/>
        </w:rPr>
        <w:instrText xml:space="preserve"> ADDIN ZOTERO_ITEM CSL_CITATION {"citationID":"wVEa3pUb","properties":{"formattedCitation":"[28]","plainCitation":"[28]","noteIndex":0},"citationItems":[{"id":296,"uris":["http://zotero.org/users/11398818/items/7NMJRHN2"],"itemData":{"id":296,"type":"document","title":"Ohmite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17BCB">
        <w:rPr>
          <w:lang w:val="en-GB"/>
        </w:rPr>
        <w:fldChar w:fldCharType="separate"/>
      </w:r>
      <w:r w:rsidR="00AD69B7" w:rsidRPr="00AD69B7">
        <w:t>[28]</w:t>
      </w:r>
      <w:r w:rsidRPr="00617BCB">
        <w:rPr>
          <w:lang w:val="en-GB"/>
        </w:rPr>
        <w:fldChar w:fldCharType="end"/>
      </w:r>
      <w:r w:rsidRPr="00617BCB">
        <w:rPr>
          <w:lang w:val="en-GB"/>
        </w:rPr>
        <w:t>; (</w:t>
      </w:r>
      <w:r w:rsidRPr="00617BCB">
        <w:rPr>
          <w:b/>
          <w:lang w:val="en-GB"/>
        </w:rPr>
        <w:t>b</w:t>
      </w:r>
      <w:r w:rsidRPr="00617BCB">
        <w:rPr>
          <w:lang w:val="en-GB"/>
        </w:rPr>
        <w:t xml:space="preserve">) Circle </w:t>
      </w:r>
      <w:r w:rsidRPr="00617BCB">
        <w:rPr>
          <w:color w:val="auto"/>
          <w:lang w:val="en-GB"/>
        </w:rPr>
        <w:t xml:space="preserve">shaped FSR sensor (FSR03CE) </w:t>
      </w:r>
      <w:r w:rsidRPr="00617BCB">
        <w:rPr>
          <w:color w:val="auto"/>
          <w:lang w:val="en-GB"/>
        </w:rPr>
        <w:fldChar w:fldCharType="begin"/>
      </w:r>
      <w:r w:rsidR="00AD69B7">
        <w:rPr>
          <w:color w:val="auto"/>
          <w:lang w:val="en-GB"/>
        </w:rPr>
        <w:instrText xml:space="preserve"> ADDIN ZOTERO_ITEM CSL_CITATION {"citationID":"zbrlHwQ0","properties":{"formattedCitation":"[28]","plainCitation":"[28]","noteIndex":0},"citationItems":[{"id":296,"uris":["http://zotero.org/users/11398818/items/7NMJRHN2"],"itemData":{"id":296,"type":"document","title":"Ohmite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17BCB">
        <w:rPr>
          <w:color w:val="auto"/>
          <w:lang w:val="en-GB"/>
        </w:rPr>
        <w:fldChar w:fldCharType="separate"/>
      </w:r>
      <w:r w:rsidR="00AD69B7" w:rsidRPr="00AD69B7">
        <w:t>[28]</w:t>
      </w:r>
      <w:r w:rsidRPr="00617BCB">
        <w:rPr>
          <w:color w:val="auto"/>
          <w:lang w:val="en-GB"/>
        </w:rPr>
        <w:fldChar w:fldCharType="end"/>
      </w:r>
      <w:r w:rsidRPr="00617BCB">
        <w:rPr>
          <w:color w:val="auto"/>
          <w:lang w:val="en-GB"/>
        </w:rPr>
        <w:t>.</w:t>
      </w:r>
    </w:p>
    <w:p w14:paraId="33384DF2" w14:textId="09F03A25" w:rsidR="00156BE9" w:rsidRPr="00617BCB" w:rsidRDefault="00156BE9" w:rsidP="00156BE9">
      <w:pPr>
        <w:pStyle w:val="MDPI41tablecaption"/>
        <w:rPr>
          <w:color w:val="auto"/>
          <w:lang w:val="en-GB"/>
        </w:rPr>
      </w:pPr>
      <w:r w:rsidRPr="00617BCB">
        <w:rPr>
          <w:b/>
          <w:color w:val="auto"/>
          <w:lang w:val="en-GB"/>
        </w:rPr>
        <w:t xml:space="preserve">Table </w:t>
      </w:r>
      <w:r w:rsidR="007636CB" w:rsidRPr="00617BCB">
        <w:rPr>
          <w:b/>
          <w:color w:val="auto"/>
          <w:lang w:val="en-GB"/>
        </w:rPr>
        <w:t>3</w:t>
      </w:r>
      <w:r w:rsidRPr="00617BCB">
        <w:rPr>
          <w:b/>
          <w:color w:val="auto"/>
          <w:lang w:val="en-GB"/>
        </w:rPr>
        <w:t>.</w:t>
      </w:r>
      <w:r w:rsidRPr="00617BCB">
        <w:rPr>
          <w:color w:val="auto"/>
          <w:lang w:val="en-GB"/>
        </w:rPr>
        <w:t xml:space="preserve"> </w:t>
      </w:r>
      <w:r w:rsidR="007C1BE1" w:rsidRPr="00617BCB">
        <w:rPr>
          <w:color w:val="auto"/>
          <w:lang w:val="en-GB"/>
        </w:rPr>
        <w:t xml:space="preserve">Technical specifications on </w:t>
      </w:r>
      <w:r w:rsidR="00F82AEC" w:rsidRPr="00617BCB">
        <w:rPr>
          <w:color w:val="auto"/>
          <w:lang w:val="en-GB"/>
        </w:rPr>
        <w:t>FSR Sensors</w:t>
      </w:r>
      <w:r w:rsidR="005327CD" w:rsidRPr="00617BCB">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17BCB"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17BCB" w:rsidRDefault="00E513D5" w:rsidP="00E513D5">
            <w:pPr>
              <w:pStyle w:val="MDPI42tablebody"/>
              <w:spacing w:line="240" w:lineRule="auto"/>
              <w:rPr>
                <w:b/>
                <w:snapToGrid/>
                <w:color w:val="auto"/>
                <w:lang w:val="en-GB"/>
              </w:rPr>
            </w:pPr>
            <w:r w:rsidRPr="00617BCB">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17BCB" w:rsidRDefault="00E513D5" w:rsidP="00E513D5">
            <w:pPr>
              <w:pStyle w:val="MDPI42tablebody"/>
              <w:spacing w:line="240" w:lineRule="auto"/>
              <w:rPr>
                <w:b/>
                <w:snapToGrid/>
                <w:color w:val="auto"/>
                <w:lang w:val="en-GB"/>
              </w:rPr>
            </w:pPr>
            <w:r w:rsidRPr="00617BCB">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17BCB" w:rsidRDefault="00E513D5" w:rsidP="00E513D5">
            <w:pPr>
              <w:pStyle w:val="MDPI42tablebody"/>
              <w:spacing w:line="240" w:lineRule="auto"/>
              <w:rPr>
                <w:b/>
                <w:snapToGrid/>
                <w:color w:val="auto"/>
                <w:lang w:val="en-GB"/>
              </w:rPr>
            </w:pPr>
            <w:r w:rsidRPr="00617BCB">
              <w:rPr>
                <w:b/>
                <w:snapToGrid/>
                <w:color w:val="auto"/>
                <w:lang w:val="en-GB"/>
              </w:rPr>
              <w:t xml:space="preserve">Dimensions </w:t>
            </w:r>
          </w:p>
          <w:p w14:paraId="47D74EF5" w14:textId="15F7C2AA" w:rsidR="00E513D5" w:rsidRPr="00617BCB" w:rsidRDefault="00E513D5" w:rsidP="00E513D5">
            <w:pPr>
              <w:pStyle w:val="MDPI42tablebody"/>
              <w:spacing w:line="240" w:lineRule="auto"/>
              <w:rPr>
                <w:b/>
                <w:snapToGrid/>
                <w:color w:val="auto"/>
                <w:lang w:val="en-GB"/>
              </w:rPr>
            </w:pPr>
            <w:r w:rsidRPr="00617BCB">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17BCB" w:rsidRDefault="00906615" w:rsidP="00E513D5">
            <w:pPr>
              <w:pStyle w:val="MDPI42tablebody"/>
              <w:spacing w:line="240" w:lineRule="auto"/>
              <w:rPr>
                <w:b/>
                <w:snapToGrid/>
                <w:color w:val="auto"/>
                <w:lang w:val="en-GB"/>
              </w:rPr>
            </w:pPr>
            <w:r w:rsidRPr="00617BCB">
              <w:rPr>
                <w:b/>
                <w:snapToGrid/>
                <w:color w:val="auto"/>
                <w:lang w:val="en-GB"/>
              </w:rPr>
              <w:t>Force Sensitivity Range</w:t>
            </w:r>
            <w:r w:rsidR="00E04260" w:rsidRPr="00617BCB">
              <w:rPr>
                <w:b/>
                <w:snapToGrid/>
                <w:color w:val="auto"/>
                <w:lang w:val="en-GB"/>
              </w:rPr>
              <w:t xml:space="preserve"> (Newtons)</w:t>
            </w:r>
          </w:p>
        </w:tc>
        <w:tc>
          <w:tcPr>
            <w:tcW w:w="20" w:type="dxa"/>
            <w:tcBorders>
              <w:bottom w:val="single" w:sz="4" w:space="0" w:color="auto"/>
            </w:tcBorders>
          </w:tcPr>
          <w:p w14:paraId="0C63637B" w14:textId="3EF45FC8" w:rsidR="00E513D5" w:rsidRPr="00617BCB" w:rsidRDefault="00E513D5" w:rsidP="00E513D5">
            <w:pPr>
              <w:pStyle w:val="MDPI42tablebody"/>
              <w:spacing w:line="240" w:lineRule="auto"/>
              <w:rPr>
                <w:b/>
                <w:snapToGrid/>
                <w:color w:val="auto"/>
                <w:lang w:val="en-GB"/>
              </w:rPr>
            </w:pPr>
          </w:p>
        </w:tc>
      </w:tr>
      <w:tr w:rsidR="00BC7B4D" w:rsidRPr="00617BCB" w14:paraId="4427A2F3" w14:textId="5BEC15DC" w:rsidTr="00B57CD0">
        <w:trPr>
          <w:trHeight w:val="251"/>
        </w:trPr>
        <w:tc>
          <w:tcPr>
            <w:tcW w:w="1442" w:type="dxa"/>
            <w:shd w:val="clear" w:color="auto" w:fill="auto"/>
            <w:vAlign w:val="center"/>
          </w:tcPr>
          <w:p w14:paraId="67C34309" w14:textId="53185AF8" w:rsidR="00E513D5" w:rsidRPr="00617BCB" w:rsidRDefault="00E513D5" w:rsidP="00E513D5">
            <w:pPr>
              <w:pStyle w:val="MDPI42tablebody"/>
              <w:spacing w:line="240" w:lineRule="auto"/>
              <w:rPr>
                <w:color w:val="auto"/>
                <w:lang w:val="en-GB"/>
              </w:rPr>
            </w:pPr>
            <w:r w:rsidRPr="00617BCB">
              <w:rPr>
                <w:color w:val="auto"/>
                <w:lang w:val="en-GB"/>
              </w:rPr>
              <w:t>FSR 402</w:t>
            </w:r>
            <w:r w:rsidR="00665387" w:rsidRPr="00617BCB">
              <w:rPr>
                <w:color w:val="auto"/>
                <w:lang w:val="en-GB"/>
              </w:rPr>
              <w:t xml:space="preserve"> </w:t>
            </w:r>
            <w:r w:rsidR="00665387" w:rsidRPr="00617BCB">
              <w:rPr>
                <w:color w:val="auto"/>
                <w:lang w:val="en-GB"/>
              </w:rPr>
              <w:fldChar w:fldCharType="begin"/>
            </w:r>
            <w:r w:rsidR="00AD69B7">
              <w:rPr>
                <w:color w:val="auto"/>
                <w:lang w:val="en-GB"/>
              </w:rPr>
              <w:instrText xml:space="preserve"> ADDIN ZOTERO_ITEM CSL_CITATION {"citationID":"PxcFKsZ6","properties":{"formattedCitation":"[29]","plainCitation":"[29]","noteIndex":0},"citationItems":[{"id":299,"uris":["http://zotero.org/users/11398818/items/C6DUHLS3"],"itemData":{"id":299,"type":"document","title":"FSR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17BCB">
              <w:rPr>
                <w:color w:val="auto"/>
                <w:lang w:val="en-GB"/>
              </w:rPr>
              <w:fldChar w:fldCharType="separate"/>
            </w:r>
            <w:r w:rsidR="00AD69B7" w:rsidRPr="00AD69B7">
              <w:t>[29]</w:t>
            </w:r>
            <w:r w:rsidR="00665387" w:rsidRPr="00617BCB">
              <w:rPr>
                <w:color w:val="auto"/>
                <w:lang w:val="en-GB"/>
              </w:rPr>
              <w:fldChar w:fldCharType="end"/>
            </w:r>
          </w:p>
        </w:tc>
        <w:tc>
          <w:tcPr>
            <w:tcW w:w="1890" w:type="dxa"/>
            <w:shd w:val="clear" w:color="auto" w:fill="auto"/>
            <w:vAlign w:val="center"/>
          </w:tcPr>
          <w:p w14:paraId="48EFA575" w14:textId="128602D3" w:rsidR="00E513D5" w:rsidRPr="00617BCB" w:rsidRDefault="00E513D5" w:rsidP="00E513D5">
            <w:pPr>
              <w:pStyle w:val="MDPI42tablebody"/>
              <w:spacing w:line="240" w:lineRule="auto"/>
              <w:rPr>
                <w:color w:val="auto"/>
                <w:lang w:val="en-GB"/>
              </w:rPr>
            </w:pPr>
            <w:r w:rsidRPr="00617BCB">
              <w:rPr>
                <w:color w:val="auto"/>
                <w:lang w:val="en-GB"/>
              </w:rPr>
              <w:t>Interlink Electronics</w:t>
            </w:r>
          </w:p>
        </w:tc>
        <w:tc>
          <w:tcPr>
            <w:tcW w:w="2700" w:type="dxa"/>
            <w:shd w:val="clear" w:color="auto" w:fill="auto"/>
            <w:vAlign w:val="center"/>
          </w:tcPr>
          <w:p w14:paraId="2CAB56A4" w14:textId="2E6CFE2F" w:rsidR="00E513D5" w:rsidRPr="00617BCB" w:rsidRDefault="00E513D5" w:rsidP="00E513D5">
            <w:pPr>
              <w:pStyle w:val="MDPI42tablebody"/>
              <w:spacing w:line="240" w:lineRule="auto"/>
              <w:rPr>
                <w:color w:val="auto"/>
                <w:lang w:val="en-GB"/>
              </w:rPr>
            </w:pPr>
            <w:r w:rsidRPr="00617BCB">
              <w:rPr>
                <w:color w:val="auto"/>
                <w:lang w:val="en-GB"/>
              </w:rPr>
              <w:t>14.68 x 14.68 x 0.46</w:t>
            </w:r>
          </w:p>
        </w:tc>
        <w:tc>
          <w:tcPr>
            <w:tcW w:w="1797" w:type="dxa"/>
            <w:vAlign w:val="center"/>
          </w:tcPr>
          <w:p w14:paraId="64EE7FB3" w14:textId="7DAA1495" w:rsidR="00E513D5" w:rsidRPr="00617BCB" w:rsidRDefault="00906615" w:rsidP="00E513D5">
            <w:pPr>
              <w:pStyle w:val="MDPI42tablebody"/>
              <w:spacing w:line="240" w:lineRule="auto"/>
              <w:rPr>
                <w:color w:val="auto"/>
                <w:lang w:val="en-GB"/>
              </w:rPr>
            </w:pPr>
            <w:r w:rsidRPr="00617BCB">
              <w:rPr>
                <w:color w:val="auto"/>
                <w:lang w:val="en-GB"/>
              </w:rPr>
              <w:t>0.1 - 1</w:t>
            </w:r>
            <w:r w:rsidR="00FC0971" w:rsidRPr="00617BCB">
              <w:rPr>
                <w:color w:val="auto"/>
                <w:lang w:val="en-GB"/>
              </w:rPr>
              <w:t>00</w:t>
            </w:r>
            <w:r w:rsidR="00E06F52" w:rsidRPr="00617BCB">
              <w:rPr>
                <w:color w:val="auto"/>
                <w:vertAlign w:val="superscript"/>
                <w:lang w:val="en-GB"/>
              </w:rPr>
              <w:t xml:space="preserve"> </w:t>
            </w:r>
            <w:r w:rsidR="00E06F52" w:rsidRPr="00617BCB">
              <w:rPr>
                <w:color w:val="auto"/>
                <w:lang w:val="en-GB"/>
              </w:rPr>
              <w:t>N</w:t>
            </w:r>
          </w:p>
        </w:tc>
        <w:tc>
          <w:tcPr>
            <w:tcW w:w="20" w:type="dxa"/>
          </w:tcPr>
          <w:p w14:paraId="0B0F9143" w14:textId="0E90D2AA" w:rsidR="00E513D5" w:rsidRPr="00617BCB" w:rsidRDefault="00E513D5" w:rsidP="00E513D5">
            <w:pPr>
              <w:pStyle w:val="MDPI42tablebody"/>
              <w:spacing w:line="240" w:lineRule="auto"/>
              <w:rPr>
                <w:color w:val="auto"/>
                <w:lang w:val="en-GB"/>
              </w:rPr>
            </w:pPr>
          </w:p>
        </w:tc>
      </w:tr>
      <w:tr w:rsidR="00BC7B4D" w:rsidRPr="00617BCB" w14:paraId="78903D6E" w14:textId="6F445FE0" w:rsidTr="00B57CD0">
        <w:trPr>
          <w:trHeight w:val="267"/>
        </w:trPr>
        <w:tc>
          <w:tcPr>
            <w:tcW w:w="1442" w:type="dxa"/>
            <w:shd w:val="clear" w:color="auto" w:fill="auto"/>
            <w:vAlign w:val="center"/>
          </w:tcPr>
          <w:p w14:paraId="3FA32828" w14:textId="1214537D" w:rsidR="00E513D5" w:rsidRPr="00617BCB" w:rsidRDefault="00E513D5" w:rsidP="00E513D5">
            <w:pPr>
              <w:pStyle w:val="MDPI42tablebody"/>
              <w:spacing w:line="240" w:lineRule="auto"/>
              <w:rPr>
                <w:color w:val="auto"/>
                <w:lang w:val="en-GB"/>
              </w:rPr>
            </w:pPr>
            <w:r w:rsidRPr="00617BCB">
              <w:rPr>
                <w:color w:val="auto"/>
                <w:lang w:val="en-GB"/>
              </w:rPr>
              <w:t>FSR 406</w:t>
            </w:r>
            <w:r w:rsidR="00665387" w:rsidRPr="00617BCB">
              <w:rPr>
                <w:color w:val="auto"/>
                <w:lang w:val="en-GB"/>
              </w:rPr>
              <w:t xml:space="preserve"> </w:t>
            </w:r>
            <w:r w:rsidR="00665387" w:rsidRPr="00617BCB">
              <w:rPr>
                <w:color w:val="auto"/>
                <w:lang w:val="en-GB"/>
              </w:rPr>
              <w:fldChar w:fldCharType="begin"/>
            </w:r>
            <w:r w:rsidR="00AD69B7">
              <w:rPr>
                <w:color w:val="auto"/>
                <w:lang w:val="en-GB"/>
              </w:rPr>
              <w:instrText xml:space="preserve"> ADDIN ZOTERO_ITEM CSL_CITATION {"citationID":"z47tbJsK","properties":{"formattedCitation":"[30]","plainCitation":"[30]","noteIndex":0},"citationItems":[{"id":300,"uris":["http://zotero.org/users/11398818/items/7YLRWDPN"],"itemData":{"id":300,"type":"document","title":"FSR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17BCB">
              <w:rPr>
                <w:color w:val="auto"/>
                <w:lang w:val="en-GB"/>
              </w:rPr>
              <w:fldChar w:fldCharType="separate"/>
            </w:r>
            <w:r w:rsidR="00AD69B7" w:rsidRPr="00AD69B7">
              <w:t>[30]</w:t>
            </w:r>
            <w:r w:rsidR="00665387" w:rsidRPr="00617BCB">
              <w:rPr>
                <w:color w:val="auto"/>
                <w:lang w:val="en-GB"/>
              </w:rPr>
              <w:fldChar w:fldCharType="end"/>
            </w:r>
          </w:p>
        </w:tc>
        <w:tc>
          <w:tcPr>
            <w:tcW w:w="1890" w:type="dxa"/>
            <w:shd w:val="clear" w:color="auto" w:fill="auto"/>
            <w:vAlign w:val="center"/>
          </w:tcPr>
          <w:p w14:paraId="7148653D" w14:textId="1BD51D72" w:rsidR="00E513D5" w:rsidRPr="00617BCB" w:rsidRDefault="00E513D5" w:rsidP="00E513D5">
            <w:pPr>
              <w:pStyle w:val="MDPI42tablebody"/>
              <w:rPr>
                <w:color w:val="auto"/>
                <w:lang w:val="en-GB"/>
              </w:rPr>
            </w:pPr>
            <w:r w:rsidRPr="00617BCB">
              <w:rPr>
                <w:color w:val="auto"/>
                <w:lang w:val="en-GB"/>
              </w:rPr>
              <w:t>Interlink Electronics</w:t>
            </w:r>
          </w:p>
        </w:tc>
        <w:tc>
          <w:tcPr>
            <w:tcW w:w="2700" w:type="dxa"/>
            <w:shd w:val="clear" w:color="auto" w:fill="auto"/>
            <w:vAlign w:val="center"/>
          </w:tcPr>
          <w:p w14:paraId="0160C5C8" w14:textId="790759F2" w:rsidR="00E513D5" w:rsidRPr="00617BCB" w:rsidRDefault="00E513D5" w:rsidP="00E513D5">
            <w:pPr>
              <w:pStyle w:val="MDPI42tablebody"/>
              <w:spacing w:line="240" w:lineRule="auto"/>
              <w:rPr>
                <w:color w:val="auto"/>
                <w:lang w:val="en-GB"/>
              </w:rPr>
            </w:pPr>
            <w:r w:rsidRPr="00617BCB">
              <w:rPr>
                <w:color w:val="auto"/>
                <w:lang w:val="en-GB"/>
              </w:rPr>
              <w:t>39.6 x 39.6 x 0.46</w:t>
            </w:r>
          </w:p>
        </w:tc>
        <w:tc>
          <w:tcPr>
            <w:tcW w:w="1797" w:type="dxa"/>
            <w:vAlign w:val="center"/>
          </w:tcPr>
          <w:p w14:paraId="71F034A0" w14:textId="1C3B5648" w:rsidR="00E513D5" w:rsidRPr="00617BCB" w:rsidRDefault="00EF6011" w:rsidP="00E513D5">
            <w:pPr>
              <w:pStyle w:val="MDPI42tablebody"/>
              <w:spacing w:line="240" w:lineRule="auto"/>
              <w:rPr>
                <w:color w:val="auto"/>
                <w:lang w:val="en-GB"/>
              </w:rPr>
            </w:pPr>
            <w:r w:rsidRPr="00617BCB">
              <w:rPr>
                <w:color w:val="auto"/>
                <w:lang w:val="en-GB"/>
              </w:rPr>
              <w:t xml:space="preserve">0.1 </w:t>
            </w:r>
            <w:r w:rsidR="00FC0971" w:rsidRPr="00617BCB">
              <w:rPr>
                <w:color w:val="auto"/>
                <w:lang w:val="en-GB"/>
              </w:rPr>
              <w:t>–</w:t>
            </w:r>
            <w:r w:rsidRPr="00617BCB">
              <w:rPr>
                <w:color w:val="auto"/>
                <w:lang w:val="en-GB"/>
              </w:rPr>
              <w:t xml:space="preserve"> 1</w:t>
            </w:r>
            <w:r w:rsidR="00FC0971" w:rsidRPr="00617BCB">
              <w:rPr>
                <w:color w:val="auto"/>
                <w:lang w:val="en-GB"/>
              </w:rPr>
              <w:t>00</w:t>
            </w:r>
            <w:r w:rsidRPr="00617BCB">
              <w:rPr>
                <w:color w:val="auto"/>
                <w:vertAlign w:val="superscript"/>
                <w:lang w:val="en-GB"/>
              </w:rPr>
              <w:t xml:space="preserve"> </w:t>
            </w:r>
            <w:r w:rsidRPr="00617BCB">
              <w:rPr>
                <w:color w:val="auto"/>
                <w:lang w:val="en-GB"/>
              </w:rPr>
              <w:t>N</w:t>
            </w:r>
          </w:p>
        </w:tc>
        <w:tc>
          <w:tcPr>
            <w:tcW w:w="20" w:type="dxa"/>
          </w:tcPr>
          <w:p w14:paraId="2D1EF87B" w14:textId="2CA5DBDB" w:rsidR="00E513D5" w:rsidRPr="00617BCB" w:rsidRDefault="00E513D5" w:rsidP="00E513D5">
            <w:pPr>
              <w:pStyle w:val="MDPI42tablebody"/>
              <w:spacing w:line="240" w:lineRule="auto"/>
              <w:rPr>
                <w:color w:val="auto"/>
                <w:lang w:val="en-GB"/>
              </w:rPr>
            </w:pPr>
          </w:p>
        </w:tc>
      </w:tr>
      <w:tr w:rsidR="00A546EF" w:rsidRPr="00617BCB" w14:paraId="20A8F3B7" w14:textId="77777777" w:rsidTr="00B57CD0">
        <w:trPr>
          <w:trHeight w:val="267"/>
        </w:trPr>
        <w:tc>
          <w:tcPr>
            <w:tcW w:w="1442" w:type="dxa"/>
            <w:shd w:val="clear" w:color="auto" w:fill="auto"/>
            <w:vAlign w:val="center"/>
          </w:tcPr>
          <w:p w14:paraId="148C3EAE" w14:textId="2777F689" w:rsidR="00A546EF" w:rsidRPr="00617BCB" w:rsidRDefault="00A546EF" w:rsidP="00E513D5">
            <w:pPr>
              <w:pStyle w:val="MDPI42tablebody"/>
              <w:spacing w:line="240" w:lineRule="auto"/>
              <w:rPr>
                <w:color w:val="auto"/>
                <w:lang w:val="en-GB"/>
              </w:rPr>
            </w:pPr>
            <w:r w:rsidRPr="00617BCB">
              <w:rPr>
                <w:color w:val="auto"/>
                <w:lang w:val="en-GB"/>
              </w:rPr>
              <w:t>FSR01CE</w:t>
            </w:r>
            <w:r w:rsidR="00B57CD0" w:rsidRPr="00617BCB">
              <w:rPr>
                <w:color w:val="auto"/>
                <w:lang w:val="en-GB"/>
              </w:rPr>
              <w:t xml:space="preserve"> </w:t>
            </w:r>
            <w:r w:rsidR="00B57CD0" w:rsidRPr="00617BCB">
              <w:rPr>
                <w:color w:val="auto"/>
                <w:lang w:val="en-GB"/>
              </w:rPr>
              <w:fldChar w:fldCharType="begin"/>
            </w:r>
            <w:r w:rsidR="00AD69B7">
              <w:rPr>
                <w:color w:val="auto"/>
                <w:lang w:val="en-GB"/>
              </w:rPr>
              <w:instrText xml:space="preserve"> ADDIN ZOTERO_ITEM CSL_CITATION {"citationID":"9XtN6rve","properties":{"formattedCitation":"[28]","plainCitation":"[28]","noteIndex":0},"citationItems":[{"id":296,"uris":["http://zotero.org/users/11398818/items/7NMJRHN2"],"itemData":{"id":296,"type":"document","title":"Ohmite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17BCB">
              <w:rPr>
                <w:color w:val="auto"/>
                <w:lang w:val="en-GB"/>
              </w:rPr>
              <w:fldChar w:fldCharType="separate"/>
            </w:r>
            <w:r w:rsidR="00AD69B7" w:rsidRPr="00AD69B7">
              <w:t>[28]</w:t>
            </w:r>
            <w:r w:rsidR="00B57CD0" w:rsidRPr="00617BCB">
              <w:rPr>
                <w:color w:val="auto"/>
                <w:lang w:val="en-GB"/>
              </w:rPr>
              <w:fldChar w:fldCharType="end"/>
            </w:r>
          </w:p>
        </w:tc>
        <w:tc>
          <w:tcPr>
            <w:tcW w:w="1890" w:type="dxa"/>
            <w:shd w:val="clear" w:color="auto" w:fill="auto"/>
            <w:vAlign w:val="center"/>
          </w:tcPr>
          <w:p w14:paraId="634D5514" w14:textId="7D112157" w:rsidR="00A546EF" w:rsidRPr="00617BCB" w:rsidRDefault="00A546EF" w:rsidP="00E513D5">
            <w:pPr>
              <w:pStyle w:val="MDPI42tablebody"/>
              <w:rPr>
                <w:color w:val="auto"/>
                <w:lang w:val="en-GB"/>
              </w:rPr>
            </w:pPr>
            <w:r w:rsidRPr="00617BCB">
              <w:rPr>
                <w:color w:val="auto"/>
                <w:lang w:val="en-GB"/>
              </w:rPr>
              <w:t>Ohmite</w:t>
            </w:r>
          </w:p>
        </w:tc>
        <w:tc>
          <w:tcPr>
            <w:tcW w:w="2700" w:type="dxa"/>
            <w:shd w:val="clear" w:color="auto" w:fill="auto"/>
            <w:vAlign w:val="center"/>
          </w:tcPr>
          <w:p w14:paraId="28C5BF20" w14:textId="6C6E9391" w:rsidR="00A546EF" w:rsidRPr="00617BCB" w:rsidRDefault="00CF63E7" w:rsidP="00E513D5">
            <w:pPr>
              <w:pStyle w:val="MDPI42tablebody"/>
              <w:spacing w:line="240" w:lineRule="auto"/>
              <w:rPr>
                <w:color w:val="auto"/>
                <w:lang w:val="en-GB"/>
              </w:rPr>
            </w:pPr>
            <w:r w:rsidRPr="00617BCB">
              <w:rPr>
                <w:color w:val="auto"/>
                <w:lang w:val="en-GB"/>
              </w:rPr>
              <w:t>39.70 x 39.70 x 0.375</w:t>
            </w:r>
          </w:p>
        </w:tc>
        <w:tc>
          <w:tcPr>
            <w:tcW w:w="1797" w:type="dxa"/>
            <w:vAlign w:val="center"/>
          </w:tcPr>
          <w:p w14:paraId="454206D1" w14:textId="5ADD5BD5" w:rsidR="00A546EF" w:rsidRPr="00617BCB" w:rsidRDefault="004969D7" w:rsidP="00E513D5">
            <w:pPr>
              <w:pStyle w:val="MDPI42tablebody"/>
              <w:spacing w:line="240" w:lineRule="auto"/>
              <w:rPr>
                <w:color w:val="auto"/>
                <w:lang w:val="en-GB"/>
              </w:rPr>
            </w:pPr>
            <w:r w:rsidRPr="00617BCB">
              <w:rPr>
                <w:color w:val="auto"/>
                <w:lang w:val="en-GB"/>
              </w:rPr>
              <w:t>Up till 49</w:t>
            </w:r>
            <w:r w:rsidR="00FC0971" w:rsidRPr="00617BCB">
              <w:rPr>
                <w:color w:val="auto"/>
                <w:lang w:val="en-GB"/>
              </w:rPr>
              <w:t xml:space="preserve"> N</w:t>
            </w:r>
          </w:p>
        </w:tc>
        <w:tc>
          <w:tcPr>
            <w:tcW w:w="20" w:type="dxa"/>
          </w:tcPr>
          <w:p w14:paraId="110C51C0" w14:textId="77777777" w:rsidR="00A546EF" w:rsidRPr="00617BCB" w:rsidRDefault="00A546EF" w:rsidP="00E513D5">
            <w:pPr>
              <w:pStyle w:val="MDPI42tablebody"/>
              <w:spacing w:line="240" w:lineRule="auto"/>
              <w:rPr>
                <w:color w:val="auto"/>
                <w:lang w:val="en-GB"/>
              </w:rPr>
            </w:pPr>
          </w:p>
        </w:tc>
      </w:tr>
    </w:tbl>
    <w:p w14:paraId="0704FE03" w14:textId="77777777" w:rsidR="00156BE9" w:rsidRPr="00617BCB" w:rsidRDefault="00156BE9" w:rsidP="006C344A">
      <w:pPr>
        <w:pStyle w:val="MDPI31text"/>
        <w:ind w:left="2040"/>
        <w:rPr>
          <w:color w:val="auto"/>
          <w:lang w:val="en-GB"/>
        </w:rPr>
      </w:pPr>
    </w:p>
    <w:p w14:paraId="68530456" w14:textId="408A47A8" w:rsidR="00E52229" w:rsidRPr="00617BCB" w:rsidRDefault="00015563" w:rsidP="00E10A1D">
      <w:pPr>
        <w:pStyle w:val="MDPI23heading3"/>
        <w:rPr>
          <w:lang w:val="en-GB"/>
        </w:rPr>
      </w:pPr>
      <w:r w:rsidRPr="00617BCB">
        <w:rPr>
          <w:lang w:val="en-GB"/>
        </w:rPr>
        <w:t xml:space="preserve">4.1.2 </w:t>
      </w:r>
      <w:r w:rsidR="00E52229" w:rsidRPr="00617BCB">
        <w:rPr>
          <w:lang w:val="en-GB"/>
        </w:rPr>
        <w:t>Textile Pressure Sensor</w:t>
      </w:r>
    </w:p>
    <w:p w14:paraId="3DF0420C" w14:textId="0C6594A8" w:rsidR="00E52229" w:rsidRPr="00617BCB" w:rsidRDefault="00E52229" w:rsidP="00E52229">
      <w:pPr>
        <w:pStyle w:val="MDPI31text"/>
        <w:rPr>
          <w:lang w:val="en-GB"/>
        </w:rPr>
      </w:pPr>
      <w:r w:rsidRPr="00617BCB">
        <w:rPr>
          <w:lang w:val="en-GB"/>
        </w:rPr>
        <w:t xml:space="preserve">A textile-based pressure sensor is </w:t>
      </w:r>
      <w:r w:rsidR="00CD6EE9">
        <w:rPr>
          <w:lang w:val="en-GB"/>
        </w:rPr>
        <w:t>typically</w:t>
      </w:r>
      <w:r w:rsidRPr="00617BCB">
        <w:rPr>
          <w:lang w:val="en-GB"/>
        </w:rPr>
        <w:t xml:space="preserve"> composed of a soft fabric-based material</w:t>
      </w:r>
      <w:r w:rsidR="002A23F5">
        <w:rPr>
          <w:lang w:val="en-GB"/>
        </w:rPr>
        <w:t xml:space="preserve"> which </w:t>
      </w:r>
      <w:r w:rsidRPr="00617BCB">
        <w:rPr>
          <w:lang w:val="en-GB"/>
        </w:rPr>
        <w:t xml:space="preserve">consists of a conductive thread pattern placed over a dielectric material that serves as a substrate between the threads [21]. Figure </w:t>
      </w:r>
      <w:r w:rsidR="00CD5673" w:rsidRPr="00617BCB">
        <w:rPr>
          <w:lang w:val="en-GB"/>
        </w:rPr>
        <w:t>5</w:t>
      </w:r>
      <w:r w:rsidR="00D36F83" w:rsidRPr="00617BCB">
        <w:rPr>
          <w:lang w:val="en-GB"/>
        </w:rPr>
        <w:t>a</w:t>
      </w:r>
      <w:r w:rsidRPr="00617BCB">
        <w:rPr>
          <w:lang w:val="en-GB"/>
        </w:rPr>
        <w:t xml:space="preserve"> </w:t>
      </w:r>
      <w:r w:rsidR="002A23F5">
        <w:rPr>
          <w:lang w:val="en-GB"/>
        </w:rPr>
        <w:t>visualises</w:t>
      </w:r>
      <w:r w:rsidRPr="00617BCB">
        <w:rPr>
          <w:lang w:val="en-GB"/>
        </w:rPr>
        <w:t xml:space="preserve"> an example of how each layer within the textile pressure sensor is structured</w:t>
      </w:r>
      <w:r w:rsidR="002A23F5">
        <w:rPr>
          <w:lang w:val="en-GB"/>
        </w:rPr>
        <w:t xml:space="preserve"> within</w:t>
      </w:r>
      <w:r w:rsidRPr="00617BCB">
        <w:rPr>
          <w:lang w:val="en-GB"/>
        </w:rPr>
        <w:t xml:space="preserve">. One of the main advantages seen with textile force sensors is the fact that it is </w:t>
      </w:r>
      <w:r w:rsidR="007C1C41">
        <w:rPr>
          <w:lang w:val="en-GB"/>
        </w:rPr>
        <w:t>very durable</w:t>
      </w:r>
      <w:r w:rsidRPr="00617BCB">
        <w:rPr>
          <w:lang w:val="en-GB"/>
        </w:rPr>
        <w:t>, and it seamlessly integrates with garments making it unobstructive</w:t>
      </w:r>
      <w:r w:rsidR="007C1C41">
        <w:rPr>
          <w:lang w:val="en-GB"/>
        </w:rPr>
        <w:t xml:space="preserve"> and comfortable</w:t>
      </w:r>
      <w:r w:rsidRPr="00617BCB">
        <w:rPr>
          <w:lang w:val="en-GB"/>
        </w:rPr>
        <w:t xml:space="preserve"> to the end user. </w:t>
      </w:r>
      <w:r w:rsidR="00D36AA0" w:rsidRPr="00617BCB">
        <w:rPr>
          <w:lang w:val="en-GB"/>
        </w:rPr>
        <w:t>Hence</w:t>
      </w:r>
      <w:r w:rsidRPr="00617BCB">
        <w:rPr>
          <w:lang w:val="en-GB"/>
        </w:rPr>
        <w:t xml:space="preserve">, </w:t>
      </w:r>
      <w:r w:rsidR="007C1C41">
        <w:rPr>
          <w:lang w:val="en-GB"/>
        </w:rPr>
        <w:t xml:space="preserve">the reason </w:t>
      </w:r>
      <w:r w:rsidRPr="00617BCB">
        <w:rPr>
          <w:lang w:val="en-GB"/>
        </w:rPr>
        <w:t xml:space="preserve">this sensor tends to be </w:t>
      </w:r>
      <w:r w:rsidR="007C1C41">
        <w:rPr>
          <w:lang w:val="en-GB"/>
        </w:rPr>
        <w:t xml:space="preserve">more </w:t>
      </w:r>
      <w:r w:rsidRPr="00617BCB">
        <w:rPr>
          <w:lang w:val="en-GB"/>
        </w:rPr>
        <w:t xml:space="preserve">popular among wearable technologies. </w:t>
      </w:r>
    </w:p>
    <w:p w14:paraId="1F5C9FD0" w14:textId="77777777" w:rsidR="0082087C" w:rsidRPr="00617BCB"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17BCB" w14:paraId="336FFD9A" w14:textId="77777777" w:rsidTr="00E52229">
        <w:trPr>
          <w:jc w:val="center"/>
        </w:trPr>
        <w:tc>
          <w:tcPr>
            <w:tcW w:w="4986" w:type="dxa"/>
            <w:shd w:val="clear" w:color="auto" w:fill="auto"/>
            <w:vAlign w:val="center"/>
          </w:tcPr>
          <w:p w14:paraId="5DF1D897" w14:textId="77777777" w:rsidR="00E52229" w:rsidRPr="00617BCB" w:rsidRDefault="00E52229" w:rsidP="00BA2621">
            <w:pPr>
              <w:pStyle w:val="MDPI52figure"/>
              <w:spacing w:before="0"/>
              <w:rPr>
                <w:lang w:val="en-GB"/>
              </w:rPr>
            </w:pPr>
            <w:r w:rsidRPr="00617BCB">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17BCB" w:rsidRDefault="00E52229" w:rsidP="00BA2621">
            <w:pPr>
              <w:pStyle w:val="MDPI52figure"/>
              <w:spacing w:before="0"/>
              <w:rPr>
                <w:lang w:val="en-GB"/>
              </w:rPr>
            </w:pPr>
            <w:r w:rsidRPr="00617BCB">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19"/>
                          <a:stretch>
                            <a:fillRect/>
                          </a:stretch>
                        </pic:blipFill>
                        <pic:spPr>
                          <a:xfrm>
                            <a:off x="0" y="0"/>
                            <a:ext cx="1702712" cy="1621951"/>
                          </a:xfrm>
                          <a:prstGeom prst="rect">
                            <a:avLst/>
                          </a:prstGeom>
                        </pic:spPr>
                      </pic:pic>
                    </a:graphicData>
                  </a:graphic>
                </wp:inline>
              </w:drawing>
            </w:r>
          </w:p>
        </w:tc>
      </w:tr>
      <w:tr w:rsidR="00E52229" w:rsidRPr="00617BCB" w14:paraId="7793E3A4" w14:textId="77777777" w:rsidTr="00E52229">
        <w:trPr>
          <w:jc w:val="center"/>
        </w:trPr>
        <w:tc>
          <w:tcPr>
            <w:tcW w:w="4986" w:type="dxa"/>
            <w:shd w:val="clear" w:color="auto" w:fill="auto"/>
            <w:vAlign w:val="center"/>
          </w:tcPr>
          <w:p w14:paraId="6A60D98E" w14:textId="77777777" w:rsidR="00E52229" w:rsidRPr="00617BCB" w:rsidRDefault="00E52229" w:rsidP="00BA2621">
            <w:pPr>
              <w:pStyle w:val="MDPI42tablebody"/>
              <w:rPr>
                <w:lang w:val="en-GB"/>
              </w:rPr>
            </w:pPr>
            <w:r w:rsidRPr="00617BCB">
              <w:rPr>
                <w:lang w:val="en-GB"/>
              </w:rPr>
              <w:t>(</w:t>
            </w:r>
            <w:r w:rsidRPr="00617BCB">
              <w:rPr>
                <w:b/>
                <w:lang w:val="en-GB"/>
              </w:rPr>
              <w:t>a</w:t>
            </w:r>
            <w:r w:rsidRPr="00617BCB">
              <w:rPr>
                <w:lang w:val="en-GB"/>
              </w:rPr>
              <w:t>)</w:t>
            </w:r>
          </w:p>
        </w:tc>
        <w:tc>
          <w:tcPr>
            <w:tcW w:w="4268" w:type="dxa"/>
          </w:tcPr>
          <w:p w14:paraId="208709E9" w14:textId="77777777" w:rsidR="00E52229" w:rsidRPr="00617BCB" w:rsidRDefault="00E52229" w:rsidP="00BA2621">
            <w:pPr>
              <w:pStyle w:val="MDPI42tablebody"/>
              <w:rPr>
                <w:lang w:val="en-GB"/>
              </w:rPr>
            </w:pPr>
            <w:r w:rsidRPr="00617BCB">
              <w:rPr>
                <w:lang w:val="en-GB"/>
              </w:rPr>
              <w:t>(</w:t>
            </w:r>
            <w:r w:rsidRPr="00617BCB">
              <w:rPr>
                <w:b/>
                <w:lang w:val="en-GB"/>
              </w:rPr>
              <w:t>b</w:t>
            </w:r>
            <w:r w:rsidRPr="00617BCB">
              <w:rPr>
                <w:lang w:val="en-GB"/>
              </w:rPr>
              <w:t>)</w:t>
            </w:r>
          </w:p>
        </w:tc>
      </w:tr>
    </w:tbl>
    <w:p w14:paraId="45228CB8" w14:textId="0777FD4F" w:rsidR="00E52229" w:rsidRPr="00617BCB" w:rsidRDefault="00E52229" w:rsidP="00E52229">
      <w:pPr>
        <w:pStyle w:val="MDPI51figurecaption"/>
        <w:ind w:left="2968"/>
        <w:rPr>
          <w:lang w:val="en-GB"/>
        </w:rPr>
      </w:pPr>
      <w:r w:rsidRPr="00617BCB">
        <w:rPr>
          <w:b/>
          <w:bCs/>
          <w:lang w:val="en-GB"/>
        </w:rPr>
        <w:t xml:space="preserve">Figure </w:t>
      </w:r>
      <w:r w:rsidR="00CD5673" w:rsidRPr="00617BCB">
        <w:rPr>
          <w:b/>
          <w:bCs/>
          <w:lang w:val="en-GB"/>
        </w:rPr>
        <w:t>5</w:t>
      </w:r>
      <w:r w:rsidRPr="00617BCB">
        <w:rPr>
          <w:lang w:val="en-GB"/>
        </w:rPr>
        <w:t xml:space="preserve">. Textile Pressure Sensor (a) Textile Pressure Sensor composition </w:t>
      </w:r>
      <w:r w:rsidR="008409CE" w:rsidRPr="00617BCB">
        <w:rPr>
          <w:lang w:val="en-GB"/>
        </w:rPr>
        <w:fldChar w:fldCharType="begin"/>
      </w:r>
      <w:r w:rsidR="00AD69B7">
        <w:rPr>
          <w:lang w:val="en-GB"/>
        </w:rPr>
        <w:instrText xml:space="preserve"> ADDIN ZOTERO_ITEM CSL_CITATION {"citationID":"XVIR1Aoj","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617BCB">
        <w:rPr>
          <w:lang w:val="en-GB"/>
        </w:rPr>
        <w:fldChar w:fldCharType="separate"/>
      </w:r>
      <w:r w:rsidR="00AD69B7" w:rsidRPr="00AD69B7">
        <w:t>[31]</w:t>
      </w:r>
      <w:r w:rsidR="008409CE" w:rsidRPr="00617BCB">
        <w:rPr>
          <w:lang w:val="en-GB"/>
        </w:rPr>
        <w:fldChar w:fldCharType="end"/>
      </w:r>
      <w:r w:rsidRPr="00617BCB">
        <w:rPr>
          <w:lang w:val="en-GB"/>
        </w:rPr>
        <w:t xml:space="preserve">; (b) PreCaTex </w:t>
      </w:r>
      <w:r w:rsidR="0076058A">
        <w:rPr>
          <w:lang w:val="en-GB"/>
        </w:rPr>
        <w:t xml:space="preserve">textile </w:t>
      </w:r>
      <w:r w:rsidRPr="00617BCB">
        <w:rPr>
          <w:lang w:val="en-GB"/>
        </w:rPr>
        <w:t xml:space="preserve">sensor </w:t>
      </w:r>
      <w:r w:rsidR="008409CE" w:rsidRPr="00617BCB">
        <w:rPr>
          <w:lang w:val="en-GB"/>
        </w:rPr>
        <w:fldChar w:fldCharType="begin"/>
      </w:r>
      <w:r w:rsidR="00AD69B7">
        <w:rPr>
          <w:lang w:val="en-GB"/>
        </w:rPr>
        <w:instrText xml:space="preserve"> ADDIN ZOTERO_ITEM CSL_CITATION {"citationID":"YOCu0rkU","properties":{"formattedCitation":"[32]","plainCitation":"[32]","noteIndex":0},"citationItems":[{"id":153,"uris":["http://zotero.org/users/11398818/items/NETFL3DX"],"itemData":{"id":153,"type":"article-journal","abstract":"In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617BCB">
        <w:rPr>
          <w:lang w:val="en-GB"/>
        </w:rPr>
        <w:fldChar w:fldCharType="separate"/>
      </w:r>
      <w:r w:rsidR="00AD69B7" w:rsidRPr="00AD69B7">
        <w:t>[32]</w:t>
      </w:r>
      <w:r w:rsidR="008409CE" w:rsidRPr="00617BCB">
        <w:rPr>
          <w:lang w:val="en-GB"/>
        </w:rPr>
        <w:fldChar w:fldCharType="end"/>
      </w:r>
      <w:r w:rsidRPr="00617BCB">
        <w:rPr>
          <w:lang w:val="en-GB"/>
        </w:rPr>
        <w:t>.</w:t>
      </w:r>
    </w:p>
    <w:p w14:paraId="776001F8" w14:textId="4872F759" w:rsidR="00EA3453" w:rsidRPr="00617BCB" w:rsidRDefault="00B1271D" w:rsidP="0076058A">
      <w:pPr>
        <w:pStyle w:val="MDPI31text"/>
        <w:rPr>
          <w:lang w:val="en-GB"/>
        </w:rPr>
      </w:pPr>
      <w:r>
        <w:rPr>
          <w:lang w:val="en-GB"/>
        </w:rPr>
        <w:t xml:space="preserve">There were a </w:t>
      </w:r>
      <w:r w:rsidR="00E52229" w:rsidRPr="00617BCB">
        <w:rPr>
          <w:lang w:val="en-GB"/>
        </w:rPr>
        <w:t xml:space="preserve">few research studies found </w:t>
      </w:r>
      <w:r>
        <w:rPr>
          <w:lang w:val="en-GB"/>
        </w:rPr>
        <w:t xml:space="preserve">that employed </w:t>
      </w:r>
      <w:r w:rsidR="00E52229" w:rsidRPr="00617BCB">
        <w:rPr>
          <w:lang w:val="en-GB"/>
        </w:rPr>
        <w:t xml:space="preserve">textile </w:t>
      </w:r>
      <w:r>
        <w:rPr>
          <w:lang w:val="en-GB"/>
        </w:rPr>
        <w:t xml:space="preserve">pressure </w:t>
      </w:r>
      <w:r w:rsidR="00E52229" w:rsidRPr="00617BCB">
        <w:rPr>
          <w:lang w:val="en-GB"/>
        </w:rPr>
        <w:t xml:space="preserve">sensors to classify sitting postures. One of which was Kim et al </w:t>
      </w:r>
      <w:r w:rsidR="009169CA" w:rsidRPr="00617BCB">
        <w:rPr>
          <w:lang w:val="en-GB"/>
        </w:rPr>
        <w:fldChar w:fldCharType="begin"/>
      </w:r>
      <w:r w:rsidR="00AD69B7">
        <w:rPr>
          <w:lang w:val="en-GB"/>
        </w:rPr>
        <w:instrText xml:space="preserve"> ADDIN ZOTERO_ITEM CSL_CITATION {"citationID":"kkraCpEO","properties":{"formattedCitation":"[33]","plainCitation":"[33]","noteIndex":0},"citationItems":[{"id":161,"uris":["http://zotero.org/users/11398818/items/JP76KCNB"],"itemData":{"id":161,"type":"article-journal","container-title":"Sensors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617BCB">
        <w:rPr>
          <w:lang w:val="en-GB"/>
        </w:rPr>
        <w:fldChar w:fldCharType="separate"/>
      </w:r>
      <w:r w:rsidR="00AD69B7" w:rsidRPr="00AD69B7">
        <w:t>[33]</w:t>
      </w:r>
      <w:r w:rsidR="009169CA" w:rsidRPr="00617BCB">
        <w:rPr>
          <w:lang w:val="en-GB"/>
        </w:rPr>
        <w:fldChar w:fldCharType="end"/>
      </w:r>
      <w:r w:rsidR="009169CA" w:rsidRPr="00617BCB">
        <w:rPr>
          <w:lang w:val="en-GB"/>
        </w:rPr>
        <w:t xml:space="preserve"> </w:t>
      </w:r>
      <w:r w:rsidR="00E52229" w:rsidRPr="00617BCB">
        <w:rPr>
          <w:lang w:val="en-GB"/>
        </w:rPr>
        <w:t>who developed a washable textile pressure sensor and incorporated it into their chair system to classify 7 sitting pos</w:t>
      </w:r>
      <w:r w:rsidR="00E52229" w:rsidRPr="00617BCB">
        <w:rPr>
          <w:lang w:val="en-GB"/>
        </w:rPr>
        <w:lastRenderedPageBreak/>
        <w:t>tures using a decision algorithm. Another study proposed a “eCushion” device</w:t>
      </w:r>
      <w:r w:rsidR="00EB315D">
        <w:rPr>
          <w:lang w:val="en-GB"/>
        </w:rPr>
        <w:t xml:space="preserve"> which incorporated an “eTextile” </w:t>
      </w:r>
      <w:r w:rsidR="00E52229" w:rsidRPr="00617BCB">
        <w:rPr>
          <w:lang w:val="en-GB"/>
        </w:rPr>
        <w:t xml:space="preserve">pressure </w:t>
      </w:r>
      <w:r w:rsidR="00EB315D">
        <w:rPr>
          <w:lang w:val="en-GB"/>
        </w:rPr>
        <w:t xml:space="preserve">sensor </w:t>
      </w:r>
      <w:r w:rsidR="00E52229" w:rsidRPr="00617BCB">
        <w:rPr>
          <w:lang w:val="en-GB"/>
        </w:rPr>
        <w:t xml:space="preserve">array that can detect 7 different sitting postures at 85.9% accuracy </w:t>
      </w:r>
      <w:r w:rsidR="00AD5AAF" w:rsidRPr="00617BCB">
        <w:rPr>
          <w:lang w:val="en-GB"/>
        </w:rPr>
        <w:fldChar w:fldCharType="begin"/>
      </w:r>
      <w:r w:rsidR="00AD69B7">
        <w:rPr>
          <w:lang w:val="en-GB"/>
        </w:rPr>
        <w:instrText xml:space="preserve"> ADDIN ZOTERO_ITEM CSL_CITATION {"citationID":"ebD9Hc9X","properties":{"formattedCitation":"[34]","plainCitation":"[34]","noteIndex":0},"citationItems":[{"id":232,"uris":["http://zotero.org/users/11398818/items/ZMS5CAZB"],"itemData":{"id":232,"type":"article-journal","container-title":"IEEE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617BCB">
        <w:rPr>
          <w:lang w:val="en-GB"/>
        </w:rPr>
        <w:fldChar w:fldCharType="separate"/>
      </w:r>
      <w:r w:rsidR="00AD69B7" w:rsidRPr="00AD69B7">
        <w:t>[34]</w:t>
      </w:r>
      <w:r w:rsidR="00AD5AAF" w:rsidRPr="00617BCB">
        <w:rPr>
          <w:lang w:val="en-GB"/>
        </w:rPr>
        <w:fldChar w:fldCharType="end"/>
      </w:r>
      <w:r w:rsidR="00E52229" w:rsidRPr="00617BCB">
        <w:rPr>
          <w:lang w:val="en-GB"/>
        </w:rPr>
        <w:t xml:space="preserve">. Additionally, Martínez-Estrada et al </w:t>
      </w:r>
      <w:r w:rsidR="00AD5AAF" w:rsidRPr="00617BCB">
        <w:rPr>
          <w:lang w:val="en-GB"/>
        </w:rPr>
        <w:fldChar w:fldCharType="begin"/>
      </w:r>
      <w:r w:rsidR="00AD69B7">
        <w:rPr>
          <w:lang w:val="en-GB"/>
        </w:rPr>
        <w:instrText xml:space="preserve"> ADDIN ZOTERO_ITEM CSL_CITATION {"citationID":"SwJWfZ7b","properties":{"formattedCitation":"[32]","plainCitation":"[32]","noteIndex":0},"citationItems":[{"id":153,"uris":["http://zotero.org/users/11398818/items/NETFL3DX"],"itemData":{"id":153,"type":"article-journal","abstract":"In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617BCB">
        <w:rPr>
          <w:lang w:val="en-GB"/>
        </w:rPr>
        <w:fldChar w:fldCharType="separate"/>
      </w:r>
      <w:r w:rsidR="00AD69B7" w:rsidRPr="00AD69B7">
        <w:t>[32]</w:t>
      </w:r>
      <w:r w:rsidR="00AD5AAF" w:rsidRPr="00617BCB">
        <w:rPr>
          <w:lang w:val="en-GB"/>
        </w:rPr>
        <w:fldChar w:fldCharType="end"/>
      </w:r>
      <w:r w:rsidR="00E52229" w:rsidRPr="00617BCB">
        <w:rPr>
          <w:lang w:val="en-GB"/>
        </w:rPr>
        <w:t xml:space="preserve"> developed</w:t>
      </w:r>
      <w:r w:rsidR="00A67D2B">
        <w:rPr>
          <w:lang w:val="en-GB"/>
        </w:rPr>
        <w:t xml:space="preserve"> </w:t>
      </w:r>
      <w:r w:rsidR="00140094">
        <w:rPr>
          <w:lang w:val="en-GB"/>
        </w:rPr>
        <w:t>10</w:t>
      </w:r>
      <w:r w:rsidR="0076058A">
        <w:rPr>
          <w:lang w:val="en-GB"/>
        </w:rPr>
        <w:t xml:space="preserve"> detachable </w:t>
      </w:r>
      <w:r w:rsidR="00A67D2B">
        <w:rPr>
          <w:lang w:val="en-GB"/>
        </w:rPr>
        <w:t>textile pressure sensor (</w:t>
      </w:r>
      <w:r w:rsidR="00A67D2B" w:rsidRPr="00A67D2B">
        <w:rPr>
          <w:lang w:val="en-GB"/>
        </w:rPr>
        <w:t>PreCaTex</w:t>
      </w:r>
      <w:r w:rsidR="00A67D2B">
        <w:rPr>
          <w:lang w:val="en-GB"/>
        </w:rPr>
        <w:t>)</w:t>
      </w:r>
      <w:r w:rsidR="00E52229" w:rsidRPr="00617BCB">
        <w:rPr>
          <w:lang w:val="en-GB"/>
        </w:rPr>
        <w:t xml:space="preserve"> </w:t>
      </w:r>
      <w:r w:rsidR="00A67D2B">
        <w:rPr>
          <w:lang w:val="en-GB"/>
        </w:rPr>
        <w:t xml:space="preserve">which were placed </w:t>
      </w:r>
      <w:r w:rsidR="00140094">
        <w:rPr>
          <w:lang w:val="en-GB"/>
        </w:rPr>
        <w:t xml:space="preserve">at </w:t>
      </w:r>
      <w:r w:rsidR="00A67D2B">
        <w:rPr>
          <w:lang w:val="en-GB"/>
        </w:rPr>
        <w:t>strategic points around the chair.</w:t>
      </w:r>
      <w:r w:rsidR="0066377B">
        <w:rPr>
          <w:lang w:val="en-GB"/>
        </w:rPr>
        <w:t xml:space="preserve"> </w:t>
      </w:r>
    </w:p>
    <w:p w14:paraId="2831FF4A" w14:textId="77777777" w:rsidR="00C6225B" w:rsidRPr="00617BCB" w:rsidRDefault="00C6225B" w:rsidP="00EA3453">
      <w:pPr>
        <w:pStyle w:val="MDPI31text"/>
        <w:rPr>
          <w:lang w:val="en-GB"/>
        </w:rPr>
      </w:pPr>
    </w:p>
    <w:p w14:paraId="7F8D1A06" w14:textId="4B29746E" w:rsidR="00D359E5" w:rsidRPr="00617BCB" w:rsidRDefault="00E10A1D" w:rsidP="00E10A1D">
      <w:pPr>
        <w:pStyle w:val="MDPI23heading3"/>
        <w:rPr>
          <w:lang w:val="en-GB"/>
        </w:rPr>
      </w:pPr>
      <w:r w:rsidRPr="00617BCB">
        <w:rPr>
          <w:lang w:val="en-GB"/>
        </w:rPr>
        <w:t xml:space="preserve">4.1.3 </w:t>
      </w:r>
      <w:r w:rsidR="00D359E5" w:rsidRPr="00617BCB">
        <w:rPr>
          <w:lang w:val="en-GB"/>
        </w:rPr>
        <w:t>Load Cells</w:t>
      </w:r>
    </w:p>
    <w:p w14:paraId="632C4E1D" w14:textId="78D08BA4" w:rsidR="00D359E5" w:rsidRPr="00617BCB" w:rsidRDefault="00D359E5" w:rsidP="00842FA3">
      <w:pPr>
        <w:pStyle w:val="MDPI31text"/>
        <w:rPr>
          <w:lang w:val="en-GB"/>
        </w:rPr>
      </w:pPr>
      <w:r w:rsidRPr="00617BCB">
        <w:rPr>
          <w:lang w:val="en-GB"/>
        </w:rPr>
        <w:t xml:space="preserve">Load cells are another variation of force sensor which is used </w:t>
      </w:r>
      <w:r w:rsidR="00955603">
        <w:rPr>
          <w:lang w:val="en-GB"/>
        </w:rPr>
        <w:t xml:space="preserve">among researchers in the </w:t>
      </w:r>
      <w:r w:rsidRPr="00617BCB">
        <w:rPr>
          <w:lang w:val="en-GB"/>
        </w:rPr>
        <w:t>monitor</w:t>
      </w:r>
      <w:r w:rsidR="00955603">
        <w:rPr>
          <w:lang w:val="en-GB"/>
        </w:rPr>
        <w:t xml:space="preserve">ing of </w:t>
      </w:r>
      <w:r w:rsidRPr="00617BCB">
        <w:rPr>
          <w:lang w:val="en-GB"/>
        </w:rPr>
        <w:t xml:space="preserve">sitting postures. </w:t>
      </w:r>
      <w:r w:rsidR="00170A06">
        <w:rPr>
          <w:lang w:val="en-GB"/>
        </w:rPr>
        <w:t>A load cell</w:t>
      </w:r>
      <w:r w:rsidRPr="00617BCB">
        <w:rPr>
          <w:lang w:val="en-GB"/>
        </w:rPr>
        <w:t xml:space="preserve"> sensor works by converting</w:t>
      </w:r>
      <w:r w:rsidR="00170A06">
        <w:rPr>
          <w:lang w:val="en-GB"/>
        </w:rPr>
        <w:t xml:space="preserve"> applied</w:t>
      </w:r>
      <w:r w:rsidRPr="00617BCB">
        <w:rPr>
          <w:lang w:val="en-GB"/>
        </w:rPr>
        <w:t xml:space="preserve"> mechanical force into </w:t>
      </w:r>
      <w:r w:rsidR="00170A06">
        <w:rPr>
          <w:lang w:val="en-GB"/>
        </w:rPr>
        <w:t xml:space="preserve">measurable </w:t>
      </w:r>
      <w:r w:rsidRPr="00617BCB">
        <w:rPr>
          <w:lang w:val="en-GB"/>
        </w:rPr>
        <w:t>digital signals which can be read by microcontrollers.</w:t>
      </w:r>
      <w:r w:rsidR="00842FA3">
        <w:rPr>
          <w:lang w:val="en-GB"/>
        </w:rPr>
        <w:t xml:space="preserve"> T</w:t>
      </w:r>
      <w:r w:rsidR="00955603">
        <w:rPr>
          <w:lang w:val="en-GB"/>
        </w:rPr>
        <w:t>here are different types of load cells</w:t>
      </w:r>
      <w:r w:rsidR="00842FA3">
        <w:rPr>
          <w:lang w:val="en-GB"/>
        </w:rPr>
        <w:t xml:space="preserve"> being used</w:t>
      </w:r>
      <w:r w:rsidR="00955603">
        <w:rPr>
          <w:lang w:val="en-GB"/>
        </w:rPr>
        <w:t xml:space="preserve"> such as strain gauge, piezoelectric, hydraulic, and capacitive load cells</w:t>
      </w:r>
      <w:r w:rsidR="00AE7F43">
        <w:rPr>
          <w:lang w:val="en-GB"/>
        </w:rPr>
        <w:t xml:space="preserve"> </w:t>
      </w:r>
      <w:r w:rsidR="00AE7F43" w:rsidRPr="00617BCB">
        <w:rPr>
          <w:lang w:val="en-GB"/>
        </w:rPr>
        <w:fldChar w:fldCharType="begin"/>
      </w:r>
      <w:r w:rsidR="00AE7F43">
        <w:rPr>
          <w:lang w:val="en-GB"/>
        </w:rPr>
        <w:instrText xml:space="preserve"> ADDIN ZOTERO_ITEM CSL_CITATION {"citationID":"mxsxeitF","properties":{"formattedCitation":"[35]","plainCitation":"[35]","noteIndex":0},"citationItems":[{"id":302,"uris":["http://zotero.org/users/11398818/items/QLAMBXLT"],"itemData":{"id":302,"type":"article-journal","container-title":"Journal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17BCB">
        <w:rPr>
          <w:lang w:val="en-GB"/>
        </w:rPr>
        <w:fldChar w:fldCharType="separate"/>
      </w:r>
      <w:r w:rsidR="00AE7F43" w:rsidRPr="00AD69B7">
        <w:t>[35]</w:t>
      </w:r>
      <w:r w:rsidR="00AE7F43" w:rsidRPr="00617BCB">
        <w:rPr>
          <w:lang w:val="en-GB"/>
        </w:rPr>
        <w:fldChar w:fldCharType="end"/>
      </w:r>
      <w:r w:rsidR="00955603">
        <w:rPr>
          <w:lang w:val="en-GB"/>
        </w:rPr>
        <w:t xml:space="preserve">. </w:t>
      </w:r>
      <w:r w:rsidR="00F74CA4" w:rsidRPr="00617BCB">
        <w:rPr>
          <w:lang w:val="en-GB"/>
        </w:rPr>
        <w:t xml:space="preserve">Some of the commercially available </w:t>
      </w:r>
      <w:r w:rsidR="00310F53" w:rsidRPr="00617BCB">
        <w:rPr>
          <w:lang w:val="en-GB"/>
        </w:rPr>
        <w:t>load cell sensors can be found in Table 4 below.</w:t>
      </w:r>
    </w:p>
    <w:p w14:paraId="0DAAB873" w14:textId="11B21BC8" w:rsidR="0034017D" w:rsidRPr="00617BCB" w:rsidRDefault="0034017D" w:rsidP="0034017D">
      <w:pPr>
        <w:pStyle w:val="MDPI41tablecaption"/>
        <w:rPr>
          <w:color w:val="auto"/>
          <w:lang w:val="en-GB"/>
        </w:rPr>
      </w:pPr>
      <w:r w:rsidRPr="00617BCB">
        <w:rPr>
          <w:b/>
          <w:color w:val="auto"/>
          <w:lang w:val="en-GB"/>
        </w:rPr>
        <w:t xml:space="preserve">Table </w:t>
      </w:r>
      <w:r w:rsidR="00383DE8" w:rsidRPr="00617BCB">
        <w:rPr>
          <w:b/>
          <w:color w:val="auto"/>
          <w:lang w:val="en-GB"/>
        </w:rPr>
        <w:t>4</w:t>
      </w:r>
      <w:r w:rsidRPr="00617BCB">
        <w:rPr>
          <w:b/>
          <w:color w:val="auto"/>
          <w:lang w:val="en-GB"/>
        </w:rPr>
        <w:t>.</w:t>
      </w:r>
      <w:r w:rsidRPr="00617BCB">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17BCB"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17BCB" w:rsidRDefault="0034017D" w:rsidP="00697308">
            <w:pPr>
              <w:pStyle w:val="MDPI42tablebody"/>
              <w:spacing w:line="240" w:lineRule="auto"/>
              <w:rPr>
                <w:b/>
                <w:snapToGrid/>
                <w:color w:val="auto"/>
                <w:lang w:val="en-GB"/>
              </w:rPr>
            </w:pPr>
            <w:r w:rsidRPr="00617BCB">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17BCB" w:rsidRDefault="0034017D" w:rsidP="00697308">
            <w:pPr>
              <w:pStyle w:val="MDPI42tablebody"/>
              <w:spacing w:line="240" w:lineRule="auto"/>
              <w:rPr>
                <w:b/>
                <w:snapToGrid/>
                <w:color w:val="auto"/>
                <w:lang w:val="en-GB"/>
              </w:rPr>
            </w:pPr>
            <w:r w:rsidRPr="00617BCB">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17BCB" w:rsidRDefault="0034017D" w:rsidP="00697308">
            <w:pPr>
              <w:pStyle w:val="MDPI42tablebody"/>
              <w:spacing w:line="240" w:lineRule="auto"/>
              <w:rPr>
                <w:b/>
                <w:snapToGrid/>
                <w:color w:val="auto"/>
                <w:lang w:val="en-GB"/>
              </w:rPr>
            </w:pPr>
            <w:r w:rsidRPr="00617BCB">
              <w:rPr>
                <w:b/>
                <w:snapToGrid/>
                <w:color w:val="auto"/>
                <w:lang w:val="en-GB"/>
              </w:rPr>
              <w:t xml:space="preserve">Dimensions </w:t>
            </w:r>
          </w:p>
          <w:p w14:paraId="451F768B" w14:textId="1A7B1180" w:rsidR="0034017D" w:rsidRPr="00617BCB" w:rsidRDefault="0034017D" w:rsidP="00697308">
            <w:pPr>
              <w:pStyle w:val="MDPI42tablebody"/>
              <w:spacing w:line="240" w:lineRule="auto"/>
              <w:rPr>
                <w:b/>
                <w:snapToGrid/>
                <w:color w:val="auto"/>
                <w:lang w:val="en-GB"/>
              </w:rPr>
            </w:pPr>
            <w:r w:rsidRPr="00617BCB">
              <w:rPr>
                <w:b/>
                <w:snapToGrid/>
                <w:color w:val="auto"/>
                <w:lang w:val="en-GB"/>
              </w:rPr>
              <w:t>(Length x Width) (mm)</w:t>
            </w:r>
          </w:p>
        </w:tc>
        <w:tc>
          <w:tcPr>
            <w:tcW w:w="1257" w:type="dxa"/>
            <w:tcBorders>
              <w:bottom w:val="single" w:sz="4" w:space="0" w:color="auto"/>
            </w:tcBorders>
            <w:vAlign w:val="center"/>
          </w:tcPr>
          <w:p w14:paraId="63139433" w14:textId="3A0C3142" w:rsidR="0034017D" w:rsidRPr="00617BCB" w:rsidRDefault="00A32B90" w:rsidP="00A32B90">
            <w:pPr>
              <w:pStyle w:val="MDPI42tablebody"/>
              <w:spacing w:line="240" w:lineRule="auto"/>
              <w:rPr>
                <w:b/>
                <w:snapToGrid/>
                <w:color w:val="auto"/>
                <w:lang w:val="en-GB"/>
              </w:rPr>
            </w:pPr>
            <w:r w:rsidRPr="00617BCB">
              <w:rPr>
                <w:b/>
                <w:snapToGrid/>
                <w:color w:val="auto"/>
                <w:lang w:val="en-GB"/>
              </w:rPr>
              <w:t>Capacity</w:t>
            </w:r>
            <w:r w:rsidR="0034017D" w:rsidRPr="00617BCB">
              <w:rPr>
                <w:b/>
                <w:snapToGrid/>
                <w:color w:val="auto"/>
                <w:lang w:val="en-GB"/>
              </w:rPr>
              <w:t xml:space="preserve"> </w:t>
            </w:r>
            <w:r w:rsidRPr="00617BCB">
              <w:rPr>
                <w:b/>
                <w:snapToGrid/>
                <w:color w:val="auto"/>
                <w:lang w:val="en-GB"/>
              </w:rPr>
              <w:t>(kg</w:t>
            </w:r>
            <w:r w:rsidR="0034017D" w:rsidRPr="00617BCB">
              <w:rPr>
                <w:b/>
                <w:snapToGrid/>
                <w:color w:val="auto"/>
                <w:lang w:val="en-GB"/>
              </w:rPr>
              <w:t>)</w:t>
            </w:r>
          </w:p>
        </w:tc>
        <w:tc>
          <w:tcPr>
            <w:tcW w:w="20" w:type="dxa"/>
            <w:tcBorders>
              <w:bottom w:val="single" w:sz="4" w:space="0" w:color="auto"/>
            </w:tcBorders>
          </w:tcPr>
          <w:p w14:paraId="01296357" w14:textId="77777777" w:rsidR="0034017D" w:rsidRPr="00617BCB" w:rsidRDefault="0034017D" w:rsidP="00697308">
            <w:pPr>
              <w:pStyle w:val="MDPI42tablebody"/>
              <w:spacing w:line="240" w:lineRule="auto"/>
              <w:rPr>
                <w:b/>
                <w:snapToGrid/>
                <w:color w:val="auto"/>
                <w:lang w:val="en-GB"/>
              </w:rPr>
            </w:pPr>
          </w:p>
        </w:tc>
      </w:tr>
      <w:tr w:rsidR="00BC7B4D" w:rsidRPr="00617BCB" w14:paraId="1E532F5F" w14:textId="77777777" w:rsidTr="002D3B39">
        <w:trPr>
          <w:trHeight w:val="251"/>
        </w:trPr>
        <w:tc>
          <w:tcPr>
            <w:tcW w:w="1442" w:type="dxa"/>
            <w:shd w:val="clear" w:color="auto" w:fill="auto"/>
            <w:vAlign w:val="center"/>
          </w:tcPr>
          <w:p w14:paraId="18610E93" w14:textId="641E7E34" w:rsidR="0034017D" w:rsidRPr="00617BCB" w:rsidRDefault="0034017D" w:rsidP="00697308">
            <w:pPr>
              <w:pStyle w:val="MDPI42tablebody"/>
              <w:spacing w:line="240" w:lineRule="auto"/>
              <w:rPr>
                <w:color w:val="auto"/>
                <w:lang w:val="en-GB"/>
              </w:rPr>
            </w:pPr>
            <w:r w:rsidRPr="00617BCB">
              <w:rPr>
                <w:color w:val="auto"/>
                <w:lang w:val="en-GB"/>
              </w:rPr>
              <w:t xml:space="preserve">SEN-10245 </w:t>
            </w:r>
            <w:r w:rsidRPr="00617BCB">
              <w:rPr>
                <w:color w:val="auto"/>
                <w:lang w:val="en-GB"/>
              </w:rPr>
              <w:fldChar w:fldCharType="begin"/>
            </w:r>
            <w:r w:rsidR="00AD69B7">
              <w:rPr>
                <w:color w:val="auto"/>
                <w:lang w:val="en-GB"/>
              </w:rPr>
              <w:instrText xml:space="preserve"> ADDIN ZOTERO_ITEM CSL_CITATION {"citationID":"YOLQGZ48","properties":{"formattedCitation":"[29]","plainCitation":"[29]","noteIndex":0},"citationItems":[{"id":299,"uris":["http://zotero.org/users/11398818/items/C6DUHLS3"],"itemData":{"id":299,"type":"document","title":"FSR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17BCB">
              <w:rPr>
                <w:color w:val="auto"/>
                <w:lang w:val="en-GB"/>
              </w:rPr>
              <w:fldChar w:fldCharType="separate"/>
            </w:r>
            <w:r w:rsidR="00AD69B7" w:rsidRPr="00AD69B7">
              <w:t>[29]</w:t>
            </w:r>
            <w:r w:rsidRPr="00617BCB">
              <w:rPr>
                <w:color w:val="auto"/>
                <w:lang w:val="en-GB"/>
              </w:rPr>
              <w:fldChar w:fldCharType="end"/>
            </w:r>
          </w:p>
        </w:tc>
        <w:tc>
          <w:tcPr>
            <w:tcW w:w="2340" w:type="dxa"/>
            <w:shd w:val="clear" w:color="auto" w:fill="auto"/>
            <w:vAlign w:val="center"/>
          </w:tcPr>
          <w:p w14:paraId="5E78DC27" w14:textId="7030FD63" w:rsidR="0034017D" w:rsidRPr="00617BCB" w:rsidRDefault="00DC5178" w:rsidP="00697308">
            <w:pPr>
              <w:pStyle w:val="MDPI42tablebody"/>
              <w:spacing w:line="240" w:lineRule="auto"/>
              <w:rPr>
                <w:color w:val="auto"/>
                <w:lang w:val="en-GB"/>
              </w:rPr>
            </w:pPr>
            <w:r w:rsidRPr="00617BCB">
              <w:rPr>
                <w:color w:val="auto"/>
                <w:lang w:val="en-GB"/>
              </w:rPr>
              <w:t>SparkFun Electronics</w:t>
            </w:r>
          </w:p>
        </w:tc>
        <w:tc>
          <w:tcPr>
            <w:tcW w:w="2790" w:type="dxa"/>
            <w:shd w:val="clear" w:color="auto" w:fill="auto"/>
            <w:vAlign w:val="center"/>
          </w:tcPr>
          <w:p w14:paraId="5DA2B5F2" w14:textId="6846A999" w:rsidR="0034017D" w:rsidRPr="00617BCB" w:rsidRDefault="002D3B39" w:rsidP="00697308">
            <w:pPr>
              <w:pStyle w:val="MDPI42tablebody"/>
              <w:spacing w:line="240" w:lineRule="auto"/>
              <w:rPr>
                <w:color w:val="auto"/>
                <w:lang w:val="en-GB"/>
              </w:rPr>
            </w:pPr>
            <w:r w:rsidRPr="00617BCB">
              <w:rPr>
                <w:color w:val="auto"/>
                <w:lang w:val="en-GB"/>
              </w:rPr>
              <w:t>34 x 34</w:t>
            </w:r>
          </w:p>
        </w:tc>
        <w:tc>
          <w:tcPr>
            <w:tcW w:w="1257" w:type="dxa"/>
            <w:vAlign w:val="center"/>
          </w:tcPr>
          <w:p w14:paraId="462AEB1E" w14:textId="27F87654" w:rsidR="0034017D" w:rsidRPr="00617BCB" w:rsidRDefault="00A32B90" w:rsidP="00697308">
            <w:pPr>
              <w:pStyle w:val="MDPI42tablebody"/>
              <w:spacing w:line="240" w:lineRule="auto"/>
              <w:rPr>
                <w:color w:val="auto"/>
                <w:lang w:val="en-GB"/>
              </w:rPr>
            </w:pPr>
            <w:r w:rsidRPr="00617BCB">
              <w:rPr>
                <w:color w:val="auto"/>
                <w:lang w:val="en-GB"/>
              </w:rPr>
              <w:t>40-50</w:t>
            </w:r>
          </w:p>
        </w:tc>
        <w:tc>
          <w:tcPr>
            <w:tcW w:w="20" w:type="dxa"/>
          </w:tcPr>
          <w:p w14:paraId="778AAE71" w14:textId="77777777" w:rsidR="0034017D" w:rsidRPr="00617BCB" w:rsidRDefault="0034017D" w:rsidP="00697308">
            <w:pPr>
              <w:pStyle w:val="MDPI42tablebody"/>
              <w:spacing w:line="240" w:lineRule="auto"/>
              <w:rPr>
                <w:color w:val="auto"/>
                <w:lang w:val="en-GB"/>
              </w:rPr>
            </w:pPr>
          </w:p>
        </w:tc>
      </w:tr>
      <w:tr w:rsidR="00BC7B4D" w:rsidRPr="00617BCB" w14:paraId="5651F6AA" w14:textId="77777777" w:rsidTr="002D3B39">
        <w:trPr>
          <w:trHeight w:val="267"/>
        </w:trPr>
        <w:tc>
          <w:tcPr>
            <w:tcW w:w="1442" w:type="dxa"/>
            <w:shd w:val="clear" w:color="auto" w:fill="auto"/>
            <w:vAlign w:val="center"/>
          </w:tcPr>
          <w:p w14:paraId="784D0EF9" w14:textId="3078ECBC" w:rsidR="0034017D" w:rsidRPr="00617BCB" w:rsidRDefault="00B87082" w:rsidP="00697308">
            <w:pPr>
              <w:pStyle w:val="MDPI42tablebody"/>
              <w:spacing w:line="240" w:lineRule="auto"/>
              <w:rPr>
                <w:color w:val="auto"/>
                <w:lang w:val="en-GB"/>
              </w:rPr>
            </w:pPr>
            <w:r w:rsidRPr="00617BCB">
              <w:rPr>
                <w:color w:val="auto"/>
                <w:lang w:val="en-GB"/>
              </w:rPr>
              <w:t>P0236-142</w:t>
            </w:r>
            <w:r w:rsidR="00C117F2" w:rsidRPr="00617BCB">
              <w:rPr>
                <w:color w:val="auto"/>
                <w:lang w:val="en-GB"/>
              </w:rPr>
              <w:t xml:space="preserve"> </w:t>
            </w:r>
            <w:r w:rsidR="00C117F2" w:rsidRPr="00617BCB">
              <w:rPr>
                <w:color w:val="auto"/>
                <w:lang w:val="en-GB"/>
              </w:rPr>
              <w:fldChar w:fldCharType="begin"/>
            </w:r>
            <w:r w:rsidR="00AD69B7">
              <w:rPr>
                <w:color w:val="auto"/>
                <w:lang w:val="en-GB"/>
              </w:rPr>
              <w:instrText xml:space="preserve"> ADDIN ZOTERO_ITEM CSL_CITATION {"citationID":"0W6pp69n","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17BCB">
              <w:rPr>
                <w:color w:val="auto"/>
                <w:lang w:val="en-GB"/>
              </w:rPr>
              <w:fldChar w:fldCharType="separate"/>
            </w:r>
            <w:r w:rsidR="00AD69B7" w:rsidRPr="00AD69B7">
              <w:t>[36]</w:t>
            </w:r>
            <w:r w:rsidR="00C117F2" w:rsidRPr="00617BCB">
              <w:rPr>
                <w:color w:val="auto"/>
                <w:lang w:val="en-GB"/>
              </w:rPr>
              <w:fldChar w:fldCharType="end"/>
            </w:r>
            <w:r w:rsidRPr="00617BCB">
              <w:rPr>
                <w:color w:val="auto"/>
                <w:lang w:val="en-GB"/>
              </w:rPr>
              <w:t xml:space="preserve"> </w:t>
            </w:r>
          </w:p>
        </w:tc>
        <w:tc>
          <w:tcPr>
            <w:tcW w:w="2340" w:type="dxa"/>
            <w:shd w:val="clear" w:color="auto" w:fill="auto"/>
            <w:vAlign w:val="center"/>
          </w:tcPr>
          <w:p w14:paraId="3F4460E4" w14:textId="140B5442" w:rsidR="0034017D" w:rsidRPr="00617BCB" w:rsidRDefault="00B87082" w:rsidP="00697308">
            <w:pPr>
              <w:pStyle w:val="MDPI42tablebody"/>
              <w:rPr>
                <w:color w:val="auto"/>
                <w:lang w:val="en-GB"/>
              </w:rPr>
            </w:pPr>
            <w:r w:rsidRPr="00617BCB">
              <w:rPr>
                <w:color w:val="auto"/>
                <w:lang w:val="en-GB"/>
              </w:rPr>
              <w:t>Hanjin Data Corps</w:t>
            </w:r>
          </w:p>
        </w:tc>
        <w:tc>
          <w:tcPr>
            <w:tcW w:w="2790" w:type="dxa"/>
            <w:shd w:val="clear" w:color="auto" w:fill="auto"/>
            <w:vAlign w:val="center"/>
          </w:tcPr>
          <w:p w14:paraId="3D45DD2D" w14:textId="162E069F" w:rsidR="0034017D" w:rsidRPr="00617BCB" w:rsidRDefault="00383DE8" w:rsidP="00697308">
            <w:pPr>
              <w:pStyle w:val="MDPI42tablebody"/>
              <w:spacing w:line="240" w:lineRule="auto"/>
              <w:rPr>
                <w:color w:val="auto"/>
                <w:lang w:val="en-GB"/>
              </w:rPr>
            </w:pPr>
            <w:r w:rsidRPr="00617BCB">
              <w:rPr>
                <w:color w:val="auto"/>
                <w:lang w:val="en-GB"/>
              </w:rPr>
              <w:t>34 x 34</w:t>
            </w:r>
          </w:p>
        </w:tc>
        <w:tc>
          <w:tcPr>
            <w:tcW w:w="1257" w:type="dxa"/>
            <w:vAlign w:val="center"/>
          </w:tcPr>
          <w:p w14:paraId="3C42D2BA" w14:textId="7EC0CEA2" w:rsidR="0034017D" w:rsidRPr="00617BCB" w:rsidRDefault="00383DE8" w:rsidP="00697308">
            <w:pPr>
              <w:pStyle w:val="MDPI42tablebody"/>
              <w:spacing w:line="240" w:lineRule="auto"/>
              <w:rPr>
                <w:color w:val="auto"/>
                <w:lang w:val="en-GB"/>
              </w:rPr>
            </w:pPr>
            <w:r w:rsidRPr="00617BCB">
              <w:rPr>
                <w:color w:val="auto"/>
                <w:lang w:val="en-GB"/>
              </w:rPr>
              <w:t>-</w:t>
            </w:r>
          </w:p>
        </w:tc>
        <w:tc>
          <w:tcPr>
            <w:tcW w:w="20" w:type="dxa"/>
          </w:tcPr>
          <w:p w14:paraId="6A9AF911" w14:textId="77777777" w:rsidR="0034017D" w:rsidRPr="00617BCB" w:rsidRDefault="0034017D" w:rsidP="00697308">
            <w:pPr>
              <w:pStyle w:val="MDPI42tablebody"/>
              <w:spacing w:line="240" w:lineRule="auto"/>
              <w:rPr>
                <w:color w:val="auto"/>
                <w:lang w:val="en-GB"/>
              </w:rPr>
            </w:pPr>
          </w:p>
        </w:tc>
      </w:tr>
    </w:tbl>
    <w:p w14:paraId="77D0506F" w14:textId="77777777" w:rsidR="0034017D" w:rsidRPr="00617BCB" w:rsidRDefault="0034017D" w:rsidP="00D359E5">
      <w:pPr>
        <w:pStyle w:val="MDPI31text"/>
        <w:rPr>
          <w:lang w:val="en-GB"/>
        </w:rPr>
      </w:pPr>
    </w:p>
    <w:p w14:paraId="35BDAB24" w14:textId="19003600" w:rsidR="00D359E5" w:rsidRPr="00617BCB" w:rsidRDefault="00D359E5" w:rsidP="00D359E5">
      <w:pPr>
        <w:pStyle w:val="MDPI31text"/>
        <w:rPr>
          <w:lang w:val="en-GB"/>
        </w:rPr>
      </w:pPr>
      <w:r w:rsidRPr="00617BCB">
        <w:rPr>
          <w:lang w:val="en-GB"/>
        </w:rPr>
        <w:t xml:space="preserve"> </w:t>
      </w:r>
      <w:r w:rsidR="001B7917">
        <w:rPr>
          <w:lang w:val="en-GB"/>
        </w:rPr>
        <w:t>The use of load cells is not a popular option among research studies, so far</w:t>
      </w:r>
      <w:r w:rsidR="00C013A4">
        <w:rPr>
          <w:lang w:val="en-GB"/>
        </w:rPr>
        <w:t xml:space="preserve"> there were</w:t>
      </w:r>
      <w:r w:rsidR="001B7917">
        <w:rPr>
          <w:lang w:val="en-GB"/>
        </w:rPr>
        <w:t xml:space="preserve"> onl</w:t>
      </w:r>
      <w:r w:rsidR="0006193C">
        <w:rPr>
          <w:lang w:val="en-GB"/>
        </w:rPr>
        <w:t xml:space="preserve">y 2 </w:t>
      </w:r>
      <w:r w:rsidR="000219F6" w:rsidRPr="00617BCB">
        <w:rPr>
          <w:lang w:val="en-GB"/>
        </w:rPr>
        <w:t>research studies that imple</w:t>
      </w:r>
      <w:r w:rsidR="00AF7998">
        <w:rPr>
          <w:lang w:val="en-GB"/>
        </w:rPr>
        <w:t>mented load cells in their smart sitting systems.</w:t>
      </w:r>
      <w:r w:rsidR="000219F6" w:rsidRPr="00617BCB">
        <w:rPr>
          <w:lang w:val="en-GB"/>
        </w:rPr>
        <w:t xml:space="preserve"> </w:t>
      </w:r>
      <w:r w:rsidRPr="00617BCB">
        <w:rPr>
          <w:lang w:val="en-GB"/>
        </w:rPr>
        <w:t xml:space="preserve">Roh et al. in 2018 </w:t>
      </w:r>
      <w:r w:rsidRPr="00617BCB">
        <w:rPr>
          <w:lang w:val="en-GB"/>
        </w:rPr>
        <w:fldChar w:fldCharType="begin"/>
      </w:r>
      <w:r w:rsidR="00AD69B7">
        <w:rPr>
          <w:lang w:val="en-GB"/>
        </w:rPr>
        <w:instrText xml:space="preserve"> ADDIN ZOTERO_ITEM CSL_CITATION {"citationID":"GKe7PrM7","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17BCB">
        <w:rPr>
          <w:lang w:val="en-GB"/>
        </w:rPr>
        <w:fldChar w:fldCharType="separate"/>
      </w:r>
      <w:r w:rsidR="00AD69B7" w:rsidRPr="00AD69B7">
        <w:t>[36]</w:t>
      </w:r>
      <w:r w:rsidRPr="00617BCB">
        <w:rPr>
          <w:lang w:val="en-GB"/>
        </w:rPr>
        <w:fldChar w:fldCharType="end"/>
      </w:r>
      <w:r w:rsidRPr="00617BCB">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17BCB">
        <w:rPr>
          <w:lang w:val="en-GB"/>
        </w:rPr>
        <w:fldChar w:fldCharType="begin"/>
      </w:r>
      <w:r w:rsidR="00AD69B7">
        <w:rPr>
          <w:lang w:val="en-GB"/>
        </w:rPr>
        <w:instrText xml:space="preserve"> ADDIN ZOTERO_ITEM CSL_CITATION {"citationID":"gLgG9lFs","properties":{"formattedCitation":"[37]","plainCitation":"[37]","noteIndex":0},"citationItems":[{"id":145,"uris":["http://zotero.org/users/11398818/items/A9UVN24S"],"itemData":{"id":145,"type":"article-journal","abstract":"In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17BCB">
        <w:rPr>
          <w:lang w:val="en-GB"/>
        </w:rPr>
        <w:fldChar w:fldCharType="separate"/>
      </w:r>
      <w:r w:rsidR="00AD69B7" w:rsidRPr="00AD69B7">
        <w:t>[37]</w:t>
      </w:r>
      <w:r w:rsidRPr="00617BCB">
        <w:rPr>
          <w:lang w:val="en-GB"/>
        </w:rPr>
        <w:fldChar w:fldCharType="end"/>
      </w:r>
      <w:r w:rsidRPr="00617BCB">
        <w:rPr>
          <w:lang w:val="en-GB"/>
        </w:rPr>
        <w:t xml:space="preserve"> distributed 3 load cells across the seat’s cushion in order to classify 8 sitting postures; overall they were able to a classification accuracy of 98.50%.</w:t>
      </w:r>
    </w:p>
    <w:p w14:paraId="485B608A" w14:textId="77777777" w:rsidR="00D359E5" w:rsidRPr="00617BCB" w:rsidRDefault="00D359E5" w:rsidP="00D359E5">
      <w:pPr>
        <w:pStyle w:val="MDPI31text"/>
        <w:rPr>
          <w:lang w:val="en-GB"/>
        </w:rPr>
      </w:pPr>
    </w:p>
    <w:p w14:paraId="0175A04A" w14:textId="3D0A8148" w:rsidR="00D359E5" w:rsidRPr="00617BCB" w:rsidRDefault="00E10A1D" w:rsidP="00E10A1D">
      <w:pPr>
        <w:pStyle w:val="MDPI23heading3"/>
        <w:rPr>
          <w:lang w:val="en-GB"/>
        </w:rPr>
      </w:pPr>
      <w:r w:rsidRPr="00617BCB">
        <w:rPr>
          <w:lang w:val="en-GB"/>
        </w:rPr>
        <w:t xml:space="preserve">4.1.4 </w:t>
      </w:r>
      <w:r w:rsidR="00D359E5" w:rsidRPr="00617BCB">
        <w:rPr>
          <w:lang w:val="en-GB"/>
        </w:rPr>
        <w:t>Flex Sensors</w:t>
      </w:r>
    </w:p>
    <w:p w14:paraId="63909A51" w14:textId="180D68A8" w:rsidR="004A692F" w:rsidRPr="007C07E2" w:rsidRDefault="00D359E5" w:rsidP="007C07E2">
      <w:pPr>
        <w:pStyle w:val="MDPI31text"/>
        <w:rPr>
          <w:lang w:val="en-GB"/>
        </w:rPr>
      </w:pPr>
      <w:r w:rsidRPr="00617BCB">
        <w:rPr>
          <w:lang w:val="en-GB"/>
        </w:rPr>
        <w:t>A flex sensor, also known as a bend sensor, works by measuring the degree of displacement resulting from the bending action being applied to the sensor.</w:t>
      </w:r>
      <w:r w:rsidR="00A00C0B">
        <w:rPr>
          <w:lang w:val="en-GB"/>
        </w:rPr>
        <w:t xml:space="preserve"> </w:t>
      </w:r>
      <w:r w:rsidR="00FE75F8">
        <w:rPr>
          <w:lang w:val="en-GB"/>
        </w:rPr>
        <w:t>Current</w:t>
      </w:r>
      <w:r w:rsidR="00FC6A52">
        <w:rPr>
          <w:lang w:val="en-GB"/>
        </w:rPr>
        <w:t>ly</w:t>
      </w:r>
      <w:r w:rsidR="00FE75F8">
        <w:rPr>
          <w:lang w:val="en-GB"/>
        </w:rPr>
        <w:t xml:space="preserve">, </w:t>
      </w:r>
      <w:r w:rsidR="00FC6A52">
        <w:rPr>
          <w:lang w:val="en-GB"/>
        </w:rPr>
        <w:t>it</w:t>
      </w:r>
      <w:r w:rsidR="00FE75F8">
        <w:rPr>
          <w:lang w:val="en-GB"/>
        </w:rPr>
        <w:t xml:space="preserve"> is being</w:t>
      </w:r>
      <w:r w:rsidR="00A00C0B">
        <w:rPr>
          <w:lang w:val="en-GB"/>
        </w:rPr>
        <w:t xml:space="preserve"> used in various applications from </w:t>
      </w:r>
      <w:r w:rsidR="00FE75F8">
        <w:rPr>
          <w:lang w:val="en-GB"/>
        </w:rPr>
        <w:t>robotics</w:t>
      </w:r>
      <w:r w:rsidR="00CE3093">
        <w:rPr>
          <w:lang w:val="en-GB"/>
        </w:rPr>
        <w:t xml:space="preserve"> </w:t>
      </w:r>
      <w:r w:rsidR="00FE75F8">
        <w:rPr>
          <w:lang w:val="en-GB"/>
        </w:rPr>
        <w:t xml:space="preserve">to </w:t>
      </w:r>
      <w:r w:rsidR="00CE3093">
        <w:rPr>
          <w:lang w:val="en-GB"/>
        </w:rPr>
        <w:t>medical devices.</w:t>
      </w:r>
      <w:r w:rsidR="00FC6A52">
        <w:rPr>
          <w:lang w:val="en-GB"/>
        </w:rPr>
        <w:t xml:space="preserve"> There are multiple types of flex sensors in the mark</w:t>
      </w:r>
      <w:r w:rsidR="00216AD8">
        <w:rPr>
          <w:lang w:val="en-GB"/>
        </w:rPr>
        <w:t xml:space="preserve">et, however </w:t>
      </w:r>
      <w:r w:rsidR="007C07E2">
        <w:rPr>
          <w:lang w:val="en-GB"/>
        </w:rPr>
        <w:t xml:space="preserve">it is the </w:t>
      </w:r>
      <w:r w:rsidR="00216AD8">
        <w:rPr>
          <w:lang w:val="en-GB"/>
        </w:rPr>
        <w:t>conductive ink-based flex sensor</w:t>
      </w:r>
      <w:r w:rsidR="007C07E2">
        <w:rPr>
          <w:lang w:val="en-GB"/>
        </w:rPr>
        <w:t xml:space="preserve">s that are widely popular among robotics projects. </w:t>
      </w:r>
      <w:r w:rsidR="0007542D">
        <w:rPr>
          <w:lang w:val="en-GB"/>
        </w:rPr>
        <w:t xml:space="preserve">These </w:t>
      </w:r>
      <w:r w:rsidR="007C07E2">
        <w:rPr>
          <w:lang w:val="en-GB"/>
        </w:rPr>
        <w:t>f</w:t>
      </w:r>
      <w:r w:rsidR="00E51B10">
        <w:rPr>
          <w:lang w:val="en-GB"/>
        </w:rPr>
        <w:t>lex sensors are</w:t>
      </w:r>
      <w:r w:rsidR="00FE75F8">
        <w:rPr>
          <w:lang w:val="en-GB"/>
        </w:rPr>
        <w:t xml:space="preserve"> typically</w:t>
      </w:r>
      <w:r w:rsidR="00E51B10">
        <w:rPr>
          <w:lang w:val="en-GB"/>
        </w:rPr>
        <w:t xml:space="preserve"> </w:t>
      </w:r>
      <w:r w:rsidR="00FF3D8B">
        <w:rPr>
          <w:lang w:val="en-GB"/>
        </w:rPr>
        <w:t xml:space="preserve">composed of a </w:t>
      </w:r>
      <w:r w:rsidR="007065C2">
        <w:rPr>
          <w:lang w:val="en-GB"/>
        </w:rPr>
        <w:t xml:space="preserve">flexible composite </w:t>
      </w:r>
      <w:r w:rsidR="00FE75F8">
        <w:rPr>
          <w:lang w:val="en-GB"/>
        </w:rPr>
        <w:t>material</w:t>
      </w:r>
      <w:r w:rsidR="00606E7B">
        <w:rPr>
          <w:lang w:val="en-GB"/>
        </w:rPr>
        <w:t xml:space="preserve"> </w:t>
      </w:r>
      <w:r w:rsidR="009611F1">
        <w:rPr>
          <w:lang w:val="en-GB"/>
        </w:rPr>
        <w:t>which has a conductive ink</w:t>
      </w:r>
      <w:r w:rsidR="00957D80">
        <w:rPr>
          <w:lang w:val="en-GB"/>
        </w:rPr>
        <w:t xml:space="preserve"> material</w:t>
      </w:r>
      <w:r w:rsidR="009611F1">
        <w:rPr>
          <w:lang w:val="en-GB"/>
        </w:rPr>
        <w:t xml:space="preserve"> which changes in resistance </w:t>
      </w:r>
      <w:r w:rsidR="009B2E14">
        <w:rPr>
          <w:lang w:val="en-GB"/>
        </w:rPr>
        <w:t>as the sensor is being bent</w:t>
      </w:r>
      <w:r w:rsidR="00AC59CC">
        <w:rPr>
          <w:lang w:val="en-GB"/>
        </w:rPr>
        <w:t xml:space="preserve"> </w:t>
      </w:r>
      <w:r w:rsidR="00AC59CC" w:rsidRPr="00617BCB">
        <w:rPr>
          <w:lang w:val="en-GB"/>
        </w:rPr>
        <w:fldChar w:fldCharType="begin"/>
      </w:r>
      <w:r w:rsidR="00AC59CC">
        <w:rPr>
          <w:lang w:val="en-GB"/>
        </w:rPr>
        <w:instrText xml:space="preserve"> ADDIN ZOTERO_ITEM CSL_CITATION {"citationID":"snQR9O3i","properties":{"formattedCitation":"[38]","plainCitation":"[38]","noteIndex":0},"citationItems":[{"id":252,"uris":["http://zotero.org/users/11398818/items/MMKV59DG"],"itemData":{"id":252,"type":"article-journal","abstract":"Flex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617BCB">
        <w:rPr>
          <w:lang w:val="en-GB"/>
        </w:rPr>
        <w:fldChar w:fldCharType="separate"/>
      </w:r>
      <w:r w:rsidR="00AC59CC" w:rsidRPr="00AD69B7">
        <w:t>[38]</w:t>
      </w:r>
      <w:r w:rsidR="00AC59CC" w:rsidRPr="00617BCB">
        <w:rPr>
          <w:lang w:val="en-GB"/>
        </w:rPr>
        <w:fldChar w:fldCharType="end"/>
      </w:r>
      <w:r w:rsidR="009B2E14">
        <w:rPr>
          <w:lang w:val="en-GB"/>
        </w:rPr>
        <w:t>.</w:t>
      </w:r>
      <w:r w:rsidR="009611F1">
        <w:rPr>
          <w:lang w:val="en-GB"/>
        </w:rPr>
        <w:t xml:space="preserve">  </w:t>
      </w:r>
    </w:p>
    <w:p w14:paraId="5DB53964" w14:textId="77777777" w:rsidR="009511E3" w:rsidRPr="00617BCB" w:rsidRDefault="009511E3" w:rsidP="009511E3">
      <w:pPr>
        <w:pStyle w:val="MDPI41tablecaption"/>
        <w:rPr>
          <w:color w:val="auto"/>
          <w:lang w:val="en-GB"/>
        </w:rPr>
      </w:pPr>
      <w:r w:rsidRPr="00617BCB">
        <w:rPr>
          <w:b/>
          <w:color w:val="auto"/>
          <w:lang w:val="en-GB"/>
        </w:rPr>
        <w:t xml:space="preserve">Table </w:t>
      </w:r>
      <w:r>
        <w:rPr>
          <w:b/>
          <w:color w:val="auto"/>
          <w:lang w:val="en-GB"/>
        </w:rPr>
        <w:t>5</w:t>
      </w:r>
      <w:r w:rsidRPr="00617BCB">
        <w:rPr>
          <w:b/>
          <w:color w:val="auto"/>
          <w:lang w:val="en-GB"/>
        </w:rPr>
        <w:t>.</w:t>
      </w:r>
      <w:r w:rsidRPr="00617BCB">
        <w:rPr>
          <w:color w:val="auto"/>
          <w:lang w:val="en-GB"/>
        </w:rPr>
        <w:t xml:space="preserve"> Technical specifications on </w:t>
      </w:r>
      <w:r>
        <w:rPr>
          <w:color w:val="auto"/>
          <w:lang w:val="en-GB"/>
        </w:rPr>
        <w:t>Flex</w:t>
      </w:r>
      <w:r w:rsidRPr="00617BCB">
        <w:rPr>
          <w:color w:val="auto"/>
          <w:lang w:val="en-GB"/>
        </w:rPr>
        <w:t xml:space="preserve">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17BCB"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17BCB" w:rsidRDefault="009511E3" w:rsidP="00843E71">
            <w:pPr>
              <w:pStyle w:val="MDPI42tablebody"/>
              <w:spacing w:line="240" w:lineRule="auto"/>
              <w:rPr>
                <w:b/>
                <w:snapToGrid/>
                <w:color w:val="auto"/>
                <w:lang w:val="en-GB"/>
              </w:rPr>
            </w:pPr>
            <w:r w:rsidRPr="00617BCB">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17BCB" w:rsidRDefault="009511E3" w:rsidP="00843E71">
            <w:pPr>
              <w:pStyle w:val="MDPI42tablebody"/>
              <w:spacing w:line="240" w:lineRule="auto"/>
              <w:rPr>
                <w:b/>
                <w:snapToGrid/>
                <w:color w:val="auto"/>
                <w:lang w:val="en-GB"/>
              </w:rPr>
            </w:pPr>
            <w:r w:rsidRPr="00617BCB">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17BCB" w:rsidRDefault="009511E3" w:rsidP="00843E71">
            <w:pPr>
              <w:pStyle w:val="MDPI42tablebody"/>
              <w:spacing w:line="240" w:lineRule="auto"/>
              <w:rPr>
                <w:b/>
                <w:snapToGrid/>
                <w:color w:val="auto"/>
                <w:lang w:val="en-GB"/>
              </w:rPr>
            </w:pPr>
            <w:r w:rsidRPr="00617BCB">
              <w:rPr>
                <w:b/>
                <w:snapToGrid/>
                <w:color w:val="auto"/>
                <w:lang w:val="en-GB"/>
              </w:rPr>
              <w:t xml:space="preserve">Dimensions </w:t>
            </w:r>
          </w:p>
          <w:p w14:paraId="24938B1F" w14:textId="77777777" w:rsidR="009511E3" w:rsidRPr="00617BCB" w:rsidRDefault="009511E3" w:rsidP="00843E71">
            <w:pPr>
              <w:pStyle w:val="MDPI42tablebody"/>
              <w:spacing w:line="240" w:lineRule="auto"/>
              <w:rPr>
                <w:b/>
                <w:snapToGrid/>
                <w:color w:val="auto"/>
                <w:lang w:val="en-GB"/>
              </w:rPr>
            </w:pPr>
            <w:r w:rsidRPr="00617BCB">
              <w:rPr>
                <w:b/>
                <w:snapToGrid/>
                <w:color w:val="auto"/>
                <w:lang w:val="en-GB"/>
              </w:rPr>
              <w:t>(Length x Width) (mm)</w:t>
            </w:r>
          </w:p>
        </w:tc>
        <w:tc>
          <w:tcPr>
            <w:tcW w:w="1617" w:type="dxa"/>
            <w:tcBorders>
              <w:bottom w:val="single" w:sz="4" w:space="0" w:color="auto"/>
            </w:tcBorders>
          </w:tcPr>
          <w:p w14:paraId="4B4CDDF5" w14:textId="77777777" w:rsidR="009511E3" w:rsidRPr="00617BCB" w:rsidRDefault="009511E3" w:rsidP="00843E71">
            <w:pPr>
              <w:pStyle w:val="MDPI42tablebody"/>
              <w:spacing w:line="240" w:lineRule="auto"/>
              <w:rPr>
                <w:b/>
                <w:snapToGrid/>
                <w:color w:val="auto"/>
                <w:lang w:val="en-GB"/>
              </w:rPr>
            </w:pPr>
            <w:r>
              <w:rPr>
                <w:b/>
                <w:snapToGrid/>
                <w:color w:val="auto"/>
                <w:lang w:val="en-GB"/>
              </w:rPr>
              <w:t>Flat Resistance</w:t>
            </w:r>
          </w:p>
        </w:tc>
        <w:tc>
          <w:tcPr>
            <w:tcW w:w="20" w:type="dxa"/>
            <w:tcBorders>
              <w:bottom w:val="single" w:sz="4" w:space="0" w:color="auto"/>
            </w:tcBorders>
          </w:tcPr>
          <w:p w14:paraId="5EEBD499" w14:textId="77777777" w:rsidR="009511E3" w:rsidRPr="00617BCB" w:rsidRDefault="009511E3" w:rsidP="00843E71">
            <w:pPr>
              <w:pStyle w:val="MDPI42tablebody"/>
              <w:spacing w:line="240" w:lineRule="auto"/>
              <w:rPr>
                <w:b/>
                <w:snapToGrid/>
                <w:color w:val="auto"/>
                <w:lang w:val="en-GB"/>
              </w:rPr>
            </w:pPr>
          </w:p>
        </w:tc>
      </w:tr>
      <w:tr w:rsidR="009511E3" w:rsidRPr="00617BCB" w14:paraId="69396B81" w14:textId="77777777" w:rsidTr="008A2C52">
        <w:trPr>
          <w:trHeight w:val="251"/>
        </w:trPr>
        <w:tc>
          <w:tcPr>
            <w:tcW w:w="1892" w:type="dxa"/>
            <w:shd w:val="clear" w:color="auto" w:fill="auto"/>
            <w:vAlign w:val="center"/>
          </w:tcPr>
          <w:p w14:paraId="15BE1B20" w14:textId="3913C1E9" w:rsidR="009511E3" w:rsidRPr="00617BCB" w:rsidRDefault="009511E3" w:rsidP="00843E71">
            <w:pPr>
              <w:pStyle w:val="MDPI42tablebody"/>
              <w:spacing w:line="240" w:lineRule="auto"/>
              <w:rPr>
                <w:color w:val="auto"/>
                <w:lang w:val="en-GB"/>
              </w:rPr>
            </w:pPr>
            <w:r w:rsidRPr="004A692F">
              <w:rPr>
                <w:color w:val="auto"/>
                <w:lang w:val="en-GB"/>
              </w:rPr>
              <w:t>FS-L-055-253-ST</w:t>
            </w:r>
            <w:r w:rsidR="008A2C52">
              <w:rPr>
                <w:color w:val="auto"/>
                <w:lang w:val="en-GB"/>
              </w:rPr>
              <w:t xml:space="preserve"> </w:t>
            </w:r>
            <w:r w:rsidR="008A2C52">
              <w:rPr>
                <w:color w:val="auto"/>
                <w:lang w:val="en-GB"/>
              </w:rPr>
              <w:fldChar w:fldCharType="begin"/>
            </w:r>
            <w:r w:rsidR="008A2C52">
              <w:rPr>
                <w:color w:val="auto"/>
                <w:lang w:val="en-GB"/>
              </w:rPr>
              <w:instrText xml:space="preserve"> ADDIN ZOTERO_ITEM CSL_CITATION {"citationID":"aZERCmoJ","properties":{"formattedCitation":"[39]","plainCitation":"[39]","noteIndex":0},"citationItems":[{"id":320,"uris":["http://zotero.org/users/11398818/items/I7VR7UD3"],"itemData":{"id":320,"type":"document","publisher":"SpectraSymbol","title":"Flex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Pr>
                <w:color w:val="auto"/>
                <w:lang w:val="en-GB"/>
              </w:rPr>
              <w:fldChar w:fldCharType="separate"/>
            </w:r>
            <w:r w:rsidR="008A2C52" w:rsidRPr="008A2C52">
              <w:t>[39]</w:t>
            </w:r>
            <w:r w:rsidR="008A2C52">
              <w:rPr>
                <w:color w:val="auto"/>
                <w:lang w:val="en-GB"/>
              </w:rPr>
              <w:fldChar w:fldCharType="end"/>
            </w:r>
          </w:p>
        </w:tc>
        <w:tc>
          <w:tcPr>
            <w:tcW w:w="1890" w:type="dxa"/>
            <w:shd w:val="clear" w:color="auto" w:fill="auto"/>
            <w:vAlign w:val="center"/>
          </w:tcPr>
          <w:p w14:paraId="39234EA0" w14:textId="77777777" w:rsidR="009511E3" w:rsidRPr="00617BCB" w:rsidRDefault="009511E3" w:rsidP="00843E71">
            <w:pPr>
              <w:pStyle w:val="MDPI42tablebody"/>
              <w:spacing w:line="240" w:lineRule="auto"/>
              <w:rPr>
                <w:color w:val="auto"/>
                <w:lang w:val="en-GB"/>
              </w:rPr>
            </w:pPr>
            <w:r w:rsidRPr="001D14A0">
              <w:rPr>
                <w:color w:val="auto"/>
                <w:lang w:val="en-GB"/>
              </w:rPr>
              <w:t>Spectra Symbol</w:t>
            </w:r>
          </w:p>
        </w:tc>
        <w:tc>
          <w:tcPr>
            <w:tcW w:w="2430" w:type="dxa"/>
            <w:shd w:val="clear" w:color="auto" w:fill="auto"/>
            <w:vAlign w:val="center"/>
          </w:tcPr>
          <w:p w14:paraId="1A8C2C37" w14:textId="77777777" w:rsidR="009511E3" w:rsidRPr="00242263" w:rsidRDefault="009511E3" w:rsidP="00843E71">
            <w:pPr>
              <w:pStyle w:val="MDPI42tablebody"/>
            </w:pPr>
            <w:r>
              <w:t>112.24 x 6.35</w:t>
            </w:r>
          </w:p>
        </w:tc>
        <w:tc>
          <w:tcPr>
            <w:tcW w:w="1617" w:type="dxa"/>
          </w:tcPr>
          <w:p w14:paraId="0E88F687" w14:textId="77777777" w:rsidR="009511E3" w:rsidRPr="00242263" w:rsidRDefault="009511E3" w:rsidP="00843E71">
            <w:pPr>
              <w:pStyle w:val="MDPI42tablebody"/>
            </w:pPr>
            <w:r w:rsidRPr="00242263">
              <w:t xml:space="preserve">10K Ohms </w:t>
            </w:r>
          </w:p>
        </w:tc>
        <w:tc>
          <w:tcPr>
            <w:tcW w:w="20" w:type="dxa"/>
          </w:tcPr>
          <w:p w14:paraId="37664387" w14:textId="77777777" w:rsidR="009511E3" w:rsidRPr="00617BCB" w:rsidRDefault="009511E3" w:rsidP="00843E71">
            <w:pPr>
              <w:pStyle w:val="MDPI42tablebody"/>
              <w:spacing w:line="240" w:lineRule="auto"/>
              <w:rPr>
                <w:color w:val="auto"/>
                <w:lang w:val="en-GB"/>
              </w:rPr>
            </w:pPr>
          </w:p>
        </w:tc>
      </w:tr>
      <w:tr w:rsidR="009511E3" w:rsidRPr="00617BCB" w14:paraId="5718708B" w14:textId="77777777" w:rsidTr="008A2C52">
        <w:trPr>
          <w:trHeight w:val="267"/>
        </w:trPr>
        <w:tc>
          <w:tcPr>
            <w:tcW w:w="1892" w:type="dxa"/>
            <w:shd w:val="clear" w:color="auto" w:fill="auto"/>
            <w:vAlign w:val="center"/>
          </w:tcPr>
          <w:p w14:paraId="5ADE2F6B" w14:textId="72D93DD8" w:rsidR="009511E3" w:rsidRPr="00617BCB" w:rsidRDefault="009511E3" w:rsidP="00843E71">
            <w:pPr>
              <w:pStyle w:val="MDPI42tablebody"/>
              <w:spacing w:line="240" w:lineRule="auto"/>
              <w:rPr>
                <w:color w:val="auto"/>
                <w:lang w:val="en-GB"/>
              </w:rPr>
            </w:pPr>
            <w:r w:rsidRPr="00456F82">
              <w:rPr>
                <w:color w:val="auto"/>
                <w:lang w:val="en-GB"/>
              </w:rPr>
              <w:t>Flex Sensor 2.2</w:t>
            </w:r>
            <w:r w:rsidRPr="00617BCB">
              <w:rPr>
                <w:color w:val="auto"/>
                <w:lang w:val="en-GB"/>
              </w:rPr>
              <w:t xml:space="preserve"> </w:t>
            </w:r>
            <w:r w:rsidR="008A2C52">
              <w:rPr>
                <w:color w:val="auto"/>
                <w:lang w:val="en-GB"/>
              </w:rPr>
              <w:fldChar w:fldCharType="begin"/>
            </w:r>
            <w:r w:rsidR="00556CB2">
              <w:rPr>
                <w:color w:val="auto"/>
                <w:lang w:val="en-GB"/>
              </w:rPr>
              <w:instrText xml:space="preserve"> ADDIN ZOTERO_ITEM CSL_CITATION {"citationID":"kx8JCjut","properties":{"formattedCitation":"[40]","plainCitation":"[40]","noteIndex":0},"citationItems":[{"id":321,"uris":["http://zotero.org/users/11398818/items/EEM84D8G"],"itemData":{"id":321,"type":"document","publisher":"SpectraSymbol","title":"Flex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Pr>
                <w:color w:val="auto"/>
                <w:lang w:val="en-GB"/>
              </w:rPr>
              <w:fldChar w:fldCharType="separate"/>
            </w:r>
            <w:r w:rsidR="00556CB2" w:rsidRPr="00556CB2">
              <w:t>[40]</w:t>
            </w:r>
            <w:r w:rsidR="008A2C52">
              <w:rPr>
                <w:color w:val="auto"/>
                <w:lang w:val="en-GB"/>
              </w:rPr>
              <w:fldChar w:fldCharType="end"/>
            </w:r>
          </w:p>
        </w:tc>
        <w:tc>
          <w:tcPr>
            <w:tcW w:w="1890" w:type="dxa"/>
            <w:shd w:val="clear" w:color="auto" w:fill="auto"/>
            <w:vAlign w:val="center"/>
          </w:tcPr>
          <w:p w14:paraId="18CE09DE" w14:textId="77777777" w:rsidR="009511E3" w:rsidRPr="00617BCB" w:rsidRDefault="009511E3" w:rsidP="00843E71">
            <w:pPr>
              <w:pStyle w:val="MDPI42tablebody"/>
              <w:rPr>
                <w:color w:val="auto"/>
                <w:lang w:val="en-GB"/>
              </w:rPr>
            </w:pPr>
            <w:r w:rsidRPr="001D14A0">
              <w:rPr>
                <w:color w:val="auto"/>
                <w:lang w:val="en-GB"/>
              </w:rPr>
              <w:t>Spectra Symbol</w:t>
            </w:r>
          </w:p>
        </w:tc>
        <w:tc>
          <w:tcPr>
            <w:tcW w:w="2430" w:type="dxa"/>
            <w:shd w:val="clear" w:color="auto" w:fill="auto"/>
            <w:vAlign w:val="center"/>
          </w:tcPr>
          <w:p w14:paraId="335D5600" w14:textId="77777777" w:rsidR="009511E3" w:rsidRPr="00242263" w:rsidRDefault="009511E3" w:rsidP="00843E71">
            <w:pPr>
              <w:pStyle w:val="MDPI42tablebody"/>
            </w:pPr>
            <w:r>
              <w:t>73.66</w:t>
            </w:r>
            <w:r w:rsidRPr="00242263">
              <w:t xml:space="preserve"> x</w:t>
            </w:r>
            <w:r>
              <w:t xml:space="preserve"> 6.35</w:t>
            </w:r>
          </w:p>
        </w:tc>
        <w:tc>
          <w:tcPr>
            <w:tcW w:w="1617" w:type="dxa"/>
            <w:vAlign w:val="center"/>
          </w:tcPr>
          <w:p w14:paraId="1EB91B5D" w14:textId="77777777" w:rsidR="009511E3" w:rsidRPr="00242263" w:rsidRDefault="009511E3" w:rsidP="00843E71">
            <w:pPr>
              <w:pStyle w:val="MDPI42tablebody"/>
            </w:pPr>
            <w:r>
              <w:t>25K Ohms</w:t>
            </w:r>
          </w:p>
        </w:tc>
        <w:tc>
          <w:tcPr>
            <w:tcW w:w="20" w:type="dxa"/>
          </w:tcPr>
          <w:p w14:paraId="3E5B7EB3" w14:textId="77777777" w:rsidR="009511E3" w:rsidRPr="00617BCB" w:rsidRDefault="009511E3" w:rsidP="00843E71">
            <w:pPr>
              <w:pStyle w:val="MDPI42tablebody"/>
              <w:spacing w:line="240" w:lineRule="auto"/>
              <w:rPr>
                <w:color w:val="auto"/>
                <w:lang w:val="en-GB"/>
              </w:rPr>
            </w:pPr>
          </w:p>
        </w:tc>
      </w:tr>
    </w:tbl>
    <w:p w14:paraId="73EFD091" w14:textId="77777777" w:rsidR="009511E3" w:rsidRDefault="009511E3" w:rsidP="00E32DAE">
      <w:pPr>
        <w:pStyle w:val="MDPI31text"/>
        <w:rPr>
          <w:lang w:val="en-GB"/>
        </w:rPr>
      </w:pPr>
    </w:p>
    <w:p w14:paraId="599FA14A" w14:textId="5DE8EDBF" w:rsidR="00D359E5" w:rsidRPr="00617BCB" w:rsidRDefault="00D359E5" w:rsidP="00E32DAE">
      <w:pPr>
        <w:pStyle w:val="MDPI31text"/>
        <w:rPr>
          <w:lang w:val="en-GB"/>
        </w:rPr>
      </w:pPr>
      <w:r w:rsidRPr="00617BCB">
        <w:rPr>
          <w:lang w:val="en-GB"/>
        </w:rPr>
        <w:t xml:space="preserve">Overall, there were only 2 studies identified that utilized this method for sitting posture detection. The first was by Hu et al </w:t>
      </w:r>
      <w:r w:rsidRPr="00617BCB">
        <w:rPr>
          <w:lang w:val="en-GB"/>
        </w:rPr>
        <w:fldChar w:fldCharType="begin"/>
      </w:r>
      <w:r w:rsidR="00556CB2">
        <w:rPr>
          <w:lang w:val="en-GB"/>
        </w:rPr>
        <w:instrText xml:space="preserve"> ADDIN ZOTERO_ITEM CSL_CITATION {"citationID":"yIgAyEHq","properties":{"formattedCitation":"[41]","plainCitation":"[41]","noteIndex":0},"citationItems":[{"id":167,"uris":["http://zotero.org/users/11398818/items/DR5UVBDW"],"itemData":{"id":167,"type":"article-journal","container-title":"IEEE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617BCB">
        <w:rPr>
          <w:lang w:val="en-GB"/>
        </w:rPr>
        <w:fldChar w:fldCharType="separate"/>
      </w:r>
      <w:r w:rsidR="00556CB2" w:rsidRPr="00556CB2">
        <w:t>[41]</w:t>
      </w:r>
      <w:r w:rsidRPr="00617BCB">
        <w:rPr>
          <w:lang w:val="en-GB"/>
        </w:rPr>
        <w:fldChar w:fldCharType="end"/>
      </w:r>
      <w:r w:rsidRPr="00617BCB">
        <w:rPr>
          <w:lang w:val="en-GB"/>
        </w:rPr>
        <w:t xml:space="preserve"> who developed a smart sensing chair using 6 flex sensors and a 2-layer Artificial neural network (ANN) for detecting 7 sitting postures and achieved an accuracy of 97.43%. The second was by </w:t>
      </w:r>
      <w:r w:rsidRPr="00617BCB">
        <w:rPr>
          <w:lang w:val="en-GB"/>
        </w:rPr>
        <w:fldChar w:fldCharType="begin"/>
      </w:r>
      <w:r w:rsidR="00556CB2">
        <w:rPr>
          <w:lang w:val="en-GB"/>
        </w:rPr>
        <w:instrText xml:space="preserve"> ADDIN ZOTERO_ITEM CSL_CITATION {"citationID":"5tW320UG","properties":{"formattedCitation":"[42]","plainCitation":"[42]","noteIndex":0},"citationItems":[{"id":254,"uris":["http://zotero.org/users/11398818/items/65CCGVLQ"],"itemData":{"id":254,"type":"paper-conference","container-title":"2022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17BCB">
        <w:rPr>
          <w:lang w:val="en-GB"/>
        </w:rPr>
        <w:fldChar w:fldCharType="separate"/>
      </w:r>
      <w:r w:rsidR="00556CB2" w:rsidRPr="00556CB2">
        <w:t>[42]</w:t>
      </w:r>
      <w:r w:rsidRPr="00617BCB">
        <w:rPr>
          <w:lang w:val="en-GB"/>
        </w:rPr>
        <w:fldChar w:fldCharType="end"/>
      </w:r>
      <w:r w:rsidRPr="00617BCB">
        <w:rPr>
          <w:lang w:val="en-GB"/>
        </w:rPr>
        <w:t xml:space="preserve"> which also developed a similar system without the use of an ML model which aimed at detecting 7 different sitting postures. </w:t>
      </w:r>
    </w:p>
    <w:p w14:paraId="5BFB751A" w14:textId="77777777" w:rsidR="00D359E5" w:rsidRDefault="00D359E5" w:rsidP="00D359E5">
      <w:pPr>
        <w:pStyle w:val="MDPI31text"/>
        <w:rPr>
          <w:lang w:val="en-GB"/>
        </w:rPr>
      </w:pPr>
      <w:r w:rsidRPr="00617BCB">
        <w:rPr>
          <w:lang w:val="en-GB"/>
        </w:rPr>
        <w:t xml:space="preserve"> </w:t>
      </w:r>
    </w:p>
    <w:p w14:paraId="19027447" w14:textId="77777777" w:rsidR="009B2E14" w:rsidRPr="00617BCB" w:rsidRDefault="009B2E14" w:rsidP="00D359E5">
      <w:pPr>
        <w:pStyle w:val="MDPI31text"/>
        <w:rPr>
          <w:lang w:val="en-GB"/>
        </w:rPr>
      </w:pPr>
    </w:p>
    <w:p w14:paraId="690C489A" w14:textId="3CC136B7" w:rsidR="00E52229" w:rsidRPr="00617BCB" w:rsidRDefault="00E10A1D" w:rsidP="00E10A1D">
      <w:pPr>
        <w:pStyle w:val="MDPI23heading3"/>
        <w:rPr>
          <w:lang w:val="en-GB"/>
        </w:rPr>
      </w:pPr>
      <w:r w:rsidRPr="00617BCB">
        <w:rPr>
          <w:lang w:val="en-GB"/>
        </w:rPr>
        <w:lastRenderedPageBreak/>
        <w:t xml:space="preserve">4.1.5 </w:t>
      </w:r>
      <w:r w:rsidR="00014839" w:rsidRPr="00617BCB">
        <w:rPr>
          <w:lang w:val="en-GB"/>
        </w:rPr>
        <w:t>Image</w:t>
      </w:r>
      <w:r w:rsidR="004F4357">
        <w:rPr>
          <w:lang w:val="en-GB"/>
        </w:rPr>
        <w:t>-Based</w:t>
      </w:r>
      <w:r w:rsidR="00196B58" w:rsidRPr="00617BCB">
        <w:rPr>
          <w:lang w:val="en-GB"/>
        </w:rPr>
        <w:t xml:space="preserve"> Sensors</w:t>
      </w:r>
    </w:p>
    <w:p w14:paraId="7F93B400" w14:textId="389A7971" w:rsidR="00014839" w:rsidRPr="00617BCB" w:rsidRDefault="002272C9" w:rsidP="00014839">
      <w:pPr>
        <w:pStyle w:val="MDPI31text"/>
        <w:rPr>
          <w:color w:val="auto"/>
          <w:lang w:val="en-GB"/>
        </w:rPr>
      </w:pPr>
      <w:r w:rsidRPr="00617BCB">
        <w:rPr>
          <w:color w:val="auto"/>
          <w:lang w:val="en-GB"/>
        </w:rPr>
        <w:t>These</w:t>
      </w:r>
      <w:r w:rsidR="00A74C31" w:rsidRPr="00617BCB">
        <w:rPr>
          <w:color w:val="auto"/>
          <w:lang w:val="en-GB"/>
        </w:rPr>
        <w:t xml:space="preserve"> i</w:t>
      </w:r>
      <w:r w:rsidR="007A3CC0" w:rsidRPr="00617BCB">
        <w:rPr>
          <w:color w:val="auto"/>
          <w:lang w:val="en-GB"/>
        </w:rPr>
        <w:t xml:space="preserve">mage-based </w:t>
      </w:r>
      <w:r w:rsidR="00BB18FF" w:rsidRPr="00617BCB">
        <w:rPr>
          <w:color w:val="auto"/>
          <w:lang w:val="en-GB"/>
        </w:rPr>
        <w:t>sensor</w:t>
      </w:r>
      <w:r w:rsidR="00155758" w:rsidRPr="00617BCB">
        <w:rPr>
          <w:color w:val="auto"/>
          <w:lang w:val="en-GB"/>
        </w:rPr>
        <w:t xml:space="preserve">s such as </w:t>
      </w:r>
      <w:r w:rsidR="00A74C31" w:rsidRPr="00617BCB">
        <w:rPr>
          <w:color w:val="auto"/>
          <w:lang w:val="en-GB"/>
        </w:rPr>
        <w:t xml:space="preserve">a </w:t>
      </w:r>
      <w:r w:rsidR="00E14352" w:rsidRPr="00617BCB">
        <w:rPr>
          <w:color w:val="auto"/>
          <w:lang w:val="en-GB"/>
        </w:rPr>
        <w:t xml:space="preserve">camera and 3d image </w:t>
      </w:r>
      <w:r w:rsidR="00B0460E" w:rsidRPr="00617BCB">
        <w:rPr>
          <w:color w:val="auto"/>
          <w:lang w:val="en-GB"/>
        </w:rPr>
        <w:t>sensors</w:t>
      </w:r>
      <w:r w:rsidR="00753355" w:rsidRPr="00617BCB">
        <w:rPr>
          <w:color w:val="auto"/>
          <w:lang w:val="en-GB"/>
        </w:rPr>
        <w:t xml:space="preserve"> </w:t>
      </w:r>
      <w:r w:rsidR="00A74C31" w:rsidRPr="00617BCB">
        <w:rPr>
          <w:color w:val="auto"/>
          <w:lang w:val="en-GB"/>
        </w:rPr>
        <w:t>typically integrate</w:t>
      </w:r>
      <w:r w:rsidR="00753355" w:rsidRPr="00617BCB">
        <w:rPr>
          <w:color w:val="auto"/>
          <w:lang w:val="en-GB"/>
        </w:rPr>
        <w:t xml:space="preserve"> with a computer vision </w:t>
      </w:r>
      <w:r w:rsidR="00C63D60" w:rsidRPr="00617BCB">
        <w:rPr>
          <w:color w:val="auto"/>
          <w:lang w:val="en-GB"/>
        </w:rPr>
        <w:t xml:space="preserve">algorithm which works by </w:t>
      </w:r>
      <w:r w:rsidR="00EB475A" w:rsidRPr="00617BCB">
        <w:rPr>
          <w:color w:val="auto"/>
          <w:lang w:val="en-GB"/>
        </w:rPr>
        <w:t xml:space="preserve">capturing visual elements from an image. </w:t>
      </w:r>
      <w:r w:rsidR="002A6A47" w:rsidRPr="00617BCB">
        <w:rPr>
          <w:color w:val="auto"/>
          <w:lang w:val="en-GB"/>
        </w:rPr>
        <w:t xml:space="preserve">In the classification of sitting postures, </w:t>
      </w:r>
      <w:r w:rsidR="00EF255F" w:rsidRPr="00617BCB">
        <w:rPr>
          <w:color w:val="auto"/>
          <w:lang w:val="en-GB"/>
        </w:rPr>
        <w:t xml:space="preserve">there is normally a </w:t>
      </w:r>
      <w:r w:rsidR="00B53FF9" w:rsidRPr="00617BCB">
        <w:rPr>
          <w:color w:val="auto"/>
          <w:lang w:val="en-GB"/>
        </w:rPr>
        <w:t xml:space="preserve">digital camera actively positioned directly at the subjects. Furthermore, </w:t>
      </w:r>
      <w:r w:rsidR="00837AF2" w:rsidRPr="00617BCB">
        <w:rPr>
          <w:color w:val="auto"/>
          <w:lang w:val="en-GB"/>
        </w:rPr>
        <w:t>with the use of</w:t>
      </w:r>
      <w:r w:rsidR="00B53FF9" w:rsidRPr="00617BCB">
        <w:rPr>
          <w:color w:val="auto"/>
          <w:lang w:val="en-GB"/>
        </w:rPr>
        <w:t xml:space="preserve"> image processing </w:t>
      </w:r>
      <w:r w:rsidR="00837AF2" w:rsidRPr="00617BCB">
        <w:rPr>
          <w:color w:val="auto"/>
          <w:lang w:val="en-GB"/>
        </w:rPr>
        <w:t>libraries</w:t>
      </w:r>
      <w:r w:rsidR="00830B48" w:rsidRPr="00617BCB">
        <w:rPr>
          <w:color w:val="auto"/>
          <w:lang w:val="en-GB"/>
        </w:rPr>
        <w:t xml:space="preserve"> such as OpenPose</w:t>
      </w:r>
      <w:r w:rsidR="00653748" w:rsidRPr="00617BCB">
        <w:rPr>
          <w:color w:val="auto"/>
          <w:lang w:val="en-GB"/>
        </w:rPr>
        <w:t xml:space="preserve"> or OpenCV</w:t>
      </w:r>
      <w:r w:rsidR="00B53FF9" w:rsidRPr="00617BCB">
        <w:rPr>
          <w:color w:val="auto"/>
          <w:lang w:val="en-GB"/>
        </w:rPr>
        <w:t xml:space="preserve">, </w:t>
      </w:r>
      <w:r w:rsidR="00B601AB" w:rsidRPr="00617BCB">
        <w:rPr>
          <w:color w:val="auto"/>
          <w:lang w:val="en-GB"/>
        </w:rPr>
        <w:t>researchers</w:t>
      </w:r>
      <w:r w:rsidR="00B53FF9" w:rsidRPr="00617BCB">
        <w:rPr>
          <w:color w:val="auto"/>
          <w:lang w:val="en-GB"/>
        </w:rPr>
        <w:t xml:space="preserve"> </w:t>
      </w:r>
      <w:r w:rsidR="00B601AB" w:rsidRPr="00617BCB">
        <w:rPr>
          <w:color w:val="auto"/>
          <w:lang w:val="en-GB"/>
        </w:rPr>
        <w:t>were able</w:t>
      </w:r>
      <w:r w:rsidR="00B53FF9" w:rsidRPr="00617BCB">
        <w:rPr>
          <w:color w:val="auto"/>
          <w:lang w:val="en-GB"/>
        </w:rPr>
        <w:t xml:space="preserve"> </w:t>
      </w:r>
      <w:r w:rsidR="00960180" w:rsidRPr="00617BCB">
        <w:rPr>
          <w:color w:val="auto"/>
          <w:lang w:val="en-GB"/>
        </w:rPr>
        <w:t>analyse</w:t>
      </w:r>
      <w:r w:rsidR="00B53FF9" w:rsidRPr="00617BCB">
        <w:rPr>
          <w:color w:val="auto"/>
          <w:lang w:val="en-GB"/>
        </w:rPr>
        <w:t xml:space="preserve"> each video frame to determine the sitting posture.</w:t>
      </w:r>
      <w:r w:rsidR="00EF255F" w:rsidRPr="00617BCB">
        <w:rPr>
          <w:color w:val="auto"/>
          <w:lang w:val="en-GB"/>
        </w:rPr>
        <w:t xml:space="preserve"> </w:t>
      </w:r>
    </w:p>
    <w:p w14:paraId="6A6A980C" w14:textId="6D51E187" w:rsidR="00653748" w:rsidRPr="00617BCB" w:rsidRDefault="004B06BB" w:rsidP="00014839">
      <w:pPr>
        <w:pStyle w:val="MDPI31text"/>
        <w:rPr>
          <w:lang w:val="en-GB"/>
        </w:rPr>
      </w:pPr>
      <w:r w:rsidRPr="00617BCB">
        <w:rPr>
          <w:lang w:val="en-GB"/>
        </w:rPr>
        <w:t xml:space="preserve">This method is not a very popular option among the research studies found. However, there were </w:t>
      </w:r>
      <w:r w:rsidR="00F770BB" w:rsidRPr="00617BCB">
        <w:rPr>
          <w:lang w:val="en-GB"/>
        </w:rPr>
        <w:t xml:space="preserve">a few </w:t>
      </w:r>
      <w:r w:rsidR="00744120" w:rsidRPr="00617BCB">
        <w:rPr>
          <w:lang w:val="en-GB"/>
        </w:rPr>
        <w:t>studies that</w:t>
      </w:r>
      <w:r w:rsidR="00C21BBA" w:rsidRPr="00617BCB">
        <w:rPr>
          <w:lang w:val="en-GB"/>
        </w:rPr>
        <w:t xml:space="preserve"> </w:t>
      </w:r>
      <w:r w:rsidR="00F770BB" w:rsidRPr="00617BCB">
        <w:rPr>
          <w:lang w:val="en-GB"/>
        </w:rPr>
        <w:t>found that used imaging systems.</w:t>
      </w:r>
      <w:r w:rsidRPr="00617BCB">
        <w:rPr>
          <w:lang w:val="en-GB"/>
        </w:rPr>
        <w:t xml:space="preserve"> </w:t>
      </w:r>
      <w:r w:rsidR="00653748" w:rsidRPr="00617BCB">
        <w:rPr>
          <w:lang w:val="en-GB"/>
        </w:rPr>
        <w:t xml:space="preserve">Mallare et al. in 2017 [60] developed a system utilizing 2 </w:t>
      </w:r>
      <w:r w:rsidR="00F770BB" w:rsidRPr="00617BCB">
        <w:rPr>
          <w:lang w:val="en-GB"/>
        </w:rPr>
        <w:t xml:space="preserve">digital </w:t>
      </w:r>
      <w:r w:rsidR="00653748" w:rsidRPr="00617BCB">
        <w:rPr>
          <w:lang w:val="en-GB"/>
        </w:rPr>
        <w:t>cameras</w:t>
      </w:r>
      <w:r w:rsidR="00F770BB" w:rsidRPr="00617BCB">
        <w:rPr>
          <w:lang w:val="en-GB"/>
        </w:rPr>
        <w:t>,</w:t>
      </w:r>
      <w:r w:rsidR="00653748" w:rsidRPr="00617BCB">
        <w:rPr>
          <w:lang w:val="en-GB"/>
        </w:rPr>
        <w:t xml:space="preserve"> strategically </w:t>
      </w:r>
      <w:r w:rsidRPr="00617BCB">
        <w:rPr>
          <w:lang w:val="en-GB"/>
        </w:rPr>
        <w:t>positioned</w:t>
      </w:r>
      <w:r w:rsidR="00653748" w:rsidRPr="00617BCB">
        <w:rPr>
          <w:lang w:val="en-GB"/>
        </w:rPr>
        <w:t xml:space="preserve"> at (front and side) angles in the detection of bad sitting postures. Overall, they were only able to achieve an accuracy of 61.3% using the SVM algorithm. </w:t>
      </w:r>
      <w:r w:rsidR="00BD574B" w:rsidRPr="00617BCB">
        <w:rPr>
          <w:lang w:val="en-GB"/>
        </w:rPr>
        <w:t>Additionally</w:t>
      </w:r>
      <w:r w:rsidR="001322FE" w:rsidRPr="00617BCB">
        <w:rPr>
          <w:lang w:val="en-GB"/>
        </w:rPr>
        <w:t xml:space="preserve">, </w:t>
      </w:r>
      <w:r w:rsidR="00653748" w:rsidRPr="00617BCB">
        <w:rPr>
          <w:lang w:val="en-GB"/>
        </w:rPr>
        <w:t xml:space="preserve">Chen et al. in 2019 [52] further improved on this by using an Astra3D Sensor which is a 3D depth </w:t>
      </w:r>
      <w:r w:rsidR="009D5750">
        <w:rPr>
          <w:lang w:val="en-GB"/>
        </w:rPr>
        <w:t xml:space="preserve">sensing </w:t>
      </w:r>
      <w:r w:rsidR="00653748" w:rsidRPr="00617BCB">
        <w:rPr>
          <w:lang w:val="en-GB"/>
        </w:rPr>
        <w:t xml:space="preserve">camera. </w:t>
      </w:r>
      <w:r w:rsidR="004C32C6" w:rsidRPr="00617BCB">
        <w:rPr>
          <w:lang w:val="en-GB"/>
        </w:rPr>
        <w:t>With the utilization of the</w:t>
      </w:r>
      <w:r w:rsidR="00653748" w:rsidRPr="00617BCB">
        <w:rPr>
          <w:lang w:val="en-GB"/>
        </w:rPr>
        <w:t xml:space="preserve"> OpenPose library along with CNN for the posture classification, </w:t>
      </w:r>
      <w:r w:rsidR="004C32C6" w:rsidRPr="00617BCB">
        <w:rPr>
          <w:lang w:val="en-GB"/>
        </w:rPr>
        <w:t>they were able to achieve an overall</w:t>
      </w:r>
      <w:r w:rsidR="00653748" w:rsidRPr="00617BCB">
        <w:rPr>
          <w:lang w:val="en-GB"/>
        </w:rPr>
        <w:t xml:space="preserve"> accuracy of 90%.</w:t>
      </w:r>
    </w:p>
    <w:p w14:paraId="0D16183E" w14:textId="51306AC2" w:rsidR="00AF40AD" w:rsidRPr="00617BCB" w:rsidRDefault="00BE3980" w:rsidP="00BE3980">
      <w:pPr>
        <w:pStyle w:val="MDPI22heading2"/>
        <w:rPr>
          <w:noProof w:val="0"/>
          <w:lang w:val="en-GB"/>
        </w:rPr>
      </w:pPr>
      <w:r w:rsidRPr="00617BCB">
        <w:rPr>
          <w:noProof w:val="0"/>
          <w:lang w:val="en-GB"/>
        </w:rPr>
        <w:t xml:space="preserve">4.2 </w:t>
      </w:r>
      <w:r w:rsidR="00AF40AD" w:rsidRPr="00617BCB">
        <w:rPr>
          <w:noProof w:val="0"/>
          <w:lang w:val="en-GB"/>
        </w:rPr>
        <w:t>Pressure Sensors Placement Strategy</w:t>
      </w:r>
    </w:p>
    <w:p w14:paraId="23ACC4FD" w14:textId="0842CB69" w:rsidR="00AF40AD" w:rsidRPr="00951688" w:rsidRDefault="00951688" w:rsidP="00951688">
      <w:pPr>
        <w:pStyle w:val="MDPI31text"/>
        <w:rPr>
          <w:lang w:val="en-GB"/>
        </w:rPr>
      </w:pPr>
      <w:r>
        <w:rPr>
          <w:lang w:val="en-GB"/>
        </w:rPr>
        <w:t>Across the research studies found, it was seen that</w:t>
      </w:r>
      <w:r w:rsidR="00AF40AD" w:rsidRPr="00617BCB">
        <w:rPr>
          <w:lang w:val="en-GB"/>
        </w:rPr>
        <w:t xml:space="preserve"> are two main approaches being employed in the placement of </w:t>
      </w:r>
      <w:r>
        <w:rPr>
          <w:lang w:val="en-GB"/>
        </w:rPr>
        <w:t>pressure</w:t>
      </w:r>
      <w:r w:rsidR="00AF40AD" w:rsidRPr="00617BCB">
        <w:rPr>
          <w:lang w:val="en-GB"/>
        </w:rPr>
        <w:t xml:space="preserve"> sensors among smart sensing chairs systems which </w:t>
      </w:r>
      <w:r w:rsidR="005C108C">
        <w:rPr>
          <w:lang w:val="en-GB"/>
        </w:rPr>
        <w:t>is the</w:t>
      </w:r>
      <w:r w:rsidR="00AF40AD" w:rsidRPr="00617BCB">
        <w:rPr>
          <w:lang w:val="en-GB"/>
        </w:rPr>
        <w:t xml:space="preserve"> dense sensor configuration and a sparse sensor configuration</w:t>
      </w:r>
      <w:r w:rsidR="005C2D55">
        <w:rPr>
          <w:lang w:val="en-GB"/>
        </w:rPr>
        <w:t xml:space="preserve"> as describe by Ma e</w:t>
      </w:r>
      <w:r w:rsidR="00396DED">
        <w:rPr>
          <w:lang w:val="en-GB"/>
        </w:rPr>
        <w:t>t</w:t>
      </w:r>
      <w:r w:rsidR="005C2D55">
        <w:rPr>
          <w:lang w:val="en-GB"/>
        </w:rPr>
        <w:t xml:space="preserve"> al. </w:t>
      </w:r>
      <w:r w:rsidR="005C2D55" w:rsidRPr="00617BCB">
        <w:rPr>
          <w:lang w:val="en-GB"/>
        </w:rPr>
        <w:fldChar w:fldCharType="begin"/>
      </w:r>
      <w:r w:rsidR="00556CB2">
        <w:rPr>
          <w:lang w:val="en-GB"/>
        </w:rPr>
        <w:instrText xml:space="preserve"> ADDIN ZOTERO_ITEM CSL_CITATION {"citationID":"THpGOPt2","properties":{"formattedCitation":"[43]","plainCitation":"[43]","noteIndex":0},"citationItems":[{"id":223,"uris":["http://zotero.org/users/11398818/items/2HFDN9YP"],"itemData":{"id":223,"type":"article-journal","container-title":"IEEE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617BCB">
        <w:rPr>
          <w:lang w:val="en-GB"/>
        </w:rPr>
        <w:fldChar w:fldCharType="separate"/>
      </w:r>
      <w:r w:rsidR="00556CB2" w:rsidRPr="00556CB2">
        <w:t>[43]</w:t>
      </w:r>
      <w:r w:rsidR="005C2D55" w:rsidRPr="00617BCB">
        <w:rPr>
          <w:lang w:val="en-GB"/>
        </w:rPr>
        <w:fldChar w:fldCharType="end"/>
      </w:r>
      <w:r w:rsidR="00AF40AD" w:rsidRPr="00617BCB">
        <w:rPr>
          <w:lang w:val="en-GB"/>
        </w:rPr>
        <w:t xml:space="preserve">. A dense sensor </w:t>
      </w:r>
      <w:r w:rsidR="005C2D55">
        <w:rPr>
          <w:lang w:val="en-GB"/>
        </w:rPr>
        <w:t>configuration</w:t>
      </w:r>
      <w:r w:rsidR="00AF40AD" w:rsidRPr="00617BCB">
        <w:rPr>
          <w:lang w:val="en-GB"/>
        </w:rPr>
        <w:t xml:space="preserve"> </w:t>
      </w:r>
      <w:r w:rsidR="00C64914" w:rsidRPr="00617BCB">
        <w:rPr>
          <w:lang w:val="en-GB"/>
        </w:rPr>
        <w:t xml:space="preserve">involves </w:t>
      </w:r>
      <w:r w:rsidR="008B7447">
        <w:rPr>
          <w:lang w:val="en-GB"/>
        </w:rPr>
        <w:t xml:space="preserve">the use of </w:t>
      </w:r>
      <w:r w:rsidR="00AF40AD" w:rsidRPr="00617BCB">
        <w:rPr>
          <w:lang w:val="en-GB"/>
        </w:rPr>
        <w:t xml:space="preserve">a flexible </w:t>
      </w:r>
      <w:r w:rsidR="005C2D55">
        <w:rPr>
          <w:lang w:val="en-GB"/>
        </w:rPr>
        <w:t>sensor</w:t>
      </w:r>
      <w:r w:rsidR="0095068A">
        <w:rPr>
          <w:lang w:val="en-GB"/>
        </w:rPr>
        <w:t xml:space="preserve"> array</w:t>
      </w:r>
      <w:r w:rsidR="005C2D55">
        <w:rPr>
          <w:lang w:val="en-GB"/>
        </w:rPr>
        <w:t xml:space="preserve"> </w:t>
      </w:r>
      <w:r w:rsidR="00AF40AD" w:rsidRPr="00617BCB">
        <w:rPr>
          <w:lang w:val="en-GB"/>
        </w:rPr>
        <w:t>mat contai</w:t>
      </w:r>
      <w:r w:rsidR="0095068A">
        <w:rPr>
          <w:lang w:val="en-GB"/>
        </w:rPr>
        <w:t>ning</w:t>
      </w:r>
      <w:r w:rsidR="00AF40AD" w:rsidRPr="00617BCB">
        <w:rPr>
          <w:lang w:val="en-GB"/>
        </w:rPr>
        <w:t xml:space="preserve"> multiple pressure sensors</w:t>
      </w:r>
      <w:r w:rsidR="005C2D55">
        <w:rPr>
          <w:lang w:val="en-GB"/>
        </w:rPr>
        <w:t xml:space="preserve"> units </w:t>
      </w:r>
      <w:r w:rsidR="00AF40AD" w:rsidRPr="00617BCB">
        <w:rPr>
          <w:lang w:val="en-GB"/>
        </w:rPr>
        <w:t xml:space="preserve">interconnected together. </w:t>
      </w:r>
      <w:r w:rsidR="009D68B1">
        <w:rPr>
          <w:lang w:val="en-GB"/>
        </w:rPr>
        <w:t>Meanw</w:t>
      </w:r>
      <w:r w:rsidR="00DD2559">
        <w:rPr>
          <w:lang w:val="en-GB"/>
        </w:rPr>
        <w:t>hile</w:t>
      </w:r>
      <w:r w:rsidR="009D68B1">
        <w:rPr>
          <w:lang w:val="en-GB"/>
        </w:rPr>
        <w:t>,</w:t>
      </w:r>
      <w:r w:rsidR="00DD2559">
        <w:rPr>
          <w:lang w:val="en-GB"/>
        </w:rPr>
        <w:t xml:space="preserve"> the</w:t>
      </w:r>
      <w:r w:rsidR="00AF40AD" w:rsidRPr="00617BCB">
        <w:rPr>
          <w:lang w:val="en-GB"/>
        </w:rPr>
        <w:t xml:space="preserve"> sparse sensor </w:t>
      </w:r>
      <w:r w:rsidR="005C2D55">
        <w:rPr>
          <w:lang w:val="en-GB"/>
        </w:rPr>
        <w:t>configuration</w:t>
      </w:r>
      <w:r w:rsidR="00AF40AD" w:rsidRPr="00617BCB">
        <w:rPr>
          <w:lang w:val="en-GB"/>
        </w:rPr>
        <w:t xml:space="preserve"> goes </w:t>
      </w:r>
      <w:r w:rsidR="0095068A">
        <w:rPr>
          <w:lang w:val="en-GB"/>
        </w:rPr>
        <w:t xml:space="preserve">on the idea </w:t>
      </w:r>
      <w:r w:rsidR="00AF40AD" w:rsidRPr="00617BCB">
        <w:rPr>
          <w:lang w:val="en-GB"/>
        </w:rPr>
        <w:t xml:space="preserve">of having several individual pressure sensors placed at strategic point around the chair. </w:t>
      </w:r>
    </w:p>
    <w:p w14:paraId="360DD5CF" w14:textId="77777777" w:rsidR="00AF40AD" w:rsidRPr="00617BCB" w:rsidRDefault="00AF40AD" w:rsidP="00AF40AD">
      <w:pPr>
        <w:pStyle w:val="MDPI31text"/>
        <w:rPr>
          <w:lang w:val="en-GB"/>
        </w:rPr>
      </w:pPr>
    </w:p>
    <w:p w14:paraId="36B8D03D" w14:textId="13DFCB19" w:rsidR="00EC0F93" w:rsidRDefault="00BE3980" w:rsidP="00E97CA0">
      <w:pPr>
        <w:pStyle w:val="MDPI23heading3"/>
        <w:rPr>
          <w:lang w:val="en-GB"/>
        </w:rPr>
      </w:pPr>
      <w:r w:rsidRPr="00617BCB">
        <w:rPr>
          <w:lang w:val="en-GB"/>
        </w:rPr>
        <w:t xml:space="preserve">4.2.1 </w:t>
      </w:r>
      <w:r w:rsidR="00AF40AD" w:rsidRPr="00617BCB">
        <w:rPr>
          <w:lang w:val="en-GB"/>
        </w:rPr>
        <w:t>Dense Sensor Arra</w:t>
      </w:r>
      <w:r w:rsidR="00E97CA0">
        <w:rPr>
          <w:lang w:val="en-GB"/>
        </w:rPr>
        <w:t>y</w:t>
      </w:r>
    </w:p>
    <w:p w14:paraId="784022DC" w14:textId="50F6F961" w:rsidR="00BA497A" w:rsidRDefault="00E97CA0" w:rsidP="00197BEE">
      <w:pPr>
        <w:pStyle w:val="MDPI31text"/>
        <w:rPr>
          <w:lang w:val="en-GB"/>
        </w:rPr>
      </w:pPr>
      <w:r>
        <w:rPr>
          <w:lang w:val="en-GB"/>
        </w:rPr>
        <w:t xml:space="preserve">This configuration can also be used with textile pressure sensors. </w:t>
      </w:r>
      <w:r w:rsidR="00AF40AD" w:rsidRPr="00617BCB">
        <w:rPr>
          <w:lang w:val="en-GB"/>
        </w:rPr>
        <w:t xml:space="preserve">Xu et al, </w:t>
      </w:r>
      <w:r w:rsidR="00AF40AD" w:rsidRPr="00617BCB">
        <w:rPr>
          <w:lang w:val="en-GB"/>
        </w:rPr>
        <w:fldChar w:fldCharType="begin"/>
      </w:r>
      <w:r w:rsidR="00AD69B7">
        <w:rPr>
          <w:lang w:val="en-GB"/>
        </w:rPr>
        <w:instrText xml:space="preserve"> ADDIN ZOTERO_ITEM CSL_CITATION {"citationID":"PA4OAPFs","properties":{"formattedCitation":"[34]","plainCitation":"[34]","noteIndex":0},"citationItems":[{"id":232,"uris":["http://zotero.org/users/11398818/items/ZMS5CAZB"],"itemData":{"id":232,"type":"article-journal","container-title":"IEEE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F40AD" w:rsidRPr="00617BCB">
        <w:rPr>
          <w:lang w:val="en-GB"/>
        </w:rPr>
        <w:fldChar w:fldCharType="separate"/>
      </w:r>
      <w:r w:rsidR="00AD69B7" w:rsidRPr="00AD69B7">
        <w:t>[34]</w:t>
      </w:r>
      <w:r w:rsidR="00AF40AD" w:rsidRPr="00617BCB">
        <w:rPr>
          <w:lang w:val="en-GB"/>
        </w:rPr>
        <w:fldChar w:fldCharType="end"/>
      </w:r>
      <w:r w:rsidR="00AF40AD" w:rsidRPr="00617BCB">
        <w:rPr>
          <w:lang w:val="en-GB"/>
        </w:rPr>
        <w:t xml:space="preserve"> used a textile pressure sensor array along with a dynamic time wrapping based algorithm to classify 7 sitting postures with 85.90 accuracy. Huang et al., 2017 </w:t>
      </w:r>
      <w:r w:rsidR="00AF40AD" w:rsidRPr="00617BCB">
        <w:rPr>
          <w:lang w:val="en-GB"/>
        </w:rPr>
        <w:fldChar w:fldCharType="begin"/>
      </w:r>
      <w:r w:rsidR="00556CB2">
        <w:rPr>
          <w:lang w:val="en-GB"/>
        </w:rPr>
        <w:instrText xml:space="preserve"> ADDIN ZOTERO_ITEM CSL_CITATION {"citationID":"gb41VxpW","properties":{"formattedCitation":"[44]","plainCitation":"[44]","noteIndex":0},"citationItems":[{"id":151,"uris":["http://zotero.org/users/11398818/items/IH6ZVDXW"],"itemData":{"id":151,"type":"article-journal","abstract":"&lt;p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00AF40AD" w:rsidRPr="00617BCB">
        <w:rPr>
          <w:lang w:val="en-GB"/>
        </w:rPr>
        <w:fldChar w:fldCharType="separate"/>
      </w:r>
      <w:r w:rsidR="00556CB2" w:rsidRPr="00556CB2">
        <w:t>[44]</w:t>
      </w:r>
      <w:r w:rsidR="00AF40AD" w:rsidRPr="00617BCB">
        <w:rPr>
          <w:lang w:val="en-GB"/>
        </w:rPr>
        <w:fldChar w:fldCharType="end"/>
      </w:r>
      <w:r w:rsidR="00AF40AD" w:rsidRPr="00617BCB">
        <w:rPr>
          <w:lang w:val="en-GB"/>
        </w:rPr>
        <w:t xml:space="preserve"> used a 52x44 Piezo-Resistive Sensor Array which was placed on the bottom seating. Using the ANN classifier, they were able to achieve a classification accuracy of 92.2%. Kim et al., 2018 </w:t>
      </w:r>
      <w:r w:rsidR="00AF40AD" w:rsidRPr="00617BCB">
        <w:rPr>
          <w:lang w:val="en-GB"/>
        </w:rPr>
        <w:fldChar w:fldCharType="begin"/>
      </w:r>
      <w:r w:rsidR="00AD69B7">
        <w:rPr>
          <w:lang w:val="en-GB"/>
        </w:rPr>
        <w:instrText xml:space="preserve"> ADDIN ZOTERO_ITEM CSL_CITATION {"citationID":"XH46TJ1n","properties":{"formattedCitation":"[33]","plainCitation":"[33]","noteIndex":0},"citationItems":[{"id":161,"uris":["http://zotero.org/users/11398818/items/JP76KCNB"],"itemData":{"id":161,"type":"article-journal","container-title":"Sensors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AF40AD" w:rsidRPr="00617BCB">
        <w:rPr>
          <w:lang w:val="en-GB"/>
        </w:rPr>
        <w:fldChar w:fldCharType="separate"/>
      </w:r>
      <w:r w:rsidR="00AD69B7" w:rsidRPr="00AD69B7">
        <w:t>[33]</w:t>
      </w:r>
      <w:r w:rsidR="00AF40AD" w:rsidRPr="00617BCB">
        <w:rPr>
          <w:lang w:val="en-GB"/>
        </w:rPr>
        <w:fldChar w:fldCharType="end"/>
      </w:r>
      <w:r w:rsidR="00AF40AD" w:rsidRPr="00617BCB">
        <w:rPr>
          <w:lang w:val="en-GB"/>
        </w:rPr>
        <w:t xml:space="preserve"> developed a washable fabric-based sensor array. Even after one thousand independent washes, the capacitance reading from textile sensors array had not deteriorated. Kim et al. </w:t>
      </w:r>
      <w:r w:rsidR="00AF40AD" w:rsidRPr="00617BCB">
        <w:rPr>
          <w:lang w:val="en-GB"/>
        </w:rPr>
        <w:fldChar w:fldCharType="begin"/>
      </w:r>
      <w:r w:rsidR="00556CB2">
        <w:rPr>
          <w:lang w:val="en-GB"/>
        </w:rPr>
        <w:instrText xml:space="preserve"> ADDIN ZOTERO_ITEM CSL_CITATION {"citationID":"l3tYwQ5a","properties":{"formattedCitation":"[45]","plainCitation":"[45]","noteIndex":0},"citationItems":[{"id":214,"uris":["http://zotero.org/users/11398818/items/SBMQ83RY"],"itemData":{"id":214,"type":"article-journal","abstract":"Sitting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00AF40AD" w:rsidRPr="00617BCB">
        <w:rPr>
          <w:lang w:val="en-GB"/>
        </w:rPr>
        <w:fldChar w:fldCharType="separate"/>
      </w:r>
      <w:r w:rsidR="00556CB2" w:rsidRPr="00556CB2">
        <w:t>[45]</w:t>
      </w:r>
      <w:r w:rsidR="00AF40AD" w:rsidRPr="00617BCB">
        <w:rPr>
          <w:lang w:val="en-GB"/>
        </w:rPr>
        <w:fldChar w:fldCharType="end"/>
      </w:r>
      <w:r w:rsidR="00AF40AD" w:rsidRPr="00617BCB">
        <w:rPr>
          <w:lang w:val="en-GB"/>
        </w:rPr>
        <w:t xml:space="preserve"> achieved a 95.30% accuracy using 8x8 pressure array and a CNN classifier to classify 5 sitting postures among children. Similarly, Cai et al. </w:t>
      </w:r>
      <w:r w:rsidR="00AF40AD" w:rsidRPr="00617BCB">
        <w:rPr>
          <w:lang w:val="en-GB"/>
        </w:rPr>
        <w:fldChar w:fldCharType="begin"/>
      </w:r>
      <w:r w:rsidR="00556CB2">
        <w:rPr>
          <w:lang w:val="en-GB"/>
        </w:rPr>
        <w:instrText xml:space="preserve"> ADDIN ZOTERO_ITEM CSL_CITATION {"citationID":"9bzs1587","properties":{"formattedCitation":"[46]","plainCitation":"[46]","noteIndex":0},"citationItems":[{"id":143,"uris":["http://zotero.org/users/11398818/items/6LWNY69L"],"itemData":{"id":143,"type":"article-journal","abstract":"As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AF40AD" w:rsidRPr="00617BCB">
        <w:rPr>
          <w:lang w:val="en-GB"/>
        </w:rPr>
        <w:fldChar w:fldCharType="separate"/>
      </w:r>
      <w:r w:rsidR="00556CB2" w:rsidRPr="00556CB2">
        <w:t>[46]</w:t>
      </w:r>
      <w:r w:rsidR="00AF40AD" w:rsidRPr="00617BCB">
        <w:rPr>
          <w:lang w:val="en-GB"/>
        </w:rPr>
        <w:fldChar w:fldCharType="end"/>
      </w:r>
      <w:r w:rsidR="00AF40AD" w:rsidRPr="00617BCB">
        <w:rPr>
          <w:lang w:val="en-GB"/>
        </w:rPr>
        <w:t xml:space="preserve"> utilized a flexible pressure sensor array (400mm x 400mm) placed on the bottom seat cushion to recognize 6 different sitting postures. Ran et al. </w:t>
      </w:r>
      <w:r w:rsidR="00AF40AD" w:rsidRPr="00617BCB">
        <w:rPr>
          <w:lang w:val="en-GB"/>
        </w:rPr>
        <w:fldChar w:fldCharType="begin"/>
      </w:r>
      <w:r w:rsidR="00556CB2">
        <w:rPr>
          <w:lang w:val="en-GB"/>
        </w:rPr>
        <w:instrText xml:space="preserve"> ADDIN ZOTERO_ITEM CSL_CITATION {"citationID":"g6XQK4ny","properties":{"formattedCitation":"[47]","plainCitation":"[47]","noteIndex":0},"citationItems":[{"id":163,"uris":["http://zotero.org/users/11398818/items/L7KAFSQC"],"itemData":{"id":163,"type":"article-journal","container-title":"Sensors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AF40AD" w:rsidRPr="00617BCB">
        <w:rPr>
          <w:lang w:val="en-GB"/>
        </w:rPr>
        <w:fldChar w:fldCharType="separate"/>
      </w:r>
      <w:r w:rsidR="00556CB2" w:rsidRPr="00556CB2">
        <w:t>[47]</w:t>
      </w:r>
      <w:r w:rsidR="00AF40AD" w:rsidRPr="00617BCB">
        <w:rPr>
          <w:lang w:val="en-GB"/>
        </w:rPr>
        <w:fldChar w:fldCharType="end"/>
      </w:r>
      <w:r w:rsidR="00AF40AD" w:rsidRPr="00617BCB">
        <w:rPr>
          <w:lang w:val="en-GB"/>
        </w:rPr>
        <w:t xml:space="preserve"> installed a 11 × 13 Pressure Sensor Array (IMM00014, I-MOTION) which communicated with a Raspberry PI computer which achieve a 96.22% classification accuracy using a 5-layer ANN classifier</w:t>
      </w:r>
      <w:r w:rsidR="00A50BE6">
        <w:rPr>
          <w:lang w:val="en-GB"/>
        </w:rPr>
        <w:t xml:space="preserve"> as shown in Figure 6a</w:t>
      </w:r>
      <w:r w:rsidR="00AF40AD" w:rsidRPr="00617BCB">
        <w:rPr>
          <w:lang w:val="en-GB"/>
        </w:rPr>
        <w:t xml:space="preserve">. Ahmad et al. </w:t>
      </w:r>
      <w:r w:rsidR="00AF40AD" w:rsidRPr="00617BCB">
        <w:rPr>
          <w:lang w:val="en-GB"/>
        </w:rPr>
        <w:fldChar w:fldCharType="begin"/>
      </w:r>
      <w:r w:rsidR="00556CB2">
        <w:rPr>
          <w:lang w:val="en-GB"/>
        </w:rPr>
        <w:instrText xml:space="preserve"> ADDIN ZOTERO_ITEM CSL_CITATION {"citationID":"vBduqYIj","properties":{"formattedCitation":"[48]","plainCitation":"[48]","noteIndex":0},"citationItems":[{"id":105,"uris":["http://zotero.org/groups/5004747/items/N5KK9WGQ"],"itemData":{"id":105,"type":"article-journal","abstract":"This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00AF40AD" w:rsidRPr="00617BCB">
        <w:rPr>
          <w:lang w:val="en-GB"/>
        </w:rPr>
        <w:fldChar w:fldCharType="separate"/>
      </w:r>
      <w:r w:rsidR="00556CB2" w:rsidRPr="00556CB2">
        <w:t>[48]</w:t>
      </w:r>
      <w:r w:rsidR="00AF40AD" w:rsidRPr="00617BCB">
        <w:rPr>
          <w:lang w:val="en-GB"/>
        </w:rPr>
        <w:fldChar w:fldCharType="end"/>
      </w:r>
      <w:r w:rsidR="00AF40AD" w:rsidRPr="00617BCB">
        <w:rPr>
          <w:lang w:val="en-GB"/>
        </w:rPr>
        <w:t xml:space="preserve"> embedded a 16 screen pressure sensor array, also using a raspberry pi for sitting classification which obtained an high accuracy of 99.03% using LightGBM machine learning algorithm</w:t>
      </w:r>
      <w:r w:rsidR="000A08BB">
        <w:rPr>
          <w:lang w:val="en-GB"/>
        </w:rPr>
        <w:t xml:space="preserve"> shown in </w:t>
      </w:r>
      <w:r w:rsidR="001B207B">
        <w:rPr>
          <w:lang w:val="en-GB"/>
        </w:rPr>
        <w:t>Figure 6c</w:t>
      </w:r>
      <w:r w:rsidR="00AF40AD" w:rsidRPr="00617BCB">
        <w:rPr>
          <w:lang w:val="en-GB"/>
        </w:rPr>
        <w:t xml:space="preserve">. Wang et al. </w:t>
      </w:r>
      <w:r w:rsidR="00AF40AD" w:rsidRPr="00617BCB">
        <w:rPr>
          <w:lang w:val="en-GB"/>
        </w:rPr>
        <w:fldChar w:fldCharType="begin"/>
      </w:r>
      <w:r w:rsidR="00556CB2">
        <w:rPr>
          <w:lang w:val="en-GB"/>
        </w:rPr>
        <w:instrText xml:space="preserve"> ADDIN ZOTERO_ITEM CSL_CITATION {"citationID":"rPjymtlO","properties":{"formattedCitation":"[49]","plainCitation":"[49]","noteIndex":0},"citationItems":[{"id":126,"uris":["http://zotero.org/groups/5004747/items/SZ698YAT"],"itemData":{"id":126,"type":"article-journal","container-title":"IEEE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F40AD" w:rsidRPr="00617BCB">
        <w:rPr>
          <w:lang w:val="en-GB"/>
        </w:rPr>
        <w:fldChar w:fldCharType="separate"/>
      </w:r>
      <w:r w:rsidR="00556CB2" w:rsidRPr="00556CB2">
        <w:t>[49]</w:t>
      </w:r>
      <w:r w:rsidR="00AF40AD" w:rsidRPr="00617BCB">
        <w:rPr>
          <w:lang w:val="en-GB"/>
        </w:rPr>
        <w:fldChar w:fldCharType="end"/>
      </w:r>
      <w:r w:rsidR="00AF40AD" w:rsidRPr="00617BCB">
        <w:rPr>
          <w:lang w:val="en-GB"/>
        </w:rPr>
        <w:t xml:space="preserve"> developed 2 sets of interconnected sensor sheets which cover both backrest and the seating cushion of the smart sensing chair</w:t>
      </w:r>
      <w:r w:rsidR="000A08BB">
        <w:rPr>
          <w:lang w:val="en-GB"/>
        </w:rPr>
        <w:t xml:space="preserve"> seen in Figure 6b</w:t>
      </w:r>
      <w:r w:rsidR="00AF40AD" w:rsidRPr="00617BCB">
        <w:rPr>
          <w:lang w:val="en-GB"/>
        </w:rPr>
        <w:t xml:space="preserve">. Using the SNN classifier, their proposed system could distinguish 15 different sitting postures with an accuracy of 88.52%, which is among the highest number of postures being classified. Fan et al. </w:t>
      </w:r>
      <w:r w:rsidR="00AF40AD" w:rsidRPr="00617BCB">
        <w:rPr>
          <w:lang w:val="en-GB"/>
        </w:rPr>
        <w:fldChar w:fldCharType="begin"/>
      </w:r>
      <w:r w:rsidR="00556CB2">
        <w:rPr>
          <w:lang w:val="en-GB"/>
        </w:rPr>
        <w:instrText xml:space="preserve"> ADDIN ZOTERO_ITEM CSL_CITATION {"citationID":"Lsu2glnm","properties":{"formattedCitation":"[50]","plainCitation":"[50]","noteIndex":0},"citationItems":[{"id":220,"uris":["http://zotero.org/users/11398818/items/L4XCYESC"],"itemData":{"id":220,"type":"article-journal","container-title":"Biomedical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00AF40AD" w:rsidRPr="00617BCB">
        <w:rPr>
          <w:lang w:val="en-GB"/>
        </w:rPr>
        <w:fldChar w:fldCharType="separate"/>
      </w:r>
      <w:r w:rsidR="00556CB2" w:rsidRPr="00556CB2">
        <w:t>[50]</w:t>
      </w:r>
      <w:r w:rsidR="00AF40AD" w:rsidRPr="00617BCB">
        <w:rPr>
          <w:lang w:val="en-GB"/>
        </w:rPr>
        <w:fldChar w:fldCharType="end"/>
      </w:r>
      <w:r w:rsidR="00AF40AD" w:rsidRPr="00617BCB">
        <w:rPr>
          <w:lang w:val="en-GB"/>
        </w:rPr>
        <w:t xml:space="preserve"> also implemented a similar system that analyses the hip pressure, which subsequently achieved an accuracy of 99.82 using CNN.</w:t>
      </w:r>
      <w:r w:rsidR="00396DED">
        <w:rPr>
          <w:lang w:val="en-GB"/>
        </w:rPr>
        <w:t xml:space="preserve"> Table 6</w:t>
      </w:r>
      <w:r w:rsidR="00683154">
        <w:rPr>
          <w:lang w:val="en-GB"/>
        </w:rPr>
        <w:t xml:space="preserve"> below</w:t>
      </w:r>
      <w:r w:rsidR="00396DED">
        <w:rPr>
          <w:lang w:val="en-GB"/>
        </w:rPr>
        <w:t xml:space="preserve"> provides </w:t>
      </w:r>
      <w:r w:rsidR="0041500C">
        <w:rPr>
          <w:lang w:val="en-GB"/>
        </w:rPr>
        <w:t>the</w:t>
      </w:r>
      <w:r w:rsidR="00683154">
        <w:rPr>
          <w:lang w:val="en-GB"/>
        </w:rPr>
        <w:t xml:space="preserve"> list of studies that used sensor array modules.</w:t>
      </w:r>
    </w:p>
    <w:p w14:paraId="0D3C56B6" w14:textId="5ED73831" w:rsidR="00785699" w:rsidRDefault="00785699" w:rsidP="00785699">
      <w:pPr>
        <w:pStyle w:val="MDPI52figure"/>
        <w:rPr>
          <w:lang w:val="en-GB"/>
        </w:rPr>
      </w:pPr>
      <w:r>
        <w:rPr>
          <w:noProof/>
        </w:rPr>
        <w:lastRenderedPageBreak/>
        <w:drawing>
          <wp:inline distT="0" distB="0" distL="0" distR="0" wp14:anchorId="019392DC" wp14:editId="0AA9F560">
            <wp:extent cx="4814229" cy="2655048"/>
            <wp:effectExtent l="0" t="0" r="0" b="0"/>
            <wp:docPr id="1168928742" name="Picture 1" descr="A collage of different types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28742" name="Picture 1" descr="A collage of different types of electronic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1707" cy="2664687"/>
                    </a:xfrm>
                    <a:prstGeom prst="rect">
                      <a:avLst/>
                    </a:prstGeom>
                    <a:noFill/>
                    <a:ln>
                      <a:noFill/>
                    </a:ln>
                  </pic:spPr>
                </pic:pic>
              </a:graphicData>
            </a:graphic>
          </wp:inline>
        </w:drawing>
      </w:r>
    </w:p>
    <w:p w14:paraId="1BB8DE31" w14:textId="6F0893CD" w:rsidR="00785699" w:rsidRPr="00617BCB" w:rsidRDefault="00785699" w:rsidP="00785699">
      <w:pPr>
        <w:pStyle w:val="MDPI51figurecaption"/>
      </w:pPr>
      <w:r w:rsidRPr="00785699">
        <w:rPr>
          <w:b/>
          <w:bCs/>
        </w:rPr>
        <w:t xml:space="preserve">Figure </w:t>
      </w:r>
      <w:r w:rsidR="00A50BE6">
        <w:rPr>
          <w:b/>
          <w:bCs/>
        </w:rPr>
        <w:t>6</w:t>
      </w:r>
      <w:r w:rsidRPr="00785699">
        <w:t xml:space="preserve">. </w:t>
      </w:r>
      <w:r w:rsidR="00F82AC5">
        <w:t>Illustration of s</w:t>
      </w:r>
      <w:r>
        <w:t xml:space="preserve">ome </w:t>
      </w:r>
      <w:r w:rsidR="00215DD9">
        <w:t>studies</w:t>
      </w:r>
      <w:r w:rsidR="009B6663">
        <w:t xml:space="preserve"> </w:t>
      </w:r>
      <w:r w:rsidR="00F82AC5">
        <w:t xml:space="preserve">that implemented the </w:t>
      </w:r>
      <w:r>
        <w:t>use of dense sensor arrays</w:t>
      </w:r>
      <w:r w:rsidR="00EB6EB2">
        <w:t>.</w:t>
      </w:r>
      <w:r>
        <w:t xml:space="preserve"> </w:t>
      </w:r>
      <w:r w:rsidRPr="00785699">
        <w:rPr>
          <w:b/>
          <w:bCs/>
        </w:rPr>
        <w:t>(a)</w:t>
      </w:r>
      <w:r w:rsidR="00D54255">
        <w:t xml:space="preserve"> Pressure array cushion</w:t>
      </w:r>
      <w:r w:rsidR="007C3724">
        <w:t xml:space="preserve"> </w:t>
      </w:r>
      <w:r w:rsidR="00D54255">
        <w:t xml:space="preserve">with haptic feedback </w:t>
      </w:r>
      <w:r w:rsidR="00D54255">
        <w:fldChar w:fldCharType="begin"/>
      </w:r>
      <w:r w:rsidR="00556CB2">
        <w:instrText xml:space="preserve"> ADDIN ZOTERO_ITEM CSL_CITATION {"citationID":"OUku47PT","properties":{"formattedCitation":"[47]","plainCitation":"[47]","noteIndex":0},"citationItems":[{"id":163,"uris":["http://zotero.org/users/11398818/items/L7KAFSQC"],"itemData":{"id":163,"type":"article-journal","container-title":"Sensors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D54255">
        <w:fldChar w:fldCharType="separate"/>
      </w:r>
      <w:r w:rsidR="00556CB2" w:rsidRPr="00556CB2">
        <w:t>[47]</w:t>
      </w:r>
      <w:r w:rsidR="00D54255">
        <w:fldChar w:fldCharType="end"/>
      </w:r>
      <w:r w:rsidRPr="00785699">
        <w:t xml:space="preserve"> </w:t>
      </w:r>
      <w:r w:rsidRPr="0063104E">
        <w:rPr>
          <w:b/>
          <w:bCs/>
        </w:rPr>
        <w:t>(</w:t>
      </w:r>
      <w:r w:rsidR="00D54255" w:rsidRPr="0063104E">
        <w:rPr>
          <w:b/>
          <w:bCs/>
        </w:rPr>
        <w:t>b</w:t>
      </w:r>
      <w:r w:rsidRPr="0063104E">
        <w:rPr>
          <w:b/>
          <w:bCs/>
        </w:rPr>
        <w:t>)</w:t>
      </w:r>
      <w:r w:rsidR="0063104E">
        <w:t xml:space="preserve"> </w:t>
      </w:r>
      <w:r w:rsidR="00EB6EB2">
        <w:t xml:space="preserve">Chair fitted with </w:t>
      </w:r>
      <w:r w:rsidR="00D4022C">
        <w:t xml:space="preserve">2 large pressure sensor array </w:t>
      </w:r>
      <w:r w:rsidR="0063104E">
        <w:t>modules</w:t>
      </w:r>
      <w:r w:rsidR="003203C3">
        <w:t xml:space="preserve"> placed on the seating cushion</w:t>
      </w:r>
      <w:r w:rsidR="0063104E">
        <w:t xml:space="preserve"> </w:t>
      </w:r>
      <w:r w:rsidR="0063104E">
        <w:fldChar w:fldCharType="begin"/>
      </w:r>
      <w:r w:rsidR="00556CB2">
        <w:instrText xml:space="preserve"> ADDIN ZOTERO_ITEM CSL_CITATION {"citationID":"jTsuDDwN","properties":{"formattedCitation":"[49]","plainCitation":"[49]","noteIndex":0},"citationItems":[{"id":126,"uris":["http://zotero.org/groups/5004747/items/SZ698YAT"],"itemData":{"id":126,"type":"article-journal","container-title":"IEEE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63104E">
        <w:fldChar w:fldCharType="separate"/>
      </w:r>
      <w:r w:rsidR="00556CB2" w:rsidRPr="00556CB2">
        <w:t>[49]</w:t>
      </w:r>
      <w:r w:rsidR="0063104E">
        <w:fldChar w:fldCharType="end"/>
      </w:r>
      <w:r w:rsidRPr="00785699">
        <w:t xml:space="preserve">; </w:t>
      </w:r>
      <w:r w:rsidRPr="00FD0DE0">
        <w:rPr>
          <w:b/>
          <w:bCs/>
        </w:rPr>
        <w:t>(</w:t>
      </w:r>
      <w:r w:rsidR="00FD0DE0" w:rsidRPr="00FD0DE0">
        <w:rPr>
          <w:b/>
          <w:bCs/>
        </w:rPr>
        <w:t>c</w:t>
      </w:r>
      <w:r w:rsidRPr="00FD0DE0">
        <w:rPr>
          <w:b/>
          <w:bCs/>
        </w:rPr>
        <w:t>)</w:t>
      </w:r>
      <w:r w:rsidR="00FD0DE0">
        <w:t xml:space="preserve"> </w:t>
      </w:r>
      <w:r w:rsidR="003203C3">
        <w:t xml:space="preserve">Screen printed pressure sensor placed under the seating cushion </w:t>
      </w:r>
      <w:r w:rsidR="003203C3">
        <w:fldChar w:fldCharType="begin"/>
      </w:r>
      <w:r w:rsidR="00556CB2">
        <w:instrText xml:space="preserve"> ADDIN ZOTERO_ITEM CSL_CITATION {"citationID":"eJsr4hOm","properties":{"formattedCitation":"[48]","plainCitation":"[48]","noteIndex":0},"citationItems":[{"id":105,"uris":["http://zotero.org/groups/5004747/items/N5KK9WGQ"],"itemData":{"id":105,"type":"article-journal","abstract":"This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003203C3">
        <w:fldChar w:fldCharType="separate"/>
      </w:r>
      <w:r w:rsidR="00556CB2" w:rsidRPr="00556CB2">
        <w:t>[48]</w:t>
      </w:r>
      <w:r w:rsidR="003203C3">
        <w:fldChar w:fldCharType="end"/>
      </w:r>
      <w:r w:rsidRPr="00785699">
        <w:t>.</w:t>
      </w:r>
    </w:p>
    <w:p w14:paraId="2B372680" w14:textId="1907429D" w:rsidR="00AF40AD" w:rsidRPr="00617BCB" w:rsidRDefault="00AF40AD" w:rsidP="00AF40AD">
      <w:pPr>
        <w:pStyle w:val="MDPI41tablecaption"/>
        <w:rPr>
          <w:lang w:val="en-GB"/>
        </w:rPr>
      </w:pPr>
      <w:r w:rsidRPr="00617BCB">
        <w:rPr>
          <w:b/>
          <w:lang w:val="en-GB"/>
        </w:rPr>
        <w:t xml:space="preserve">Table </w:t>
      </w:r>
      <w:r w:rsidR="007B529D">
        <w:rPr>
          <w:b/>
          <w:lang w:val="en-GB"/>
        </w:rPr>
        <w:t>6</w:t>
      </w:r>
      <w:r w:rsidRPr="00617BCB">
        <w:rPr>
          <w:b/>
          <w:lang w:val="en-GB"/>
        </w:rPr>
        <w:t>.</w:t>
      </w:r>
      <w:r w:rsidRPr="00617BCB">
        <w:rPr>
          <w:lang w:val="en-GB"/>
        </w:rPr>
        <w:t xml:space="preserve"> Studies using Dense Sensor Array Configuration</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17BCB"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17BCB" w:rsidRDefault="00AF40AD" w:rsidP="00697308">
            <w:pPr>
              <w:pStyle w:val="MDPI42tablebody"/>
              <w:spacing w:line="240" w:lineRule="auto"/>
              <w:rPr>
                <w:b/>
                <w:snapToGrid/>
                <w:lang w:val="en-GB"/>
              </w:rPr>
            </w:pPr>
            <w:r w:rsidRPr="00617BCB">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17BCB" w:rsidRDefault="00AF40AD" w:rsidP="00697308">
            <w:pPr>
              <w:pStyle w:val="MDPI42tablebody"/>
              <w:spacing w:line="240" w:lineRule="auto"/>
              <w:rPr>
                <w:b/>
                <w:snapToGrid/>
                <w:lang w:val="en-GB"/>
              </w:rPr>
            </w:pPr>
            <w:r w:rsidRPr="00617BCB">
              <w:rPr>
                <w:b/>
                <w:snapToGrid/>
                <w:lang w:val="en-GB"/>
              </w:rPr>
              <w:t>Accuracy</w:t>
            </w:r>
          </w:p>
        </w:tc>
        <w:tc>
          <w:tcPr>
            <w:tcW w:w="1288" w:type="dxa"/>
            <w:tcBorders>
              <w:bottom w:val="single" w:sz="4" w:space="0" w:color="auto"/>
            </w:tcBorders>
          </w:tcPr>
          <w:p w14:paraId="3784341A" w14:textId="77777777" w:rsidR="00AF40AD" w:rsidRPr="00617BCB" w:rsidRDefault="00AF40AD" w:rsidP="00697308">
            <w:pPr>
              <w:pStyle w:val="MDPI42tablebody"/>
              <w:spacing w:line="240" w:lineRule="auto"/>
              <w:rPr>
                <w:b/>
                <w:snapToGrid/>
                <w:lang w:val="en-GB"/>
              </w:rPr>
            </w:pPr>
            <w:r w:rsidRPr="00617BCB">
              <w:rPr>
                <w:b/>
                <w:snapToGrid/>
                <w:lang w:val="en-GB"/>
              </w:rPr>
              <w:t># of Postures</w:t>
            </w:r>
          </w:p>
        </w:tc>
      </w:tr>
      <w:tr w:rsidR="00AF40AD" w:rsidRPr="00617BCB" w14:paraId="313B0049" w14:textId="77777777" w:rsidTr="00697308">
        <w:trPr>
          <w:trHeight w:val="282"/>
        </w:trPr>
        <w:tc>
          <w:tcPr>
            <w:tcW w:w="5132" w:type="dxa"/>
            <w:shd w:val="clear" w:color="auto" w:fill="auto"/>
            <w:vAlign w:val="center"/>
          </w:tcPr>
          <w:p w14:paraId="69815BA5" w14:textId="736E7F93" w:rsidR="00AF40AD" w:rsidRPr="00617BCB" w:rsidRDefault="00AF40AD" w:rsidP="00697308">
            <w:pPr>
              <w:pStyle w:val="MDPI42tablebody"/>
              <w:spacing w:line="240" w:lineRule="auto"/>
              <w:rPr>
                <w:lang w:val="en-GB"/>
              </w:rPr>
            </w:pPr>
            <w:r w:rsidRPr="00617BCB">
              <w:rPr>
                <w:lang w:val="en-GB"/>
              </w:rPr>
              <w:t xml:space="preserve">Textile Pressure Sensor Array </w:t>
            </w:r>
            <w:r w:rsidRPr="00617BCB">
              <w:rPr>
                <w:lang w:val="en-GB"/>
              </w:rPr>
              <w:fldChar w:fldCharType="begin"/>
            </w:r>
            <w:r w:rsidR="00AD69B7">
              <w:rPr>
                <w:lang w:val="en-GB"/>
              </w:rPr>
              <w:instrText xml:space="preserve"> ADDIN ZOTERO_ITEM CSL_CITATION {"citationID":"qUqqwMfX","properties":{"formattedCitation":"[34]","plainCitation":"[34]","noteIndex":0},"citationItems":[{"id":232,"uris":["http://zotero.org/users/11398818/items/ZMS5CAZB"],"itemData":{"id":232,"type":"article-journal","container-title":"IEEE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17BCB">
              <w:rPr>
                <w:lang w:val="en-GB"/>
              </w:rPr>
              <w:fldChar w:fldCharType="separate"/>
            </w:r>
            <w:r w:rsidR="00AD69B7" w:rsidRPr="00AD69B7">
              <w:t>[34]</w:t>
            </w:r>
            <w:r w:rsidRPr="00617BCB">
              <w:rPr>
                <w:lang w:val="en-GB"/>
              </w:rPr>
              <w:fldChar w:fldCharType="end"/>
            </w:r>
          </w:p>
        </w:tc>
        <w:tc>
          <w:tcPr>
            <w:tcW w:w="1410" w:type="dxa"/>
            <w:shd w:val="clear" w:color="auto" w:fill="auto"/>
            <w:vAlign w:val="center"/>
          </w:tcPr>
          <w:p w14:paraId="22A5CA45" w14:textId="77777777" w:rsidR="00AF40AD" w:rsidRPr="00617BCB" w:rsidRDefault="00AF40AD" w:rsidP="00697308">
            <w:pPr>
              <w:pStyle w:val="MDPI42tablebody"/>
              <w:spacing w:line="240" w:lineRule="auto"/>
              <w:rPr>
                <w:lang w:val="en-GB"/>
              </w:rPr>
            </w:pPr>
            <w:r w:rsidRPr="00617BCB">
              <w:rPr>
                <w:lang w:val="en-GB"/>
              </w:rPr>
              <w:t>85.90%</w:t>
            </w:r>
          </w:p>
        </w:tc>
        <w:tc>
          <w:tcPr>
            <w:tcW w:w="1288" w:type="dxa"/>
          </w:tcPr>
          <w:p w14:paraId="4D4D802C" w14:textId="77777777" w:rsidR="00AF40AD" w:rsidRPr="00617BCB" w:rsidRDefault="00AF40AD" w:rsidP="00697308">
            <w:pPr>
              <w:pStyle w:val="MDPI42tablebody"/>
              <w:spacing w:line="240" w:lineRule="auto"/>
              <w:rPr>
                <w:lang w:val="en-GB"/>
              </w:rPr>
            </w:pPr>
            <w:r w:rsidRPr="00617BCB">
              <w:rPr>
                <w:lang w:val="en-GB"/>
              </w:rPr>
              <w:t>14</w:t>
            </w:r>
          </w:p>
        </w:tc>
      </w:tr>
      <w:tr w:rsidR="00AF40AD" w:rsidRPr="00617BCB" w14:paraId="73E1FF2C" w14:textId="77777777" w:rsidTr="00697308">
        <w:trPr>
          <w:trHeight w:val="301"/>
        </w:trPr>
        <w:tc>
          <w:tcPr>
            <w:tcW w:w="5132" w:type="dxa"/>
            <w:shd w:val="clear" w:color="auto" w:fill="auto"/>
            <w:vAlign w:val="center"/>
          </w:tcPr>
          <w:p w14:paraId="3F86C45D" w14:textId="12A10C9E" w:rsidR="00AF40AD" w:rsidRPr="00617BCB" w:rsidRDefault="00AF40AD" w:rsidP="00697308">
            <w:pPr>
              <w:pStyle w:val="MDPI42tablebody"/>
              <w:spacing w:line="240" w:lineRule="auto"/>
              <w:rPr>
                <w:lang w:val="en-GB"/>
              </w:rPr>
            </w:pPr>
            <w:r w:rsidRPr="00617BCB">
              <w:rPr>
                <w:lang w:val="en-GB"/>
                <w:rPrChange w:id="22" w:author="Janusz Kulon" w:date="2024-01-18T12:44:00Z">
                  <w:rPr/>
                </w:rPrChange>
              </w:rPr>
              <w:t>52x44 Piezo-Resistive Sensor Array</w:t>
            </w:r>
            <w:r w:rsidRPr="00617BCB">
              <w:rPr>
                <w:lang w:val="en-GB"/>
              </w:rPr>
              <w:t xml:space="preserve"> </w:t>
            </w:r>
            <w:r w:rsidRPr="00617BCB">
              <w:rPr>
                <w:lang w:val="en-GB"/>
              </w:rPr>
              <w:fldChar w:fldCharType="begin"/>
            </w:r>
            <w:r w:rsidR="00556CB2">
              <w:rPr>
                <w:lang w:val="en-GB"/>
              </w:rPr>
              <w:instrText xml:space="preserve"> ADDIN ZOTERO_ITEM CSL_CITATION {"citationID":"E3JeuHRS","properties":{"formattedCitation":"[44]","plainCitation":"[44]","noteIndex":0},"citationItems":[{"id":151,"uris":["http://zotero.org/users/11398818/items/IH6ZVDXW"],"itemData":{"id":151,"type":"article-journal","abstract":"&lt;p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17BCB">
              <w:rPr>
                <w:lang w:val="en-GB"/>
              </w:rPr>
              <w:fldChar w:fldCharType="separate"/>
            </w:r>
            <w:r w:rsidR="00556CB2" w:rsidRPr="00556CB2">
              <w:t>[44]</w:t>
            </w:r>
            <w:r w:rsidRPr="00617BCB">
              <w:rPr>
                <w:lang w:val="en-GB"/>
              </w:rPr>
              <w:fldChar w:fldCharType="end"/>
            </w:r>
          </w:p>
        </w:tc>
        <w:tc>
          <w:tcPr>
            <w:tcW w:w="1410" w:type="dxa"/>
            <w:shd w:val="clear" w:color="auto" w:fill="auto"/>
            <w:vAlign w:val="center"/>
          </w:tcPr>
          <w:p w14:paraId="30280771" w14:textId="77777777" w:rsidR="00AF40AD" w:rsidRPr="00617BCB" w:rsidRDefault="00AF40AD" w:rsidP="00697308">
            <w:pPr>
              <w:pStyle w:val="MDPI42tablebody"/>
              <w:spacing w:line="240" w:lineRule="auto"/>
              <w:rPr>
                <w:lang w:val="en-GB"/>
              </w:rPr>
            </w:pPr>
            <w:r w:rsidRPr="00617BCB">
              <w:rPr>
                <w:lang w:val="en-GB"/>
              </w:rPr>
              <w:t>92.20%</w:t>
            </w:r>
          </w:p>
        </w:tc>
        <w:tc>
          <w:tcPr>
            <w:tcW w:w="1288" w:type="dxa"/>
          </w:tcPr>
          <w:p w14:paraId="0AB243DC" w14:textId="77777777" w:rsidR="00AF40AD" w:rsidRPr="00617BCB" w:rsidRDefault="00AF40AD" w:rsidP="00697308">
            <w:pPr>
              <w:pStyle w:val="MDPI42tablebody"/>
              <w:spacing w:line="240" w:lineRule="auto"/>
              <w:rPr>
                <w:lang w:val="en-GB"/>
              </w:rPr>
            </w:pPr>
            <w:r w:rsidRPr="00617BCB">
              <w:rPr>
                <w:lang w:val="en-GB"/>
              </w:rPr>
              <w:t>8</w:t>
            </w:r>
          </w:p>
        </w:tc>
      </w:tr>
      <w:tr w:rsidR="00AF40AD" w:rsidRPr="00617BCB" w14:paraId="0BD18B26" w14:textId="77777777" w:rsidTr="00697308">
        <w:trPr>
          <w:trHeight w:val="301"/>
        </w:trPr>
        <w:tc>
          <w:tcPr>
            <w:tcW w:w="5132" w:type="dxa"/>
            <w:shd w:val="clear" w:color="auto" w:fill="auto"/>
            <w:vAlign w:val="center"/>
          </w:tcPr>
          <w:p w14:paraId="40073A4A" w14:textId="5A8FC985" w:rsidR="00AF40AD" w:rsidRPr="00617BCB" w:rsidRDefault="00AF40AD" w:rsidP="00697308">
            <w:pPr>
              <w:pStyle w:val="MDPI42tablebody"/>
              <w:spacing w:line="240" w:lineRule="auto"/>
              <w:rPr>
                <w:lang w:val="en-GB"/>
              </w:rPr>
            </w:pPr>
            <w:r w:rsidRPr="00617BCB">
              <w:rPr>
                <w:lang w:val="en-GB"/>
              </w:rPr>
              <w:t xml:space="preserve">Textile Pressure Sensors (Woven Fabric) </w:t>
            </w:r>
            <w:r w:rsidRPr="00617BCB">
              <w:rPr>
                <w:lang w:val="en-GB"/>
              </w:rPr>
              <w:fldChar w:fldCharType="begin"/>
            </w:r>
            <w:r w:rsidR="00AD69B7">
              <w:rPr>
                <w:lang w:val="en-GB"/>
              </w:rPr>
              <w:instrText xml:space="preserve"> ADDIN ZOTERO_ITEM CSL_CITATION {"citationID":"gZKeEbsz","properties":{"formattedCitation":"[33]","plainCitation":"[33]","noteIndex":0},"citationItems":[{"id":161,"uris":["http://zotero.org/users/11398818/items/JP76KCNB"],"itemData":{"id":161,"type":"article-journal","container-title":"Sensors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17BCB">
              <w:rPr>
                <w:lang w:val="en-GB"/>
              </w:rPr>
              <w:fldChar w:fldCharType="separate"/>
            </w:r>
            <w:r w:rsidR="00AD69B7" w:rsidRPr="00AD69B7">
              <w:t>[33]</w:t>
            </w:r>
            <w:r w:rsidRPr="00617BCB">
              <w:rPr>
                <w:lang w:val="en-GB"/>
              </w:rPr>
              <w:fldChar w:fldCharType="end"/>
            </w:r>
          </w:p>
        </w:tc>
        <w:tc>
          <w:tcPr>
            <w:tcW w:w="1410" w:type="dxa"/>
            <w:shd w:val="clear" w:color="auto" w:fill="auto"/>
            <w:vAlign w:val="center"/>
          </w:tcPr>
          <w:p w14:paraId="7053F3BC" w14:textId="77777777" w:rsidR="00AF40AD" w:rsidRPr="00617BCB" w:rsidRDefault="00AF40AD" w:rsidP="00697308">
            <w:pPr>
              <w:pStyle w:val="MDPI42tablebody"/>
              <w:spacing w:line="240" w:lineRule="auto"/>
              <w:rPr>
                <w:lang w:val="en-GB"/>
              </w:rPr>
            </w:pPr>
            <w:r w:rsidRPr="00617BCB">
              <w:rPr>
                <w:lang w:val="en-GB"/>
              </w:rPr>
              <w:t>-</w:t>
            </w:r>
          </w:p>
        </w:tc>
        <w:tc>
          <w:tcPr>
            <w:tcW w:w="1288" w:type="dxa"/>
          </w:tcPr>
          <w:p w14:paraId="5FBA5EBE"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216637A0" w14:textId="77777777" w:rsidTr="00697308">
        <w:trPr>
          <w:trHeight w:val="301"/>
        </w:trPr>
        <w:tc>
          <w:tcPr>
            <w:tcW w:w="5132" w:type="dxa"/>
            <w:shd w:val="clear" w:color="auto" w:fill="auto"/>
            <w:vAlign w:val="center"/>
          </w:tcPr>
          <w:p w14:paraId="00D3E868" w14:textId="068851F7" w:rsidR="00AF40AD" w:rsidRPr="00617BCB" w:rsidRDefault="00AF40AD" w:rsidP="00697308">
            <w:pPr>
              <w:pStyle w:val="MDPI42tablebody"/>
              <w:spacing w:line="240" w:lineRule="auto"/>
              <w:rPr>
                <w:lang w:val="en-GB"/>
              </w:rPr>
            </w:pPr>
            <w:r w:rsidRPr="00617BCB">
              <w:rPr>
                <w:lang w:val="en-GB"/>
              </w:rPr>
              <w:t xml:space="preserve">8x8 Pressure Mat Sensor </w:t>
            </w:r>
            <w:r w:rsidRPr="00617BCB">
              <w:rPr>
                <w:lang w:val="en-GB"/>
              </w:rPr>
              <w:fldChar w:fldCharType="begin"/>
            </w:r>
            <w:r w:rsidR="00556CB2">
              <w:rPr>
                <w:lang w:val="en-GB"/>
              </w:rPr>
              <w:instrText xml:space="preserve"> ADDIN ZOTERO_ITEM CSL_CITATION {"citationID":"SRgAzMXS","properties":{"formattedCitation":"[45]","plainCitation":"[45]","noteIndex":0},"citationItems":[{"id":214,"uris":["http://zotero.org/users/11398818/items/SBMQ83RY"],"itemData":{"id":214,"type":"article-journal","abstract":"Sitting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17BCB">
              <w:rPr>
                <w:lang w:val="en-GB"/>
              </w:rPr>
              <w:fldChar w:fldCharType="separate"/>
            </w:r>
            <w:r w:rsidR="00556CB2" w:rsidRPr="00556CB2">
              <w:t>[45]</w:t>
            </w:r>
            <w:r w:rsidRPr="00617BCB">
              <w:rPr>
                <w:lang w:val="en-GB"/>
              </w:rPr>
              <w:fldChar w:fldCharType="end"/>
            </w:r>
          </w:p>
        </w:tc>
        <w:tc>
          <w:tcPr>
            <w:tcW w:w="1410" w:type="dxa"/>
            <w:shd w:val="clear" w:color="auto" w:fill="auto"/>
            <w:vAlign w:val="center"/>
          </w:tcPr>
          <w:p w14:paraId="5C8788B7" w14:textId="77777777" w:rsidR="00AF40AD" w:rsidRPr="00617BCB" w:rsidRDefault="00AF40AD" w:rsidP="00697308">
            <w:pPr>
              <w:pStyle w:val="MDPI42tablebody"/>
              <w:spacing w:line="240" w:lineRule="auto"/>
              <w:rPr>
                <w:lang w:val="en-GB"/>
              </w:rPr>
            </w:pPr>
            <w:r w:rsidRPr="00617BCB">
              <w:rPr>
                <w:lang w:val="en-GB"/>
              </w:rPr>
              <w:t>95.30%</w:t>
            </w:r>
          </w:p>
        </w:tc>
        <w:tc>
          <w:tcPr>
            <w:tcW w:w="1288" w:type="dxa"/>
          </w:tcPr>
          <w:p w14:paraId="5694B164" w14:textId="77777777" w:rsidR="00AF40AD" w:rsidRPr="00617BCB" w:rsidRDefault="00AF40AD" w:rsidP="00697308">
            <w:pPr>
              <w:pStyle w:val="MDPI42tablebody"/>
              <w:spacing w:line="240" w:lineRule="auto"/>
              <w:rPr>
                <w:lang w:val="en-GB"/>
              </w:rPr>
            </w:pPr>
            <w:r w:rsidRPr="00617BCB">
              <w:rPr>
                <w:lang w:val="en-GB"/>
              </w:rPr>
              <w:t>5</w:t>
            </w:r>
          </w:p>
        </w:tc>
      </w:tr>
      <w:tr w:rsidR="00AF40AD" w:rsidRPr="00617BCB" w14:paraId="1142FD8B" w14:textId="77777777" w:rsidTr="00697308">
        <w:trPr>
          <w:trHeight w:val="301"/>
        </w:trPr>
        <w:tc>
          <w:tcPr>
            <w:tcW w:w="5132" w:type="dxa"/>
            <w:shd w:val="clear" w:color="auto" w:fill="auto"/>
            <w:vAlign w:val="center"/>
          </w:tcPr>
          <w:p w14:paraId="6970B6FC" w14:textId="3DFA4C7C" w:rsidR="00AF40AD" w:rsidRPr="00617BCB" w:rsidRDefault="00AF40AD" w:rsidP="00697308">
            <w:pPr>
              <w:pStyle w:val="MDPI42tablebody"/>
              <w:spacing w:line="240" w:lineRule="auto"/>
              <w:rPr>
                <w:lang w:val="en-GB"/>
              </w:rPr>
            </w:pPr>
            <w:r w:rsidRPr="00617BCB">
              <w:rPr>
                <w:lang w:val="en-GB"/>
              </w:rPr>
              <w:t xml:space="preserve">400mm x 400mm Flexible Array Pressure Sensor </w:t>
            </w:r>
            <w:r w:rsidRPr="00617BCB">
              <w:rPr>
                <w:lang w:val="en-GB"/>
              </w:rPr>
              <w:fldChar w:fldCharType="begin"/>
            </w:r>
            <w:r w:rsidR="00556CB2">
              <w:rPr>
                <w:lang w:val="en-GB"/>
              </w:rPr>
              <w:instrText xml:space="preserve"> ADDIN ZOTERO_ITEM CSL_CITATION {"citationID":"BNnUMXYr","properties":{"formattedCitation":"[46]","plainCitation":"[46]","noteIndex":0},"citationItems":[{"id":143,"uris":["http://zotero.org/users/11398818/items/6LWNY69L"],"itemData":{"id":143,"type":"article-journal","abstract":"As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17BCB">
              <w:rPr>
                <w:lang w:val="en-GB"/>
              </w:rPr>
              <w:fldChar w:fldCharType="separate"/>
            </w:r>
            <w:r w:rsidR="00556CB2" w:rsidRPr="00556CB2">
              <w:t>[46]</w:t>
            </w:r>
            <w:r w:rsidRPr="00617BCB">
              <w:rPr>
                <w:lang w:val="en-GB"/>
              </w:rPr>
              <w:fldChar w:fldCharType="end"/>
            </w:r>
          </w:p>
        </w:tc>
        <w:tc>
          <w:tcPr>
            <w:tcW w:w="1410" w:type="dxa"/>
            <w:shd w:val="clear" w:color="auto" w:fill="auto"/>
            <w:vAlign w:val="center"/>
          </w:tcPr>
          <w:p w14:paraId="2428D4CA" w14:textId="77777777" w:rsidR="00AF40AD" w:rsidRPr="00617BCB" w:rsidRDefault="00AF40AD" w:rsidP="00697308">
            <w:pPr>
              <w:pStyle w:val="MDPI42tablebody"/>
              <w:spacing w:line="240" w:lineRule="auto"/>
              <w:rPr>
                <w:lang w:val="en-GB"/>
              </w:rPr>
            </w:pPr>
            <w:r w:rsidRPr="00617BCB">
              <w:rPr>
                <w:lang w:val="en-GB"/>
              </w:rPr>
              <w:t>95.67%</w:t>
            </w:r>
          </w:p>
        </w:tc>
        <w:tc>
          <w:tcPr>
            <w:tcW w:w="1288" w:type="dxa"/>
          </w:tcPr>
          <w:p w14:paraId="4D780ACB" w14:textId="77777777" w:rsidR="00AF40AD" w:rsidRPr="00617BCB" w:rsidRDefault="00AF40AD" w:rsidP="00697308">
            <w:pPr>
              <w:pStyle w:val="MDPI42tablebody"/>
              <w:spacing w:line="240" w:lineRule="auto"/>
              <w:rPr>
                <w:lang w:val="en-GB"/>
              </w:rPr>
            </w:pPr>
            <w:r w:rsidRPr="00617BCB">
              <w:rPr>
                <w:lang w:val="en-GB"/>
              </w:rPr>
              <w:t>6</w:t>
            </w:r>
          </w:p>
        </w:tc>
      </w:tr>
      <w:tr w:rsidR="00AF40AD" w:rsidRPr="00617BCB" w14:paraId="06F73947" w14:textId="77777777" w:rsidTr="00697308">
        <w:trPr>
          <w:trHeight w:val="301"/>
        </w:trPr>
        <w:tc>
          <w:tcPr>
            <w:tcW w:w="5132" w:type="dxa"/>
            <w:shd w:val="clear" w:color="auto" w:fill="auto"/>
            <w:vAlign w:val="center"/>
          </w:tcPr>
          <w:p w14:paraId="52057145" w14:textId="49950BB5" w:rsidR="00AF40AD" w:rsidRPr="00617BCB" w:rsidRDefault="00AF40AD" w:rsidP="00697308">
            <w:pPr>
              <w:pStyle w:val="MDPI42tablebody"/>
              <w:spacing w:line="240" w:lineRule="auto"/>
              <w:rPr>
                <w:lang w:val="en-GB"/>
              </w:rPr>
            </w:pPr>
            <w:r w:rsidRPr="00617BCB">
              <w:rPr>
                <w:lang w:val="en-GB"/>
              </w:rPr>
              <w:t xml:space="preserve">11 × 13 Pressure Array (IMM00014, I-MOTION) </w:t>
            </w:r>
            <w:r w:rsidRPr="00617BCB">
              <w:rPr>
                <w:lang w:val="en-GB"/>
              </w:rPr>
              <w:fldChar w:fldCharType="begin"/>
            </w:r>
            <w:r w:rsidR="00556CB2">
              <w:rPr>
                <w:lang w:val="en-GB"/>
              </w:rPr>
              <w:instrText xml:space="preserve"> ADDIN ZOTERO_ITEM CSL_CITATION {"citationID":"dWLOO0lR","properties":{"formattedCitation":"[47]","plainCitation":"[47]","noteIndex":0},"citationItems":[{"id":163,"uris":["http://zotero.org/users/11398818/items/L7KAFSQC"],"itemData":{"id":163,"type":"article-journal","container-title":"Sensors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17BCB">
              <w:rPr>
                <w:lang w:val="en-GB"/>
              </w:rPr>
              <w:fldChar w:fldCharType="separate"/>
            </w:r>
            <w:r w:rsidR="00556CB2" w:rsidRPr="00556CB2">
              <w:t>[47]</w:t>
            </w:r>
            <w:r w:rsidRPr="00617BCB">
              <w:rPr>
                <w:lang w:val="en-GB"/>
              </w:rPr>
              <w:fldChar w:fldCharType="end"/>
            </w:r>
          </w:p>
        </w:tc>
        <w:tc>
          <w:tcPr>
            <w:tcW w:w="1410" w:type="dxa"/>
            <w:shd w:val="clear" w:color="auto" w:fill="auto"/>
            <w:vAlign w:val="center"/>
          </w:tcPr>
          <w:p w14:paraId="35D7519D" w14:textId="77777777" w:rsidR="00AF40AD" w:rsidRPr="00617BCB" w:rsidRDefault="00AF40AD" w:rsidP="00697308">
            <w:pPr>
              <w:pStyle w:val="MDPI42tablebody"/>
              <w:spacing w:line="240" w:lineRule="auto"/>
              <w:rPr>
                <w:lang w:val="en-GB"/>
              </w:rPr>
            </w:pPr>
            <w:r w:rsidRPr="00617BCB">
              <w:rPr>
                <w:lang w:val="en-GB"/>
              </w:rPr>
              <w:t>97.07%</w:t>
            </w:r>
          </w:p>
        </w:tc>
        <w:tc>
          <w:tcPr>
            <w:tcW w:w="1288" w:type="dxa"/>
          </w:tcPr>
          <w:p w14:paraId="2062BCF1"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4BFDFC99" w14:textId="77777777" w:rsidTr="00697308">
        <w:trPr>
          <w:trHeight w:val="301"/>
        </w:trPr>
        <w:tc>
          <w:tcPr>
            <w:tcW w:w="5132" w:type="dxa"/>
            <w:shd w:val="clear" w:color="auto" w:fill="auto"/>
            <w:vAlign w:val="center"/>
          </w:tcPr>
          <w:p w14:paraId="555D1675" w14:textId="4310F82F" w:rsidR="00AF40AD" w:rsidRPr="00617BCB" w:rsidRDefault="00AF40AD" w:rsidP="00697308">
            <w:pPr>
              <w:pStyle w:val="MDPI42tablebody"/>
              <w:spacing w:line="240" w:lineRule="auto"/>
              <w:rPr>
                <w:lang w:val="en-GB"/>
              </w:rPr>
            </w:pPr>
            <w:r w:rsidRPr="00617BCB">
              <w:rPr>
                <w:lang w:val="en-GB"/>
              </w:rPr>
              <w:t xml:space="preserve">Screen Printed Pressure sensor units (16 Array) </w:t>
            </w:r>
            <w:r w:rsidRPr="00617BCB">
              <w:rPr>
                <w:lang w:val="en-GB"/>
              </w:rPr>
              <w:fldChar w:fldCharType="begin"/>
            </w:r>
            <w:r w:rsidR="00556CB2">
              <w:rPr>
                <w:lang w:val="en-GB"/>
              </w:rPr>
              <w:instrText xml:space="preserve"> ADDIN ZOTERO_ITEM CSL_CITATION {"citationID":"bUMa0g88","properties":{"formattedCitation":"[48]","plainCitation":"[48]","noteIndex":0},"citationItems":[{"id":105,"uris":["http://zotero.org/groups/5004747/items/N5KK9WGQ"],"itemData":{"id":105,"type":"article-journal","abstract":"This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17BCB">
              <w:rPr>
                <w:lang w:val="en-GB"/>
              </w:rPr>
              <w:fldChar w:fldCharType="separate"/>
            </w:r>
            <w:r w:rsidR="00556CB2" w:rsidRPr="00556CB2">
              <w:t>[48]</w:t>
            </w:r>
            <w:r w:rsidRPr="00617BCB">
              <w:rPr>
                <w:lang w:val="en-GB"/>
              </w:rPr>
              <w:fldChar w:fldCharType="end"/>
            </w:r>
          </w:p>
        </w:tc>
        <w:tc>
          <w:tcPr>
            <w:tcW w:w="1410" w:type="dxa"/>
            <w:shd w:val="clear" w:color="auto" w:fill="auto"/>
            <w:vAlign w:val="center"/>
          </w:tcPr>
          <w:p w14:paraId="6F337326" w14:textId="77777777" w:rsidR="00AF40AD" w:rsidRPr="00617BCB" w:rsidRDefault="00AF40AD" w:rsidP="00697308">
            <w:pPr>
              <w:pStyle w:val="MDPI42tablebody"/>
              <w:spacing w:line="240" w:lineRule="auto"/>
              <w:rPr>
                <w:lang w:val="en-GB"/>
              </w:rPr>
            </w:pPr>
            <w:r w:rsidRPr="00617BCB">
              <w:rPr>
                <w:lang w:val="en-GB"/>
              </w:rPr>
              <w:t>99.03%</w:t>
            </w:r>
          </w:p>
        </w:tc>
        <w:tc>
          <w:tcPr>
            <w:tcW w:w="1288" w:type="dxa"/>
          </w:tcPr>
          <w:p w14:paraId="23D5612F" w14:textId="77777777" w:rsidR="00AF40AD" w:rsidRPr="00617BCB" w:rsidRDefault="00AF40AD" w:rsidP="00697308">
            <w:pPr>
              <w:pStyle w:val="MDPI42tablebody"/>
              <w:spacing w:line="240" w:lineRule="auto"/>
              <w:rPr>
                <w:lang w:val="en-GB"/>
              </w:rPr>
            </w:pPr>
            <w:r w:rsidRPr="00617BCB">
              <w:rPr>
                <w:lang w:val="en-GB"/>
              </w:rPr>
              <w:t>4</w:t>
            </w:r>
          </w:p>
        </w:tc>
      </w:tr>
      <w:tr w:rsidR="00AF40AD" w:rsidRPr="00617BCB" w14:paraId="27D02F21" w14:textId="77777777" w:rsidTr="00697308">
        <w:trPr>
          <w:trHeight w:val="301"/>
        </w:trPr>
        <w:tc>
          <w:tcPr>
            <w:tcW w:w="5132" w:type="dxa"/>
            <w:shd w:val="clear" w:color="auto" w:fill="auto"/>
            <w:vAlign w:val="center"/>
          </w:tcPr>
          <w:p w14:paraId="69D06015" w14:textId="3F49FD8C" w:rsidR="00AF40AD" w:rsidRPr="00617BCB" w:rsidRDefault="00AF40AD" w:rsidP="00697308">
            <w:pPr>
              <w:pStyle w:val="MDPI42tablebody"/>
              <w:spacing w:line="240" w:lineRule="auto"/>
              <w:rPr>
                <w:lang w:val="en-GB"/>
              </w:rPr>
            </w:pPr>
            <w:r w:rsidRPr="00617BCB">
              <w:rPr>
                <w:lang w:val="en-GB"/>
              </w:rPr>
              <w:t xml:space="preserve">2 Pressure Sensors Array (FSR) </w:t>
            </w:r>
            <w:r w:rsidRPr="00617BCB">
              <w:rPr>
                <w:lang w:val="en-GB"/>
              </w:rPr>
              <w:fldChar w:fldCharType="begin"/>
            </w:r>
            <w:r w:rsidR="00556CB2">
              <w:rPr>
                <w:lang w:val="en-GB"/>
              </w:rPr>
              <w:instrText xml:space="preserve"> ADDIN ZOTERO_ITEM CSL_CITATION {"citationID":"MJaKl07D","properties":{"formattedCitation":"[49]","plainCitation":"[49]","noteIndex":0},"citationItems":[{"id":126,"uris":["http://zotero.org/groups/5004747/items/SZ698YAT"],"itemData":{"id":126,"type":"article-journal","container-title":"IEEE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17BCB">
              <w:rPr>
                <w:lang w:val="en-GB"/>
              </w:rPr>
              <w:fldChar w:fldCharType="separate"/>
            </w:r>
            <w:r w:rsidR="00556CB2" w:rsidRPr="00556CB2">
              <w:t>[49]</w:t>
            </w:r>
            <w:r w:rsidRPr="00617BCB">
              <w:rPr>
                <w:lang w:val="en-GB"/>
              </w:rPr>
              <w:fldChar w:fldCharType="end"/>
            </w:r>
          </w:p>
        </w:tc>
        <w:tc>
          <w:tcPr>
            <w:tcW w:w="1410" w:type="dxa"/>
            <w:shd w:val="clear" w:color="auto" w:fill="auto"/>
            <w:vAlign w:val="center"/>
          </w:tcPr>
          <w:p w14:paraId="7A02F20C" w14:textId="77777777" w:rsidR="00AF40AD" w:rsidRPr="00617BCB" w:rsidRDefault="00AF40AD" w:rsidP="00697308">
            <w:pPr>
              <w:pStyle w:val="MDPI42tablebody"/>
              <w:spacing w:line="240" w:lineRule="auto"/>
              <w:rPr>
                <w:lang w:val="en-GB"/>
              </w:rPr>
            </w:pPr>
            <w:r w:rsidRPr="00617BCB">
              <w:rPr>
                <w:lang w:val="en-GB"/>
              </w:rPr>
              <w:t>88.52%</w:t>
            </w:r>
          </w:p>
        </w:tc>
        <w:tc>
          <w:tcPr>
            <w:tcW w:w="1288" w:type="dxa"/>
          </w:tcPr>
          <w:p w14:paraId="5E0CB031" w14:textId="77777777" w:rsidR="00AF40AD" w:rsidRPr="00617BCB" w:rsidRDefault="00AF40AD" w:rsidP="00697308">
            <w:pPr>
              <w:pStyle w:val="MDPI42tablebody"/>
              <w:spacing w:line="240" w:lineRule="auto"/>
              <w:rPr>
                <w:lang w:val="en-GB"/>
              </w:rPr>
            </w:pPr>
            <w:r w:rsidRPr="00617BCB">
              <w:rPr>
                <w:lang w:val="en-GB"/>
              </w:rPr>
              <w:t>15</w:t>
            </w:r>
          </w:p>
        </w:tc>
      </w:tr>
      <w:tr w:rsidR="00AF40AD" w:rsidRPr="00617BCB" w14:paraId="6E630FE0" w14:textId="77777777" w:rsidTr="00697308">
        <w:trPr>
          <w:trHeight w:val="301"/>
        </w:trPr>
        <w:tc>
          <w:tcPr>
            <w:tcW w:w="5132" w:type="dxa"/>
            <w:shd w:val="clear" w:color="auto" w:fill="auto"/>
            <w:vAlign w:val="center"/>
          </w:tcPr>
          <w:p w14:paraId="78ACCAF8" w14:textId="310DF350" w:rsidR="00AF40AD" w:rsidRPr="00617BCB" w:rsidRDefault="00AF40AD" w:rsidP="00697308">
            <w:pPr>
              <w:pStyle w:val="MDPI42tablebody"/>
              <w:spacing w:line="240" w:lineRule="auto"/>
              <w:rPr>
                <w:lang w:val="en-GB"/>
              </w:rPr>
            </w:pPr>
            <w:r w:rsidRPr="00617BCB">
              <w:rPr>
                <w:lang w:val="en-GB"/>
              </w:rPr>
              <w:t xml:space="preserve">44 × 52 Pressure Sensor Array </w:t>
            </w:r>
            <w:r w:rsidRPr="00617BCB">
              <w:rPr>
                <w:lang w:val="en-GB"/>
              </w:rPr>
              <w:fldChar w:fldCharType="begin"/>
            </w:r>
            <w:r w:rsidR="00556CB2">
              <w:rPr>
                <w:lang w:val="en-GB"/>
              </w:rPr>
              <w:instrText xml:space="preserve"> ADDIN ZOTERO_ITEM CSL_CITATION {"citationID":"5zplmuNL","properties":{"formattedCitation":"[50]","plainCitation":"[50]","noteIndex":0},"citationItems":[{"id":220,"uris":["http://zotero.org/users/11398818/items/L4XCYESC"],"itemData":{"id":220,"type":"article-journal","container-title":"Biomedical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17BCB">
              <w:rPr>
                <w:lang w:val="en-GB"/>
              </w:rPr>
              <w:fldChar w:fldCharType="separate"/>
            </w:r>
            <w:r w:rsidR="00556CB2" w:rsidRPr="00556CB2">
              <w:t>[50]</w:t>
            </w:r>
            <w:r w:rsidRPr="00617BCB">
              <w:rPr>
                <w:lang w:val="en-GB"/>
              </w:rPr>
              <w:fldChar w:fldCharType="end"/>
            </w:r>
          </w:p>
        </w:tc>
        <w:tc>
          <w:tcPr>
            <w:tcW w:w="1410" w:type="dxa"/>
            <w:shd w:val="clear" w:color="auto" w:fill="auto"/>
            <w:vAlign w:val="center"/>
          </w:tcPr>
          <w:p w14:paraId="17F37EF6" w14:textId="77777777" w:rsidR="00AF40AD" w:rsidRPr="00617BCB" w:rsidRDefault="00AF40AD" w:rsidP="00697308">
            <w:pPr>
              <w:pStyle w:val="MDPI42tablebody"/>
              <w:spacing w:line="240" w:lineRule="auto"/>
              <w:rPr>
                <w:lang w:val="en-GB"/>
              </w:rPr>
            </w:pPr>
            <w:r w:rsidRPr="00617BCB">
              <w:rPr>
                <w:lang w:val="en-GB"/>
              </w:rPr>
              <w:t>99.82%</w:t>
            </w:r>
          </w:p>
        </w:tc>
        <w:tc>
          <w:tcPr>
            <w:tcW w:w="1288" w:type="dxa"/>
          </w:tcPr>
          <w:p w14:paraId="735A6860" w14:textId="77777777" w:rsidR="00AF40AD" w:rsidRPr="00617BCB" w:rsidRDefault="00AF40AD" w:rsidP="00697308">
            <w:pPr>
              <w:pStyle w:val="MDPI42tablebody"/>
              <w:spacing w:line="240" w:lineRule="auto"/>
              <w:rPr>
                <w:lang w:val="en-GB"/>
              </w:rPr>
            </w:pPr>
            <w:r w:rsidRPr="00617BCB">
              <w:rPr>
                <w:lang w:val="en-GB"/>
              </w:rPr>
              <w:t>5</w:t>
            </w:r>
          </w:p>
        </w:tc>
      </w:tr>
    </w:tbl>
    <w:p w14:paraId="6964FEE1" w14:textId="4CD2020D" w:rsidR="00AF40AD" w:rsidRPr="00617BCB" w:rsidRDefault="00000000" w:rsidP="00406786">
      <w:pPr>
        <w:pStyle w:val="MDPI31text"/>
        <w:ind w:left="0" w:firstLine="0"/>
        <w:rPr>
          <w:lang w:val="en-GB"/>
        </w:rPr>
      </w:pPr>
      <w:r>
        <w:rPr>
          <w:lang w:val="en-GB"/>
        </w:rPr>
        <w:pict w14:anchorId="78FC9612">
          <v:rect id="Ink 56" o:spid="_x0000_s2058" style="position:absolute;left:0;text-align:left;margin-left:591.95pt;margin-top:-30.75pt;width:138.8pt;height:91.55pt;z-index:251658240;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" annotation="t"/>
          </v:rect>
        </w:pict>
      </w:r>
    </w:p>
    <w:p w14:paraId="6292FD57" w14:textId="08592A21" w:rsidR="00AF40AD" w:rsidRPr="00617BCB" w:rsidRDefault="00BE3980" w:rsidP="00BE3980">
      <w:pPr>
        <w:pStyle w:val="MDPI23heading3"/>
        <w:rPr>
          <w:lang w:val="en-GB"/>
        </w:rPr>
      </w:pPr>
      <w:r w:rsidRPr="00617BCB">
        <w:rPr>
          <w:lang w:val="en-GB"/>
        </w:rPr>
        <w:t xml:space="preserve">4.2.2 </w:t>
      </w:r>
      <w:r w:rsidR="00AF40AD" w:rsidRPr="00617BCB">
        <w:rPr>
          <w:lang w:val="en-GB"/>
        </w:rPr>
        <w:t xml:space="preserve">Sparse Sensor </w:t>
      </w:r>
      <w:r w:rsidR="00396DED">
        <w:rPr>
          <w:lang w:val="en-GB"/>
        </w:rPr>
        <w:t>Configuration</w:t>
      </w:r>
    </w:p>
    <w:p w14:paraId="3C0DD942" w14:textId="093C8E82" w:rsidR="00AF40AD" w:rsidRDefault="00081DFF" w:rsidP="00AF40AD">
      <w:pPr>
        <w:pStyle w:val="MDPI31text"/>
        <w:rPr>
          <w:lang w:val="en-GB"/>
        </w:rPr>
      </w:pPr>
      <w:r>
        <w:rPr>
          <w:lang w:val="en-GB"/>
        </w:rPr>
        <w:t xml:space="preserve">This sensor configuration is </w:t>
      </w:r>
      <w:r w:rsidR="003E2D88">
        <w:rPr>
          <w:lang w:val="en-GB"/>
        </w:rPr>
        <w:t xml:space="preserve">looks to be a more popular option as more studies </w:t>
      </w:r>
      <w:r w:rsidR="00C46D56">
        <w:rPr>
          <w:lang w:val="en-GB"/>
        </w:rPr>
        <w:t>implemented this setup compared to its counterpart.</w:t>
      </w:r>
      <w:r>
        <w:rPr>
          <w:lang w:val="en-GB"/>
        </w:rPr>
        <w:t xml:space="preserve"> </w:t>
      </w:r>
      <w:r w:rsidR="00396DED">
        <w:rPr>
          <w:lang w:val="en-GB"/>
        </w:rPr>
        <w:t xml:space="preserve">The </w:t>
      </w:r>
      <w:r w:rsidR="00AF40AD" w:rsidRPr="00617BCB">
        <w:rPr>
          <w:lang w:val="en-GB"/>
        </w:rPr>
        <w:t xml:space="preserve">Mutlu et al. in 2007 </w:t>
      </w:r>
      <w:r w:rsidR="006D532E">
        <w:rPr>
          <w:lang w:val="en-GB"/>
        </w:rPr>
        <w:fldChar w:fldCharType="begin"/>
      </w:r>
      <w:r w:rsidR="00556CB2">
        <w:rPr>
          <w:lang w:val="en-GB"/>
        </w:rPr>
        <w:instrText xml:space="preserve"> ADDIN ZOTERO_ITEM CSL_CITATION {"citationID":"kOdF99Ky","properties":{"formattedCitation":"[51]","plainCitation":"[51]","noteIndex":0},"citationItems":[{"id":177,"uris":["http://zotero.org/users/11398818/items/TIX5H2JM"],"itemData":{"id":177,"type":"paper-conference","container-title":"Proceedings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Pr>
          <w:lang w:val="en-GB"/>
        </w:rPr>
        <w:fldChar w:fldCharType="separate"/>
      </w:r>
      <w:r w:rsidR="00556CB2" w:rsidRPr="00556CB2">
        <w:t>[51]</w:t>
      </w:r>
      <w:r w:rsidR="006D532E">
        <w:rPr>
          <w:lang w:val="en-GB"/>
        </w:rPr>
        <w:fldChar w:fldCharType="end"/>
      </w:r>
      <w:r w:rsidR="00AF40AD" w:rsidRPr="00617BCB">
        <w:rPr>
          <w:lang w:val="en-GB"/>
        </w:rPr>
        <w:t xml:space="preserve"> integrated 19 different FSRs into the seating cushion and used the Simple Logistic Regression ML algorithm to achieve 78% accuracy in classifying 10 different postures</w:t>
      </w:r>
      <w:r w:rsidR="00234812">
        <w:rPr>
          <w:lang w:val="en-GB"/>
        </w:rPr>
        <w:t xml:space="preserve"> as shown in Figure 7a</w:t>
      </w:r>
      <w:r w:rsidR="00AF40AD" w:rsidRPr="00617BCB">
        <w:rPr>
          <w:lang w:val="en-GB"/>
        </w:rPr>
        <w:t xml:space="preserve">. Tsai et al. </w:t>
      </w:r>
      <w:r w:rsidR="006D532E">
        <w:rPr>
          <w:lang w:val="en-GB"/>
        </w:rPr>
        <w:fldChar w:fldCharType="begin"/>
      </w:r>
      <w:r w:rsidR="00556CB2">
        <w:rPr>
          <w:lang w:val="en-GB"/>
        </w:rPr>
        <w:instrText xml:space="preserve"> ADDIN ZOTERO_ITEM CSL_CITATION {"citationID":"EltfGIyt","properties":{"formattedCitation":"[52]","plainCitation":"[52]","noteIndex":0},"citationItems":[{"id":159,"uris":["http://zotero.org/users/11398818/items/UGIYCU8F"],"itemData":{"id":159,"type":"article-journal","abstract":"Prolonged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Pr>
          <w:lang w:val="en-GB"/>
        </w:rPr>
        <w:fldChar w:fldCharType="separate"/>
      </w:r>
      <w:r w:rsidR="00556CB2" w:rsidRPr="00556CB2">
        <w:t>[52]</w:t>
      </w:r>
      <w:r w:rsidR="006D532E">
        <w:rPr>
          <w:lang w:val="en-GB"/>
        </w:rPr>
        <w:fldChar w:fldCharType="end"/>
      </w:r>
      <w:r w:rsidR="00AF40AD" w:rsidRPr="00617BCB">
        <w:rPr>
          <w:lang w:val="en-GB"/>
        </w:rPr>
        <w:t xml:space="preserve"> used 13 pressure sensors to classify 10 sitting postures and was able to achieve an accuracy of 99.10% using the SVM ML algorithm. Aminosharieh Najafi et al. </w:t>
      </w:r>
      <w:r w:rsidR="006D532E">
        <w:rPr>
          <w:lang w:val="en-GB"/>
        </w:rPr>
        <w:fldChar w:fldCharType="begin"/>
      </w:r>
      <w:r w:rsidR="00556CB2">
        <w:rPr>
          <w:lang w:val="en-GB"/>
        </w:rPr>
        <w:instrText xml:space="preserve"> ADDIN ZOTERO_ITEM CSL_CITATION {"citationID":"OLRgq3HZ","properties":{"formattedCitation":"[53]","plainCitation":"[53]","noteIndex":0},"citationItems":[{"id":157,"uris":["http://zotero.org/users/11398818/items/RFVAKVUE"],"itemData":{"id":157,"type":"article-journal","abstract":"Nowadays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Pr>
          <w:lang w:val="en-GB"/>
        </w:rPr>
        <w:fldChar w:fldCharType="separate"/>
      </w:r>
      <w:r w:rsidR="00556CB2" w:rsidRPr="00556CB2">
        <w:t>[53]</w:t>
      </w:r>
      <w:r w:rsidR="006D532E">
        <w:rPr>
          <w:lang w:val="en-GB"/>
        </w:rPr>
        <w:fldChar w:fldCharType="end"/>
      </w:r>
      <w:r w:rsidR="00AF40AD" w:rsidRPr="00617BCB">
        <w:rPr>
          <w:lang w:val="en-GB"/>
        </w:rPr>
        <w:t xml:space="preserve"> applied 8 sensors (4 on the seating cushion and 4 on the back rest) and used EMN algorithm to classify 8 sitting posture and achieved an accuracy of 91.68%</w:t>
      </w:r>
      <w:r w:rsidR="00F21BE5">
        <w:rPr>
          <w:lang w:val="en-GB"/>
        </w:rPr>
        <w:t xml:space="preserve"> seen in Figure 7b</w:t>
      </w:r>
      <w:r w:rsidR="00AF40AD" w:rsidRPr="00617BCB">
        <w:rPr>
          <w:lang w:val="en-GB"/>
        </w:rPr>
        <w:t xml:space="preserve">. In addition to this, there was a Desktop Graphical User Interface (GUI) application which displayed the senor reading in real-time. Luna-Perejón et al. </w:t>
      </w:r>
      <w:r w:rsidR="00AF40AD" w:rsidRPr="00617BCB">
        <w:rPr>
          <w:lang w:val="en-GB"/>
        </w:rPr>
        <w:fldChar w:fldCharType="begin"/>
      </w:r>
      <w:r w:rsidR="00556CB2">
        <w:rPr>
          <w:lang w:val="en-GB"/>
        </w:rPr>
        <w:instrText xml:space="preserve"> ADDIN ZOTERO_ITEM CSL_CITATION {"citationID":"CEdhkYZp","properties":{"formattedCitation":"[54]","plainCitation":"[54]","noteIndex":0},"citationItems":[{"id":216,"uris":["http://zotero.org/users/11398818/items/AU67EL3E"],"itemData":{"id":216,"type":"article-journal","abstract":"Nowadays,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617BCB">
        <w:rPr>
          <w:lang w:val="en-GB"/>
        </w:rPr>
        <w:fldChar w:fldCharType="separate"/>
      </w:r>
      <w:r w:rsidR="00556CB2" w:rsidRPr="00556CB2">
        <w:t>[54]</w:t>
      </w:r>
      <w:r w:rsidR="00AF40AD" w:rsidRPr="00617BCB">
        <w:rPr>
          <w:lang w:val="en-GB"/>
        </w:rPr>
        <w:fldChar w:fldCharType="end"/>
      </w:r>
      <w:r w:rsidR="00AF40AD" w:rsidRPr="00617BCB">
        <w:rPr>
          <w:lang w:val="en-GB"/>
        </w:rPr>
        <w:t xml:space="preserve"> added 6 sensors which was placed on the seating cushion and resulted in an 81.5% classification accuracy using SOM (ISOM-SPR) ML algorithm.</w:t>
      </w:r>
    </w:p>
    <w:p w14:paraId="0CC8BCF7" w14:textId="77777777" w:rsidR="00F82AC5" w:rsidRDefault="00F82AC5" w:rsidP="00AF40AD">
      <w:pPr>
        <w:pStyle w:val="MDPI31text"/>
        <w:rPr>
          <w:lang w:val="en-GB"/>
        </w:rPr>
      </w:pPr>
    </w:p>
    <w:p w14:paraId="608199B9" w14:textId="77777777" w:rsidR="00F82AC5" w:rsidRDefault="00F82AC5" w:rsidP="00AF40AD">
      <w:pPr>
        <w:pStyle w:val="MDPI31text"/>
        <w:rPr>
          <w:lang w:val="en-GB"/>
        </w:rPr>
      </w:pPr>
    </w:p>
    <w:p w14:paraId="7D190FA1" w14:textId="710BC2BD" w:rsidR="007B529D" w:rsidRPr="00046064" w:rsidRDefault="00484692" w:rsidP="00484692">
      <w:pPr>
        <w:pStyle w:val="MDPI52figure"/>
      </w:pPr>
      <w:r w:rsidRPr="00484692">
        <w:lastRenderedPageBreak/>
        <w:drawing>
          <wp:inline distT="0" distB="0" distL="0" distR="0" wp14:anchorId="60CD44B2" wp14:editId="3E842B14">
            <wp:extent cx="5342890" cy="2949934"/>
            <wp:effectExtent l="0" t="0" r="0" b="0"/>
            <wp:docPr id="969296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59356" cy="2959025"/>
                    </a:xfrm>
                    <a:prstGeom prst="rect">
                      <a:avLst/>
                    </a:prstGeom>
                    <a:noFill/>
                    <a:ln>
                      <a:noFill/>
                    </a:ln>
                  </pic:spPr>
                </pic:pic>
              </a:graphicData>
            </a:graphic>
          </wp:inline>
        </w:drawing>
      </w:r>
    </w:p>
    <w:p w14:paraId="38EBD522" w14:textId="1BE3C25E" w:rsidR="00046064" w:rsidRPr="00617BCB" w:rsidRDefault="00046064" w:rsidP="00046064">
      <w:pPr>
        <w:pStyle w:val="MDPI51figurecaption"/>
      </w:pPr>
      <w:r w:rsidRPr="00785699">
        <w:rPr>
          <w:b/>
          <w:bCs/>
        </w:rPr>
        <w:t xml:space="preserve">Figure </w:t>
      </w:r>
      <w:r w:rsidR="004A65C8">
        <w:rPr>
          <w:b/>
          <w:bCs/>
        </w:rPr>
        <w:t>7</w:t>
      </w:r>
      <w:r w:rsidRPr="00785699">
        <w:t xml:space="preserve">. </w:t>
      </w:r>
      <w:r w:rsidR="004A65C8">
        <w:t xml:space="preserve">Research studies </w:t>
      </w:r>
      <w:r w:rsidR="00DB078C">
        <w:t>using</w:t>
      </w:r>
      <w:r w:rsidR="00636AF8">
        <w:t xml:space="preserve"> multiple pressure sensors placed </w:t>
      </w:r>
      <w:r w:rsidR="00347F08">
        <w:t>around the chair</w:t>
      </w:r>
      <w:r>
        <w:t xml:space="preserve">. </w:t>
      </w:r>
      <w:r w:rsidRPr="00785699">
        <w:rPr>
          <w:b/>
          <w:bCs/>
        </w:rPr>
        <w:t>(a)</w:t>
      </w:r>
      <w:r>
        <w:t xml:space="preserve"> </w:t>
      </w:r>
      <w:r w:rsidR="007C3724">
        <w:t>Chair fitted with 19 FSR sensor</w:t>
      </w:r>
      <w:r w:rsidR="003D0987">
        <w:t>s</w:t>
      </w:r>
      <w:r w:rsidR="000E6623">
        <w:t xml:space="preserve"> </w:t>
      </w:r>
      <w:r w:rsidR="000E6623">
        <w:fldChar w:fldCharType="begin"/>
      </w:r>
      <w:r w:rsidR="000E6623">
        <w:instrText xml:space="preserve"> ADDIN ZOTERO_ITEM CSL_CITATION {"citationID":"B6MR081z","properties":{"formattedCitation":"[51]","plainCitation":"[51]","noteIndex":0},"citationItems":[{"id":177,"uris":["http://zotero.org/users/11398818/items/TIX5H2JM"],"itemData":{"id":177,"type":"paper-conference","container-title":"Proceedings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0E6623">
        <w:fldChar w:fldCharType="separate"/>
      </w:r>
      <w:r w:rsidR="000E6623" w:rsidRPr="000E6623">
        <w:t>[51]</w:t>
      </w:r>
      <w:r w:rsidR="000E6623">
        <w:fldChar w:fldCharType="end"/>
      </w:r>
      <w:r w:rsidRPr="00785699">
        <w:t xml:space="preserve"> </w:t>
      </w:r>
      <w:r w:rsidRPr="0063104E">
        <w:rPr>
          <w:b/>
          <w:bCs/>
        </w:rPr>
        <w:t>(b)</w:t>
      </w:r>
      <w:r>
        <w:t xml:space="preserve"> </w:t>
      </w:r>
      <w:r w:rsidR="00BC3B7D">
        <w:t>8 FSR sensors placed around the chair</w:t>
      </w:r>
      <w:r w:rsidR="000D19E9">
        <w:t>; 5</w:t>
      </w:r>
      <w:r w:rsidR="00892729">
        <w:t xml:space="preserve"> sensors</w:t>
      </w:r>
      <w:r w:rsidR="000D19E9">
        <w:t xml:space="preserve"> </w:t>
      </w:r>
      <w:r w:rsidR="00B70491">
        <w:t xml:space="preserve">placed </w:t>
      </w:r>
      <w:r w:rsidR="000D19E9">
        <w:t>on the sitting cushion and</w:t>
      </w:r>
      <w:r w:rsidR="00892729">
        <w:t xml:space="preserve"> </w:t>
      </w:r>
      <w:r w:rsidR="000D19E9">
        <w:t>3</w:t>
      </w:r>
      <w:r w:rsidR="00892729">
        <w:t xml:space="preserve"> sensors</w:t>
      </w:r>
      <w:r w:rsidR="00B70491">
        <w:t xml:space="preserve"> added</w:t>
      </w:r>
      <w:r w:rsidR="000D19E9">
        <w:t xml:space="preserve"> </w:t>
      </w:r>
      <w:r w:rsidR="00892729">
        <w:t xml:space="preserve">to the </w:t>
      </w:r>
      <w:r w:rsidR="000D19E9">
        <w:t>back rest</w:t>
      </w:r>
      <w:r w:rsidR="00404B08">
        <w:t xml:space="preserve"> </w:t>
      </w:r>
      <w:r w:rsidR="00404B08">
        <w:fldChar w:fldCharType="begin"/>
      </w:r>
      <w:r w:rsidR="00B70491">
        <w:instrText xml:space="preserve"> ADDIN ZOTERO_ITEM CSL_CITATION {"citationID":"ltjlIkHz","properties":{"formattedCitation":"[53]","plainCitation":"[53]","noteIndex":0},"citationItems":[{"id":157,"uris":["http://zotero.org/users/11398818/items/RFVAKVUE"],"itemData":{"id":157,"type":"article-journal","abstract":"Nowadays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fldChar w:fldCharType="separate"/>
      </w:r>
      <w:r w:rsidR="00B70491" w:rsidRPr="00B70491">
        <w:t>[53]</w:t>
      </w:r>
      <w:r w:rsidR="00404B08">
        <w:fldChar w:fldCharType="end"/>
      </w:r>
      <w:r w:rsidR="000D19E9">
        <w:t xml:space="preserve">. </w:t>
      </w:r>
    </w:p>
    <w:p w14:paraId="7A548CF8" w14:textId="189FF3C6" w:rsidR="00AF40AD" w:rsidRPr="00617BCB" w:rsidRDefault="00AF40AD" w:rsidP="00AF40AD">
      <w:pPr>
        <w:pStyle w:val="MDPI41tablecaption"/>
        <w:rPr>
          <w:lang w:val="en-GB"/>
        </w:rPr>
      </w:pPr>
      <w:r w:rsidRPr="00617BCB">
        <w:rPr>
          <w:b/>
          <w:lang w:val="en-GB"/>
        </w:rPr>
        <w:t xml:space="preserve">Table </w:t>
      </w:r>
      <w:r w:rsidR="007B529D">
        <w:rPr>
          <w:b/>
          <w:lang w:val="en-GB"/>
        </w:rPr>
        <w:t>7</w:t>
      </w:r>
      <w:r w:rsidRPr="00617BCB">
        <w:rPr>
          <w:b/>
          <w:lang w:val="en-GB"/>
        </w:rPr>
        <w:t>.</w:t>
      </w:r>
      <w:r w:rsidRPr="00617BCB">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17BCB"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17BCB" w:rsidRDefault="00AF40AD" w:rsidP="00697308">
            <w:pPr>
              <w:pStyle w:val="MDPI42tablebody"/>
              <w:spacing w:line="240" w:lineRule="auto"/>
              <w:rPr>
                <w:b/>
                <w:snapToGrid/>
                <w:lang w:val="en-GB"/>
              </w:rPr>
            </w:pPr>
            <w:r w:rsidRPr="00617BCB">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17BCB" w:rsidRDefault="00AF40AD" w:rsidP="00697308">
            <w:pPr>
              <w:pStyle w:val="MDPI42tablebody"/>
              <w:spacing w:line="240" w:lineRule="auto"/>
              <w:rPr>
                <w:b/>
                <w:snapToGrid/>
                <w:lang w:val="en-GB"/>
              </w:rPr>
            </w:pPr>
            <w:r w:rsidRPr="00617BCB">
              <w:rPr>
                <w:b/>
                <w:snapToGrid/>
                <w:lang w:val="en-GB"/>
              </w:rPr>
              <w:t>Accuracy</w:t>
            </w:r>
          </w:p>
        </w:tc>
        <w:tc>
          <w:tcPr>
            <w:tcW w:w="1178" w:type="dxa"/>
            <w:tcBorders>
              <w:bottom w:val="single" w:sz="4" w:space="0" w:color="auto"/>
            </w:tcBorders>
          </w:tcPr>
          <w:p w14:paraId="1989F1DE" w14:textId="77777777" w:rsidR="00AF40AD" w:rsidRPr="00617BCB" w:rsidRDefault="00AF40AD" w:rsidP="00697308">
            <w:pPr>
              <w:pStyle w:val="MDPI42tablebody"/>
              <w:spacing w:line="240" w:lineRule="auto"/>
              <w:rPr>
                <w:b/>
                <w:snapToGrid/>
                <w:lang w:val="en-GB"/>
              </w:rPr>
            </w:pPr>
            <w:r w:rsidRPr="00617BCB">
              <w:rPr>
                <w:b/>
                <w:snapToGrid/>
                <w:lang w:val="en-GB"/>
              </w:rPr>
              <w:t># of Postures</w:t>
            </w:r>
          </w:p>
        </w:tc>
      </w:tr>
      <w:tr w:rsidR="00AF40AD" w:rsidRPr="00617BCB" w14:paraId="26766DA3" w14:textId="77777777" w:rsidTr="00697308">
        <w:trPr>
          <w:trHeight w:val="286"/>
        </w:trPr>
        <w:tc>
          <w:tcPr>
            <w:tcW w:w="5721" w:type="dxa"/>
            <w:shd w:val="clear" w:color="auto" w:fill="auto"/>
            <w:vAlign w:val="center"/>
          </w:tcPr>
          <w:p w14:paraId="055EF9CB" w14:textId="5661A1FB" w:rsidR="00AF40AD" w:rsidRPr="00617BCB" w:rsidRDefault="00AF40AD" w:rsidP="00697308">
            <w:pPr>
              <w:pStyle w:val="MDPI42tablebody"/>
              <w:spacing w:line="240" w:lineRule="auto"/>
              <w:rPr>
                <w:lang w:val="en-GB"/>
              </w:rPr>
            </w:pPr>
            <w:r w:rsidRPr="00617BCB">
              <w:rPr>
                <w:lang w:val="en-GB"/>
              </w:rPr>
              <w:t xml:space="preserve">19 4x4 Pressure sensors (Force Sensing Resistors) </w:t>
            </w:r>
            <w:r w:rsidRPr="00617BCB">
              <w:rPr>
                <w:lang w:val="en-GB"/>
              </w:rPr>
              <w:fldChar w:fldCharType="begin"/>
            </w:r>
            <w:r w:rsidR="00556CB2">
              <w:rPr>
                <w:lang w:val="en-GB"/>
              </w:rPr>
              <w:instrText xml:space="preserve"> ADDIN ZOTERO_ITEM CSL_CITATION {"citationID":"nMgP6kS8","properties":{"formattedCitation":"[51]","plainCitation":"[51]","noteIndex":0},"citationItems":[{"id":177,"uris":["http://zotero.org/users/11398818/items/TIX5H2JM"],"itemData":{"id":177,"type":"paper-conference","container-title":"Proceedings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17BCB">
              <w:rPr>
                <w:lang w:val="en-GB"/>
              </w:rPr>
              <w:fldChar w:fldCharType="separate"/>
            </w:r>
            <w:r w:rsidR="00556CB2" w:rsidRPr="00556CB2">
              <w:t>[51]</w:t>
            </w:r>
            <w:r w:rsidRPr="00617BCB">
              <w:rPr>
                <w:lang w:val="en-GB"/>
              </w:rPr>
              <w:fldChar w:fldCharType="end"/>
            </w:r>
          </w:p>
        </w:tc>
        <w:tc>
          <w:tcPr>
            <w:tcW w:w="998" w:type="dxa"/>
            <w:shd w:val="clear" w:color="auto" w:fill="auto"/>
          </w:tcPr>
          <w:p w14:paraId="27A1A29C" w14:textId="77777777" w:rsidR="00AF40AD" w:rsidRPr="00617BCB" w:rsidRDefault="00AF40AD" w:rsidP="00697308">
            <w:pPr>
              <w:pStyle w:val="MDPI42tablebody"/>
              <w:spacing w:line="240" w:lineRule="auto"/>
              <w:rPr>
                <w:lang w:val="en-GB"/>
              </w:rPr>
            </w:pPr>
            <w:r w:rsidRPr="00617BCB">
              <w:rPr>
                <w:lang w:val="en-GB"/>
              </w:rPr>
              <w:t>78%</w:t>
            </w:r>
          </w:p>
        </w:tc>
        <w:tc>
          <w:tcPr>
            <w:tcW w:w="1178" w:type="dxa"/>
          </w:tcPr>
          <w:p w14:paraId="7EE8078B" w14:textId="77777777" w:rsidR="00AF40AD" w:rsidRPr="00617BCB" w:rsidRDefault="00AF40AD" w:rsidP="00697308">
            <w:pPr>
              <w:pStyle w:val="MDPI42tablebody"/>
              <w:spacing w:line="240" w:lineRule="auto"/>
              <w:rPr>
                <w:lang w:val="en-GB"/>
              </w:rPr>
            </w:pPr>
            <w:r w:rsidRPr="00617BCB">
              <w:rPr>
                <w:lang w:val="en-GB"/>
              </w:rPr>
              <w:t>10</w:t>
            </w:r>
          </w:p>
        </w:tc>
      </w:tr>
      <w:tr w:rsidR="00AF40AD" w:rsidRPr="00617BCB" w14:paraId="13823FC0" w14:textId="77777777" w:rsidTr="00697308">
        <w:trPr>
          <w:trHeight w:val="305"/>
        </w:trPr>
        <w:tc>
          <w:tcPr>
            <w:tcW w:w="5721" w:type="dxa"/>
            <w:shd w:val="clear" w:color="auto" w:fill="auto"/>
            <w:vAlign w:val="center"/>
          </w:tcPr>
          <w:p w14:paraId="2858CFB9" w14:textId="1CC9D802" w:rsidR="00AF40AD" w:rsidRPr="00617BCB" w:rsidRDefault="00AF40AD" w:rsidP="00697308">
            <w:pPr>
              <w:pStyle w:val="MDPI42tablebody"/>
              <w:spacing w:line="240" w:lineRule="auto"/>
              <w:rPr>
                <w:lang w:val="en-GB"/>
              </w:rPr>
            </w:pPr>
            <w:r w:rsidRPr="00617BCB">
              <w:rPr>
                <w:lang w:val="en-GB"/>
              </w:rPr>
              <w:t xml:space="preserve">6 Flexible Force Sensors (FSR402) </w:t>
            </w:r>
            <w:r w:rsidRPr="00617BCB">
              <w:rPr>
                <w:lang w:val="en-GB"/>
              </w:rPr>
              <w:fldChar w:fldCharType="begin"/>
            </w:r>
            <w:r w:rsidR="00556CB2">
              <w:rPr>
                <w:lang w:val="en-GB"/>
              </w:rPr>
              <w:instrText xml:space="preserve"> ADDIN ZOTERO_ITEM CSL_CITATION {"citationID":"JYWsaotW","properties":{"formattedCitation":"[55]","plainCitation":"[55]","noteIndex":0},"citationItems":[{"id":155,"uris":["http://zotero.org/users/11398818/items/UWUTEDIW"],"itemData":{"id":155,"type":"article-journal","abstract":"The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17BCB">
              <w:rPr>
                <w:lang w:val="en-GB"/>
              </w:rPr>
              <w:fldChar w:fldCharType="separate"/>
            </w:r>
            <w:r w:rsidR="00556CB2" w:rsidRPr="00556CB2">
              <w:t>[55]</w:t>
            </w:r>
            <w:r w:rsidRPr="00617BCB">
              <w:rPr>
                <w:lang w:val="en-GB"/>
              </w:rPr>
              <w:fldChar w:fldCharType="end"/>
            </w:r>
          </w:p>
        </w:tc>
        <w:tc>
          <w:tcPr>
            <w:tcW w:w="998" w:type="dxa"/>
            <w:shd w:val="clear" w:color="auto" w:fill="auto"/>
          </w:tcPr>
          <w:p w14:paraId="7225A6F3" w14:textId="77777777" w:rsidR="00AF40AD" w:rsidRPr="00617BCB" w:rsidRDefault="00AF40AD" w:rsidP="00697308">
            <w:pPr>
              <w:pStyle w:val="MDPI42tablebody"/>
              <w:spacing w:line="240" w:lineRule="auto"/>
              <w:rPr>
                <w:lang w:val="en-GB"/>
              </w:rPr>
            </w:pPr>
            <w:r w:rsidRPr="00617BCB">
              <w:rPr>
                <w:lang w:val="en-GB"/>
              </w:rPr>
              <w:t>-</w:t>
            </w:r>
          </w:p>
        </w:tc>
        <w:tc>
          <w:tcPr>
            <w:tcW w:w="1178" w:type="dxa"/>
          </w:tcPr>
          <w:p w14:paraId="2982A1B4" w14:textId="77777777" w:rsidR="00AF40AD" w:rsidRPr="00617BCB" w:rsidRDefault="00AF40AD" w:rsidP="00697308">
            <w:pPr>
              <w:pStyle w:val="MDPI42tablebody"/>
              <w:spacing w:line="240" w:lineRule="auto"/>
              <w:rPr>
                <w:lang w:val="en-GB"/>
              </w:rPr>
            </w:pPr>
            <w:r w:rsidRPr="00617BCB">
              <w:rPr>
                <w:lang w:val="en-GB"/>
              </w:rPr>
              <w:t>9</w:t>
            </w:r>
          </w:p>
        </w:tc>
      </w:tr>
      <w:tr w:rsidR="00AF40AD" w:rsidRPr="00617BCB" w14:paraId="76A676AF" w14:textId="77777777" w:rsidTr="00697308">
        <w:trPr>
          <w:trHeight w:val="305"/>
        </w:trPr>
        <w:tc>
          <w:tcPr>
            <w:tcW w:w="5721" w:type="dxa"/>
            <w:shd w:val="clear" w:color="auto" w:fill="auto"/>
            <w:vAlign w:val="center"/>
          </w:tcPr>
          <w:p w14:paraId="06D45590" w14:textId="6BAD1DAC" w:rsidR="00AF40AD" w:rsidRPr="00617BCB" w:rsidRDefault="00AF40AD" w:rsidP="00697308">
            <w:pPr>
              <w:pStyle w:val="MDPI42tablebody"/>
              <w:spacing w:line="240" w:lineRule="auto"/>
              <w:rPr>
                <w:lang w:val="en-GB"/>
              </w:rPr>
            </w:pPr>
            <w:r w:rsidRPr="00617BCB">
              <w:rPr>
                <w:lang w:val="en-GB"/>
              </w:rPr>
              <w:t xml:space="preserve">8 Force Sensing Resistors </w:t>
            </w:r>
            <w:r w:rsidRPr="00617BCB">
              <w:rPr>
                <w:lang w:val="en-GB"/>
              </w:rPr>
              <w:fldChar w:fldCharType="begin"/>
            </w:r>
            <w:r w:rsidR="00556CB2">
              <w:rPr>
                <w:lang w:val="en-GB"/>
              </w:rPr>
              <w:instrText xml:space="preserve"> ADDIN ZOTERO_ITEM CSL_CITATION {"citationID":"pxe0pT3g","properties":{"formattedCitation":"[53]","plainCitation":"[53]","noteIndex":0},"citationItems":[{"id":157,"uris":["http://zotero.org/users/11398818/items/RFVAKVUE"],"itemData":{"id":157,"type":"article-journal","abstract":"Nowadays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17BCB">
              <w:rPr>
                <w:lang w:val="en-GB"/>
              </w:rPr>
              <w:fldChar w:fldCharType="separate"/>
            </w:r>
            <w:r w:rsidR="00556CB2" w:rsidRPr="00556CB2">
              <w:t>[53]</w:t>
            </w:r>
            <w:r w:rsidRPr="00617BCB">
              <w:rPr>
                <w:lang w:val="en-GB"/>
              </w:rPr>
              <w:fldChar w:fldCharType="end"/>
            </w:r>
          </w:p>
        </w:tc>
        <w:tc>
          <w:tcPr>
            <w:tcW w:w="998" w:type="dxa"/>
            <w:shd w:val="clear" w:color="auto" w:fill="auto"/>
          </w:tcPr>
          <w:p w14:paraId="1AE31A41" w14:textId="77777777" w:rsidR="00AF40AD" w:rsidRPr="00617BCB" w:rsidRDefault="00AF40AD" w:rsidP="00697308">
            <w:pPr>
              <w:pStyle w:val="MDPI42tablebody"/>
              <w:spacing w:line="240" w:lineRule="auto"/>
              <w:rPr>
                <w:lang w:val="en-GB"/>
              </w:rPr>
            </w:pPr>
            <w:r w:rsidRPr="00617BCB">
              <w:rPr>
                <w:lang w:val="en-GB"/>
              </w:rPr>
              <w:t>91.68%</w:t>
            </w:r>
          </w:p>
        </w:tc>
        <w:tc>
          <w:tcPr>
            <w:tcW w:w="1178" w:type="dxa"/>
          </w:tcPr>
          <w:p w14:paraId="1572F826" w14:textId="77777777" w:rsidR="00AF40AD" w:rsidRPr="00617BCB" w:rsidRDefault="00AF40AD" w:rsidP="00697308">
            <w:pPr>
              <w:pStyle w:val="MDPI42tablebody"/>
              <w:spacing w:line="240" w:lineRule="auto"/>
              <w:rPr>
                <w:lang w:val="en-GB"/>
              </w:rPr>
            </w:pPr>
            <w:r w:rsidRPr="00617BCB">
              <w:rPr>
                <w:lang w:val="en-GB"/>
              </w:rPr>
              <w:t>8</w:t>
            </w:r>
          </w:p>
        </w:tc>
      </w:tr>
      <w:tr w:rsidR="00AF40AD" w:rsidRPr="00617BCB" w14:paraId="2B1D13B7" w14:textId="77777777" w:rsidTr="00697308">
        <w:trPr>
          <w:trHeight w:val="305"/>
        </w:trPr>
        <w:tc>
          <w:tcPr>
            <w:tcW w:w="5721" w:type="dxa"/>
            <w:shd w:val="clear" w:color="auto" w:fill="auto"/>
            <w:vAlign w:val="center"/>
          </w:tcPr>
          <w:p w14:paraId="7A26DB30" w14:textId="3DF4B384" w:rsidR="00AF40AD" w:rsidRPr="00617BCB" w:rsidRDefault="00AF40AD" w:rsidP="00697308">
            <w:pPr>
              <w:pStyle w:val="MDPI42tablebody"/>
              <w:spacing w:line="240" w:lineRule="auto"/>
              <w:rPr>
                <w:lang w:val="en-GB"/>
              </w:rPr>
            </w:pPr>
            <w:r w:rsidRPr="00617BCB">
              <w:rPr>
                <w:lang w:val="en-GB"/>
              </w:rPr>
              <w:t xml:space="preserve">6 Pressure Sensors &amp; 6 Infrared Reflective Distance Sensors </w:t>
            </w:r>
            <w:r w:rsidRPr="00617BCB">
              <w:rPr>
                <w:lang w:val="en-GB"/>
              </w:rPr>
              <w:fldChar w:fldCharType="begin"/>
            </w:r>
            <w:r w:rsidR="00556CB2">
              <w:rPr>
                <w:lang w:val="en-GB"/>
              </w:rPr>
              <w:instrText xml:space="preserve"> ADDIN ZOTERO_ITEM CSL_CITATION {"citationID":"IhXEyMsA","properties":{"formattedCitation":"[56]","plainCitation":"[56]","noteIndex":0},"citationItems":[{"id":169,"uris":["http://zotero.org/users/11398818/items/8IPGYUV4"],"itemData":{"id":169,"type":"article-journal","container-title":"IEEE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17BCB">
              <w:rPr>
                <w:lang w:val="en-GB"/>
              </w:rPr>
              <w:fldChar w:fldCharType="separate"/>
            </w:r>
            <w:r w:rsidR="00556CB2" w:rsidRPr="00556CB2">
              <w:t>[56]</w:t>
            </w:r>
            <w:r w:rsidRPr="00617BCB">
              <w:rPr>
                <w:lang w:val="en-GB"/>
              </w:rPr>
              <w:fldChar w:fldCharType="end"/>
            </w:r>
          </w:p>
        </w:tc>
        <w:tc>
          <w:tcPr>
            <w:tcW w:w="998" w:type="dxa"/>
            <w:shd w:val="clear" w:color="auto" w:fill="auto"/>
          </w:tcPr>
          <w:p w14:paraId="3FB3B5A0" w14:textId="77777777" w:rsidR="00AF40AD" w:rsidRPr="00617BCB" w:rsidRDefault="00AF40AD" w:rsidP="00697308">
            <w:pPr>
              <w:pStyle w:val="MDPI42tablebody"/>
              <w:spacing w:line="240" w:lineRule="auto"/>
              <w:rPr>
                <w:lang w:val="en-GB"/>
              </w:rPr>
            </w:pPr>
            <w:r w:rsidRPr="00617BCB">
              <w:rPr>
                <w:lang w:val="en-GB"/>
              </w:rPr>
              <w:t>92%</w:t>
            </w:r>
          </w:p>
        </w:tc>
        <w:tc>
          <w:tcPr>
            <w:tcW w:w="1178" w:type="dxa"/>
          </w:tcPr>
          <w:p w14:paraId="6C4B9842" w14:textId="77777777" w:rsidR="00AF40AD" w:rsidRPr="00617BCB" w:rsidRDefault="00AF40AD" w:rsidP="00697308">
            <w:pPr>
              <w:pStyle w:val="MDPI42tablebody"/>
              <w:spacing w:line="240" w:lineRule="auto"/>
              <w:rPr>
                <w:lang w:val="en-GB"/>
              </w:rPr>
            </w:pPr>
            <w:r w:rsidRPr="00617BCB">
              <w:rPr>
                <w:lang w:val="en-GB"/>
              </w:rPr>
              <w:t>11</w:t>
            </w:r>
          </w:p>
        </w:tc>
      </w:tr>
      <w:tr w:rsidR="00AF40AD" w:rsidRPr="00617BCB" w14:paraId="0FC8620A" w14:textId="77777777" w:rsidTr="00697308">
        <w:trPr>
          <w:trHeight w:val="305"/>
        </w:trPr>
        <w:tc>
          <w:tcPr>
            <w:tcW w:w="5721" w:type="dxa"/>
            <w:shd w:val="clear" w:color="auto" w:fill="auto"/>
            <w:vAlign w:val="center"/>
          </w:tcPr>
          <w:p w14:paraId="158A1126" w14:textId="16E65EDC" w:rsidR="00AF40AD" w:rsidRPr="00617BCB" w:rsidRDefault="00AF40AD" w:rsidP="00697308">
            <w:pPr>
              <w:pStyle w:val="MDPI42tablebody"/>
              <w:spacing w:line="240" w:lineRule="auto"/>
              <w:rPr>
                <w:lang w:val="en-GB"/>
              </w:rPr>
            </w:pPr>
            <w:r w:rsidRPr="00617BCB">
              <w:rPr>
                <w:lang w:val="en-GB"/>
              </w:rPr>
              <w:t xml:space="preserve">8 Low resolution matrices of Pressure Sensors </w:t>
            </w:r>
            <w:r w:rsidRPr="00617BCB">
              <w:rPr>
                <w:lang w:val="en-GB"/>
              </w:rPr>
              <w:fldChar w:fldCharType="begin"/>
            </w:r>
            <w:r w:rsidR="00556CB2">
              <w:rPr>
                <w:lang w:val="en-GB"/>
              </w:rPr>
              <w:instrText xml:space="preserve"> ADDIN ZOTERO_ITEM CSL_CITATION {"citationID":"A9fOCa3b","properties":{"formattedCitation":"[57]","plainCitation":"[57]","noteIndex":0},"citationItems":[{"id":170,"uris":["http://zotero.org/users/11398818/items/DXZPDRQ4"],"itemData":{"id":170,"type":"chapter","container-title":"Engineering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17BCB">
              <w:rPr>
                <w:lang w:val="en-GB"/>
              </w:rPr>
              <w:fldChar w:fldCharType="separate"/>
            </w:r>
            <w:r w:rsidR="00556CB2" w:rsidRPr="00556CB2">
              <w:t>[57]</w:t>
            </w:r>
            <w:r w:rsidRPr="00617BCB">
              <w:rPr>
                <w:lang w:val="en-GB"/>
              </w:rPr>
              <w:fldChar w:fldCharType="end"/>
            </w:r>
          </w:p>
        </w:tc>
        <w:tc>
          <w:tcPr>
            <w:tcW w:w="998" w:type="dxa"/>
            <w:shd w:val="clear" w:color="auto" w:fill="auto"/>
          </w:tcPr>
          <w:p w14:paraId="6CC0A516" w14:textId="77777777" w:rsidR="00AF40AD" w:rsidRPr="00617BCB" w:rsidRDefault="00AF40AD" w:rsidP="00697308">
            <w:pPr>
              <w:pStyle w:val="MDPI42tablebody"/>
              <w:spacing w:line="240" w:lineRule="auto"/>
              <w:rPr>
                <w:lang w:val="en-GB"/>
              </w:rPr>
            </w:pPr>
            <w:r w:rsidRPr="00617BCB">
              <w:rPr>
                <w:lang w:val="en-GB"/>
              </w:rPr>
              <w:t>70%</w:t>
            </w:r>
          </w:p>
        </w:tc>
        <w:tc>
          <w:tcPr>
            <w:tcW w:w="1178" w:type="dxa"/>
          </w:tcPr>
          <w:p w14:paraId="358A255E" w14:textId="77777777" w:rsidR="00AF40AD" w:rsidRPr="00617BCB" w:rsidRDefault="00AF40AD" w:rsidP="00697308">
            <w:pPr>
              <w:pStyle w:val="MDPI42tablebody"/>
              <w:spacing w:line="240" w:lineRule="auto"/>
              <w:rPr>
                <w:lang w:val="en-GB"/>
              </w:rPr>
            </w:pPr>
            <w:r w:rsidRPr="00617BCB">
              <w:rPr>
                <w:lang w:val="en-GB"/>
              </w:rPr>
              <w:t>8</w:t>
            </w:r>
          </w:p>
        </w:tc>
      </w:tr>
      <w:tr w:rsidR="00AF40AD" w:rsidRPr="00617BCB" w14:paraId="54DD0F90" w14:textId="77777777" w:rsidTr="00697308">
        <w:trPr>
          <w:trHeight w:val="305"/>
        </w:trPr>
        <w:tc>
          <w:tcPr>
            <w:tcW w:w="5721" w:type="dxa"/>
            <w:shd w:val="clear" w:color="auto" w:fill="auto"/>
            <w:vAlign w:val="center"/>
          </w:tcPr>
          <w:p w14:paraId="1565D9C6" w14:textId="2F289F9F" w:rsidR="00AF40AD" w:rsidRPr="00617BCB" w:rsidRDefault="00AF40AD" w:rsidP="00697308">
            <w:pPr>
              <w:pStyle w:val="MDPI42tablebody"/>
              <w:spacing w:line="240" w:lineRule="auto"/>
              <w:rPr>
                <w:lang w:val="en-GB"/>
              </w:rPr>
            </w:pPr>
            <w:r w:rsidRPr="00617BCB">
              <w:rPr>
                <w:lang w:val="en-GB"/>
              </w:rPr>
              <w:t xml:space="preserve">12 Pressure Sensor (Force Sensitive Resistor) </w:t>
            </w:r>
            <w:r w:rsidRPr="00617BCB">
              <w:rPr>
                <w:lang w:val="en-GB"/>
              </w:rPr>
              <w:fldChar w:fldCharType="begin"/>
            </w:r>
            <w:r w:rsidR="00556CB2">
              <w:rPr>
                <w:lang w:val="en-GB"/>
              </w:rPr>
              <w:instrText xml:space="preserve"> ADDIN ZOTERO_ITEM CSL_CITATION {"citationID":"XbV3quPa","properties":{"formattedCitation":"[58]","plainCitation":"[58]","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17BCB">
              <w:rPr>
                <w:lang w:val="en-GB"/>
              </w:rPr>
              <w:fldChar w:fldCharType="separate"/>
            </w:r>
            <w:r w:rsidR="00556CB2" w:rsidRPr="00556CB2">
              <w:t>[58]</w:t>
            </w:r>
            <w:r w:rsidRPr="00617BCB">
              <w:rPr>
                <w:lang w:val="en-GB"/>
              </w:rPr>
              <w:fldChar w:fldCharType="end"/>
            </w:r>
          </w:p>
        </w:tc>
        <w:tc>
          <w:tcPr>
            <w:tcW w:w="998" w:type="dxa"/>
            <w:shd w:val="clear" w:color="auto" w:fill="auto"/>
          </w:tcPr>
          <w:p w14:paraId="7F6046FC" w14:textId="77777777" w:rsidR="00AF40AD" w:rsidRPr="00617BCB" w:rsidRDefault="00AF40AD" w:rsidP="00697308">
            <w:pPr>
              <w:pStyle w:val="MDPI42tablebody"/>
              <w:spacing w:line="240" w:lineRule="auto"/>
              <w:rPr>
                <w:lang w:val="en-GB"/>
              </w:rPr>
            </w:pPr>
            <w:r w:rsidRPr="00617BCB">
              <w:rPr>
                <w:lang w:val="en-GB"/>
              </w:rPr>
              <w:t>99.47%</w:t>
            </w:r>
          </w:p>
        </w:tc>
        <w:tc>
          <w:tcPr>
            <w:tcW w:w="1178" w:type="dxa"/>
          </w:tcPr>
          <w:p w14:paraId="2B902B62" w14:textId="77777777" w:rsidR="00AF40AD" w:rsidRPr="00617BCB" w:rsidRDefault="00AF40AD" w:rsidP="00697308">
            <w:pPr>
              <w:pStyle w:val="MDPI42tablebody"/>
              <w:spacing w:line="240" w:lineRule="auto"/>
              <w:rPr>
                <w:lang w:val="en-GB"/>
              </w:rPr>
            </w:pPr>
            <w:r w:rsidRPr="00617BCB">
              <w:rPr>
                <w:lang w:val="en-GB"/>
              </w:rPr>
              <w:t>5</w:t>
            </w:r>
          </w:p>
        </w:tc>
      </w:tr>
      <w:tr w:rsidR="00AF40AD" w:rsidRPr="00617BCB" w14:paraId="2A307B72" w14:textId="77777777" w:rsidTr="00697308">
        <w:trPr>
          <w:trHeight w:val="305"/>
        </w:trPr>
        <w:tc>
          <w:tcPr>
            <w:tcW w:w="5721" w:type="dxa"/>
            <w:shd w:val="clear" w:color="auto" w:fill="auto"/>
            <w:vAlign w:val="center"/>
          </w:tcPr>
          <w:p w14:paraId="3FAAF3A9" w14:textId="20FA25C3" w:rsidR="00AF40AD" w:rsidRPr="00617BCB" w:rsidRDefault="00AF40AD" w:rsidP="00697308">
            <w:pPr>
              <w:pStyle w:val="MDPI42tablebody"/>
              <w:spacing w:line="240" w:lineRule="auto"/>
              <w:rPr>
                <w:lang w:val="en-GB"/>
              </w:rPr>
            </w:pPr>
            <w:r w:rsidRPr="00617BCB">
              <w:rPr>
                <w:lang w:val="en-GB"/>
              </w:rPr>
              <w:t xml:space="preserve">16 Force Sensor </w:t>
            </w:r>
            <w:r w:rsidRPr="00617BCB">
              <w:rPr>
                <w:lang w:val="en-GB"/>
              </w:rPr>
              <w:fldChar w:fldCharType="begin"/>
            </w:r>
            <w:r w:rsidR="00556CB2">
              <w:rPr>
                <w:lang w:val="en-GB"/>
              </w:rPr>
              <w:instrText xml:space="preserve"> ADDIN ZOTERO_ITEM CSL_CITATION {"citationID":"SQwUhxMr","properties":{"formattedCitation":"[59]","plainCitation":"[59]","noteIndex":0},"citationItems":[{"id":182,"uris":["http://zotero.org/users/11398818/items/EJDVGSEA"],"itemData":{"id":182,"type":"article-journal","abstract":"Occupational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17BCB">
              <w:rPr>
                <w:lang w:val="en-GB"/>
              </w:rPr>
              <w:fldChar w:fldCharType="separate"/>
            </w:r>
            <w:r w:rsidR="00556CB2" w:rsidRPr="00556CB2">
              <w:t>[59]</w:t>
            </w:r>
            <w:r w:rsidRPr="00617BCB">
              <w:rPr>
                <w:lang w:val="en-GB"/>
              </w:rPr>
              <w:fldChar w:fldCharType="end"/>
            </w:r>
          </w:p>
        </w:tc>
        <w:tc>
          <w:tcPr>
            <w:tcW w:w="998" w:type="dxa"/>
            <w:shd w:val="clear" w:color="auto" w:fill="auto"/>
          </w:tcPr>
          <w:p w14:paraId="1C5266E6" w14:textId="77777777" w:rsidR="00AF40AD" w:rsidRPr="00617BCB" w:rsidRDefault="00AF40AD" w:rsidP="00697308">
            <w:pPr>
              <w:pStyle w:val="MDPI42tablebody"/>
              <w:spacing w:line="240" w:lineRule="auto"/>
              <w:rPr>
                <w:lang w:val="en-GB"/>
              </w:rPr>
            </w:pPr>
            <w:r w:rsidRPr="00617BCB">
              <w:rPr>
                <w:lang w:val="en-GB"/>
              </w:rPr>
              <w:t>90.90%</w:t>
            </w:r>
          </w:p>
        </w:tc>
        <w:tc>
          <w:tcPr>
            <w:tcW w:w="1178" w:type="dxa"/>
          </w:tcPr>
          <w:p w14:paraId="20424A7E"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0D0F869D" w14:textId="77777777" w:rsidTr="00697308">
        <w:trPr>
          <w:trHeight w:val="305"/>
        </w:trPr>
        <w:tc>
          <w:tcPr>
            <w:tcW w:w="5721" w:type="dxa"/>
            <w:shd w:val="clear" w:color="auto" w:fill="auto"/>
            <w:vAlign w:val="center"/>
          </w:tcPr>
          <w:p w14:paraId="20FC9CAF" w14:textId="1A8427F4" w:rsidR="00AF40AD" w:rsidRPr="00617BCB" w:rsidRDefault="00AF40AD" w:rsidP="00697308">
            <w:pPr>
              <w:pStyle w:val="MDPI42tablebody"/>
              <w:spacing w:line="240" w:lineRule="auto"/>
              <w:rPr>
                <w:lang w:val="en-GB"/>
              </w:rPr>
            </w:pPr>
            <w:r w:rsidRPr="00617BCB">
              <w:rPr>
                <w:lang w:val="en-GB"/>
              </w:rPr>
              <w:t xml:space="preserve">13 pressure sensors (FSR-406) </w:t>
            </w:r>
            <w:r w:rsidRPr="00617BCB">
              <w:rPr>
                <w:lang w:val="en-GB"/>
              </w:rPr>
              <w:fldChar w:fldCharType="begin"/>
            </w:r>
            <w:r w:rsidR="00556CB2">
              <w:rPr>
                <w:lang w:val="en-GB"/>
              </w:rPr>
              <w:instrText xml:space="preserve"> ADDIN ZOTERO_ITEM CSL_CITATION {"citationID":"hLcTSbMd","properties":{"formattedCitation":"[52]","plainCitation":"[52]","noteIndex":0},"citationItems":[{"id":159,"uris":["http://zotero.org/users/11398818/items/UGIYCU8F"],"itemData":{"id":159,"type":"article-journal","abstract":"Prolonged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17BCB">
              <w:rPr>
                <w:lang w:val="en-GB"/>
              </w:rPr>
              <w:fldChar w:fldCharType="separate"/>
            </w:r>
            <w:r w:rsidR="00556CB2" w:rsidRPr="00556CB2">
              <w:t>[52]</w:t>
            </w:r>
            <w:r w:rsidRPr="00617BCB">
              <w:rPr>
                <w:lang w:val="en-GB"/>
              </w:rPr>
              <w:fldChar w:fldCharType="end"/>
            </w:r>
          </w:p>
        </w:tc>
        <w:tc>
          <w:tcPr>
            <w:tcW w:w="998" w:type="dxa"/>
            <w:shd w:val="clear" w:color="auto" w:fill="auto"/>
          </w:tcPr>
          <w:p w14:paraId="16139801" w14:textId="77777777" w:rsidR="00AF40AD" w:rsidRPr="00617BCB" w:rsidRDefault="00AF40AD" w:rsidP="00697308">
            <w:pPr>
              <w:pStyle w:val="MDPI42tablebody"/>
              <w:spacing w:line="240" w:lineRule="auto"/>
              <w:rPr>
                <w:lang w:val="en-GB"/>
              </w:rPr>
            </w:pPr>
            <w:r w:rsidRPr="00617BCB">
              <w:rPr>
                <w:lang w:val="en-GB"/>
              </w:rPr>
              <w:t>99.10%</w:t>
            </w:r>
          </w:p>
        </w:tc>
        <w:tc>
          <w:tcPr>
            <w:tcW w:w="1178" w:type="dxa"/>
          </w:tcPr>
          <w:p w14:paraId="08BB1B35" w14:textId="77777777" w:rsidR="00AF40AD" w:rsidRPr="00617BCB" w:rsidRDefault="00AF40AD" w:rsidP="00697308">
            <w:pPr>
              <w:pStyle w:val="MDPI42tablebody"/>
              <w:spacing w:line="240" w:lineRule="auto"/>
              <w:rPr>
                <w:lang w:val="en-GB"/>
              </w:rPr>
            </w:pPr>
            <w:r w:rsidRPr="00617BCB">
              <w:rPr>
                <w:lang w:val="en-GB"/>
              </w:rPr>
              <w:t>10</w:t>
            </w:r>
          </w:p>
        </w:tc>
      </w:tr>
      <w:tr w:rsidR="00AF40AD" w:rsidRPr="00617BCB" w14:paraId="64B6085A" w14:textId="77777777" w:rsidTr="00697308">
        <w:trPr>
          <w:trHeight w:val="305"/>
        </w:trPr>
        <w:tc>
          <w:tcPr>
            <w:tcW w:w="5721" w:type="dxa"/>
            <w:shd w:val="clear" w:color="auto" w:fill="auto"/>
            <w:vAlign w:val="center"/>
          </w:tcPr>
          <w:p w14:paraId="27ABFE04" w14:textId="69FAEC71" w:rsidR="00AF40AD" w:rsidRPr="00617BCB" w:rsidRDefault="00AF40AD" w:rsidP="00697308">
            <w:pPr>
              <w:pStyle w:val="MDPI42tablebody"/>
              <w:spacing w:line="240" w:lineRule="auto"/>
              <w:rPr>
                <w:lang w:val="en-GB"/>
              </w:rPr>
            </w:pPr>
            <w:r w:rsidRPr="00617BCB">
              <w:rPr>
                <w:lang w:val="en-GB"/>
              </w:rPr>
              <w:t xml:space="preserve">6 Force Sensitive Resistors (FSR) </w:t>
            </w:r>
            <w:r w:rsidRPr="00617BCB">
              <w:rPr>
                <w:lang w:val="en-GB"/>
              </w:rPr>
              <w:fldChar w:fldCharType="begin"/>
            </w:r>
            <w:r w:rsidR="00556CB2">
              <w:rPr>
                <w:lang w:val="en-GB"/>
              </w:rPr>
              <w:instrText xml:space="preserve"> ADDIN ZOTERO_ITEM CSL_CITATION {"citationID":"EPdh809h","properties":{"formattedCitation":"[54]","plainCitation":"[54]","noteIndex":0},"citationItems":[{"id":216,"uris":["http://zotero.org/users/11398818/items/AU67EL3E"],"itemData":{"id":216,"type":"article-journal","abstract":"Nowadays,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17BCB">
              <w:rPr>
                <w:lang w:val="en-GB"/>
              </w:rPr>
              <w:fldChar w:fldCharType="separate"/>
            </w:r>
            <w:r w:rsidR="00556CB2" w:rsidRPr="00556CB2">
              <w:t>[54]</w:t>
            </w:r>
            <w:r w:rsidRPr="00617BCB">
              <w:rPr>
                <w:lang w:val="en-GB"/>
              </w:rPr>
              <w:fldChar w:fldCharType="end"/>
            </w:r>
          </w:p>
        </w:tc>
        <w:tc>
          <w:tcPr>
            <w:tcW w:w="998" w:type="dxa"/>
            <w:shd w:val="clear" w:color="auto" w:fill="auto"/>
          </w:tcPr>
          <w:p w14:paraId="0C3CB626" w14:textId="77777777" w:rsidR="00AF40AD" w:rsidRPr="00617BCB" w:rsidRDefault="00AF40AD" w:rsidP="00697308">
            <w:pPr>
              <w:pStyle w:val="MDPI42tablebody"/>
              <w:spacing w:line="240" w:lineRule="auto"/>
              <w:rPr>
                <w:lang w:val="en-GB"/>
              </w:rPr>
            </w:pPr>
            <w:r w:rsidRPr="00617BCB">
              <w:rPr>
                <w:lang w:val="en-GB"/>
              </w:rPr>
              <w:t>81%</w:t>
            </w:r>
          </w:p>
        </w:tc>
        <w:tc>
          <w:tcPr>
            <w:tcW w:w="1178" w:type="dxa"/>
          </w:tcPr>
          <w:p w14:paraId="1024895A"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0ADD8A16" w14:textId="77777777" w:rsidTr="00697308">
        <w:trPr>
          <w:trHeight w:val="305"/>
        </w:trPr>
        <w:tc>
          <w:tcPr>
            <w:tcW w:w="5721" w:type="dxa"/>
            <w:shd w:val="clear" w:color="auto" w:fill="auto"/>
            <w:vAlign w:val="center"/>
          </w:tcPr>
          <w:p w14:paraId="366B498D" w14:textId="6C222381" w:rsidR="00AF40AD" w:rsidRPr="00617BCB" w:rsidRDefault="00AF40AD" w:rsidP="00697308">
            <w:pPr>
              <w:pStyle w:val="MDPI42tablebody"/>
              <w:spacing w:line="240" w:lineRule="auto"/>
              <w:rPr>
                <w:lang w:val="en-GB"/>
              </w:rPr>
            </w:pPr>
            <w:r w:rsidRPr="00617BCB">
              <w:rPr>
                <w:lang w:val="en-GB"/>
              </w:rPr>
              <w:t xml:space="preserve">6 FSR Sensors </w:t>
            </w:r>
            <w:r w:rsidRPr="00617BCB">
              <w:rPr>
                <w:lang w:val="en-GB"/>
              </w:rPr>
              <w:fldChar w:fldCharType="begin"/>
            </w:r>
            <w:r w:rsidR="00556CB2">
              <w:rPr>
                <w:lang w:val="en-GB"/>
              </w:rPr>
              <w:instrText xml:space="preserve"> ADDIN ZOTERO_ITEM CSL_CITATION {"citationID":"IWnMmPTj","properties":{"formattedCitation":"[43]","plainCitation":"[43]","noteIndex":0},"citationItems":[{"id":223,"uris":["http://zotero.org/users/11398818/items/2HFDN9YP"],"itemData":{"id":223,"type":"article-journal","container-title":"IEEE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17BCB">
              <w:rPr>
                <w:lang w:val="en-GB"/>
              </w:rPr>
              <w:fldChar w:fldCharType="separate"/>
            </w:r>
            <w:r w:rsidR="00556CB2" w:rsidRPr="00556CB2">
              <w:t>[43]</w:t>
            </w:r>
            <w:r w:rsidRPr="00617BCB">
              <w:rPr>
                <w:lang w:val="en-GB"/>
              </w:rPr>
              <w:fldChar w:fldCharType="end"/>
            </w:r>
          </w:p>
        </w:tc>
        <w:tc>
          <w:tcPr>
            <w:tcW w:w="998" w:type="dxa"/>
            <w:shd w:val="clear" w:color="auto" w:fill="auto"/>
          </w:tcPr>
          <w:p w14:paraId="4CF16C6E" w14:textId="77777777" w:rsidR="00AF40AD" w:rsidRPr="00617BCB" w:rsidRDefault="00AF40AD" w:rsidP="00697308">
            <w:pPr>
              <w:pStyle w:val="MDPI42tablebody"/>
              <w:spacing w:line="240" w:lineRule="auto"/>
              <w:rPr>
                <w:lang w:val="en-GB"/>
              </w:rPr>
            </w:pPr>
            <w:r w:rsidRPr="00617BCB">
              <w:rPr>
                <w:lang w:val="en-GB"/>
              </w:rPr>
              <w:t>89%</w:t>
            </w:r>
          </w:p>
        </w:tc>
        <w:tc>
          <w:tcPr>
            <w:tcW w:w="1178" w:type="dxa"/>
          </w:tcPr>
          <w:p w14:paraId="64D9995E" w14:textId="77777777" w:rsidR="00AF40AD" w:rsidRPr="00617BCB" w:rsidRDefault="00AF40AD" w:rsidP="00697308">
            <w:pPr>
              <w:pStyle w:val="MDPI42tablebody"/>
              <w:spacing w:line="240" w:lineRule="auto"/>
              <w:rPr>
                <w:lang w:val="en-GB"/>
              </w:rPr>
            </w:pPr>
            <w:r w:rsidRPr="00617BCB">
              <w:rPr>
                <w:lang w:val="en-GB"/>
              </w:rPr>
              <w:t>5</w:t>
            </w:r>
          </w:p>
        </w:tc>
      </w:tr>
      <w:tr w:rsidR="00AF40AD" w:rsidRPr="00617BCB" w14:paraId="388BC136" w14:textId="77777777" w:rsidTr="00697308">
        <w:trPr>
          <w:trHeight w:val="305"/>
        </w:trPr>
        <w:tc>
          <w:tcPr>
            <w:tcW w:w="5721" w:type="dxa"/>
            <w:shd w:val="clear" w:color="auto" w:fill="auto"/>
            <w:vAlign w:val="center"/>
          </w:tcPr>
          <w:p w14:paraId="700726C9" w14:textId="6BD15B78" w:rsidR="00AF40AD" w:rsidRPr="00617BCB" w:rsidRDefault="00AF40AD" w:rsidP="00697308">
            <w:pPr>
              <w:pStyle w:val="MDPI42tablebody"/>
              <w:spacing w:line="240" w:lineRule="auto"/>
              <w:rPr>
                <w:lang w:val="en-GB"/>
              </w:rPr>
            </w:pPr>
            <w:r w:rsidRPr="00617BCB">
              <w:rPr>
                <w:lang w:val="en-GB"/>
              </w:rPr>
              <w:t xml:space="preserve">6 Square-Type force Sensing Resistors </w:t>
            </w:r>
            <w:r w:rsidRPr="00617BCB">
              <w:rPr>
                <w:lang w:val="en-GB"/>
              </w:rPr>
              <w:fldChar w:fldCharType="begin"/>
            </w:r>
            <w:r w:rsidR="00556CB2">
              <w:rPr>
                <w:lang w:val="en-GB"/>
              </w:rPr>
              <w:instrText xml:space="preserve"> ADDIN ZOTERO_ITEM CSL_CITATION {"citationID":"EMq2qBtM","properties":{"formattedCitation":"[60]","plainCitation":"[60]","noteIndex":0},"citationItems":[{"id":228,"uris":["http://zotero.org/users/11398818/items/A72X998B"],"itemData":{"id":228,"type":"article-journal","container-title":"International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17BCB">
              <w:rPr>
                <w:lang w:val="en-GB"/>
              </w:rPr>
              <w:fldChar w:fldCharType="separate"/>
            </w:r>
            <w:r w:rsidR="00556CB2" w:rsidRPr="00556CB2">
              <w:t>[60]</w:t>
            </w:r>
            <w:r w:rsidRPr="00617BCB">
              <w:rPr>
                <w:lang w:val="en-GB"/>
              </w:rPr>
              <w:fldChar w:fldCharType="end"/>
            </w:r>
          </w:p>
        </w:tc>
        <w:tc>
          <w:tcPr>
            <w:tcW w:w="998" w:type="dxa"/>
            <w:shd w:val="clear" w:color="auto" w:fill="auto"/>
          </w:tcPr>
          <w:p w14:paraId="5D67E115" w14:textId="77777777" w:rsidR="00AF40AD" w:rsidRPr="00617BCB" w:rsidRDefault="00AF40AD" w:rsidP="00697308">
            <w:pPr>
              <w:pStyle w:val="MDPI42tablebody"/>
              <w:spacing w:line="240" w:lineRule="auto"/>
              <w:rPr>
                <w:lang w:val="en-GB"/>
              </w:rPr>
            </w:pPr>
            <w:r w:rsidRPr="00617BCB">
              <w:rPr>
                <w:lang w:val="en-GB"/>
              </w:rPr>
              <w:t>-</w:t>
            </w:r>
          </w:p>
        </w:tc>
        <w:tc>
          <w:tcPr>
            <w:tcW w:w="1178" w:type="dxa"/>
          </w:tcPr>
          <w:p w14:paraId="7532CA67" w14:textId="77777777" w:rsidR="00AF40AD" w:rsidRPr="00617BCB" w:rsidRDefault="00AF40AD" w:rsidP="00697308">
            <w:pPr>
              <w:pStyle w:val="MDPI42tablebody"/>
              <w:spacing w:line="240" w:lineRule="auto"/>
              <w:rPr>
                <w:lang w:val="en-GB"/>
              </w:rPr>
            </w:pPr>
            <w:r w:rsidRPr="00617BCB">
              <w:rPr>
                <w:lang w:val="en-GB"/>
              </w:rPr>
              <w:t>-</w:t>
            </w:r>
          </w:p>
        </w:tc>
      </w:tr>
      <w:tr w:rsidR="00AF40AD" w:rsidRPr="00617BCB" w14:paraId="4B992CB2" w14:textId="77777777" w:rsidTr="00697308">
        <w:trPr>
          <w:trHeight w:val="305"/>
        </w:trPr>
        <w:tc>
          <w:tcPr>
            <w:tcW w:w="5721" w:type="dxa"/>
            <w:shd w:val="clear" w:color="auto" w:fill="auto"/>
            <w:vAlign w:val="center"/>
          </w:tcPr>
          <w:p w14:paraId="64800EC1" w14:textId="3F21BD11" w:rsidR="00AF40AD" w:rsidRPr="00617BCB" w:rsidRDefault="00AF40AD" w:rsidP="00697308">
            <w:pPr>
              <w:pStyle w:val="MDPI42tablebody"/>
              <w:spacing w:line="240" w:lineRule="auto"/>
              <w:rPr>
                <w:lang w:val="en-GB"/>
              </w:rPr>
            </w:pPr>
            <w:r w:rsidRPr="00617BCB">
              <w:rPr>
                <w:lang w:val="en-GB"/>
              </w:rPr>
              <w:t xml:space="preserve">8 Force Sensing Resistors FSR 406 </w:t>
            </w:r>
            <w:r w:rsidRPr="00617BCB">
              <w:rPr>
                <w:lang w:val="en-GB"/>
              </w:rPr>
              <w:fldChar w:fldCharType="begin"/>
            </w:r>
            <w:r w:rsidR="00556CB2">
              <w:rPr>
                <w:lang w:val="en-GB"/>
              </w:rPr>
              <w:instrText xml:space="preserve"> ADDIN ZOTERO_ITEM CSL_CITATION {"citationID":"hQ7c4dGO","properties":{"formattedCitation":"[61]","plainCitation":"[61]","noteIndex":0},"citationItems":[{"id":235,"uris":["http://zotero.org/users/11398818/items/MM83R5MW"],"itemData":{"id":235,"type":"paper-conference","container-title":"2014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17BCB">
              <w:rPr>
                <w:lang w:val="en-GB"/>
              </w:rPr>
              <w:fldChar w:fldCharType="separate"/>
            </w:r>
            <w:r w:rsidR="00556CB2" w:rsidRPr="00556CB2">
              <w:t>[61]</w:t>
            </w:r>
            <w:r w:rsidRPr="00617BCB">
              <w:rPr>
                <w:lang w:val="en-GB"/>
              </w:rPr>
              <w:fldChar w:fldCharType="end"/>
            </w:r>
          </w:p>
        </w:tc>
        <w:tc>
          <w:tcPr>
            <w:tcW w:w="998" w:type="dxa"/>
            <w:shd w:val="clear" w:color="auto" w:fill="auto"/>
          </w:tcPr>
          <w:p w14:paraId="1FC2EFA9" w14:textId="77777777" w:rsidR="00AF40AD" w:rsidRPr="00617BCB" w:rsidRDefault="00AF40AD" w:rsidP="00697308">
            <w:pPr>
              <w:pStyle w:val="MDPI42tablebody"/>
              <w:spacing w:line="240" w:lineRule="auto"/>
              <w:rPr>
                <w:lang w:val="en-GB"/>
              </w:rPr>
            </w:pPr>
            <w:r w:rsidRPr="00617BCB">
              <w:rPr>
                <w:lang w:val="en-GB"/>
              </w:rPr>
              <w:t>-</w:t>
            </w:r>
          </w:p>
        </w:tc>
        <w:tc>
          <w:tcPr>
            <w:tcW w:w="1178" w:type="dxa"/>
          </w:tcPr>
          <w:p w14:paraId="1470EF4E"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40A62BB2" w14:textId="77777777" w:rsidTr="00697308">
        <w:trPr>
          <w:trHeight w:val="305"/>
        </w:trPr>
        <w:tc>
          <w:tcPr>
            <w:tcW w:w="5721" w:type="dxa"/>
            <w:shd w:val="clear" w:color="auto" w:fill="auto"/>
            <w:vAlign w:val="center"/>
          </w:tcPr>
          <w:p w14:paraId="4E548CB1" w14:textId="1AFB24A2" w:rsidR="00AF40AD" w:rsidRPr="00617BCB" w:rsidRDefault="00AF40AD" w:rsidP="00697308">
            <w:pPr>
              <w:pStyle w:val="MDPI42tablebody"/>
              <w:spacing w:line="240" w:lineRule="auto"/>
              <w:rPr>
                <w:lang w:val="en-GB"/>
              </w:rPr>
            </w:pPr>
            <w:r w:rsidRPr="00617BCB">
              <w:rPr>
                <w:lang w:val="en-GB"/>
              </w:rPr>
              <w:t xml:space="preserve">5 Flex sensors </w:t>
            </w:r>
            <w:r w:rsidRPr="00617BCB">
              <w:rPr>
                <w:lang w:val="en-GB"/>
              </w:rPr>
              <w:fldChar w:fldCharType="begin"/>
            </w:r>
            <w:r w:rsidR="00556CB2">
              <w:rPr>
                <w:lang w:val="en-GB"/>
              </w:rPr>
              <w:instrText xml:space="preserve"> ADDIN ZOTERO_ITEM CSL_CITATION {"citationID":"MkL5FbQy","properties":{"formattedCitation":"[42]","plainCitation":"[42]","noteIndex":0},"citationItems":[{"id":254,"uris":["http://zotero.org/users/11398818/items/65CCGVLQ"],"itemData":{"id":254,"type":"paper-conference","container-title":"2022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17BCB">
              <w:rPr>
                <w:lang w:val="en-GB"/>
              </w:rPr>
              <w:fldChar w:fldCharType="separate"/>
            </w:r>
            <w:r w:rsidR="00556CB2" w:rsidRPr="00556CB2">
              <w:t>[42]</w:t>
            </w:r>
            <w:r w:rsidRPr="00617BCB">
              <w:rPr>
                <w:lang w:val="en-GB"/>
              </w:rPr>
              <w:fldChar w:fldCharType="end"/>
            </w:r>
          </w:p>
        </w:tc>
        <w:tc>
          <w:tcPr>
            <w:tcW w:w="998" w:type="dxa"/>
            <w:shd w:val="clear" w:color="auto" w:fill="auto"/>
          </w:tcPr>
          <w:p w14:paraId="1CA64EF3" w14:textId="77777777" w:rsidR="00AF40AD" w:rsidRPr="00617BCB" w:rsidRDefault="00AF40AD" w:rsidP="00697308">
            <w:pPr>
              <w:pStyle w:val="MDPI42tablebody"/>
              <w:spacing w:line="240" w:lineRule="auto"/>
              <w:rPr>
                <w:lang w:val="en-GB"/>
              </w:rPr>
            </w:pPr>
            <w:r w:rsidRPr="00617BCB">
              <w:rPr>
                <w:lang w:val="en-GB"/>
              </w:rPr>
              <w:t>-</w:t>
            </w:r>
          </w:p>
        </w:tc>
        <w:tc>
          <w:tcPr>
            <w:tcW w:w="1178" w:type="dxa"/>
          </w:tcPr>
          <w:p w14:paraId="332F824A" w14:textId="77777777" w:rsidR="00AF40AD" w:rsidRPr="00617BCB" w:rsidRDefault="00AF40AD" w:rsidP="00697308">
            <w:pPr>
              <w:pStyle w:val="MDPI42tablebody"/>
              <w:spacing w:line="240" w:lineRule="auto"/>
              <w:rPr>
                <w:lang w:val="en-GB"/>
              </w:rPr>
            </w:pPr>
            <w:r w:rsidRPr="00617BCB">
              <w:rPr>
                <w:lang w:val="en-GB"/>
              </w:rPr>
              <w:t>7</w:t>
            </w:r>
          </w:p>
        </w:tc>
      </w:tr>
      <w:tr w:rsidR="00AF40AD" w:rsidRPr="00617BCB" w14:paraId="24F88E88" w14:textId="77777777" w:rsidTr="00697308">
        <w:trPr>
          <w:trHeight w:val="305"/>
        </w:trPr>
        <w:tc>
          <w:tcPr>
            <w:tcW w:w="5721" w:type="dxa"/>
            <w:shd w:val="clear" w:color="auto" w:fill="auto"/>
            <w:vAlign w:val="center"/>
          </w:tcPr>
          <w:p w14:paraId="41E72B33" w14:textId="26392F3A" w:rsidR="00AF40AD" w:rsidRPr="00617BCB" w:rsidRDefault="00AF40AD" w:rsidP="00697308">
            <w:pPr>
              <w:pStyle w:val="MDPI42tablebody"/>
              <w:spacing w:line="240" w:lineRule="auto"/>
              <w:rPr>
                <w:lang w:val="en-GB"/>
              </w:rPr>
            </w:pPr>
            <w:r w:rsidRPr="00617BCB">
              <w:rPr>
                <w:lang w:val="en-GB"/>
              </w:rPr>
              <w:t xml:space="preserve">4 FSR Pressure Sensors </w:t>
            </w:r>
            <w:r w:rsidRPr="00617BCB">
              <w:rPr>
                <w:lang w:val="en-GB"/>
              </w:rPr>
              <w:fldChar w:fldCharType="begin"/>
            </w:r>
            <w:r w:rsidR="00556CB2">
              <w:rPr>
                <w:lang w:val="en-GB"/>
              </w:rPr>
              <w:instrText xml:space="preserve"> ADDIN ZOTERO_ITEM CSL_CITATION {"citationID":"40sE9qpk","properties":{"formattedCitation":"[62]","plainCitation":"[62]","noteIndex":0},"citationItems":[{"id":261,"uris":["http://zotero.org/users/11398818/items/ETZJENJJ"],"itemData":{"id":261,"type":"article-journal","abstract":"The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17BCB">
              <w:rPr>
                <w:lang w:val="en-GB"/>
              </w:rPr>
              <w:fldChar w:fldCharType="separate"/>
            </w:r>
            <w:r w:rsidR="00556CB2" w:rsidRPr="00556CB2">
              <w:t>[62]</w:t>
            </w:r>
            <w:r w:rsidRPr="00617BCB">
              <w:rPr>
                <w:lang w:val="en-GB"/>
              </w:rPr>
              <w:fldChar w:fldCharType="end"/>
            </w:r>
          </w:p>
        </w:tc>
        <w:tc>
          <w:tcPr>
            <w:tcW w:w="998" w:type="dxa"/>
            <w:shd w:val="clear" w:color="auto" w:fill="auto"/>
          </w:tcPr>
          <w:p w14:paraId="5C710DB4" w14:textId="77777777" w:rsidR="00AF40AD" w:rsidRPr="00617BCB" w:rsidRDefault="00AF40AD" w:rsidP="00697308">
            <w:pPr>
              <w:pStyle w:val="MDPI42tablebody"/>
              <w:spacing w:line="240" w:lineRule="auto"/>
              <w:rPr>
                <w:lang w:val="en-GB"/>
              </w:rPr>
            </w:pPr>
            <w:r w:rsidRPr="00617BCB">
              <w:rPr>
                <w:lang w:val="en-GB"/>
              </w:rPr>
              <w:t>-</w:t>
            </w:r>
          </w:p>
        </w:tc>
        <w:tc>
          <w:tcPr>
            <w:tcW w:w="1178" w:type="dxa"/>
          </w:tcPr>
          <w:p w14:paraId="7827ABD9" w14:textId="77777777" w:rsidR="00AF40AD" w:rsidRPr="00617BCB" w:rsidRDefault="00AF40AD" w:rsidP="00697308">
            <w:pPr>
              <w:pStyle w:val="MDPI42tablebody"/>
              <w:spacing w:line="240" w:lineRule="auto"/>
              <w:rPr>
                <w:lang w:val="en-GB"/>
              </w:rPr>
            </w:pPr>
            <w:r w:rsidRPr="00617BCB">
              <w:rPr>
                <w:lang w:val="en-GB"/>
              </w:rPr>
              <w:t>6</w:t>
            </w:r>
          </w:p>
        </w:tc>
      </w:tr>
      <w:tr w:rsidR="00AF40AD" w:rsidRPr="00617BCB" w14:paraId="48A625E3" w14:textId="77777777" w:rsidTr="00697308">
        <w:trPr>
          <w:trHeight w:val="305"/>
        </w:trPr>
        <w:tc>
          <w:tcPr>
            <w:tcW w:w="5721" w:type="dxa"/>
            <w:shd w:val="clear" w:color="auto" w:fill="auto"/>
            <w:vAlign w:val="center"/>
          </w:tcPr>
          <w:p w14:paraId="6E80C40E" w14:textId="281499CF" w:rsidR="00AF40AD" w:rsidRPr="00617BCB" w:rsidRDefault="00AF40AD" w:rsidP="00697308">
            <w:pPr>
              <w:pStyle w:val="MDPI42tablebody"/>
              <w:spacing w:line="240" w:lineRule="auto"/>
              <w:rPr>
                <w:lang w:val="en-GB"/>
              </w:rPr>
            </w:pPr>
            <w:r w:rsidRPr="00617BCB">
              <w:rPr>
                <w:lang w:val="en-GB"/>
              </w:rPr>
              <w:t xml:space="preserve">16 Pressure sensors &amp; 2 Ultrasonic sensors </w:t>
            </w:r>
            <w:r w:rsidRPr="00617BCB">
              <w:rPr>
                <w:lang w:val="en-GB"/>
              </w:rPr>
              <w:fldChar w:fldCharType="begin"/>
            </w:r>
            <w:r w:rsidR="00556CB2">
              <w:rPr>
                <w:lang w:val="en-GB"/>
              </w:rPr>
              <w:instrText xml:space="preserve"> ADDIN ZOTERO_ITEM CSL_CITATION {"citationID":"TZlooGw9","properties":{"formattedCitation":"[63]","plainCitation":"[63]","noteIndex":0},"citationItems":[{"id":265,"uris":["http://zotero.org/users/11398818/items/89B29YFX"],"itemData":{"id":265,"type":"paper-conference","container-title":"2019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17BCB">
              <w:rPr>
                <w:lang w:val="en-GB"/>
              </w:rPr>
              <w:fldChar w:fldCharType="separate"/>
            </w:r>
            <w:r w:rsidR="00556CB2" w:rsidRPr="00556CB2">
              <w:t>[63]</w:t>
            </w:r>
            <w:r w:rsidRPr="00617BCB">
              <w:rPr>
                <w:lang w:val="en-GB"/>
              </w:rPr>
              <w:fldChar w:fldCharType="end"/>
            </w:r>
          </w:p>
        </w:tc>
        <w:tc>
          <w:tcPr>
            <w:tcW w:w="998" w:type="dxa"/>
            <w:shd w:val="clear" w:color="auto" w:fill="auto"/>
          </w:tcPr>
          <w:p w14:paraId="5CEE4652" w14:textId="77777777" w:rsidR="00AF40AD" w:rsidRPr="00617BCB" w:rsidRDefault="00AF40AD" w:rsidP="00697308">
            <w:pPr>
              <w:pStyle w:val="MDPI42tablebody"/>
              <w:spacing w:line="240" w:lineRule="auto"/>
              <w:rPr>
                <w:lang w:val="en-GB"/>
              </w:rPr>
            </w:pPr>
            <w:r w:rsidRPr="00617BCB">
              <w:rPr>
                <w:lang w:val="en-GB"/>
              </w:rPr>
              <w:t>96%</w:t>
            </w:r>
          </w:p>
        </w:tc>
        <w:tc>
          <w:tcPr>
            <w:tcW w:w="1178" w:type="dxa"/>
          </w:tcPr>
          <w:p w14:paraId="3C0C8DBB" w14:textId="77777777" w:rsidR="00AF40AD" w:rsidRPr="00617BCB" w:rsidRDefault="00AF40AD" w:rsidP="00697308">
            <w:pPr>
              <w:pStyle w:val="MDPI42tablebody"/>
              <w:spacing w:line="240" w:lineRule="auto"/>
              <w:rPr>
                <w:lang w:val="en-GB"/>
              </w:rPr>
            </w:pPr>
            <w:r w:rsidRPr="00617BCB">
              <w:rPr>
                <w:lang w:val="en-GB"/>
              </w:rPr>
              <w:t>15</w:t>
            </w:r>
          </w:p>
        </w:tc>
      </w:tr>
      <w:tr w:rsidR="00AF40AD" w:rsidRPr="00617BCB" w14:paraId="57996BEB" w14:textId="77777777" w:rsidTr="00697308">
        <w:trPr>
          <w:trHeight w:val="305"/>
        </w:trPr>
        <w:tc>
          <w:tcPr>
            <w:tcW w:w="5721" w:type="dxa"/>
            <w:shd w:val="clear" w:color="auto" w:fill="auto"/>
            <w:vAlign w:val="center"/>
          </w:tcPr>
          <w:p w14:paraId="29083EF9" w14:textId="38693B55" w:rsidR="00AF40AD" w:rsidRPr="00617BCB" w:rsidRDefault="00AF40AD" w:rsidP="00697308">
            <w:pPr>
              <w:pStyle w:val="MDPI42tablebody"/>
              <w:spacing w:line="240" w:lineRule="auto"/>
              <w:rPr>
                <w:lang w:val="en-GB"/>
              </w:rPr>
            </w:pPr>
            <w:r w:rsidRPr="00617BCB">
              <w:rPr>
                <w:lang w:val="en-GB"/>
              </w:rPr>
              <w:t xml:space="preserve">9 E-Textile Pressure Sensor </w:t>
            </w:r>
            <w:r w:rsidRPr="00617BCB">
              <w:rPr>
                <w:lang w:val="en-GB"/>
              </w:rPr>
              <w:fldChar w:fldCharType="begin"/>
            </w:r>
            <w:r w:rsidR="00556CB2">
              <w:rPr>
                <w:lang w:val="en-GB"/>
              </w:rPr>
              <w:instrText xml:space="preserve"> ADDIN ZOTERO_ITEM CSL_CITATION {"citationID":"KGWfZMUl","properties":{"formattedCitation":"[64]","plainCitation":"[64]","noteIndex":0},"citationItems":[{"id":272,"uris":["http://zotero.org/users/11398818/items/7ANKQUF4"],"itemData":{"id":272,"type":"article-journal","abstract":"We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17BCB">
              <w:rPr>
                <w:lang w:val="en-GB"/>
              </w:rPr>
              <w:fldChar w:fldCharType="separate"/>
            </w:r>
            <w:r w:rsidR="00556CB2" w:rsidRPr="00556CB2">
              <w:t>[64]</w:t>
            </w:r>
            <w:r w:rsidRPr="00617BCB">
              <w:rPr>
                <w:lang w:val="en-GB"/>
              </w:rPr>
              <w:fldChar w:fldCharType="end"/>
            </w:r>
          </w:p>
        </w:tc>
        <w:tc>
          <w:tcPr>
            <w:tcW w:w="998" w:type="dxa"/>
            <w:shd w:val="clear" w:color="auto" w:fill="auto"/>
          </w:tcPr>
          <w:p w14:paraId="3C649134" w14:textId="77777777" w:rsidR="00AF40AD" w:rsidRPr="00617BCB" w:rsidRDefault="00AF40AD" w:rsidP="00697308">
            <w:pPr>
              <w:pStyle w:val="MDPI42tablebody"/>
              <w:spacing w:line="240" w:lineRule="auto"/>
              <w:rPr>
                <w:lang w:val="en-GB"/>
              </w:rPr>
            </w:pPr>
            <w:r w:rsidRPr="00617BCB">
              <w:rPr>
                <w:lang w:val="en-GB"/>
              </w:rPr>
              <w:t>98.82%</w:t>
            </w:r>
          </w:p>
        </w:tc>
        <w:tc>
          <w:tcPr>
            <w:tcW w:w="1178" w:type="dxa"/>
          </w:tcPr>
          <w:p w14:paraId="79233AF3" w14:textId="77777777" w:rsidR="00AF40AD" w:rsidRPr="00617BCB" w:rsidRDefault="00AF40AD" w:rsidP="00697308">
            <w:pPr>
              <w:pStyle w:val="MDPI42tablebody"/>
              <w:spacing w:line="240" w:lineRule="auto"/>
              <w:rPr>
                <w:lang w:val="en-GB"/>
              </w:rPr>
            </w:pPr>
            <w:r w:rsidRPr="00617BCB">
              <w:rPr>
                <w:lang w:val="en-GB"/>
              </w:rPr>
              <w:t>15</w:t>
            </w:r>
          </w:p>
        </w:tc>
      </w:tr>
      <w:tr w:rsidR="00DE630E" w:rsidRPr="00617BCB" w14:paraId="4D71547A" w14:textId="77777777" w:rsidTr="00697308">
        <w:trPr>
          <w:trHeight w:val="305"/>
        </w:trPr>
        <w:tc>
          <w:tcPr>
            <w:tcW w:w="5721" w:type="dxa"/>
            <w:shd w:val="clear" w:color="auto" w:fill="auto"/>
            <w:vAlign w:val="center"/>
          </w:tcPr>
          <w:p w14:paraId="726B50C8" w14:textId="03B8A515" w:rsidR="00DE630E" w:rsidRPr="00617BCB" w:rsidRDefault="00DE630E" w:rsidP="00697308">
            <w:pPr>
              <w:pStyle w:val="MDPI42tablebody"/>
              <w:spacing w:line="240" w:lineRule="auto"/>
              <w:rPr>
                <w:lang w:val="en-GB"/>
              </w:rPr>
            </w:pPr>
            <w:r>
              <w:rPr>
                <w:lang w:val="en-GB"/>
              </w:rPr>
              <w:t xml:space="preserve">16 FSR Sensors </w:t>
            </w:r>
            <w:r w:rsidR="00093B72">
              <w:rPr>
                <w:lang w:val="en-GB"/>
              </w:rPr>
              <w:fldChar w:fldCharType="begin"/>
            </w:r>
            <w:r w:rsidR="00556CB2">
              <w:rPr>
                <w:lang w:val="en-GB"/>
              </w:rPr>
              <w:instrText xml:space="preserve"> ADDIN ZOTERO_ITEM CSL_CITATION {"citationID":"uLCCHXPs","properties":{"formattedCitation":"[65]","plainCitation":"[65]","noteIndex":0},"citationItems":[{"id":318,"uris":["http://zotero.org/users/11398818/items/I4X3N9TS"],"itemData":{"id":318,"type":"article-journal","container-title":"IEEE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Pr>
                <w:lang w:val="en-GB"/>
              </w:rPr>
              <w:fldChar w:fldCharType="separate"/>
            </w:r>
            <w:r w:rsidR="00556CB2" w:rsidRPr="00556CB2">
              <w:t>[65]</w:t>
            </w:r>
            <w:r w:rsidR="00093B72">
              <w:rPr>
                <w:lang w:val="en-GB"/>
              </w:rPr>
              <w:fldChar w:fldCharType="end"/>
            </w:r>
          </w:p>
        </w:tc>
        <w:tc>
          <w:tcPr>
            <w:tcW w:w="998" w:type="dxa"/>
            <w:shd w:val="clear" w:color="auto" w:fill="auto"/>
          </w:tcPr>
          <w:p w14:paraId="1A070411" w14:textId="3CC9FCA7" w:rsidR="00DE630E" w:rsidRPr="00617BCB" w:rsidRDefault="00DE630E" w:rsidP="00697308">
            <w:pPr>
              <w:pStyle w:val="MDPI42tablebody"/>
              <w:spacing w:line="240" w:lineRule="auto"/>
              <w:rPr>
                <w:lang w:val="en-GB"/>
              </w:rPr>
            </w:pPr>
            <w:r>
              <w:rPr>
                <w:lang w:val="en-GB"/>
              </w:rPr>
              <w:t>95%</w:t>
            </w:r>
          </w:p>
        </w:tc>
        <w:tc>
          <w:tcPr>
            <w:tcW w:w="1178" w:type="dxa"/>
          </w:tcPr>
          <w:p w14:paraId="1A33B9F3" w14:textId="2BEE5F8C" w:rsidR="00DE630E" w:rsidRPr="00617BCB" w:rsidRDefault="00DE630E" w:rsidP="00697308">
            <w:pPr>
              <w:pStyle w:val="MDPI42tablebody"/>
              <w:spacing w:line="240" w:lineRule="auto"/>
              <w:rPr>
                <w:lang w:val="en-GB"/>
              </w:rPr>
            </w:pPr>
            <w:r>
              <w:rPr>
                <w:lang w:val="en-GB"/>
              </w:rPr>
              <w:t>6</w:t>
            </w:r>
          </w:p>
        </w:tc>
      </w:tr>
    </w:tbl>
    <w:p w14:paraId="537E866D" w14:textId="77777777" w:rsidR="00154C20" w:rsidRDefault="00154C20" w:rsidP="00841F78">
      <w:pPr>
        <w:pStyle w:val="MDPI22heading2"/>
        <w:rPr>
          <w:noProof w:val="0"/>
          <w:lang w:val="en-GB"/>
        </w:rPr>
      </w:pPr>
    </w:p>
    <w:p w14:paraId="2D14DC43" w14:textId="511CA8A4" w:rsidR="002423A8" w:rsidRPr="00617BCB" w:rsidRDefault="00841F78" w:rsidP="00841F78">
      <w:pPr>
        <w:pStyle w:val="MDPI22heading2"/>
        <w:rPr>
          <w:noProof w:val="0"/>
          <w:lang w:val="en-GB"/>
        </w:rPr>
      </w:pPr>
      <w:r w:rsidRPr="00617BCB">
        <w:rPr>
          <w:noProof w:val="0"/>
          <w:lang w:val="en-GB"/>
        </w:rPr>
        <w:t xml:space="preserve">4.3 </w:t>
      </w:r>
      <w:r w:rsidR="00573025" w:rsidRPr="00617BCB">
        <w:rPr>
          <w:noProof w:val="0"/>
          <w:lang w:val="en-GB"/>
        </w:rPr>
        <w:t>Machine Learning Model</w:t>
      </w:r>
      <w:r w:rsidR="002423A8" w:rsidRPr="00617BCB">
        <w:rPr>
          <w:noProof w:val="0"/>
          <w:lang w:val="en-GB"/>
        </w:rPr>
        <w:t>s</w:t>
      </w:r>
    </w:p>
    <w:p w14:paraId="1275FD72" w14:textId="4C88F4AA" w:rsidR="002423A8" w:rsidRPr="00617BCB" w:rsidRDefault="002423A8" w:rsidP="00AE42D0">
      <w:pPr>
        <w:pStyle w:val="MDPI31text"/>
        <w:rPr>
          <w:lang w:val="en-GB"/>
        </w:rPr>
      </w:pPr>
      <w:r w:rsidRPr="00617BCB">
        <w:rPr>
          <w:lang w:val="en-GB"/>
        </w:rPr>
        <w:t xml:space="preserve">Multiple machine learning algorithms across various studies are being adopted to classify different sitting postures. Two of the most used ML models among research studies were the CNN (Convolutional Neural Networks) </w:t>
      </w:r>
      <w:r w:rsidRPr="00617BCB">
        <w:rPr>
          <w:lang w:val="en-GB"/>
        </w:rPr>
        <w:fldChar w:fldCharType="begin"/>
      </w:r>
      <w:r w:rsidR="00556CB2">
        <w:rPr>
          <w:lang w:val="en-GB"/>
        </w:rPr>
        <w:instrText xml:space="preserve"> ADDIN ZOTERO_ITEM CSL_CITATION {"citationID":"gXKMbrup","properties":{"formattedCitation":"[45,50,63,66,67]","plainCitation":"[45,50,63,66,67]","noteIndex":0},"citationItems":[{"id":214,"uris":["http://zotero.org/users/11398818/items/SBMQ83RY"],"itemData":{"id":214,"type":"article-journal","abstract":"Sitting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Pr="00617BCB">
        <w:rPr>
          <w:lang w:val="en-GB"/>
        </w:rPr>
        <w:fldChar w:fldCharType="separate"/>
      </w:r>
      <w:r w:rsidR="00556CB2" w:rsidRPr="00556CB2">
        <w:t>[45,50,63,66,67]</w:t>
      </w:r>
      <w:r w:rsidRPr="00617BCB">
        <w:rPr>
          <w:lang w:val="en-GB"/>
        </w:rPr>
        <w:fldChar w:fldCharType="end"/>
      </w:r>
      <w:r w:rsidRPr="00617BCB">
        <w:rPr>
          <w:lang w:val="en-GB"/>
        </w:rPr>
        <w:t xml:space="preserve"> and ANN (Artificial Neural Networks) </w:t>
      </w:r>
      <w:r w:rsidRPr="00617BCB">
        <w:rPr>
          <w:lang w:val="en-GB"/>
        </w:rPr>
        <w:fldChar w:fldCharType="begin"/>
      </w:r>
      <w:r w:rsidR="00556CB2">
        <w:rPr>
          <w:lang w:val="en-GB"/>
        </w:rPr>
        <w:instrText xml:space="preserve"> ADDIN ZOTERO_ITEM CSL_CITATION {"citationID":"UVYBaN0e","properties":{"formattedCitation":"[44,47,54,57,60]","plainCitation":"[44,47,54,57,60]","noteIndex":0},"citationItems":[{"id":151,"uris":["http://zotero.org/users/11398818/items/IH6ZVDXW"],"itemData":{"id":151,"type":"article-journal","abstract":"&lt;p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17BCB">
        <w:rPr>
          <w:lang w:val="en-GB"/>
        </w:rPr>
        <w:fldChar w:fldCharType="separate"/>
      </w:r>
      <w:r w:rsidR="00556CB2" w:rsidRPr="00556CB2">
        <w:t>[44,47,54,57,60]</w:t>
      </w:r>
      <w:r w:rsidRPr="00617BCB">
        <w:rPr>
          <w:lang w:val="en-GB"/>
        </w:rPr>
        <w:fldChar w:fldCharType="end"/>
      </w:r>
      <w:r w:rsidRPr="00617BCB">
        <w:rPr>
          <w:lang w:val="en-GB"/>
        </w:rPr>
        <w:t xml:space="preserve">. Other algorithms being used were KNN (K-Nearest Neighbors) </w:t>
      </w:r>
      <w:r w:rsidRPr="00617BCB">
        <w:rPr>
          <w:lang w:val="en-GB"/>
        </w:rPr>
        <w:fldChar w:fldCharType="begin"/>
      </w:r>
      <w:r w:rsidR="00556CB2">
        <w:rPr>
          <w:lang w:val="en-GB"/>
        </w:rPr>
        <w:instrText xml:space="preserve"> ADDIN ZOTERO_ITEM CSL_CITATION {"citationID":"6KWy0F8a","properties":{"formattedCitation":"[37,57]","plainCitation":"[37,57]","noteIndex":0},"citationItems":[{"id":170,"uris":["http://zotero.org/users/11398818/items/DXZPDRQ4"],"itemData":{"id":170,"type":"chapter","container-title":"Engineering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17BCB">
        <w:rPr>
          <w:lang w:val="en-GB"/>
        </w:rPr>
        <w:fldChar w:fldCharType="separate"/>
      </w:r>
      <w:r w:rsidR="00556CB2" w:rsidRPr="00556CB2">
        <w:t>[37,57]</w:t>
      </w:r>
      <w:r w:rsidRPr="00617BCB">
        <w:rPr>
          <w:lang w:val="en-GB"/>
        </w:rPr>
        <w:fldChar w:fldCharType="end"/>
      </w:r>
      <w:r w:rsidRPr="00617BCB">
        <w:rPr>
          <w:lang w:val="en-GB"/>
        </w:rPr>
        <w:t xml:space="preserve">, Decision Tree </w:t>
      </w:r>
      <w:r w:rsidRPr="00617BCB">
        <w:rPr>
          <w:lang w:val="en-GB"/>
        </w:rPr>
        <w:fldChar w:fldCharType="begin"/>
      </w:r>
      <w:r w:rsidR="00556CB2">
        <w:rPr>
          <w:lang w:val="en-GB"/>
        </w:rPr>
        <w:instrText xml:space="preserve"> ADDIN ZOTERO_ITEM CSL_CITATION {"citationID":"XPFGUbQO","properties":{"formattedCitation":"[43,61]","plainCitation":"[43,61]","noteIndex":0},"citationItems":[{"id":223,"uris":["http://zotero.org/users/11398818/items/2HFDN9YP"],"itemData":{"id":223,"type":"article-journal","container-title":"IEEE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17BCB">
        <w:rPr>
          <w:lang w:val="en-GB"/>
        </w:rPr>
        <w:fldChar w:fldCharType="separate"/>
      </w:r>
      <w:r w:rsidR="00556CB2" w:rsidRPr="00556CB2">
        <w:t>[43,61]</w:t>
      </w:r>
      <w:r w:rsidRPr="00617BCB">
        <w:rPr>
          <w:lang w:val="en-GB"/>
        </w:rPr>
        <w:fldChar w:fldCharType="end"/>
      </w:r>
      <w:r w:rsidRPr="00617BCB">
        <w:rPr>
          <w:lang w:val="en-GB"/>
        </w:rPr>
        <w:t xml:space="preserve">, SVM (Support Vector Machine) </w:t>
      </w:r>
      <w:r w:rsidRPr="00617BCB">
        <w:rPr>
          <w:lang w:val="en-GB"/>
        </w:rPr>
        <w:fldChar w:fldCharType="begin"/>
      </w:r>
      <w:r w:rsidR="00556CB2">
        <w:rPr>
          <w:lang w:val="en-GB"/>
        </w:rPr>
        <w:instrText xml:space="preserve"> ADDIN ZOTERO_ITEM CSL_CITATION {"citationID":"DlMTjBQy","properties":{"formattedCitation":"[36,52]","plainCitation":"[36,52]","noteIndex":0},"citationItems":[{"id":159,"uris":["http://zotero.org/users/11398818/items/UGIYCU8F"],"itemData":{"id":159,"type":"article-journal","abstract":"Prolonged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17BCB">
        <w:rPr>
          <w:lang w:val="en-GB"/>
        </w:rPr>
        <w:fldChar w:fldCharType="separate"/>
      </w:r>
      <w:r w:rsidR="00556CB2" w:rsidRPr="00556CB2">
        <w:t>[36,52]</w:t>
      </w:r>
      <w:r w:rsidRPr="00617BCB">
        <w:rPr>
          <w:lang w:val="en-GB"/>
        </w:rPr>
        <w:fldChar w:fldCharType="end"/>
      </w:r>
      <w:r w:rsidRPr="00617BCB">
        <w:rPr>
          <w:lang w:val="en-GB"/>
        </w:rPr>
        <w:t xml:space="preserve">, RF (Random Forest) </w:t>
      </w:r>
      <w:r w:rsidRPr="00617BCB">
        <w:rPr>
          <w:lang w:val="en-GB"/>
        </w:rPr>
        <w:fldChar w:fldCharType="begin"/>
      </w:r>
      <w:r w:rsidR="00556CB2">
        <w:rPr>
          <w:lang w:val="en-GB"/>
        </w:rPr>
        <w:instrText xml:space="preserve"> ADDIN ZOTERO_ITEM CSL_CITATION {"citationID":"7dtp7dkU","properties":{"formattedCitation":"[59,68]","plainCitation":"[59,68]","noteIndex":0},"citationItems":[{"id":182,"uris":["http://zotero.org/users/11398818/items/EJDVGSEA"],"itemData":{"id":182,"type":"article-journal","abstract":"Occupational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Pr="00617BCB">
        <w:rPr>
          <w:lang w:val="en-GB"/>
        </w:rPr>
        <w:fldChar w:fldCharType="separate"/>
      </w:r>
      <w:r w:rsidR="00556CB2" w:rsidRPr="00556CB2">
        <w:t>[59,68]</w:t>
      </w:r>
      <w:r w:rsidRPr="00617BCB">
        <w:rPr>
          <w:lang w:val="en-GB"/>
        </w:rPr>
        <w:fldChar w:fldCharType="end"/>
      </w:r>
      <w:r w:rsidRPr="00617BCB">
        <w:rPr>
          <w:lang w:val="en-GB"/>
        </w:rPr>
        <w:t xml:space="preserve">, SNN (Spiking Neural Network) </w:t>
      </w:r>
      <w:r w:rsidRPr="00617BCB">
        <w:rPr>
          <w:lang w:val="en-GB"/>
        </w:rPr>
        <w:fldChar w:fldCharType="begin"/>
      </w:r>
      <w:r w:rsidR="00556CB2">
        <w:rPr>
          <w:lang w:val="en-GB"/>
        </w:rPr>
        <w:instrText xml:space="preserve"> ADDIN ZOTERO_ITEM CSL_CITATION {"citationID":"OarpLD3f","properties":{"formattedCitation":"[49]","plainCitation":"[49]","noteIndex":0},"citationItems":[{"id":126,"uris":["http://zotero.org/groups/5004747/items/SZ698YAT"],"itemData":{"id":126,"type":"article-journal","container-title":"IEEE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17BCB">
        <w:rPr>
          <w:lang w:val="en-GB"/>
        </w:rPr>
        <w:fldChar w:fldCharType="separate"/>
      </w:r>
      <w:r w:rsidR="00556CB2" w:rsidRPr="00556CB2">
        <w:t>[49]</w:t>
      </w:r>
      <w:r w:rsidRPr="00617BCB">
        <w:rPr>
          <w:lang w:val="en-GB"/>
        </w:rPr>
        <w:fldChar w:fldCharType="end"/>
      </w:r>
      <w:r w:rsidRPr="00617BCB">
        <w:rPr>
          <w:lang w:val="en-GB"/>
        </w:rPr>
        <w:t xml:space="preserve">, SLR (Simple </w:t>
      </w:r>
      <w:r w:rsidRPr="00617BCB">
        <w:rPr>
          <w:lang w:val="en-GB"/>
        </w:rPr>
        <w:lastRenderedPageBreak/>
        <w:t xml:space="preserve">Logistic Regression) </w:t>
      </w:r>
      <w:r w:rsidRPr="00617BCB">
        <w:rPr>
          <w:lang w:val="en-GB"/>
        </w:rPr>
        <w:fldChar w:fldCharType="begin"/>
      </w:r>
      <w:r w:rsidR="00556CB2">
        <w:rPr>
          <w:lang w:val="en-GB"/>
        </w:rPr>
        <w:instrText xml:space="preserve"> ADDIN ZOTERO_ITEM CSL_CITATION {"citationID":"dy83aUit","properties":{"formattedCitation":"[51]","plainCitation":"[51]","noteIndex":0},"citationItems":[{"id":177,"uris":["http://zotero.org/users/11398818/items/TIX5H2JM"],"itemData":{"id":177,"type":"paper-conference","container-title":"Proceedings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17BCB">
        <w:rPr>
          <w:lang w:val="en-GB"/>
        </w:rPr>
        <w:fldChar w:fldCharType="separate"/>
      </w:r>
      <w:r w:rsidR="00556CB2" w:rsidRPr="00556CB2">
        <w:t>[51]</w:t>
      </w:r>
      <w:r w:rsidRPr="00617BCB">
        <w:rPr>
          <w:lang w:val="en-GB"/>
        </w:rPr>
        <w:fldChar w:fldCharType="end"/>
      </w:r>
      <w:r w:rsidRPr="00617BCB">
        <w:rPr>
          <w:lang w:val="en-GB"/>
        </w:rPr>
        <w:t xml:space="preserve">, Self-Organizing Map </w:t>
      </w:r>
      <w:r w:rsidRPr="00617BCB">
        <w:rPr>
          <w:lang w:val="en-GB"/>
        </w:rPr>
        <w:fldChar w:fldCharType="begin"/>
      </w:r>
      <w:r w:rsidR="00556CB2">
        <w:rPr>
          <w:lang w:val="en-GB"/>
        </w:rPr>
        <w:instrText xml:space="preserve"> ADDIN ZOTERO_ITEM CSL_CITATION {"citationID":"XRsOSJqs","properties":{"formattedCitation":"[46]","plainCitation":"[46]","noteIndex":0},"citationItems":[{"id":143,"uris":["http://zotero.org/users/11398818/items/6LWNY69L"],"itemData":{"id":143,"type":"article-journal","abstract":"As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17BCB">
        <w:rPr>
          <w:lang w:val="en-GB"/>
        </w:rPr>
        <w:fldChar w:fldCharType="separate"/>
      </w:r>
      <w:r w:rsidR="00556CB2" w:rsidRPr="00556CB2">
        <w:t>[46]</w:t>
      </w:r>
      <w:r w:rsidRPr="00617BCB">
        <w:rPr>
          <w:lang w:val="en-GB"/>
        </w:rPr>
        <w:fldChar w:fldCharType="end"/>
      </w:r>
      <w:r w:rsidRPr="00617BCB">
        <w:rPr>
          <w:lang w:val="en-GB"/>
        </w:rPr>
        <w:t>,</w:t>
      </w:r>
      <w:r w:rsidR="006905CF">
        <w:rPr>
          <w:lang w:val="en-GB"/>
        </w:rPr>
        <w:t xml:space="preserve"> </w:t>
      </w:r>
      <w:r w:rsidR="006905CF" w:rsidRPr="004B4959">
        <w:rPr>
          <w:color w:val="auto"/>
          <w:lang w:val="en-GB"/>
        </w:rPr>
        <w:t xml:space="preserve">Naïve Bayes </w:t>
      </w:r>
      <w:r w:rsidR="006905CF" w:rsidRPr="004B4959">
        <w:rPr>
          <w:color w:val="auto"/>
          <w:lang w:val="en-GB"/>
        </w:rPr>
        <w:fldChar w:fldCharType="begin"/>
      </w:r>
      <w:r w:rsidR="006905CF" w:rsidRPr="004B4959">
        <w:rPr>
          <w:color w:val="auto"/>
          <w:lang w:val="en-GB"/>
        </w:rPr>
        <w:instrText xml:space="preserve"> ADDIN ZOTERO_ITEM CSL_CITATION {"citationID":"fGWz6ucB","properties":{"formattedCitation":"[19]","plainCitation":"[19]","noteIndex":0},"citationItems":[{"id":257,"uris":["http://zotero.org/users/11398818/items/YCATTYY8"],"itemData":{"id":257,"type":"article-journal","container-title":"IEEE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6905CF" w:rsidRPr="004B4959">
        <w:rPr>
          <w:color w:val="auto"/>
          <w:lang w:val="en-GB"/>
        </w:rPr>
        <w:fldChar w:fldCharType="separate"/>
      </w:r>
      <w:r w:rsidR="006905CF" w:rsidRPr="004B4959">
        <w:rPr>
          <w:color w:val="auto"/>
        </w:rPr>
        <w:t>[19]</w:t>
      </w:r>
      <w:r w:rsidR="006905CF" w:rsidRPr="004B4959">
        <w:rPr>
          <w:color w:val="auto"/>
          <w:lang w:val="en-GB"/>
        </w:rPr>
        <w:fldChar w:fldCharType="end"/>
      </w:r>
      <w:r w:rsidR="006905CF" w:rsidRPr="004B4959">
        <w:rPr>
          <w:color w:val="auto"/>
          <w:lang w:val="en-GB"/>
        </w:rPr>
        <w:t>,</w:t>
      </w:r>
      <w:r w:rsidRPr="00617BCB">
        <w:rPr>
          <w:lang w:val="en-GB"/>
        </w:rPr>
        <w:t xml:space="preserve"> </w:t>
      </w:r>
      <w:r w:rsidR="006905CF">
        <w:rPr>
          <w:lang w:val="en-GB"/>
        </w:rPr>
        <w:t>and</w:t>
      </w:r>
      <w:r w:rsidRPr="00617BCB">
        <w:rPr>
          <w:lang w:val="en-GB"/>
        </w:rPr>
        <w:t xml:space="preserve"> Dynamic time Wrapping </w:t>
      </w:r>
      <w:r w:rsidRPr="00617BCB">
        <w:rPr>
          <w:lang w:val="en-GB"/>
        </w:rPr>
        <w:fldChar w:fldCharType="begin"/>
      </w:r>
      <w:r w:rsidR="00AD69B7">
        <w:rPr>
          <w:lang w:val="en-GB"/>
        </w:rPr>
        <w:instrText xml:space="preserve"> ADDIN ZOTERO_ITEM CSL_CITATION {"citationID":"l6v9Fv0T","properties":{"formattedCitation":"[34]","plainCitation":"[34]","noteIndex":0},"citationItems":[{"id":232,"uris":["http://zotero.org/users/11398818/items/ZMS5CAZB"],"itemData":{"id":232,"type":"article-journal","container-title":"IEEE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17BCB">
        <w:rPr>
          <w:lang w:val="en-GB"/>
        </w:rPr>
        <w:fldChar w:fldCharType="separate"/>
      </w:r>
      <w:r w:rsidR="00AD69B7" w:rsidRPr="00AD69B7">
        <w:t>[34]</w:t>
      </w:r>
      <w:r w:rsidRPr="00617BCB">
        <w:rPr>
          <w:lang w:val="en-GB"/>
        </w:rPr>
        <w:fldChar w:fldCharType="end"/>
      </w:r>
      <w:r w:rsidRPr="00617BCB">
        <w:rPr>
          <w:lang w:val="en-GB"/>
        </w:rPr>
        <w:t xml:space="preserve">. On the other hand, there were 7 studies that didn’t employ the use ML models in the classification of sitting postures </w:t>
      </w:r>
      <w:r w:rsidRPr="00617BCB">
        <w:rPr>
          <w:lang w:val="en-GB"/>
        </w:rPr>
        <w:fldChar w:fldCharType="begin"/>
      </w:r>
      <w:r w:rsidR="00556CB2">
        <w:rPr>
          <w:lang w:val="en-GB"/>
        </w:rPr>
        <w:instrText xml:space="preserve"> ADDIN ZOTERO_ITEM CSL_CITATION {"citationID":"Uq3xL9PL","properties":{"formattedCitation":"[32,33,55,60,69,70]","plainCitation":"[32,33,55,60,69,70]","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Pr="00617BCB">
        <w:rPr>
          <w:lang w:val="en-GB"/>
        </w:rPr>
        <w:fldChar w:fldCharType="separate"/>
      </w:r>
      <w:r w:rsidR="00556CB2" w:rsidRPr="00556CB2">
        <w:t>[32,33,55,60,69,70]</w:t>
      </w:r>
      <w:r w:rsidRPr="00617BCB">
        <w:rPr>
          <w:lang w:val="en-GB"/>
        </w:rPr>
        <w:fldChar w:fldCharType="end"/>
      </w:r>
      <w:r w:rsidRPr="00617BCB">
        <w:rPr>
          <w:lang w:val="en-GB"/>
        </w:rPr>
        <w:t xml:space="preserve">. Instead, most of these studies resulted in the implementation of straightforward threshold-based system. In the implementation of this approach, if the sensor data surpassed a specified threshold, a given posture is identified. </w:t>
      </w:r>
    </w:p>
    <w:p w14:paraId="3C2CD46B" w14:textId="5F489539" w:rsidR="002423A8" w:rsidRPr="00617BCB" w:rsidRDefault="000F27B1" w:rsidP="00E3177A">
      <w:pPr>
        <w:pStyle w:val="MDPI31text"/>
        <w:rPr>
          <w:lang w:val="en-GB"/>
        </w:rPr>
      </w:pPr>
      <w:r w:rsidRPr="00617BCB">
        <w:rPr>
          <w:lang w:val="en-GB"/>
        </w:rPr>
        <w:t>To</w:t>
      </w:r>
      <w:r w:rsidR="002423A8" w:rsidRPr="00617BCB">
        <w:rPr>
          <w:lang w:val="en-GB"/>
        </w:rPr>
        <w:t xml:space="preserve"> perform</w:t>
      </w:r>
      <w:r w:rsidR="002C2519" w:rsidRPr="00617BCB">
        <w:rPr>
          <w:lang w:val="en-GB"/>
        </w:rPr>
        <w:t xml:space="preserve"> </w:t>
      </w:r>
      <w:r w:rsidR="00353834" w:rsidRPr="00617BCB">
        <w:rPr>
          <w:lang w:val="en-GB"/>
        </w:rPr>
        <w:t>a</w:t>
      </w:r>
      <w:r w:rsidR="002423A8" w:rsidRPr="00617BCB">
        <w:rPr>
          <w:lang w:val="en-GB"/>
        </w:rPr>
        <w:t xml:space="preserve"> concrete validation on an ML model’s performance and accuracy, most studies result in various methods such as the use of a confusion matrix and performance comparison between different ML models. A confusion matrix is a powerful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NxN matrix. The N value signifies the number of classes being present </w:t>
      </w:r>
      <w:r w:rsidR="002423A8" w:rsidRPr="00617BCB">
        <w:rPr>
          <w:lang w:val="en-GB"/>
        </w:rPr>
        <w:fldChar w:fldCharType="begin"/>
      </w:r>
      <w:r w:rsidR="00556CB2">
        <w:rPr>
          <w:lang w:val="en-GB"/>
        </w:rPr>
        <w:instrText xml:space="preserve"> ADDIN ZOTERO_ITEM CSL_CITATION {"citationID":"3ahQCF3c","properties":{"formattedCitation":"[71]","plainCitation":"[71]","noteIndex":0},"citationItems":[{"id":274,"uris":["http://zotero.org/users/11398818/items/7XCRKCYS"],"itemData":{"id":274,"type":"article-journal","abstract":"Classification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2423A8" w:rsidRPr="00617BCB">
        <w:rPr>
          <w:lang w:val="en-GB"/>
        </w:rPr>
        <w:fldChar w:fldCharType="separate"/>
      </w:r>
      <w:r w:rsidR="00556CB2" w:rsidRPr="00556CB2">
        <w:t>[71]</w:t>
      </w:r>
      <w:r w:rsidR="002423A8" w:rsidRPr="00617BCB">
        <w:rPr>
          <w:lang w:val="en-GB"/>
        </w:rPr>
        <w:fldChar w:fldCharType="end"/>
      </w:r>
      <w:r w:rsidR="002423A8" w:rsidRPr="00617BCB">
        <w:rPr>
          <w:lang w:val="en-GB"/>
        </w:rPr>
        <w:t>.</w:t>
      </w:r>
    </w:p>
    <w:p w14:paraId="73AECDF8" w14:textId="77777777" w:rsidR="00071E79" w:rsidRPr="00617BCB" w:rsidRDefault="00071E79" w:rsidP="00E3177A">
      <w:pPr>
        <w:pStyle w:val="MDPI31text"/>
        <w:rPr>
          <w:lang w:val="en-GB"/>
        </w:rPr>
      </w:pPr>
    </w:p>
    <w:p w14:paraId="03E7CB2A" w14:textId="75F9326B" w:rsidR="007E17D5" w:rsidRPr="00617BCB" w:rsidRDefault="00740AB3" w:rsidP="00740AB3">
      <w:pPr>
        <w:pStyle w:val="MDPI22heading2"/>
        <w:rPr>
          <w:noProof w:val="0"/>
          <w:lang w:val="en-GB"/>
        </w:rPr>
      </w:pPr>
      <w:r w:rsidRPr="00617BCB">
        <w:rPr>
          <w:noProof w:val="0"/>
          <w:lang w:val="en-GB"/>
        </w:rPr>
        <w:t xml:space="preserve">4.4 </w:t>
      </w:r>
      <w:r w:rsidR="007E17D5" w:rsidRPr="00617BCB">
        <w:rPr>
          <w:noProof w:val="0"/>
          <w:lang w:val="en-GB"/>
        </w:rPr>
        <w:t>Integration with (Internet of Things) IoT</w:t>
      </w:r>
    </w:p>
    <w:p w14:paraId="6E69B14B" w14:textId="4F60AE8D" w:rsidR="007E17D5" w:rsidRPr="00617BCB" w:rsidRDefault="007E17D5" w:rsidP="007E17D5">
      <w:pPr>
        <w:pStyle w:val="MDPI31text"/>
        <w:rPr>
          <w:lang w:val="en-GB"/>
        </w:rPr>
      </w:pPr>
      <w:r w:rsidRPr="00617BCB">
        <w:rPr>
          <w:lang w:val="en-GB"/>
        </w:rPr>
        <w:t>Over recent years, IoT has gained in popularity and has become a game changer within certain industries. It was projected that by the year 2030, there would be over 50 billion devices interconnected through IoT [45].</w:t>
      </w:r>
      <w:r w:rsidR="00916640" w:rsidRPr="00617BCB">
        <w:rPr>
          <w:lang w:val="en-GB"/>
        </w:rPr>
        <w:t xml:space="preserve"> Within the context of smart sensing chair system, </w:t>
      </w:r>
      <w:r w:rsidRPr="00617BCB">
        <w:rPr>
          <w:lang w:val="en-GB"/>
        </w:rPr>
        <w:t xml:space="preserve">Ma </w:t>
      </w:r>
      <w:r w:rsidR="00972C85" w:rsidRPr="00617BCB">
        <w:rPr>
          <w:lang w:val="en-GB"/>
        </w:rPr>
        <w:t>et al. [</w:t>
      </w:r>
      <w:r w:rsidRPr="00617BCB">
        <w:rPr>
          <w:lang w:val="en-GB"/>
        </w:rPr>
        <w:t>23] highlighted the effectiveness of integrating IoT-based systems into healthcare sensors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2E1E9894" w:rsidR="00071E79" w:rsidRPr="00617BCB" w:rsidRDefault="00126F8A" w:rsidP="007E17D5">
      <w:pPr>
        <w:pStyle w:val="MDPI31text"/>
        <w:rPr>
          <w:lang w:val="en-GB"/>
        </w:rPr>
      </w:pPr>
      <w:r>
        <w:rPr>
          <w:lang w:val="en-GB"/>
        </w:rPr>
        <w:t xml:space="preserve">There were some studies found that utilized </w:t>
      </w:r>
      <w:r w:rsidRPr="00617BCB">
        <w:rPr>
          <w:lang w:val="en-GB"/>
        </w:rPr>
        <w:t>IoT-based technology</w:t>
      </w:r>
      <w:r>
        <w:rPr>
          <w:lang w:val="en-GB"/>
        </w:rPr>
        <w:t>.</w:t>
      </w:r>
      <w:r w:rsidR="007E17D5" w:rsidRPr="00617BCB">
        <w:rPr>
          <w:lang w:val="en-GB"/>
        </w:rPr>
        <w:t xml:space="preserve"> Matuska et al. </w:t>
      </w:r>
      <w:r w:rsidR="004B61F5">
        <w:rPr>
          <w:lang w:val="en-GB"/>
        </w:rPr>
        <w:fldChar w:fldCharType="begin"/>
      </w:r>
      <w:r w:rsidR="00556CB2">
        <w:rPr>
          <w:lang w:val="en-GB"/>
        </w:rPr>
        <w:instrText xml:space="preserve"> ADDIN ZOTERO_ITEM CSL_CITATION {"citationID":"vDoo4rKn","properties":{"formattedCitation":"[55]","plainCitation":"[55]","noteIndex":0},"citationItems":[{"id":155,"uris":["http://zotero.org/users/11398818/items/UWUTEDIW"],"itemData":{"id":155,"type":"article-journal","abstract":"The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Pr>
          <w:lang w:val="en-GB"/>
        </w:rPr>
        <w:fldChar w:fldCharType="separate"/>
      </w:r>
      <w:r w:rsidR="00556CB2" w:rsidRPr="00556CB2">
        <w:t>[55]</w:t>
      </w:r>
      <w:r w:rsidR="004B61F5">
        <w:rPr>
          <w:lang w:val="en-GB"/>
        </w:rPr>
        <w:fldChar w:fldCharType="end"/>
      </w:r>
      <w:r w:rsidR="007E17D5" w:rsidRPr="00617BCB">
        <w:rPr>
          <w:lang w:val="en-GB"/>
        </w:rPr>
        <w:t xml:space="preserve"> used an Arduino-based microcontroller which communicated using the MQTT telemetry protocol in order detect 9 different sitting postures. The sensor data was sent in real-time to a mobile application </w:t>
      </w:r>
      <w:r w:rsidR="00075D14">
        <w:rPr>
          <w:lang w:val="en-GB"/>
        </w:rPr>
        <w:t>which</w:t>
      </w:r>
      <w:r w:rsidR="007E17D5" w:rsidRPr="00617BCB">
        <w:rPr>
          <w:lang w:val="en-GB"/>
        </w:rPr>
        <w:t xml:space="preserve"> alerted a user if an incorrect posture is being detected by signify ‘green”, “orange”, and “red” for standard sitting, bad sitting, and heavy load on backbone respectively. Similarly </w:t>
      </w:r>
      <w:r w:rsidR="00A95AB6">
        <w:rPr>
          <w:lang w:val="en-GB"/>
        </w:rPr>
        <w:fldChar w:fldCharType="begin"/>
      </w:r>
      <w:r w:rsidR="00556CB2">
        <w:rPr>
          <w:lang w:val="en-GB"/>
        </w:rPr>
        <w:instrText xml:space="preserve"> ADDIN ZOTERO_ITEM CSL_CITATION {"citationID":"Ntf91qnP","properties":{"formattedCitation":"[69]","plainCitation":"[69]","noteIndex":0},"citationItems":[{"id":189,"uris":["http://zotero.org/users/11398818/items/WR377RER"],"itemData":{"id":189,"type":"report","abstract":"Abstract\n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00A95AB6">
        <w:rPr>
          <w:lang w:val="en-GB"/>
        </w:rPr>
        <w:fldChar w:fldCharType="separate"/>
      </w:r>
      <w:r w:rsidR="00556CB2" w:rsidRPr="00556CB2">
        <w:t>[69]</w:t>
      </w:r>
      <w:r w:rsidR="00A95AB6">
        <w:rPr>
          <w:lang w:val="en-GB"/>
        </w:rPr>
        <w:fldChar w:fldCharType="end"/>
      </w:r>
      <w:r w:rsidR="007E17D5" w:rsidRPr="00617BCB">
        <w:rPr>
          <w:lang w:val="en-GB"/>
        </w:rPr>
        <w:t xml:space="preserve"> developed a smart sensing chair which used the Blynk 2.0 platform to stream the sensor data to the web. Other studies such as </w:t>
      </w:r>
      <w:r w:rsidR="00A95AB6">
        <w:rPr>
          <w:lang w:val="en-GB"/>
        </w:rPr>
        <w:fldChar w:fldCharType="begin"/>
      </w:r>
      <w:r w:rsidR="00556CB2">
        <w:rPr>
          <w:lang w:val="en-GB"/>
        </w:rPr>
        <w:instrText xml:space="preserve"> ADDIN ZOTERO_ITEM CSL_CITATION {"citationID":"oq7q51rc","properties":{"formattedCitation":"[62]","plainCitation":"[62]","noteIndex":0},"citationItems":[{"id":261,"uris":["http://zotero.org/users/11398818/items/ETZJENJJ"],"itemData":{"id":261,"type":"article-journal","abstract":"The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Pr>
          <w:lang w:val="en-GB"/>
        </w:rPr>
        <w:fldChar w:fldCharType="separate"/>
      </w:r>
      <w:r w:rsidR="00556CB2" w:rsidRPr="00556CB2">
        <w:t>[62]</w:t>
      </w:r>
      <w:r w:rsidR="00A95AB6">
        <w:rPr>
          <w:lang w:val="en-GB"/>
        </w:rPr>
        <w:fldChar w:fldCharType="end"/>
      </w:r>
      <w:r w:rsidR="007E17D5" w:rsidRPr="00617BCB">
        <w:rPr>
          <w:lang w:val="en-GB"/>
        </w:rPr>
        <w:t xml:space="preserve"> and </w:t>
      </w:r>
      <w:r w:rsidR="00477E00">
        <w:rPr>
          <w:lang w:val="en-GB"/>
        </w:rPr>
        <w:fldChar w:fldCharType="begin"/>
      </w:r>
      <w:r w:rsidR="00556CB2">
        <w:rPr>
          <w:lang w:val="en-GB"/>
        </w:rPr>
        <w:instrText xml:space="preserve"> ADDIN ZOTERO_ITEM CSL_CITATION {"citationID":"vNWDhP9J","properties":{"formattedCitation":"[64]","plainCitation":"[64]","noteIndex":0},"citationItems":[{"id":272,"uris":["http://zotero.org/users/11398818/items/7ANKQUF4"],"itemData":{"id":272,"type":"article-journal","abstract":"We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Pr>
          <w:lang w:val="en-GB"/>
        </w:rPr>
        <w:fldChar w:fldCharType="separate"/>
      </w:r>
      <w:r w:rsidR="00556CB2" w:rsidRPr="00556CB2">
        <w:t>[64]</w:t>
      </w:r>
      <w:r w:rsidR="00477E00">
        <w:rPr>
          <w:lang w:val="en-GB"/>
        </w:rPr>
        <w:fldChar w:fldCharType="end"/>
      </w:r>
      <w:r w:rsidR="00477E00">
        <w:rPr>
          <w:lang w:val="en-GB"/>
        </w:rPr>
        <w:t xml:space="preserve"> </w:t>
      </w:r>
      <w:r w:rsidR="007E17D5" w:rsidRPr="00617BCB">
        <w:rPr>
          <w:lang w:val="en-GB"/>
        </w:rPr>
        <w:t>similarly used IoT for bad postures detection as well as providing valuable feedback to the end-user</w:t>
      </w:r>
      <w:r w:rsidR="00252808">
        <w:rPr>
          <w:lang w:val="en-GB"/>
        </w:rPr>
        <w:t xml:space="preserve"> in real-time</w:t>
      </w:r>
      <w:r w:rsidR="007E17D5" w:rsidRPr="00617BCB">
        <w:rPr>
          <w:lang w:val="en-GB"/>
        </w:rPr>
        <w:t>.</w:t>
      </w:r>
    </w:p>
    <w:p w14:paraId="37288916" w14:textId="77777777" w:rsidR="00AA6644" w:rsidRPr="00617BCB" w:rsidRDefault="00AA6644" w:rsidP="002423A8">
      <w:pPr>
        <w:pStyle w:val="MDPI31text"/>
        <w:rPr>
          <w:lang w:val="en-GB"/>
        </w:rPr>
      </w:pPr>
    </w:p>
    <w:p w14:paraId="39F1B746" w14:textId="76470535" w:rsidR="002926F8" w:rsidRPr="00617BCB" w:rsidRDefault="00740AB3" w:rsidP="00740AB3">
      <w:pPr>
        <w:pStyle w:val="MDPI22heading2"/>
        <w:rPr>
          <w:noProof w:val="0"/>
          <w:lang w:val="en-GB"/>
        </w:rPr>
      </w:pPr>
      <w:r w:rsidRPr="00617BCB">
        <w:rPr>
          <w:noProof w:val="0"/>
          <w:lang w:val="en-GB"/>
        </w:rPr>
        <w:t xml:space="preserve">4.5 </w:t>
      </w:r>
      <w:r w:rsidR="002926F8" w:rsidRPr="00617BCB">
        <w:rPr>
          <w:noProof w:val="0"/>
          <w:lang w:val="en-GB"/>
        </w:rPr>
        <w:t>User Feedback System</w:t>
      </w:r>
    </w:p>
    <w:p w14:paraId="67282EB3" w14:textId="69F1E3F0" w:rsidR="00CD5673" w:rsidRDefault="002926F8" w:rsidP="00740AB3">
      <w:pPr>
        <w:pStyle w:val="MDPI31text"/>
        <w:rPr>
          <w:lang w:val="en-GB"/>
        </w:rPr>
      </w:pPr>
      <w:r w:rsidRPr="00617BCB">
        <w:rPr>
          <w:lang w:val="en-GB"/>
        </w:rPr>
        <w:t>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3</w:t>
      </w:r>
      <w:r w:rsidR="004B61F5">
        <w:rPr>
          <w:lang w:val="en-GB"/>
        </w:rPr>
        <w:t>5</w:t>
      </w:r>
      <w:r w:rsidRPr="00617BCB">
        <w:rPr>
          <w:lang w:val="en-GB"/>
        </w:rPr>
        <w:t>% (1</w:t>
      </w:r>
      <w:r w:rsidR="002E1B1B">
        <w:rPr>
          <w:lang w:val="en-GB"/>
        </w:rPr>
        <w:t>2</w:t>
      </w:r>
      <w:r w:rsidRPr="00617BCB">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17BCB">
        <w:rPr>
          <w:lang w:val="en-GB"/>
        </w:rPr>
        <w:fldChar w:fldCharType="begin"/>
      </w:r>
      <w:r w:rsidR="00556CB2">
        <w:rPr>
          <w:lang w:val="en-GB"/>
        </w:rPr>
        <w:instrText xml:space="preserve"> ADDIN ZOTERO_ITEM CSL_CITATION {"citationID":"LddtncA6","properties":{"formattedCitation":"[46,55,57,63,69]","plainCitation":"[46,55,57,63,69]","noteIndex":0},"citationItems":[{"id":143,"uris":["http://zotero.org/users/11398818/items/6LWNY69L"],"itemData":{"id":143,"type":"article-journal","abstract":"As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17BCB">
        <w:rPr>
          <w:lang w:val="en-GB"/>
        </w:rPr>
        <w:fldChar w:fldCharType="separate"/>
      </w:r>
      <w:r w:rsidR="00556CB2" w:rsidRPr="00556CB2">
        <w:t>[46,55,57,63,69]</w:t>
      </w:r>
      <w:r w:rsidRPr="00617BCB">
        <w:rPr>
          <w:lang w:val="en-GB"/>
        </w:rPr>
        <w:fldChar w:fldCharType="end"/>
      </w:r>
      <w:r w:rsidRPr="00617BCB">
        <w:rPr>
          <w:lang w:val="en-GB"/>
        </w:rPr>
        <w:t xml:space="preserve">. Another common method was the use of a Desktop application which was done by some studies </w:t>
      </w:r>
      <w:r w:rsidRPr="00617BCB">
        <w:rPr>
          <w:lang w:val="en-GB"/>
        </w:rPr>
        <w:fldChar w:fldCharType="begin"/>
      </w:r>
      <w:r w:rsidR="00556CB2">
        <w:rPr>
          <w:lang w:val="en-GB"/>
        </w:rPr>
        <w:instrText xml:space="preserve"> ADDIN ZOTERO_ITEM CSL_CITATION {"citationID":"fflZDuek","properties":{"formattedCitation":"[49,52,62,66]","plainCitation":"[49,52,62,66]","noteIndex":0},"citationItems":[{"id":126,"uris":["http://zotero.org/groups/5004747/items/SZ698YAT"],"itemData":{"id":126,"type":"article-journal","container-title":"IEEE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617BCB">
        <w:rPr>
          <w:lang w:val="en-GB"/>
        </w:rPr>
        <w:fldChar w:fldCharType="separate"/>
      </w:r>
      <w:r w:rsidR="00556CB2" w:rsidRPr="00556CB2">
        <w:t>[49,52,62,66]</w:t>
      </w:r>
      <w:r w:rsidRPr="00617BCB">
        <w:rPr>
          <w:lang w:val="en-GB"/>
        </w:rPr>
        <w:fldChar w:fldCharType="end"/>
      </w:r>
      <w:r w:rsidRPr="00617BCB">
        <w:rPr>
          <w:lang w:val="en-GB"/>
        </w:rPr>
        <w:t xml:space="preserve">. Ran et al. </w:t>
      </w:r>
      <w:r w:rsidRPr="00617BCB">
        <w:rPr>
          <w:lang w:val="en-GB"/>
        </w:rPr>
        <w:fldChar w:fldCharType="begin"/>
      </w:r>
      <w:r w:rsidR="00556CB2">
        <w:rPr>
          <w:lang w:val="en-GB"/>
        </w:rPr>
        <w:instrText xml:space="preserve"> ADDIN ZOTERO_ITEM CSL_CITATION {"citationID":"BayxwZBd","properties":{"formattedCitation":"[72]","plainCitation":"[72]","noteIndex":0},"citationItems":[{"id":103,"uris":["http://zotero.org/groups/5004747/items/JS76S86Q"],"itemData":{"id":103,"type":"article-journal","container-title":"Sensors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17BCB">
        <w:rPr>
          <w:lang w:val="en-GB"/>
        </w:rPr>
        <w:fldChar w:fldCharType="separate"/>
      </w:r>
      <w:r w:rsidR="00556CB2" w:rsidRPr="00556CB2">
        <w:t>[72]</w:t>
      </w:r>
      <w:r w:rsidRPr="00617BCB">
        <w:rPr>
          <w:lang w:val="en-GB"/>
        </w:rPr>
        <w:fldChar w:fldCharType="end"/>
      </w:r>
      <w:r w:rsidR="00BB1484">
        <w:rPr>
          <w:lang w:val="en-GB"/>
        </w:rPr>
        <w:t xml:space="preserve"> on the other hand</w:t>
      </w:r>
      <w:r w:rsidRPr="00617BCB">
        <w:rPr>
          <w:lang w:val="en-GB"/>
        </w:rPr>
        <w:t>, proposed the use of a haptic motor system</w:t>
      </w:r>
      <w:r w:rsidR="007A5233">
        <w:rPr>
          <w:lang w:val="en-GB"/>
        </w:rPr>
        <w:t xml:space="preserve"> which was</w:t>
      </w:r>
      <w:r w:rsidRPr="00617BCB">
        <w:rPr>
          <w:lang w:val="en-GB"/>
        </w:rPr>
        <w:t xml:space="preserve"> integrated into the seating</w:t>
      </w:r>
      <w:r w:rsidR="003D2F1A">
        <w:rPr>
          <w:lang w:val="en-GB"/>
        </w:rPr>
        <w:t xml:space="preserve"> cushion</w:t>
      </w:r>
      <w:r w:rsidRPr="00617BCB">
        <w:rPr>
          <w:lang w:val="en-GB"/>
        </w:rPr>
        <w:t xml:space="preserve"> </w:t>
      </w:r>
      <w:r w:rsidR="007A5233">
        <w:rPr>
          <w:lang w:val="en-GB"/>
        </w:rPr>
        <w:t xml:space="preserve">and </w:t>
      </w:r>
      <w:r w:rsidRPr="00617BCB">
        <w:rPr>
          <w:lang w:val="en-GB"/>
        </w:rPr>
        <w:t>would vibrate</w:t>
      </w:r>
      <w:r w:rsidR="003D2F1A">
        <w:rPr>
          <w:lang w:val="en-GB"/>
        </w:rPr>
        <w:t xml:space="preserve"> its motors</w:t>
      </w:r>
      <w:r w:rsidRPr="00617BCB">
        <w:rPr>
          <w:lang w:val="en-GB"/>
        </w:rPr>
        <w:t xml:space="preserve"> whenever an incorrect sitting posture is being detected. To even make the system as unintrusive as possible, </w:t>
      </w:r>
      <w:r w:rsidR="000A1D23">
        <w:rPr>
          <w:lang w:val="en-GB"/>
        </w:rPr>
        <w:t>another study</w:t>
      </w:r>
      <w:r w:rsidR="00CF0A64">
        <w:rPr>
          <w:lang w:val="en-GB"/>
        </w:rPr>
        <w:t xml:space="preserve"> </w:t>
      </w:r>
      <w:r w:rsidR="000A1D23">
        <w:rPr>
          <w:lang w:val="en-GB"/>
        </w:rPr>
        <w:t>by Ren et al. [</w:t>
      </w:r>
      <w:r w:rsidRPr="00617BCB">
        <w:rPr>
          <w:lang w:val="en-GB"/>
        </w:rPr>
        <w:fldChar w:fldCharType="begin"/>
      </w:r>
      <w:r w:rsidR="00556CB2">
        <w:rPr>
          <w:lang w:val="en-GB"/>
        </w:rPr>
        <w:instrText xml:space="preserve"> ADDIN ZOTERO_ITEM CSL_CITATION {"citationID":"G2YLu9L6","properties":{"formattedCitation":"[60]","plainCitation":"[60]","noteIndex":0},"citationItems":[{"id":228,"uris":["http://zotero.org/users/11398818/items/A72X998B"],"itemData":{"id":228,"type":"article-journal","container-title":"International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17BCB">
        <w:rPr>
          <w:lang w:val="en-GB"/>
        </w:rPr>
        <w:fldChar w:fldCharType="separate"/>
      </w:r>
      <w:r w:rsidR="00556CB2" w:rsidRPr="00556CB2">
        <w:t>60]</w:t>
      </w:r>
      <w:r w:rsidRPr="00617BCB">
        <w:rPr>
          <w:lang w:val="en-GB"/>
        </w:rPr>
        <w:fldChar w:fldCharType="end"/>
      </w:r>
      <w:r w:rsidRPr="00617BCB">
        <w:rPr>
          <w:lang w:val="en-GB"/>
        </w:rPr>
        <w:t xml:space="preserve"> looked at using a RGB bulb capable of changing </w:t>
      </w:r>
      <w:r w:rsidR="002E1B1B" w:rsidRPr="00617BCB">
        <w:rPr>
          <w:lang w:val="en-GB"/>
        </w:rPr>
        <w:t>colours</w:t>
      </w:r>
      <w:r w:rsidRPr="00617BCB">
        <w:rPr>
          <w:lang w:val="en-GB"/>
        </w:rPr>
        <w:t xml:space="preserve"> whenever an incorrect posture is being detected</w:t>
      </w:r>
      <w:r w:rsidR="006E664B" w:rsidRPr="00617BCB">
        <w:rPr>
          <w:lang w:val="en-GB"/>
        </w:rPr>
        <w:t>.</w:t>
      </w:r>
    </w:p>
    <w:p w14:paraId="634D8F7E" w14:textId="77777777" w:rsidR="00CF0A64" w:rsidRPr="00617BCB" w:rsidRDefault="00CF0A64" w:rsidP="00740AB3">
      <w:pPr>
        <w:pStyle w:val="MDPI31text"/>
        <w:rPr>
          <w:lang w:val="en-GB"/>
        </w:rPr>
      </w:pPr>
    </w:p>
    <w:p w14:paraId="71D4CE98" w14:textId="25083541" w:rsidR="009056E2" w:rsidRPr="00617BCB" w:rsidRDefault="00740AB3" w:rsidP="00740AB3">
      <w:pPr>
        <w:pStyle w:val="MDPI21heading1"/>
        <w:rPr>
          <w:lang w:val="en-GB"/>
        </w:rPr>
      </w:pPr>
      <w:r w:rsidRPr="00617BCB">
        <w:rPr>
          <w:lang w:val="en-GB"/>
        </w:rPr>
        <w:lastRenderedPageBreak/>
        <w:t xml:space="preserve">5. </w:t>
      </w:r>
      <w:r w:rsidR="00735236" w:rsidRPr="00617BCB">
        <w:rPr>
          <w:lang w:val="en-GB"/>
        </w:rPr>
        <w:t>Discussion</w:t>
      </w:r>
    </w:p>
    <w:p w14:paraId="74A432E4" w14:textId="2959B34C" w:rsidR="00F60165" w:rsidRPr="00617BCB" w:rsidRDefault="00740AB3" w:rsidP="00740AB3">
      <w:pPr>
        <w:pStyle w:val="MDPI22heading2"/>
        <w:rPr>
          <w:noProof w:val="0"/>
          <w:lang w:val="en-GB"/>
        </w:rPr>
      </w:pPr>
      <w:r w:rsidRPr="00617BCB">
        <w:rPr>
          <w:noProof w:val="0"/>
          <w:lang w:val="en-GB"/>
        </w:rPr>
        <w:t xml:space="preserve">5.1 </w:t>
      </w:r>
      <w:r w:rsidR="00161A32" w:rsidRPr="00617BCB">
        <w:rPr>
          <w:noProof w:val="0"/>
          <w:lang w:val="en-GB"/>
        </w:rPr>
        <w:t>Technology</w:t>
      </w:r>
    </w:p>
    <w:p w14:paraId="0B6D8E74" w14:textId="020C9986" w:rsidR="00D71F6C" w:rsidRPr="00617BCB" w:rsidRDefault="00387B6E" w:rsidP="006E664B">
      <w:pPr>
        <w:pStyle w:val="MDPI31text"/>
        <w:rPr>
          <w:color w:val="auto"/>
          <w:lang w:val="en-GB"/>
        </w:rPr>
      </w:pPr>
      <w:r w:rsidRPr="00617BCB">
        <w:rPr>
          <w:color w:val="auto"/>
          <w:lang w:val="en-GB"/>
        </w:rPr>
        <w:t>The vast</w:t>
      </w:r>
      <w:r w:rsidR="007A0AC5" w:rsidRPr="00617BCB">
        <w:rPr>
          <w:color w:val="auto"/>
          <w:lang w:val="en-GB"/>
        </w:rPr>
        <w:t xml:space="preserve"> majority of the research studies </w:t>
      </w:r>
      <w:r w:rsidRPr="00617BCB">
        <w:rPr>
          <w:color w:val="auto"/>
          <w:lang w:val="en-GB"/>
        </w:rPr>
        <w:t>revealed that</w:t>
      </w:r>
      <w:r w:rsidR="00515335" w:rsidRPr="00617BCB">
        <w:rPr>
          <w:color w:val="auto"/>
          <w:lang w:val="en-GB"/>
        </w:rPr>
        <w:t xml:space="preserve"> the most popular approach to develop a smart sensing chair is to employ the</w:t>
      </w:r>
      <w:r w:rsidR="00FE24CC" w:rsidRPr="00617BCB">
        <w:rPr>
          <w:color w:val="auto"/>
          <w:lang w:val="en-GB"/>
        </w:rPr>
        <w:t xml:space="preserve"> use of pressure sensors</w:t>
      </w:r>
      <w:r w:rsidR="00515335" w:rsidRPr="00617BCB">
        <w:rPr>
          <w:color w:val="auto"/>
          <w:lang w:val="en-GB"/>
        </w:rPr>
        <w:t>.</w:t>
      </w:r>
      <w:r w:rsidR="002D12FE" w:rsidRPr="00617BCB">
        <w:rPr>
          <w:color w:val="auto"/>
          <w:lang w:val="en-GB"/>
        </w:rPr>
        <w:t xml:space="preserve"> </w:t>
      </w:r>
      <w:r w:rsidR="008D4950" w:rsidRPr="00617BCB">
        <w:rPr>
          <w:color w:val="auto"/>
          <w:lang w:val="en-GB"/>
        </w:rPr>
        <w:t>Figure</w:t>
      </w:r>
      <w:r w:rsidR="002D12FE" w:rsidRPr="00617BCB">
        <w:rPr>
          <w:color w:val="auto"/>
          <w:lang w:val="en-GB"/>
        </w:rPr>
        <w:t xml:space="preserve"> </w:t>
      </w:r>
      <w:r w:rsidR="00B40F8C">
        <w:rPr>
          <w:color w:val="auto"/>
          <w:lang w:val="en-GB"/>
        </w:rPr>
        <w:t>8</w:t>
      </w:r>
      <w:r w:rsidR="002D12FE" w:rsidRPr="00617BCB">
        <w:rPr>
          <w:color w:val="auto"/>
          <w:lang w:val="en-GB"/>
        </w:rPr>
        <w:t xml:space="preserve"> </w:t>
      </w:r>
      <w:r w:rsidR="001B118D" w:rsidRPr="00617BCB">
        <w:rPr>
          <w:color w:val="auto"/>
          <w:lang w:val="en-GB"/>
        </w:rPr>
        <w:t xml:space="preserve">clearly </w:t>
      </w:r>
      <w:r w:rsidR="00430BB9" w:rsidRPr="00617BCB">
        <w:rPr>
          <w:color w:val="auto"/>
          <w:lang w:val="en-GB"/>
        </w:rPr>
        <w:t>shows</w:t>
      </w:r>
      <w:r w:rsidR="001B118D" w:rsidRPr="00617BCB">
        <w:rPr>
          <w:color w:val="auto"/>
          <w:lang w:val="en-GB"/>
        </w:rPr>
        <w:t xml:space="preserve"> that over the years pressure sensors </w:t>
      </w:r>
      <w:r w:rsidR="00A74C4F" w:rsidRPr="00617BCB">
        <w:rPr>
          <w:color w:val="auto"/>
          <w:lang w:val="en-GB"/>
        </w:rPr>
        <w:t xml:space="preserve">have </w:t>
      </w:r>
      <w:r w:rsidR="001B118D" w:rsidRPr="00617BCB">
        <w:rPr>
          <w:color w:val="auto"/>
          <w:lang w:val="en-GB"/>
        </w:rPr>
        <w:t>always</w:t>
      </w:r>
      <w:r w:rsidR="00A74C4F" w:rsidRPr="00617BCB">
        <w:rPr>
          <w:color w:val="auto"/>
          <w:lang w:val="en-GB"/>
        </w:rPr>
        <w:t xml:space="preserve"> been</w:t>
      </w:r>
      <w:r w:rsidR="003D409E" w:rsidRPr="00617BCB">
        <w:rPr>
          <w:color w:val="auto"/>
          <w:lang w:val="en-GB"/>
        </w:rPr>
        <w:t xml:space="preserve"> the preferred </w:t>
      </w:r>
      <w:r w:rsidR="00A74C4F" w:rsidRPr="00617BCB">
        <w:rPr>
          <w:color w:val="auto"/>
          <w:lang w:val="en-GB"/>
        </w:rPr>
        <w:t>option</w:t>
      </w:r>
      <w:r w:rsidR="003D409E" w:rsidRPr="00617BCB">
        <w:rPr>
          <w:color w:val="auto"/>
          <w:lang w:val="en-GB"/>
        </w:rPr>
        <w:t xml:space="preserve"> in the classification of sitting posture among researchers</w:t>
      </w:r>
      <w:r w:rsidR="00567D00" w:rsidRPr="00617BCB">
        <w:rPr>
          <w:color w:val="auto"/>
          <w:lang w:val="en-GB"/>
        </w:rPr>
        <w:t>; o</w:t>
      </w:r>
      <w:r w:rsidR="00A74C4F" w:rsidRPr="00617BCB">
        <w:rPr>
          <w:color w:val="auto"/>
          <w:lang w:val="en-GB"/>
        </w:rPr>
        <w:t>u</w:t>
      </w:r>
      <w:r w:rsidR="00430BB9" w:rsidRPr="00617BCB">
        <w:rPr>
          <w:color w:val="auto"/>
          <w:lang w:val="en-GB"/>
        </w:rPr>
        <w:t xml:space="preserve">t of which, FSR </w:t>
      </w:r>
      <w:r w:rsidR="006570B6" w:rsidRPr="00617BCB">
        <w:rPr>
          <w:color w:val="auto"/>
          <w:lang w:val="en-GB"/>
        </w:rPr>
        <w:t>sensors were</w:t>
      </w:r>
      <w:r w:rsidR="000567A1" w:rsidRPr="00617BCB">
        <w:rPr>
          <w:color w:val="auto"/>
          <w:lang w:val="en-GB"/>
        </w:rPr>
        <w:t xml:space="preserve"> </w:t>
      </w:r>
      <w:r w:rsidR="00567D00" w:rsidRPr="00617BCB">
        <w:rPr>
          <w:color w:val="auto"/>
          <w:lang w:val="en-GB"/>
        </w:rPr>
        <w:t>the preferred option</w:t>
      </w:r>
      <w:r w:rsidR="000567A1" w:rsidRPr="00617BCB">
        <w:rPr>
          <w:color w:val="auto"/>
          <w:lang w:val="en-GB"/>
        </w:rPr>
        <w:t xml:space="preserve"> compared to textile pressure sensors</w:t>
      </w:r>
      <w:r w:rsidR="00567D00" w:rsidRPr="00617BCB">
        <w:rPr>
          <w:color w:val="auto"/>
          <w:lang w:val="en-GB"/>
        </w:rPr>
        <w:t>.</w:t>
      </w:r>
    </w:p>
    <w:p w14:paraId="614CEE6A" w14:textId="77777777" w:rsidR="00D71F6C" w:rsidRPr="00617BCB" w:rsidRDefault="00D71F6C" w:rsidP="00D71F6C">
      <w:pPr>
        <w:pStyle w:val="MDPI52figure"/>
        <w:rPr>
          <w:lang w:val="en-GB"/>
        </w:rPr>
      </w:pPr>
      <w:r w:rsidRPr="00617BCB">
        <w:rPr>
          <w:noProof/>
          <w:lang w:val="en-GB"/>
        </w:rPr>
        <w:drawing>
          <wp:inline distT="0" distB="0" distL="0" distR="0" wp14:anchorId="7EB42DCA" wp14:editId="614D9B23">
            <wp:extent cx="4895850" cy="3190875"/>
            <wp:effectExtent l="0" t="0" r="0" b="0"/>
            <wp:docPr id="596065058"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F634753" w14:textId="63008D26" w:rsidR="00D71F6C" w:rsidRPr="00617BCB" w:rsidRDefault="00D71F6C" w:rsidP="00D71F6C">
      <w:pPr>
        <w:pStyle w:val="MDPI51figurecaption"/>
        <w:rPr>
          <w:color w:val="auto"/>
          <w:lang w:val="en-GB"/>
        </w:rPr>
      </w:pPr>
      <w:r w:rsidRPr="00617BCB">
        <w:rPr>
          <w:b/>
          <w:bCs/>
          <w:color w:val="auto"/>
          <w:lang w:val="en-GB"/>
        </w:rPr>
        <w:t xml:space="preserve">Figure </w:t>
      </w:r>
      <w:r w:rsidR="003C23EB">
        <w:rPr>
          <w:b/>
          <w:bCs/>
          <w:color w:val="auto"/>
          <w:lang w:val="en-GB"/>
        </w:rPr>
        <w:t>8</w:t>
      </w:r>
      <w:r w:rsidR="00740594" w:rsidRPr="00617BCB">
        <w:rPr>
          <w:color w:val="auto"/>
          <w:lang w:val="en-GB"/>
        </w:rPr>
        <w:t xml:space="preserve">. </w:t>
      </w:r>
      <w:r w:rsidRPr="00617BCB">
        <w:rPr>
          <w:color w:val="auto"/>
          <w:lang w:val="en-GB"/>
        </w:rPr>
        <w:t>Number of Research Papers published on smart sensing chair technology along with the sensor being used from 2007 to 2023.</w:t>
      </w:r>
    </w:p>
    <w:p w14:paraId="3A04B2D2" w14:textId="7FF3C19C" w:rsidR="00D71F6C" w:rsidRPr="00617BCB" w:rsidRDefault="00705ADE" w:rsidP="008C4C38">
      <w:pPr>
        <w:pStyle w:val="MDPI31text"/>
        <w:rPr>
          <w:color w:val="auto"/>
          <w:lang w:val="en-GB"/>
        </w:rPr>
      </w:pPr>
      <w:r w:rsidRPr="00617BCB">
        <w:rPr>
          <w:color w:val="auto"/>
          <w:lang w:val="en-GB"/>
        </w:rPr>
        <w:t xml:space="preserve">In terms of the sensor placement </w:t>
      </w:r>
      <w:r w:rsidR="00C71991" w:rsidRPr="00617BCB">
        <w:rPr>
          <w:color w:val="auto"/>
          <w:lang w:val="en-GB"/>
        </w:rPr>
        <w:t>configuration</w:t>
      </w:r>
      <w:r w:rsidRPr="00617BCB">
        <w:rPr>
          <w:color w:val="auto"/>
          <w:lang w:val="en-GB"/>
        </w:rPr>
        <w:t xml:space="preserve">, </w:t>
      </w:r>
      <w:r w:rsidR="004C3EA5" w:rsidRPr="00617BCB">
        <w:rPr>
          <w:color w:val="auto"/>
          <w:lang w:val="en-GB"/>
        </w:rPr>
        <w:t>placing</w:t>
      </w:r>
      <w:r w:rsidR="00790D45" w:rsidRPr="00617BCB">
        <w:rPr>
          <w:color w:val="auto"/>
          <w:lang w:val="en-GB"/>
        </w:rPr>
        <w:t xml:space="preserve"> various</w:t>
      </w:r>
      <w:r w:rsidR="004C3EA5" w:rsidRPr="00617BCB">
        <w:rPr>
          <w:color w:val="auto"/>
          <w:lang w:val="en-GB"/>
        </w:rPr>
        <w:t xml:space="preserve"> ind</w:t>
      </w:r>
      <w:r w:rsidR="00790D45" w:rsidRPr="00617BCB">
        <w:rPr>
          <w:color w:val="auto"/>
          <w:lang w:val="en-GB"/>
        </w:rPr>
        <w:t xml:space="preserve">ividual pressure </w:t>
      </w:r>
      <w:r w:rsidR="00C71991" w:rsidRPr="00617BCB">
        <w:rPr>
          <w:color w:val="auto"/>
          <w:lang w:val="en-GB"/>
        </w:rPr>
        <w:t>sensor</w:t>
      </w:r>
      <w:r w:rsidR="00790D45" w:rsidRPr="00617BCB">
        <w:rPr>
          <w:color w:val="auto"/>
          <w:lang w:val="en-GB"/>
        </w:rPr>
        <w:t>s around the chair</w:t>
      </w:r>
      <w:r w:rsidR="00986511" w:rsidRPr="00617BCB">
        <w:rPr>
          <w:color w:val="auto"/>
          <w:lang w:val="en-GB"/>
        </w:rPr>
        <w:t xml:space="preserve"> tends to be preferred method, rather than utilizing dense pressure arrays. </w:t>
      </w:r>
      <w:r w:rsidR="00E02FF8" w:rsidRPr="00617BCB">
        <w:rPr>
          <w:color w:val="auto"/>
          <w:lang w:val="en-GB"/>
        </w:rPr>
        <w:t xml:space="preserve">So far </w:t>
      </w:r>
      <w:r w:rsidR="00333BCC" w:rsidRPr="00617BCB">
        <w:rPr>
          <w:color w:val="auto"/>
          <w:lang w:val="en-GB"/>
        </w:rPr>
        <w:t>there was no correlation seen that suggested that one placement strategy that produces higher classification accuracy over the other.</w:t>
      </w:r>
      <w:r w:rsidR="002D0BA0" w:rsidRPr="00617BCB">
        <w:rPr>
          <w:color w:val="auto"/>
          <w:lang w:val="en-GB"/>
        </w:rPr>
        <w:t xml:space="preserve"> However, there </w:t>
      </w:r>
      <w:r w:rsidR="000A659D" w:rsidRPr="00617BCB">
        <w:rPr>
          <w:color w:val="auto"/>
          <w:lang w:val="en-GB"/>
        </w:rPr>
        <w:t>are other variables that should be considered such as</w:t>
      </w:r>
      <w:r w:rsidR="009F2F0E" w:rsidRPr="00617BCB">
        <w:rPr>
          <w:color w:val="auto"/>
          <w:lang w:val="en-GB"/>
        </w:rPr>
        <w:t xml:space="preserve"> maintenance and</w:t>
      </w:r>
      <w:r w:rsidR="000A659D" w:rsidRPr="00617BCB">
        <w:rPr>
          <w:color w:val="auto"/>
          <w:lang w:val="en-GB"/>
        </w:rPr>
        <w:t xml:space="preserve"> cost</w:t>
      </w:r>
      <w:r w:rsidR="009F2F0E" w:rsidRPr="00617BCB">
        <w:rPr>
          <w:color w:val="auto"/>
          <w:lang w:val="en-GB"/>
        </w:rPr>
        <w:t>s</w:t>
      </w:r>
      <w:r w:rsidR="000A659D" w:rsidRPr="00617BCB">
        <w:rPr>
          <w:color w:val="auto"/>
          <w:lang w:val="en-GB"/>
        </w:rPr>
        <w:t xml:space="preserve">. </w:t>
      </w:r>
      <w:r w:rsidR="009F2F0E" w:rsidRPr="00617BCB">
        <w:rPr>
          <w:color w:val="auto"/>
          <w:lang w:val="en-GB"/>
        </w:rPr>
        <w:t xml:space="preserve">Dense sensor arrays </w:t>
      </w:r>
      <w:r w:rsidR="00CC6A4D" w:rsidRPr="00617BCB">
        <w:rPr>
          <w:color w:val="auto"/>
          <w:lang w:val="en-GB"/>
        </w:rPr>
        <w:t>are known to be more costly</w:t>
      </w:r>
      <w:r w:rsidR="001E29A3" w:rsidRPr="00617BCB">
        <w:rPr>
          <w:color w:val="auto"/>
          <w:lang w:val="en-GB"/>
        </w:rPr>
        <w:t xml:space="preserve"> and harder to manage</w:t>
      </w:r>
      <w:r w:rsidR="00CC6A4D" w:rsidRPr="00617BCB">
        <w:rPr>
          <w:color w:val="auto"/>
          <w:lang w:val="en-GB"/>
        </w:rPr>
        <w:t xml:space="preserve"> compared to </w:t>
      </w:r>
      <w:r w:rsidR="00255EC1" w:rsidRPr="00617BCB">
        <w:rPr>
          <w:color w:val="auto"/>
          <w:lang w:val="en-GB"/>
        </w:rPr>
        <w:t xml:space="preserve">their counterparts </w:t>
      </w:r>
      <w:r w:rsidR="00255EC1" w:rsidRPr="00617BCB">
        <w:rPr>
          <w:color w:val="auto"/>
          <w:lang w:val="en-GB"/>
        </w:rPr>
        <w:fldChar w:fldCharType="begin"/>
      </w:r>
      <w:r w:rsidR="00556CB2">
        <w:rPr>
          <w:color w:val="auto"/>
          <w:lang w:val="en-GB"/>
        </w:rPr>
        <w:instrText xml:space="preserve"> ADDIN ZOTERO_ITEM CSL_CITATION {"citationID":"2iPkpE0C","properties":{"formattedCitation":"[43]","plainCitation":"[43]","noteIndex":0},"citationItems":[{"id":223,"uris":["http://zotero.org/users/11398818/items/2HFDN9YP"],"itemData":{"id":223,"type":"article-journal","container-title":"IEEE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17BCB">
        <w:rPr>
          <w:color w:val="auto"/>
          <w:lang w:val="en-GB"/>
        </w:rPr>
        <w:fldChar w:fldCharType="separate"/>
      </w:r>
      <w:r w:rsidR="00556CB2" w:rsidRPr="00556CB2">
        <w:t>[43]</w:t>
      </w:r>
      <w:r w:rsidR="00255EC1" w:rsidRPr="00617BCB">
        <w:rPr>
          <w:color w:val="auto"/>
          <w:lang w:val="en-GB"/>
        </w:rPr>
        <w:fldChar w:fldCharType="end"/>
      </w:r>
      <w:r w:rsidR="00255EC1" w:rsidRPr="00617BCB">
        <w:rPr>
          <w:color w:val="auto"/>
          <w:lang w:val="en-GB"/>
        </w:rPr>
        <w:t xml:space="preserve">. </w:t>
      </w:r>
      <w:r w:rsidR="006046FB">
        <w:rPr>
          <w:color w:val="auto"/>
          <w:lang w:val="en-GB"/>
        </w:rPr>
        <w:t>Reason being in the scenario</w:t>
      </w:r>
      <w:r w:rsidR="001E29A3" w:rsidRPr="00617BCB">
        <w:rPr>
          <w:color w:val="auto"/>
          <w:lang w:val="en-GB"/>
        </w:rPr>
        <w:t xml:space="preserve"> </w:t>
      </w:r>
      <w:r w:rsidR="006046FB">
        <w:rPr>
          <w:color w:val="auto"/>
          <w:lang w:val="en-GB"/>
        </w:rPr>
        <w:t>that</w:t>
      </w:r>
      <w:r w:rsidR="00255EC1" w:rsidRPr="00617BCB">
        <w:rPr>
          <w:color w:val="auto"/>
          <w:lang w:val="en-GB"/>
        </w:rPr>
        <w:t xml:space="preserve"> one or more of the individual sensing units </w:t>
      </w:r>
      <w:r w:rsidR="001E29A3" w:rsidRPr="00617BCB">
        <w:rPr>
          <w:color w:val="auto"/>
          <w:lang w:val="en-GB"/>
        </w:rPr>
        <w:t xml:space="preserve">within the array </w:t>
      </w:r>
      <w:r w:rsidR="00255EC1" w:rsidRPr="00617BCB">
        <w:rPr>
          <w:color w:val="auto"/>
          <w:lang w:val="en-GB"/>
        </w:rPr>
        <w:t xml:space="preserve">is faulty, it would be required to replace the entire sensor </w:t>
      </w:r>
      <w:r w:rsidR="0060773B" w:rsidRPr="00617BCB">
        <w:rPr>
          <w:color w:val="auto"/>
          <w:lang w:val="en-GB"/>
        </w:rPr>
        <w:t>array</w:t>
      </w:r>
      <w:r w:rsidR="00F46871" w:rsidRPr="00617BCB">
        <w:rPr>
          <w:color w:val="auto"/>
          <w:lang w:val="en-GB"/>
        </w:rPr>
        <w:t xml:space="preserve"> </w:t>
      </w:r>
      <w:r w:rsidR="006046FB">
        <w:rPr>
          <w:color w:val="auto"/>
          <w:lang w:val="en-GB"/>
        </w:rPr>
        <w:t>further increasing</w:t>
      </w:r>
      <w:r w:rsidR="00554956" w:rsidRPr="00617BCB">
        <w:rPr>
          <w:color w:val="auto"/>
          <w:lang w:val="en-GB"/>
        </w:rPr>
        <w:t xml:space="preserve"> </w:t>
      </w:r>
      <w:r w:rsidR="006046FB">
        <w:rPr>
          <w:color w:val="auto"/>
          <w:lang w:val="en-GB"/>
        </w:rPr>
        <w:t>the</w:t>
      </w:r>
      <w:r w:rsidR="00554956" w:rsidRPr="00617BCB">
        <w:rPr>
          <w:color w:val="auto"/>
          <w:lang w:val="en-GB"/>
        </w:rPr>
        <w:t xml:space="preserve"> maintenance costs</w:t>
      </w:r>
      <w:r w:rsidR="00255EC1" w:rsidRPr="00617BCB">
        <w:rPr>
          <w:color w:val="auto"/>
          <w:lang w:val="en-GB"/>
        </w:rPr>
        <w:t>.</w:t>
      </w:r>
    </w:p>
    <w:p w14:paraId="45D65549" w14:textId="1EC0B458" w:rsidR="003E0776" w:rsidRPr="0048134A" w:rsidRDefault="003E0776" w:rsidP="0048134A">
      <w:pPr>
        <w:pStyle w:val="MDPI31text"/>
        <w:rPr>
          <w:lang w:val="en-GB"/>
        </w:rPr>
      </w:pPr>
      <w:r w:rsidRPr="00617BCB">
        <w:rPr>
          <w:lang w:val="en-GB"/>
        </w:rPr>
        <w:t xml:space="preserve">While most studies utilize a singular type of sensor for posture detection, there are a selected few study that involved </w:t>
      </w:r>
      <w:r w:rsidR="009C1044">
        <w:rPr>
          <w:lang w:val="en-GB"/>
        </w:rPr>
        <w:t>multiple sensor types</w:t>
      </w:r>
      <w:r w:rsidRPr="00617BCB">
        <w:rPr>
          <w:lang w:val="en-GB"/>
        </w:rPr>
        <w:t xml:space="preserve"> into their proposed smart chair system.</w:t>
      </w:r>
      <w:r w:rsidR="00621C95">
        <w:rPr>
          <w:lang w:val="en-GB"/>
        </w:rPr>
        <w:t xml:space="preserve"> </w:t>
      </w:r>
      <w:r w:rsidR="0048134A">
        <w:rPr>
          <w:color w:val="auto"/>
          <w:lang w:val="en-GB"/>
        </w:rPr>
        <w:t>J</w:t>
      </w:r>
      <w:r w:rsidRPr="00617BCB">
        <w:rPr>
          <w:color w:val="auto"/>
          <w:lang w:val="en-GB"/>
        </w:rPr>
        <w:t xml:space="preserve">eong and Park </w:t>
      </w:r>
      <w:r w:rsidRPr="00617BCB">
        <w:rPr>
          <w:color w:val="auto"/>
          <w:lang w:val="en-GB"/>
        </w:rPr>
        <w:fldChar w:fldCharType="begin"/>
      </w:r>
      <w:r w:rsidR="00556CB2">
        <w:rPr>
          <w:color w:val="auto"/>
          <w:lang w:val="en-GB"/>
        </w:rPr>
        <w:instrText xml:space="preserve"> ADDIN ZOTERO_ITEM CSL_CITATION {"citationID":"HvMeLFHb","properties":{"formattedCitation":"[56]","plainCitation":"[56]","noteIndex":0},"citationItems":[{"id":169,"uris":["http://zotero.org/users/11398818/items/8IPGYUV4"],"itemData":{"id":169,"type":"article-journal","container-title":"IEEE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17BCB">
        <w:rPr>
          <w:color w:val="auto"/>
          <w:lang w:val="en-GB"/>
        </w:rPr>
        <w:fldChar w:fldCharType="separate"/>
      </w:r>
      <w:r w:rsidR="00556CB2" w:rsidRPr="00556CB2">
        <w:t>[56]</w:t>
      </w:r>
      <w:r w:rsidRPr="00617BCB">
        <w:rPr>
          <w:color w:val="auto"/>
          <w:lang w:val="en-GB"/>
        </w:rPr>
        <w:fldChar w:fldCharType="end"/>
      </w:r>
      <w:r w:rsidRPr="00617BCB">
        <w:rPr>
          <w:color w:val="auto"/>
          <w:lang w:val="en-GB"/>
        </w:rPr>
        <w:t xml:space="preserve"> utilized 6 pressure sensors (placed on the seating cushion) along with 6 Infrared Reflective Distance Sensors (placed on the back rest). By using the K-Nearest Network (KNN), they were able to classify eleven different sitting postures while achieving an accuracy of 92%. This study highlighted one of the main limitations seen with other smart sensing systems stat</w:t>
      </w:r>
      <w:r w:rsidR="00D903BF">
        <w:rPr>
          <w:color w:val="auto"/>
          <w:lang w:val="en-GB"/>
        </w:rPr>
        <w:t>ing that</w:t>
      </w:r>
      <w:r w:rsidRPr="00617BCB">
        <w:rPr>
          <w:color w:val="auto"/>
          <w:lang w:val="en-GB"/>
        </w:rPr>
        <w:t xml:space="preserve"> </w:t>
      </w:r>
      <w:r w:rsidR="0048134A">
        <w:rPr>
          <w:color w:val="auto"/>
          <w:lang w:val="en-GB"/>
        </w:rPr>
        <w:t>pressure sensors</w:t>
      </w:r>
      <w:r w:rsidR="00621C95">
        <w:rPr>
          <w:color w:val="auto"/>
          <w:lang w:val="en-GB"/>
        </w:rPr>
        <w:t xml:space="preserve"> alone are</w:t>
      </w:r>
      <w:r w:rsidR="0048134A">
        <w:rPr>
          <w:color w:val="auto"/>
          <w:lang w:val="en-GB"/>
        </w:rPr>
        <w:t xml:space="preserve"> incapable of measuring the </w:t>
      </w:r>
      <w:r w:rsidRPr="00617BCB">
        <w:rPr>
          <w:color w:val="auto"/>
          <w:lang w:val="en-GB"/>
        </w:rPr>
        <w:t>spinal trunk</w:t>
      </w:r>
      <w:r w:rsidR="00AB37CE">
        <w:rPr>
          <w:color w:val="auto"/>
          <w:lang w:val="en-GB"/>
        </w:rPr>
        <w:t xml:space="preserve"> angle</w:t>
      </w:r>
      <w:r w:rsidRPr="00617BCB">
        <w:rPr>
          <w:color w:val="auto"/>
          <w:lang w:val="en-GB"/>
        </w:rPr>
        <w:t xml:space="preserve"> which </w:t>
      </w:r>
      <w:r w:rsidR="00621C95">
        <w:rPr>
          <w:color w:val="auto"/>
          <w:lang w:val="en-GB"/>
        </w:rPr>
        <w:t>another</w:t>
      </w:r>
      <w:r w:rsidRPr="00617BCB">
        <w:rPr>
          <w:color w:val="auto"/>
          <w:lang w:val="en-GB"/>
        </w:rPr>
        <w:t xml:space="preserve"> important</w:t>
      </w:r>
      <w:r w:rsidR="00AB37CE">
        <w:rPr>
          <w:color w:val="auto"/>
          <w:lang w:val="en-GB"/>
        </w:rPr>
        <w:t xml:space="preserve"> factor</w:t>
      </w:r>
      <w:r w:rsidR="0048134A">
        <w:rPr>
          <w:color w:val="auto"/>
          <w:lang w:val="en-GB"/>
        </w:rPr>
        <w:t xml:space="preserve"> in maintaining a proper</w:t>
      </w:r>
      <w:r w:rsidRPr="00617BCB">
        <w:rPr>
          <w:color w:val="auto"/>
          <w:lang w:val="en-GB"/>
        </w:rPr>
        <w:t xml:space="preserve"> sitting posture. Similarly, Cho et al. </w:t>
      </w:r>
      <w:r w:rsidRPr="00617BCB">
        <w:rPr>
          <w:color w:val="auto"/>
          <w:lang w:val="en-GB"/>
        </w:rPr>
        <w:fldChar w:fldCharType="begin"/>
      </w:r>
      <w:r w:rsidR="00556CB2">
        <w:rPr>
          <w:color w:val="auto"/>
          <w:lang w:val="en-GB"/>
        </w:rPr>
        <w:instrText xml:space="preserve"> ADDIN ZOTERO_ITEM CSL_CITATION {"citationID":"QEnFagwC","properties":{"formattedCitation":"[63]","plainCitation":"[63]","noteIndex":0},"citationItems":[{"id":265,"uris":["http://zotero.org/users/11398818/items/89B29YFX"],"itemData":{"id":265,"type":"paper-conference","container-title":"2019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17BCB">
        <w:rPr>
          <w:color w:val="auto"/>
          <w:lang w:val="en-GB"/>
        </w:rPr>
        <w:fldChar w:fldCharType="separate"/>
      </w:r>
      <w:r w:rsidR="00556CB2" w:rsidRPr="00556CB2">
        <w:t>[63]</w:t>
      </w:r>
      <w:r w:rsidRPr="00617BCB">
        <w:rPr>
          <w:color w:val="auto"/>
          <w:lang w:val="en-GB"/>
        </w:rPr>
        <w:fldChar w:fldCharType="end"/>
      </w:r>
      <w:r w:rsidRPr="00617BCB">
        <w:rPr>
          <w:color w:val="auto"/>
          <w:lang w:val="en-GB"/>
        </w:rPr>
        <w:t xml:space="preserve">, used 16 pressure sensors place on the sitting cushion along with 2 ultrasonic sensors placed at the neck support region. With this configuration, they were able to achieve 96% accuracy using LBCNet to classify fifteen sitting postures. </w:t>
      </w:r>
    </w:p>
    <w:p w14:paraId="3DAD16EB" w14:textId="77777777" w:rsidR="003E0776" w:rsidRPr="00617BCB" w:rsidRDefault="003E0776" w:rsidP="002A47BB">
      <w:pPr>
        <w:pStyle w:val="MDPI31text"/>
        <w:ind w:left="0" w:firstLine="0"/>
        <w:rPr>
          <w:lang w:val="en-GB"/>
        </w:rPr>
      </w:pPr>
    </w:p>
    <w:p w14:paraId="38ADFD0F" w14:textId="7B058BB2" w:rsidR="00161A32" w:rsidRPr="00617BCB" w:rsidRDefault="00470774" w:rsidP="00470774">
      <w:pPr>
        <w:pStyle w:val="MDPI22heading2"/>
        <w:rPr>
          <w:noProof w:val="0"/>
          <w:lang w:val="en-GB"/>
        </w:rPr>
      </w:pPr>
      <w:r w:rsidRPr="00617BCB">
        <w:rPr>
          <w:noProof w:val="0"/>
          <w:lang w:val="en-GB"/>
        </w:rPr>
        <w:lastRenderedPageBreak/>
        <w:t xml:space="preserve">5.2 </w:t>
      </w:r>
      <w:r w:rsidR="009708D1" w:rsidRPr="00617BCB">
        <w:rPr>
          <w:noProof w:val="0"/>
          <w:lang w:val="en-GB"/>
        </w:rPr>
        <w:t>Classification Algorithm</w:t>
      </w:r>
    </w:p>
    <w:p w14:paraId="18441A26" w14:textId="0CA08ADA" w:rsidR="00B40CF3" w:rsidRPr="00617BCB" w:rsidRDefault="00B40CF3" w:rsidP="00F66393">
      <w:pPr>
        <w:pStyle w:val="MDPI31text"/>
        <w:rPr>
          <w:lang w:val="en-GB"/>
        </w:rPr>
      </w:pPr>
      <w:r w:rsidRPr="00617BCB">
        <w:rPr>
          <w:lang w:val="en-GB"/>
        </w:rPr>
        <w:t xml:space="preserve">Figure </w:t>
      </w:r>
      <w:r w:rsidR="003C23EB">
        <w:rPr>
          <w:lang w:val="en-GB"/>
        </w:rPr>
        <w:t>8</w:t>
      </w:r>
      <w:r w:rsidRPr="00617BCB">
        <w:rPr>
          <w:lang w:val="en-GB"/>
        </w:rPr>
        <w:t xml:space="preserve"> as shown below provides an overview of the machine learning models being utilized and how it correlates the number of postures classified against the overall classification accuracy. Overall, the data suggested that the accuracy of the machine learning model negatively influenced the number of sitting postures being classified. It is evident to see that the more sitting postures that are being classified, the less accuracy its classification accuracy would be. Hence, that is one of the main reasons why most studies on average limit the number of postures to 5-7 positions, which are leaning left, leaning right, leaning backward, upright sitting, and leaning forwards. The study that had the least number of postures classified was by Feng et al. [52] who used RFID tag along with a camera sensor to classify 3 sitting postures (a. Sitting straight, b. Leaning Forward, c. Leaning Backward). On the other hand, Wang et al. </w:t>
      </w:r>
      <w:r w:rsidR="00B25361">
        <w:rPr>
          <w:lang w:val="en-GB"/>
        </w:rPr>
        <w:fldChar w:fldCharType="begin"/>
      </w:r>
      <w:r w:rsidR="00556CB2">
        <w:rPr>
          <w:lang w:val="en-GB"/>
        </w:rPr>
        <w:instrText xml:space="preserve"> ADDIN ZOTERO_ITEM CSL_CITATION {"citationID":"6EZUoEaf","properties":{"formattedCitation":"[49]","plainCitation":"[49]","noteIndex":0},"citationItems":[{"id":126,"uris":["http://zotero.org/groups/5004747/items/SZ698YAT"],"itemData":{"id":126,"type":"article-journal","container-title":"IEEE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B25361">
        <w:rPr>
          <w:lang w:val="en-GB"/>
        </w:rPr>
        <w:fldChar w:fldCharType="separate"/>
      </w:r>
      <w:r w:rsidR="00556CB2" w:rsidRPr="00556CB2">
        <w:t>[49]</w:t>
      </w:r>
      <w:r w:rsidR="00B25361">
        <w:rPr>
          <w:lang w:val="en-GB"/>
        </w:rPr>
        <w:fldChar w:fldCharType="end"/>
      </w:r>
      <w:r w:rsidRPr="00617BCB">
        <w:rPr>
          <w:lang w:val="en-GB"/>
        </w:rPr>
        <w:t>, Cho et el.</w:t>
      </w:r>
      <w:r w:rsidR="00B25361">
        <w:rPr>
          <w:lang w:val="en-GB"/>
        </w:rPr>
        <w:t xml:space="preserve"> </w:t>
      </w:r>
      <w:r w:rsidR="00B25361">
        <w:rPr>
          <w:lang w:val="en-GB"/>
        </w:rPr>
        <w:fldChar w:fldCharType="begin"/>
      </w:r>
      <w:r w:rsidR="00556CB2">
        <w:rPr>
          <w:lang w:val="en-GB"/>
        </w:rPr>
        <w:instrText xml:space="preserve"> ADDIN ZOTERO_ITEM CSL_CITATION {"citationID":"DlCw9ohg","properties":{"formattedCitation":"[63]","plainCitation":"[63]","noteIndex":0},"citationItems":[{"id":265,"uris":["http://zotero.org/users/11398818/items/89B29YFX"],"itemData":{"id":265,"type":"paper-conference","container-title":"2019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B25361">
        <w:rPr>
          <w:lang w:val="en-GB"/>
        </w:rPr>
        <w:fldChar w:fldCharType="separate"/>
      </w:r>
      <w:r w:rsidR="00556CB2" w:rsidRPr="00556CB2">
        <w:t>[63]</w:t>
      </w:r>
      <w:r w:rsidR="00B25361">
        <w:rPr>
          <w:lang w:val="en-GB"/>
        </w:rPr>
        <w:fldChar w:fldCharType="end"/>
      </w:r>
      <w:r w:rsidRPr="00617BCB">
        <w:rPr>
          <w:lang w:val="en-GB"/>
        </w:rPr>
        <w:t xml:space="preserve">, Bourahmoune et al. </w:t>
      </w:r>
      <w:r w:rsidRPr="00617BCB">
        <w:rPr>
          <w:lang w:val="en-GB"/>
        </w:rPr>
        <w:fldChar w:fldCharType="begin"/>
      </w:r>
      <w:r w:rsidR="00556CB2">
        <w:rPr>
          <w:lang w:val="en-GB"/>
        </w:rPr>
        <w:instrText xml:space="preserve"> ADDIN ZOTERO_ITEM CSL_CITATION {"citationID":"s6hSzK5C","properties":{"formattedCitation":"[64]","plainCitation":"[64]","noteIndex":0},"citationItems":[{"id":272,"uris":["http://zotero.org/users/11398818/items/7ANKQUF4"],"itemData":{"id":272,"type":"article-journal","abstract":"We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17BCB">
        <w:rPr>
          <w:lang w:val="en-GB"/>
        </w:rPr>
        <w:fldChar w:fldCharType="separate"/>
      </w:r>
      <w:r w:rsidR="00556CB2" w:rsidRPr="00556CB2">
        <w:t>[64]</w:t>
      </w:r>
      <w:r w:rsidRPr="00617BCB">
        <w:rPr>
          <w:lang w:val="en-GB"/>
        </w:rPr>
        <w:fldChar w:fldCharType="end"/>
      </w:r>
      <w:r w:rsidRPr="00617BCB">
        <w:rPr>
          <w:lang w:val="en-GB"/>
        </w:rPr>
        <w:t xml:space="preserve"> and looked at detecting up to 15 different postures which was the highest number seen among other studies found; achieving an accuracy of 88.52% , 96%, and 98.82% respectively.</w:t>
      </w:r>
    </w:p>
    <w:p w14:paraId="7C4C54CD" w14:textId="77777777" w:rsidR="00AB0B3E" w:rsidRPr="00617BCB" w:rsidRDefault="00AB0B3E" w:rsidP="006E664B">
      <w:pPr>
        <w:pStyle w:val="MDPI52figure"/>
        <w:rPr>
          <w:lang w:val="en-GB"/>
        </w:rPr>
      </w:pPr>
      <w:r w:rsidRPr="00617BCB">
        <w:rPr>
          <w:noProof/>
          <w:lang w:val="en-GB"/>
        </w:rPr>
        <w:drawing>
          <wp:inline distT="0" distB="0" distL="0" distR="0" wp14:anchorId="127ECAE0" wp14:editId="032F5638">
            <wp:extent cx="4491990" cy="2628900"/>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31A1B80" w14:textId="1D6FCD8E" w:rsidR="00632C59" w:rsidRPr="00617BCB" w:rsidRDefault="00AB0B3E" w:rsidP="009D1DE7">
      <w:pPr>
        <w:pStyle w:val="MDPI51figurecaption"/>
        <w:rPr>
          <w:lang w:val="en-GB"/>
        </w:rPr>
      </w:pPr>
      <w:r w:rsidRPr="00617BCB">
        <w:rPr>
          <w:b/>
          <w:bCs/>
          <w:lang w:val="en-GB"/>
        </w:rPr>
        <w:t xml:space="preserve">Figure </w:t>
      </w:r>
      <w:r w:rsidR="003C23EB">
        <w:rPr>
          <w:b/>
          <w:bCs/>
          <w:lang w:val="en-GB"/>
        </w:rPr>
        <w:t>9</w:t>
      </w:r>
      <w:r w:rsidRPr="00617BCB">
        <w:rPr>
          <w:b/>
          <w:bCs/>
          <w:lang w:val="en-GB"/>
        </w:rPr>
        <w:t>.</w:t>
      </w:r>
      <w:r w:rsidRPr="00617BCB">
        <w:rPr>
          <w:lang w:val="en-GB"/>
        </w:rPr>
        <w:t xml:space="preserve"> Comparison of Machine Learning Models: Number of Postures vs Accuracy vs Test Subjects</w:t>
      </w:r>
    </w:p>
    <w:p w14:paraId="3A787540" w14:textId="1CD2CF97" w:rsidR="00A96F1E" w:rsidRPr="00617BCB" w:rsidRDefault="00D47AE1" w:rsidP="00681808">
      <w:pPr>
        <w:pStyle w:val="MDPI31text"/>
        <w:rPr>
          <w:lang w:val="en-GB"/>
        </w:rPr>
      </w:pPr>
      <w:r w:rsidRPr="00617BCB">
        <w:rPr>
          <w:lang w:val="en-GB"/>
        </w:rPr>
        <w:t xml:space="preserve">Additionally, from Figure </w:t>
      </w:r>
      <w:r w:rsidR="003C23EB">
        <w:rPr>
          <w:lang w:val="en-GB"/>
        </w:rPr>
        <w:t>9</w:t>
      </w:r>
      <w:r w:rsidRPr="00617BCB">
        <w:rPr>
          <w:lang w:val="en-GB"/>
        </w:rPr>
        <w:t xml:space="preserve"> it was quite interesting to see deep learning models such as CNN and ANN aren’t much better in achieving higher classification accuracies compared to other statistical models. This phenomenon might all come down to the quantity of the dataset being used to train the model. It is known that deep leaning models tend to perform better with large datasets compared to statistical models.  Furthermore, this could be theorized that there aren’t enough test subjects being used to train the deep learning models which could further improve its classification accuracy.</w:t>
      </w:r>
    </w:p>
    <w:p w14:paraId="6A7EDC2E" w14:textId="77777777" w:rsidR="00A96F1E" w:rsidRPr="00617BCB" w:rsidRDefault="00A96F1E" w:rsidP="00D47AE1">
      <w:pPr>
        <w:pStyle w:val="MDPI31text"/>
        <w:rPr>
          <w:lang w:val="en-GB"/>
        </w:rPr>
      </w:pPr>
    </w:p>
    <w:p w14:paraId="34A6B156" w14:textId="205E1864" w:rsidR="00AE4DC0" w:rsidRPr="00617BCB" w:rsidRDefault="00681808" w:rsidP="00430029">
      <w:pPr>
        <w:pStyle w:val="MDPI22heading2"/>
        <w:rPr>
          <w:noProof w:val="0"/>
          <w:lang w:val="en-GB"/>
        </w:rPr>
      </w:pPr>
      <w:r w:rsidRPr="00617BCB">
        <w:rPr>
          <w:noProof w:val="0"/>
          <w:lang w:val="en-GB"/>
        </w:rPr>
        <w:t>5</w:t>
      </w:r>
      <w:r w:rsidR="002A0DBE" w:rsidRPr="00617BCB">
        <w:rPr>
          <w:noProof w:val="0"/>
          <w:lang w:val="en-GB"/>
        </w:rPr>
        <w:t xml:space="preserve">.3 </w:t>
      </w:r>
      <w:r w:rsidR="00AE4DC0" w:rsidRPr="00617BCB">
        <w:rPr>
          <w:noProof w:val="0"/>
          <w:lang w:val="en-GB"/>
        </w:rPr>
        <w:t>Research Gaps</w:t>
      </w:r>
    </w:p>
    <w:p w14:paraId="33751028" w14:textId="33E35C8D" w:rsidR="000C482B" w:rsidRPr="00617BCB" w:rsidRDefault="00681808" w:rsidP="002A0DBE">
      <w:pPr>
        <w:pStyle w:val="MDPI23heading3"/>
        <w:rPr>
          <w:lang w:val="en-GB"/>
        </w:rPr>
      </w:pPr>
      <w:r w:rsidRPr="00617BCB">
        <w:rPr>
          <w:lang w:val="en-GB"/>
        </w:rPr>
        <w:t>5</w:t>
      </w:r>
      <w:r w:rsidR="00681FF0" w:rsidRPr="00617BCB">
        <w:rPr>
          <w:lang w:val="en-GB"/>
        </w:rPr>
        <w:t xml:space="preserve">.3.1 </w:t>
      </w:r>
      <w:r w:rsidR="002A0DBE" w:rsidRPr="00617BCB">
        <w:rPr>
          <w:lang w:val="en-GB"/>
        </w:rPr>
        <w:t>Lack</w:t>
      </w:r>
      <w:r w:rsidR="00681FF0" w:rsidRPr="00617BCB">
        <w:rPr>
          <w:lang w:val="en-GB"/>
        </w:rPr>
        <w:t xml:space="preserve"> of User Feedback Evaluation</w:t>
      </w:r>
    </w:p>
    <w:p w14:paraId="71833CDB" w14:textId="37B14C0F" w:rsidR="00B52F9D" w:rsidRPr="00617BCB" w:rsidRDefault="00681808" w:rsidP="00681808">
      <w:pPr>
        <w:pStyle w:val="MDPI31text"/>
        <w:rPr>
          <w:color w:val="auto"/>
          <w:lang w:val="en-GB"/>
        </w:rPr>
      </w:pPr>
      <w:r w:rsidRPr="00617BCB">
        <w:rPr>
          <w:color w:val="auto"/>
          <w:lang w:val="en-GB"/>
        </w:rPr>
        <w:t xml:space="preserve">In examining the current state of this research field, many of the studies predominantly focus on the development of algorithms that would achieve high classification accuracy. Although the pursuit of enhanced algorithmic performance in 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w:t>
      </w:r>
      <w:r w:rsidRPr="00617BCB">
        <w:rPr>
          <w:color w:val="auto"/>
          <w:lang w:val="en-GB"/>
        </w:rPr>
        <w:lastRenderedPageBreak/>
        <w:t>mobile application. This limited adoption underscores a significant research gap in the assessment of such feedback systems.</w:t>
      </w:r>
    </w:p>
    <w:p w14:paraId="6CC7E8A9" w14:textId="4C358438" w:rsidR="0030229D" w:rsidRPr="00617BCB" w:rsidRDefault="001379C6" w:rsidP="0030229D">
      <w:pPr>
        <w:pStyle w:val="MDPI31text"/>
        <w:rPr>
          <w:color w:val="auto"/>
          <w:lang w:val="en-GB"/>
        </w:rPr>
      </w:pPr>
      <w:r w:rsidRPr="00617BCB">
        <w:rPr>
          <w:color w:val="auto"/>
          <w:lang w:val="en-GB"/>
        </w:rPr>
        <w:t>With the</w:t>
      </w:r>
      <w:r w:rsidR="00AE4DC0" w:rsidRPr="00617BCB">
        <w:rPr>
          <w:color w:val="auto"/>
          <w:lang w:val="en-GB"/>
        </w:rPr>
        <w:t xml:space="preserve"> lack of a comprehensive evaluation being conducted, a few questions </w:t>
      </w:r>
      <w:r w:rsidR="00712C26" w:rsidRPr="00617BCB">
        <w:rPr>
          <w:color w:val="auto"/>
          <w:lang w:val="en-GB"/>
        </w:rPr>
        <w:t xml:space="preserve">can be </w:t>
      </w:r>
      <w:r w:rsidR="00AE4DC0" w:rsidRPr="00617BCB">
        <w:rPr>
          <w:color w:val="auto"/>
          <w:lang w:val="en-GB"/>
        </w:rPr>
        <w:t xml:space="preserve">raised regarding the effectiveness, feasibility, and overall </w:t>
      </w:r>
      <w:r w:rsidR="0095626D" w:rsidRPr="00617BCB">
        <w:rPr>
          <w:color w:val="auto"/>
          <w:lang w:val="en-GB"/>
        </w:rPr>
        <w:t>usability</w:t>
      </w:r>
      <w:r w:rsidR="00AE4DC0" w:rsidRPr="00617BCB">
        <w:rPr>
          <w:color w:val="auto"/>
          <w:lang w:val="en-GB"/>
        </w:rPr>
        <w:t xml:space="preserve"> from the </w:t>
      </w:r>
      <w:r w:rsidR="0095626D" w:rsidRPr="00617BCB">
        <w:rPr>
          <w:color w:val="auto"/>
          <w:lang w:val="en-GB"/>
        </w:rPr>
        <w:t xml:space="preserve">end </w:t>
      </w:r>
      <w:r w:rsidR="00AE4DC0" w:rsidRPr="00617BCB">
        <w:rPr>
          <w:color w:val="auto"/>
          <w:lang w:val="en-GB"/>
        </w:rPr>
        <w:t xml:space="preserve">user’s perspective when interacting with these </w:t>
      </w:r>
      <w:r w:rsidR="00712C26" w:rsidRPr="00617BCB">
        <w:rPr>
          <w:color w:val="auto"/>
          <w:lang w:val="en-GB"/>
        </w:rPr>
        <w:t>systems</w:t>
      </w:r>
      <w:r w:rsidR="008D3321" w:rsidRPr="00617BCB">
        <w:rPr>
          <w:color w:val="auto"/>
          <w:lang w:val="en-GB"/>
        </w:rPr>
        <w:t>.</w:t>
      </w:r>
      <w:r w:rsidR="0095626D" w:rsidRPr="00617BCB">
        <w:rPr>
          <w:color w:val="auto"/>
          <w:lang w:val="en-GB"/>
        </w:rPr>
        <w:t xml:space="preserve"> </w:t>
      </w:r>
      <w:r w:rsidR="0030229D" w:rsidRPr="00617BCB">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17BCB" w:rsidRDefault="0030229D" w:rsidP="0030229D">
      <w:pPr>
        <w:pStyle w:val="MDPI31text"/>
        <w:rPr>
          <w:color w:val="auto"/>
          <w:lang w:val="en-GB"/>
        </w:rPr>
      </w:pPr>
    </w:p>
    <w:p w14:paraId="16906FD2" w14:textId="7098BAC2" w:rsidR="003A79BE" w:rsidRPr="00617BCB" w:rsidRDefault="0030229D" w:rsidP="002901A8">
      <w:pPr>
        <w:pStyle w:val="MDPI23heading3"/>
        <w:rPr>
          <w:color w:val="auto"/>
          <w:lang w:val="en-GB"/>
        </w:rPr>
      </w:pPr>
      <w:r w:rsidRPr="00617BCB">
        <w:rPr>
          <w:color w:val="auto"/>
          <w:lang w:val="en-GB"/>
        </w:rPr>
        <w:t>5</w:t>
      </w:r>
      <w:r w:rsidR="002901A8" w:rsidRPr="00617BCB">
        <w:rPr>
          <w:color w:val="auto"/>
          <w:lang w:val="en-GB"/>
        </w:rPr>
        <w:t xml:space="preserve">.3.2 </w:t>
      </w:r>
      <w:r w:rsidR="00BE421A" w:rsidRPr="00617BCB">
        <w:rPr>
          <w:color w:val="auto"/>
          <w:lang w:val="en-GB"/>
        </w:rPr>
        <w:t>Lack of</w:t>
      </w:r>
      <w:r w:rsidR="0028090A" w:rsidRPr="00617BCB">
        <w:rPr>
          <w:color w:val="auto"/>
          <w:lang w:val="en-GB"/>
        </w:rPr>
        <w:t xml:space="preserve"> </w:t>
      </w:r>
      <w:r w:rsidR="00BE421A" w:rsidRPr="00617BCB">
        <w:rPr>
          <w:color w:val="auto"/>
          <w:lang w:val="en-GB"/>
        </w:rPr>
        <w:t xml:space="preserve">diversity </w:t>
      </w:r>
      <w:r w:rsidR="00A92BFA" w:rsidRPr="00617BCB">
        <w:rPr>
          <w:color w:val="auto"/>
          <w:lang w:val="en-GB"/>
        </w:rPr>
        <w:t xml:space="preserve">on the </w:t>
      </w:r>
      <w:r w:rsidR="0028090A" w:rsidRPr="00617BCB">
        <w:rPr>
          <w:color w:val="auto"/>
          <w:lang w:val="en-GB"/>
        </w:rPr>
        <w:t>training data</w:t>
      </w:r>
      <w:r w:rsidR="00BE421A" w:rsidRPr="00617BCB">
        <w:rPr>
          <w:color w:val="auto"/>
          <w:lang w:val="en-GB"/>
        </w:rPr>
        <w:t>set</w:t>
      </w:r>
    </w:p>
    <w:p w14:paraId="3C995651" w14:textId="77777777" w:rsidR="00897CEE" w:rsidRPr="00617BCB" w:rsidRDefault="00897CEE" w:rsidP="00897CEE">
      <w:pPr>
        <w:pStyle w:val="MDPI31text"/>
        <w:rPr>
          <w:b/>
          <w:lang w:val="en-GB"/>
        </w:rPr>
      </w:pPr>
      <w:r w:rsidRPr="00617BCB">
        <w:rPr>
          <w:lang w:val="en-GB"/>
        </w:rPr>
        <w:t>The quality of the training dataset is very important during the training of machine learning</w:t>
      </w:r>
      <w:r w:rsidRPr="00617BCB">
        <w:rPr>
          <w:b/>
          <w:lang w:val="en-GB"/>
        </w:rPr>
        <w:t xml:space="preserve"> </w:t>
      </w:r>
      <w:r w:rsidRPr="00617BCB">
        <w:rPr>
          <w:lang w:val="en-GB"/>
        </w:rPr>
        <w:t>model. In the process of model training, test subjects are commonly enlisted to simulate</w:t>
      </w:r>
      <w:r w:rsidRPr="00617BCB">
        <w:rPr>
          <w:b/>
          <w:lang w:val="en-GB"/>
        </w:rPr>
        <w:t xml:space="preserve"> </w:t>
      </w:r>
      <w:r w:rsidRPr="00617BCB">
        <w:rPr>
          <w:lang w:val="en-GB"/>
        </w:rPr>
        <w:t>various sitting postures over designated periods. On average, the research studies utilize a</w:t>
      </w:r>
      <w:r w:rsidRPr="00617BCB">
        <w:rPr>
          <w:b/>
          <w:lang w:val="en-GB"/>
        </w:rPr>
        <w:t xml:space="preserve"> </w:t>
      </w:r>
      <w:r w:rsidRPr="00617BCB">
        <w:rPr>
          <w:lang w:val="en-GB"/>
        </w:rPr>
        <w:t>low number of test subjects, typically around 21 individuals. A sample size this small might</w:t>
      </w:r>
      <w:r w:rsidRPr="00617BCB">
        <w:rPr>
          <w:b/>
          <w:lang w:val="en-GB"/>
        </w:rPr>
        <w:t xml:space="preserve"> </w:t>
      </w:r>
      <w:r w:rsidRPr="00617BCB">
        <w:rPr>
          <w:lang w:val="en-GB"/>
        </w:rPr>
        <w:t>not be adequate to fully represent the wide postural variances that exist within the wider</w:t>
      </w:r>
      <w:r w:rsidRPr="00617BCB">
        <w:rPr>
          <w:b/>
          <w:lang w:val="en-GB"/>
        </w:rPr>
        <w:t xml:space="preserve"> </w:t>
      </w:r>
      <w:r w:rsidRPr="00617BCB">
        <w:rPr>
          <w:lang w:val="en-GB"/>
        </w:rPr>
        <w:t>population. Additionally, there also seems to be a bias towards the test subjects involved in</w:t>
      </w:r>
      <w:r w:rsidRPr="00617BCB">
        <w:rPr>
          <w:b/>
          <w:lang w:val="en-GB"/>
        </w:rPr>
        <w:t xml:space="preserve"> </w:t>
      </w:r>
      <w:r w:rsidRPr="00617BCB">
        <w:rPr>
          <w:lang w:val="en-GB"/>
        </w:rPr>
        <w:t>the data collection, most of which are healthy individuals who are mocking poor sitting</w:t>
      </w:r>
      <w:r w:rsidRPr="00617BCB">
        <w:rPr>
          <w:b/>
          <w:lang w:val="en-GB"/>
        </w:rPr>
        <w:t xml:space="preserve"> </w:t>
      </w:r>
      <w:r w:rsidRPr="00617BCB">
        <w:rPr>
          <w:lang w:val="en-GB"/>
        </w:rPr>
        <w:t>postures.</w:t>
      </w:r>
    </w:p>
    <w:p w14:paraId="26EB3D85" w14:textId="1BA8FA5C" w:rsidR="00897CEE" w:rsidRPr="00617BCB" w:rsidRDefault="00897CEE" w:rsidP="00897CEE">
      <w:pPr>
        <w:pStyle w:val="MDPI31text"/>
        <w:rPr>
          <w:lang w:val="en-GB"/>
        </w:rPr>
      </w:pPr>
      <w:r w:rsidRPr="00617BCB">
        <w:rPr>
          <w:lang w:val="en-GB"/>
        </w:rPr>
        <w:t>While this no doubt simplifies the data collection phase for most studies, it fails to account</w:t>
      </w:r>
      <w:r w:rsidRPr="00617BCB">
        <w:rPr>
          <w:b/>
          <w:lang w:val="en-GB"/>
        </w:rPr>
        <w:t xml:space="preserve"> </w:t>
      </w:r>
      <w:r w:rsidRPr="00617BCB">
        <w:rPr>
          <w:lang w:val="en-GB"/>
        </w:rPr>
        <w:t>for the different challenges involved in the recognition of poor sitting postures among</w:t>
      </w:r>
      <w:r w:rsidRPr="00617BCB">
        <w:rPr>
          <w:b/>
          <w:lang w:val="en-GB"/>
        </w:rPr>
        <w:t xml:space="preserve"> </w:t>
      </w:r>
      <w:r w:rsidRPr="00617BCB">
        <w:rPr>
          <w:lang w:val="en-GB"/>
        </w:rPr>
        <w:t>individuals that are suffering musculoskeletal conditions. Consequently, the effectiveness of</w:t>
      </w:r>
      <w:r w:rsidRPr="00617BCB">
        <w:rPr>
          <w:b/>
          <w:lang w:val="en-GB"/>
        </w:rPr>
        <w:t xml:space="preserve"> </w:t>
      </w:r>
      <w:r w:rsidRPr="00617BCB">
        <w:rPr>
          <w:lang w:val="en-GB"/>
        </w:rPr>
        <w:t>the machine learning model might be compromised when applied in real scenario settings</w:t>
      </w:r>
      <w:r w:rsidRPr="00617BCB">
        <w:rPr>
          <w:b/>
          <w:lang w:val="en-GB"/>
        </w:rPr>
        <w:t xml:space="preserve"> </w:t>
      </w:r>
      <w:r w:rsidRPr="00617BCB">
        <w:rPr>
          <w:lang w:val="en-GB"/>
        </w:rPr>
        <w:t>involving a much wider demographic.</w:t>
      </w:r>
    </w:p>
    <w:p w14:paraId="1392ED50" w14:textId="77777777" w:rsidR="00897CEE" w:rsidRPr="00617BCB" w:rsidRDefault="00897CEE" w:rsidP="00897CEE">
      <w:pPr>
        <w:pStyle w:val="MDPI31text"/>
        <w:rPr>
          <w:b/>
          <w:lang w:val="en-GB"/>
        </w:rPr>
      </w:pPr>
      <w:r w:rsidRPr="00617BCB">
        <w:rPr>
          <w:lang w:val="en-GB"/>
        </w:rPr>
        <w:t>Addressing this issue requires a lot of effort which involves broadening the dataset by the</w:t>
      </w:r>
      <w:r w:rsidRPr="00617BCB">
        <w:rPr>
          <w:b/>
          <w:lang w:val="en-GB"/>
        </w:rPr>
        <w:t xml:space="preserve"> </w:t>
      </w:r>
      <w:r w:rsidRPr="00617BCB">
        <w:rPr>
          <w:lang w:val="en-GB"/>
        </w:rPr>
        <w:t>inclusion of wider demographic ranging from different age groups, body shapes, and health</w:t>
      </w:r>
      <w:r w:rsidRPr="00617BCB">
        <w:rPr>
          <w:b/>
          <w:lang w:val="en-GB"/>
        </w:rPr>
        <w:t xml:space="preserve"> </w:t>
      </w:r>
      <w:r w:rsidRPr="00617BCB">
        <w:rPr>
          <w:lang w:val="en-GB"/>
        </w:rPr>
        <w:t>conditions. Enriching the dataset in this manner would enhance the model</w:t>
      </w:r>
      <w:r w:rsidRPr="00617BCB">
        <w:rPr>
          <w:b/>
          <w:lang w:val="en-GB"/>
        </w:rPr>
        <w:t>’</w:t>
      </w:r>
      <w:r w:rsidRPr="00617BCB">
        <w:rPr>
          <w:lang w:val="en-GB"/>
        </w:rPr>
        <w:t>s ability to</w:t>
      </w:r>
      <w:r w:rsidRPr="00617BCB">
        <w:rPr>
          <w:b/>
          <w:lang w:val="en-GB"/>
        </w:rPr>
        <w:t xml:space="preserve"> </w:t>
      </w:r>
      <w:r w:rsidRPr="00617BCB">
        <w:rPr>
          <w:lang w:val="en-GB"/>
        </w:rPr>
        <w:t>accurately classify sitting postures among a heterogeneous population, thereby increasing</w:t>
      </w:r>
      <w:r w:rsidRPr="00617BCB">
        <w:rPr>
          <w:b/>
          <w:lang w:val="en-GB"/>
        </w:rPr>
        <w:t xml:space="preserve"> </w:t>
      </w:r>
      <w:r w:rsidRPr="00617BCB">
        <w:rPr>
          <w:lang w:val="en-GB"/>
        </w:rPr>
        <w:t>its robustness and applicability in diverse real-world scenarios.</w:t>
      </w:r>
    </w:p>
    <w:p w14:paraId="6C2D61BA" w14:textId="2514371C" w:rsidR="00E93210" w:rsidRPr="00617BCB" w:rsidRDefault="00E93210" w:rsidP="00897CEE">
      <w:pPr>
        <w:pStyle w:val="MDPI21heading1"/>
        <w:rPr>
          <w:lang w:val="en-GB"/>
        </w:rPr>
      </w:pPr>
      <w:r w:rsidRPr="00617BCB">
        <w:rPr>
          <w:lang w:val="en-GB"/>
        </w:rPr>
        <w:t>5. Conclusions</w:t>
      </w:r>
      <w:r w:rsidR="00825660" w:rsidRPr="00617BCB">
        <w:rPr>
          <w:lang w:val="en-GB"/>
        </w:rPr>
        <w:t xml:space="preserve"> &amp; Recommendations for Future Research</w:t>
      </w:r>
    </w:p>
    <w:p w14:paraId="2FE9CF37" w14:textId="0F1CA2F0" w:rsidR="00617BCB" w:rsidRPr="00617BCB" w:rsidRDefault="00617BCB" w:rsidP="00D45936">
      <w:pPr>
        <w:pStyle w:val="MDPI31text"/>
      </w:pPr>
      <w:r w:rsidRPr="00617BCB">
        <w:t>This paper provides systematic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of one strategy over the other in terms of enhancing classification accuracy. However, from a maintenance and cost perspective, the dispersed sensor approach is deemed more favourable. In the area of sitting posture classification, various machine learning models have been</w:t>
      </w:r>
      <w:r>
        <w:t xml:space="preserve"> </w:t>
      </w:r>
      <w:r w:rsidRPr="00617BCB">
        <w:t>employed, with many achieving a high classification accuracy rate of 90%. Despite these</w:t>
      </w:r>
      <w:r>
        <w:t xml:space="preserve"> </w:t>
      </w:r>
      <w:r w:rsidRPr="00617BCB">
        <w:t>successes, a notable gap in the research is the quality of the datasets used for training these models. Predominantly, test subjects are healthy individuals from a narrow demographic,</w:t>
      </w:r>
      <w:r>
        <w:t xml:space="preserve"> </w:t>
      </w:r>
      <w:r w:rsidRPr="00617BCB">
        <w:t xml:space="preserve">simulating incorrect sitting postures, which raises concerns about the </w:t>
      </w:r>
      <w:r w:rsidR="00D45936" w:rsidRPr="00617BCB">
        <w:t>model</w:t>
      </w:r>
      <w:r w:rsidR="00D45936">
        <w:t>’s</w:t>
      </w:r>
      <w:r w:rsidRPr="00617BCB">
        <w:t xml:space="preserve"> applicability</w:t>
      </w:r>
      <w:r>
        <w:t xml:space="preserve"> </w:t>
      </w:r>
      <w:r w:rsidRPr="00617BCB">
        <w:t>to a broader populatio</w:t>
      </w:r>
      <w:r w:rsidR="009B7C0A">
        <w:t>n</w:t>
      </w:r>
      <w:r w:rsidRPr="00617BCB">
        <w:t>, particularly those with musculoskeletal disorders.</w:t>
      </w:r>
    </w:p>
    <w:p w14:paraId="2585786D" w14:textId="77777777" w:rsidR="009B7C0A" w:rsidRDefault="00617BCB" w:rsidP="00D45936">
      <w:pPr>
        <w:pStyle w:val="MDPI31text"/>
      </w:pPr>
      <w:r w:rsidRPr="00617BCB">
        <w:lastRenderedPageBreak/>
        <w:t>Looking ahead, it is important for future research to prioritize the development and rigorous</w:t>
      </w:r>
      <w:r>
        <w:t xml:space="preserve"> </w:t>
      </w:r>
      <w:r w:rsidRPr="00617BCB">
        <w:t>evaluation of user feedback systems aimed at posture correction. Such investigations would</w:t>
      </w:r>
      <w:r>
        <w:t xml:space="preserve"> </w:t>
      </w:r>
      <w:r w:rsidRPr="00617BCB">
        <w:t>significantly contribute to assessing the effectiveness of these systems in real-worl</w:t>
      </w:r>
      <w:r>
        <w:t xml:space="preserve">d </w:t>
      </w:r>
      <w:r w:rsidRPr="00617BCB">
        <w:t>settings.</w:t>
      </w:r>
      <w:r w:rsidR="009B7C0A">
        <w:t xml:space="preserve"> </w:t>
      </w:r>
    </w:p>
    <w:p w14:paraId="7C362299" w14:textId="7BC1511C" w:rsidR="009B7C0A" w:rsidRDefault="00617BCB" w:rsidP="00D45936">
      <w:pPr>
        <w:pStyle w:val="MDPI31text"/>
      </w:pPr>
      <w:r w:rsidRPr="00617BCB">
        <w:t>Moreover, there is a compelling case for exploring the integration of various sensor types to</w:t>
      </w:r>
      <w:r>
        <w:t xml:space="preserve"> </w:t>
      </w:r>
      <w:r w:rsidRPr="00617BCB">
        <w:t>enhance the functionality of smart sensing chair systems. While current studies often focus</w:t>
      </w:r>
      <w:r>
        <w:t xml:space="preserve"> </w:t>
      </w:r>
      <w:r w:rsidRPr="00617BCB">
        <w:t>on a single sensor type for posture detection, the integration of multiple sensor types, as</w:t>
      </w:r>
      <w:r>
        <w:t xml:space="preserve"> </w:t>
      </w:r>
      <w:r w:rsidRPr="00617BCB">
        <w:t>demonstrated by Jeong and Park</w:t>
      </w:r>
      <w:r w:rsidR="002020B1">
        <w:t xml:space="preserve"> </w:t>
      </w:r>
      <w:r w:rsidR="002020B1">
        <w:fldChar w:fldCharType="begin"/>
      </w:r>
      <w:r w:rsidR="00556CB2">
        <w:instrText xml:space="preserve"> ADDIN ZOTERO_ITEM CSL_CITATION {"citationID":"5cuWb7bp","properties":{"formattedCitation":"[56]","plainCitation":"[56]","noteIndex":0},"citationItems":[{"id":169,"uris":["http://zotero.org/users/11398818/items/8IPGYUV4"],"itemData":{"id":169,"type":"article-journal","container-title":"IEEE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fldChar w:fldCharType="separate"/>
      </w:r>
      <w:r w:rsidR="00556CB2" w:rsidRPr="00556CB2">
        <w:t>[56]</w:t>
      </w:r>
      <w:r w:rsidR="002020B1">
        <w:fldChar w:fldCharType="end"/>
      </w:r>
      <w:r w:rsidRPr="00617BCB">
        <w:t>, who combined infrared reflective distance sensors with</w:t>
      </w:r>
      <w:r>
        <w:t xml:space="preserve"> </w:t>
      </w:r>
      <w:r w:rsidRPr="00617BCB">
        <w:t>pressure sensors, could offer a more versatile approach to posture classification.</w:t>
      </w:r>
      <w:r>
        <w:t xml:space="preserve"> </w:t>
      </w:r>
      <w:r w:rsidRPr="00617BCB">
        <w:t>Incorporating Inertial Measurement Unit (IMU) sensors could further enable the monitoring</w:t>
      </w:r>
      <w:r w:rsidR="009B7C0A">
        <w:t xml:space="preserve"> </w:t>
      </w:r>
      <w:r w:rsidRPr="00617BCB">
        <w:t>of user activity, enriching the data available for posture analysis and correction</w:t>
      </w:r>
      <w:r w:rsidR="002020B1">
        <w:t xml:space="preserve"> </w:t>
      </w:r>
      <w:r w:rsidR="00842EA2">
        <w:fldChar w:fldCharType="begin"/>
      </w:r>
      <w:r w:rsidR="00556CB2">
        <w:instrText xml:space="preserve"> ADDIN ZOTERO_ITEM CSL_CITATION {"citationID":"7vk5BGrB","properties":{"formattedCitation":"[43]","plainCitation":"[43]","noteIndex":0},"citationItems":[{"id":223,"uris":["http://zotero.org/users/11398818/items/2HFDN9YP"],"itemData":{"id":223,"type":"article-journal","container-title":"IEEE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fldChar w:fldCharType="separate"/>
      </w:r>
      <w:r w:rsidR="00556CB2" w:rsidRPr="00556CB2">
        <w:t>[43]</w:t>
      </w:r>
      <w:r w:rsidR="00842EA2">
        <w:fldChar w:fldCharType="end"/>
      </w:r>
      <w:r w:rsidRPr="00617BCB">
        <w:t>.</w:t>
      </w:r>
      <w:r w:rsidR="009B7C0A">
        <w:t xml:space="preserve"> </w:t>
      </w:r>
    </w:p>
    <w:p w14:paraId="08E03B74" w14:textId="77777777" w:rsidR="002020B1" w:rsidRDefault="002020B1" w:rsidP="00617BCB">
      <w:pPr>
        <w:pStyle w:val="MDPI62BackMatter"/>
        <w:spacing w:before="240"/>
        <w:rPr>
          <w:color w:val="auto"/>
          <w:sz w:val="20"/>
          <w:szCs w:val="22"/>
          <w:lang w:val="en-GB" w:eastAsia="de-DE"/>
        </w:rPr>
      </w:pPr>
    </w:p>
    <w:p w14:paraId="67642AEC" w14:textId="6A5C9111" w:rsidR="00E93210" w:rsidRPr="00617BCB" w:rsidRDefault="00E93210" w:rsidP="00617BCB">
      <w:pPr>
        <w:pStyle w:val="MDPI62BackMatter"/>
        <w:spacing w:before="240"/>
        <w:rPr>
          <w:lang w:val="en-GB"/>
        </w:rPr>
      </w:pPr>
      <w:r w:rsidRPr="00617BCB">
        <w:rPr>
          <w:b/>
          <w:lang w:val="en-GB"/>
        </w:rPr>
        <w:t>Supplementary Materials:</w:t>
      </w:r>
      <w:r w:rsidR="00EF6C57" w:rsidRPr="00617BCB">
        <w:rPr>
          <w:b/>
          <w:lang w:val="en-GB"/>
        </w:rPr>
        <w:t xml:space="preserve"> </w:t>
      </w:r>
      <w:r w:rsidR="003F1D3D" w:rsidRPr="00617BCB">
        <w:rPr>
          <w:lang w:val="en-GB"/>
        </w:rPr>
        <w:t>__</w:t>
      </w:r>
    </w:p>
    <w:p w14:paraId="08CF8FFB" w14:textId="4D59D4F2" w:rsidR="00E93210" w:rsidRPr="00617BCB" w:rsidRDefault="00E93210" w:rsidP="00E93210">
      <w:pPr>
        <w:pStyle w:val="MDPI62BackMatter"/>
        <w:rPr>
          <w:lang w:val="en-GB"/>
        </w:rPr>
      </w:pPr>
      <w:r w:rsidRPr="00617BCB">
        <w:rPr>
          <w:b/>
          <w:lang w:val="en-GB"/>
        </w:rPr>
        <w:t>Author Contributions:</w:t>
      </w:r>
      <w:r w:rsidRPr="00617BCB">
        <w:rPr>
          <w:lang w:val="en-GB"/>
        </w:rPr>
        <w:t xml:space="preserve"> </w:t>
      </w:r>
      <w:r w:rsidR="003F1D3D" w:rsidRPr="00617BCB">
        <w:rPr>
          <w:lang w:val="en-GB"/>
        </w:rPr>
        <w:t>___</w:t>
      </w:r>
    </w:p>
    <w:p w14:paraId="1DD34768" w14:textId="5B0925FF" w:rsidR="00E93210" w:rsidRPr="00617BCB" w:rsidRDefault="00E93210" w:rsidP="00E93210">
      <w:pPr>
        <w:pStyle w:val="MDPI62BackMatter"/>
        <w:rPr>
          <w:lang w:val="en-GB"/>
        </w:rPr>
      </w:pPr>
      <w:r w:rsidRPr="00617BCB">
        <w:rPr>
          <w:b/>
          <w:lang w:val="en-GB"/>
        </w:rPr>
        <w:t>Funding:</w:t>
      </w:r>
      <w:r w:rsidRPr="00617BCB">
        <w:rPr>
          <w:lang w:val="en-GB"/>
        </w:rPr>
        <w:t xml:space="preserve"> </w:t>
      </w:r>
      <w:r w:rsidR="001718DC" w:rsidRPr="00617BCB">
        <w:rPr>
          <w:lang w:val="en-GB"/>
        </w:rPr>
        <w:t>___</w:t>
      </w:r>
    </w:p>
    <w:p w14:paraId="4D673599" w14:textId="0663E5BF" w:rsidR="00AE2596" w:rsidRPr="00617BCB" w:rsidRDefault="00AE2596" w:rsidP="00AE2596">
      <w:pPr>
        <w:pStyle w:val="MDPI62BackMatter"/>
        <w:rPr>
          <w:b/>
          <w:lang w:val="en-GB"/>
        </w:rPr>
      </w:pPr>
      <w:bookmarkStart w:id="23" w:name="_Hlk89945590"/>
      <w:bookmarkStart w:id="24" w:name="_Hlk60054323"/>
      <w:r w:rsidRPr="00617BCB">
        <w:rPr>
          <w:b/>
          <w:lang w:val="en-GB"/>
        </w:rPr>
        <w:t xml:space="preserve">Institutional Review Board Statement: </w:t>
      </w:r>
      <w:r w:rsidR="001718DC" w:rsidRPr="00617BCB">
        <w:rPr>
          <w:lang w:val="en-GB"/>
        </w:rPr>
        <w:t>Not applicable</w:t>
      </w:r>
    </w:p>
    <w:bookmarkEnd w:id="23"/>
    <w:p w14:paraId="4D5C400A" w14:textId="549E61AD" w:rsidR="00974880" w:rsidRPr="00617BCB" w:rsidRDefault="00974880" w:rsidP="008F070A">
      <w:pPr>
        <w:pStyle w:val="MDPI62BackMatter"/>
        <w:spacing w:after="0"/>
        <w:rPr>
          <w:lang w:val="en-GB"/>
        </w:rPr>
      </w:pPr>
      <w:r w:rsidRPr="00617BCB">
        <w:rPr>
          <w:b/>
          <w:lang w:val="en-GB"/>
        </w:rPr>
        <w:t xml:space="preserve">Informed Consent Statement: </w:t>
      </w:r>
      <w:r w:rsidR="008F070A" w:rsidRPr="00617BCB">
        <w:rPr>
          <w:lang w:val="en-GB"/>
        </w:rPr>
        <w:t>Not Applicable</w:t>
      </w:r>
    </w:p>
    <w:bookmarkEnd w:id="24"/>
    <w:p w14:paraId="67119B1E" w14:textId="153C65F1" w:rsidR="00B958EA" w:rsidRPr="00617BCB" w:rsidRDefault="00B958EA" w:rsidP="00B958EA">
      <w:pPr>
        <w:pStyle w:val="MDPI62BackMatter"/>
        <w:rPr>
          <w:lang w:val="en-GB"/>
        </w:rPr>
      </w:pPr>
      <w:r w:rsidRPr="00617BCB">
        <w:rPr>
          <w:b/>
          <w:lang w:val="en-GB"/>
        </w:rPr>
        <w:t>Data Availability Statement:</w:t>
      </w:r>
      <w:r w:rsidRPr="00617BCB">
        <w:rPr>
          <w:lang w:val="en-GB"/>
        </w:rPr>
        <w:t xml:space="preserve"> </w:t>
      </w:r>
      <w:r w:rsidR="008F070A" w:rsidRPr="00617BCB">
        <w:rPr>
          <w:lang w:val="en-GB"/>
        </w:rPr>
        <w:t>___</w:t>
      </w:r>
    </w:p>
    <w:p w14:paraId="2978C5C9" w14:textId="2D1CA4DA" w:rsidR="00E93210" w:rsidRPr="00617BCB" w:rsidRDefault="00E93210" w:rsidP="00E93210">
      <w:pPr>
        <w:pStyle w:val="MDPI62BackMatter"/>
        <w:rPr>
          <w:lang w:val="en-GB"/>
        </w:rPr>
      </w:pPr>
      <w:r w:rsidRPr="00617BCB">
        <w:rPr>
          <w:b/>
          <w:lang w:val="en-GB"/>
        </w:rPr>
        <w:t>Acknowledgments:</w:t>
      </w:r>
      <w:r w:rsidRPr="00617BCB">
        <w:rPr>
          <w:lang w:val="en-GB"/>
        </w:rPr>
        <w:t xml:space="preserve"> </w:t>
      </w:r>
      <w:r w:rsidR="008F070A" w:rsidRPr="00617BCB">
        <w:rPr>
          <w:lang w:val="en-GB"/>
        </w:rPr>
        <w:t>___</w:t>
      </w:r>
    </w:p>
    <w:p w14:paraId="19487B7A" w14:textId="585FBE66" w:rsidR="00E93210" w:rsidRPr="00617BCB" w:rsidRDefault="00E93210" w:rsidP="00E93210">
      <w:pPr>
        <w:pStyle w:val="MDPI62BackMatter"/>
        <w:rPr>
          <w:lang w:val="en-GB"/>
        </w:rPr>
      </w:pPr>
      <w:r w:rsidRPr="00617BCB">
        <w:rPr>
          <w:b/>
          <w:lang w:val="en-GB"/>
        </w:rPr>
        <w:t>Conflicts of Interest:</w:t>
      </w:r>
      <w:r w:rsidRPr="00617BCB">
        <w:rPr>
          <w:lang w:val="en-GB"/>
        </w:rPr>
        <w:t xml:space="preserve"> </w:t>
      </w:r>
      <w:r w:rsidR="005C56E0" w:rsidRPr="00617BCB">
        <w:rPr>
          <w:lang w:val="en-GB"/>
        </w:rPr>
        <w:t>There are no conflicts of interest among authors.</w:t>
      </w:r>
    </w:p>
    <w:p w14:paraId="769568BC" w14:textId="77777777" w:rsidR="008F070A" w:rsidRPr="00617BCB" w:rsidRDefault="008F070A" w:rsidP="00E93210">
      <w:pPr>
        <w:pStyle w:val="MDPI62BackMatter"/>
        <w:rPr>
          <w:lang w:val="en-GB"/>
        </w:rPr>
      </w:pPr>
    </w:p>
    <w:p w14:paraId="17407DD6" w14:textId="77777777" w:rsidR="008F070A" w:rsidRPr="00617BCB" w:rsidRDefault="008F070A" w:rsidP="00E93210">
      <w:pPr>
        <w:pStyle w:val="MDPI62BackMatter"/>
        <w:rPr>
          <w:lang w:val="en-GB"/>
        </w:rPr>
      </w:pPr>
    </w:p>
    <w:p w14:paraId="114B67C0" w14:textId="77777777" w:rsidR="004F5641" w:rsidRPr="00617BCB" w:rsidRDefault="004F5641" w:rsidP="00E93210">
      <w:pPr>
        <w:pStyle w:val="MDPI62BackMatter"/>
        <w:rPr>
          <w:lang w:val="en-GB"/>
        </w:rPr>
      </w:pPr>
    </w:p>
    <w:p w14:paraId="3C6653B2" w14:textId="77777777" w:rsidR="004F5641" w:rsidRPr="00617BCB" w:rsidRDefault="004F5641" w:rsidP="00E93210">
      <w:pPr>
        <w:pStyle w:val="MDPI62BackMatter"/>
        <w:rPr>
          <w:lang w:val="en-GB"/>
        </w:rPr>
      </w:pPr>
    </w:p>
    <w:p w14:paraId="3A48E7AF" w14:textId="77777777" w:rsidR="004F5641" w:rsidRPr="00617BCB" w:rsidRDefault="004F5641" w:rsidP="00E93210">
      <w:pPr>
        <w:pStyle w:val="MDPI62BackMatter"/>
        <w:rPr>
          <w:lang w:val="en-GB"/>
        </w:rPr>
      </w:pPr>
    </w:p>
    <w:p w14:paraId="3281AA59" w14:textId="77777777" w:rsidR="004F5641" w:rsidRPr="00617BCB" w:rsidRDefault="004F5641" w:rsidP="00E93210">
      <w:pPr>
        <w:pStyle w:val="MDPI62BackMatter"/>
        <w:rPr>
          <w:lang w:val="en-GB"/>
        </w:rPr>
      </w:pPr>
    </w:p>
    <w:p w14:paraId="0BABDA54" w14:textId="77777777" w:rsidR="004F5641" w:rsidRPr="00617BCB" w:rsidRDefault="004F5641" w:rsidP="00E93210">
      <w:pPr>
        <w:pStyle w:val="MDPI62BackMatter"/>
        <w:rPr>
          <w:lang w:val="en-GB"/>
        </w:rPr>
      </w:pPr>
    </w:p>
    <w:p w14:paraId="64B6A9D5" w14:textId="77777777" w:rsidR="004F5641" w:rsidRPr="00617BCB" w:rsidRDefault="004F5641" w:rsidP="00E93210">
      <w:pPr>
        <w:pStyle w:val="MDPI62BackMatter"/>
        <w:rPr>
          <w:lang w:val="en-GB"/>
        </w:rPr>
      </w:pPr>
    </w:p>
    <w:p w14:paraId="253C52B7" w14:textId="77777777" w:rsidR="004F5641" w:rsidRPr="00617BCB" w:rsidRDefault="004F5641" w:rsidP="00E93210">
      <w:pPr>
        <w:pStyle w:val="MDPI62BackMatter"/>
        <w:rPr>
          <w:lang w:val="en-GB"/>
        </w:rPr>
      </w:pPr>
    </w:p>
    <w:p w14:paraId="63A0A701" w14:textId="77777777" w:rsidR="004F5641" w:rsidRPr="00617BCB" w:rsidRDefault="004F5641" w:rsidP="00E93210">
      <w:pPr>
        <w:pStyle w:val="MDPI62BackMatter"/>
        <w:rPr>
          <w:lang w:val="en-GB"/>
        </w:rPr>
      </w:pPr>
    </w:p>
    <w:p w14:paraId="4F3AE203" w14:textId="77777777" w:rsidR="004F5641" w:rsidRPr="00617BCB" w:rsidRDefault="004F5641" w:rsidP="00E93210">
      <w:pPr>
        <w:pStyle w:val="MDPI62BackMatter"/>
        <w:rPr>
          <w:lang w:val="en-GB"/>
        </w:rPr>
      </w:pPr>
    </w:p>
    <w:p w14:paraId="35739DD9" w14:textId="77777777" w:rsidR="004F5641" w:rsidRPr="00617BCB" w:rsidRDefault="004F5641" w:rsidP="00E93210">
      <w:pPr>
        <w:pStyle w:val="MDPI62BackMatter"/>
        <w:rPr>
          <w:lang w:val="en-GB"/>
        </w:rPr>
      </w:pPr>
    </w:p>
    <w:p w14:paraId="4D96F7B7" w14:textId="3ADA6200" w:rsidR="00E93210" w:rsidRPr="00617BCB" w:rsidRDefault="00E93210" w:rsidP="00070792">
      <w:pPr>
        <w:pStyle w:val="MDPI21heading1"/>
        <w:ind w:left="0"/>
        <w:rPr>
          <w:lang w:val="en-GB"/>
        </w:rPr>
      </w:pPr>
      <w:r w:rsidRPr="00617BCB">
        <w:rPr>
          <w:lang w:val="en-GB"/>
        </w:rPr>
        <w:t>References</w:t>
      </w:r>
    </w:p>
    <w:p w14:paraId="69C08069" w14:textId="77777777" w:rsidR="004B4959" w:rsidRDefault="007A08BB" w:rsidP="004B4959">
      <w:pPr>
        <w:pStyle w:val="Bibliography"/>
      </w:pPr>
      <w:r w:rsidRPr="00617BCB">
        <w:fldChar w:fldCharType="begin"/>
      </w:r>
      <w:r w:rsidR="00707F7F">
        <w:instrText xml:space="preserve"> ADDIN ZOTERO_BIBL {"uncited":[],"omitted":[],"custom":[]} CSL_BIBLIOGRAPHY </w:instrText>
      </w:r>
      <w:r w:rsidRPr="00617BCB">
        <w:fldChar w:fldCharType="separate"/>
      </w:r>
      <w:r w:rsidR="004B4959">
        <w:t xml:space="preserve">1. </w:t>
      </w:r>
      <w:r w:rsidR="004B4959">
        <w:tab/>
        <w:t xml:space="preserve">Gill, T.K.; Mittinty, M.M.; March, L.M.; Steinmetz, J.D.; Culbreth, G.T.; Cross, M.; Kopec, J.A.; Woolf, A.D.; Haile, L.M.; Hagins, H.; et al. Global, Regional, and National Burden of Other Musculoskeletal Disorders, 1990–2020, and Projections to 2050: A Systematic Analysis of the Global Burden of Disease Study 2021. </w:t>
      </w:r>
      <w:r w:rsidR="004B4959">
        <w:rPr>
          <w:i/>
          <w:iCs/>
        </w:rPr>
        <w:t>The Lancet Rheumatology</w:t>
      </w:r>
      <w:r w:rsidR="004B4959">
        <w:t xml:space="preserve"> </w:t>
      </w:r>
      <w:r w:rsidR="004B4959">
        <w:rPr>
          <w:b/>
          <w:bCs/>
        </w:rPr>
        <w:t>2023</w:t>
      </w:r>
      <w:r w:rsidR="004B4959">
        <w:t xml:space="preserve">, </w:t>
      </w:r>
      <w:r w:rsidR="004B4959">
        <w:rPr>
          <w:i/>
          <w:iCs/>
        </w:rPr>
        <w:t>5</w:t>
      </w:r>
      <w:r w:rsidR="004B4959">
        <w:t>, e670–e682, doi:10.1016/S2665-9913(23)00232-1.</w:t>
      </w:r>
    </w:p>
    <w:p w14:paraId="190B1CCE" w14:textId="77777777" w:rsidR="004B4959" w:rsidRDefault="004B4959" w:rsidP="004B4959">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356–373, doi:10.1016/j.berh.2015.08.002.</w:t>
      </w:r>
    </w:p>
    <w:p w14:paraId="5A5CCA73" w14:textId="77777777" w:rsidR="004B4959" w:rsidRDefault="004B4959" w:rsidP="004B4959">
      <w:pPr>
        <w:pStyle w:val="Bibliography"/>
      </w:pPr>
      <w:r>
        <w:t xml:space="preserve">3. </w:t>
      </w:r>
      <w:r>
        <w:tab/>
        <w:t xml:space="preserve">Devi, R.R.; Singh, C.I.; Singh, K.C. Incidence and Profile of Neonatal Musculoskeletal Birth Defects at a Tertiary Hospital in North East India. </w:t>
      </w:r>
      <w:r>
        <w:rPr>
          <w:i/>
          <w:iCs/>
        </w:rPr>
        <w:t>International Journal of Scientific Study</w:t>
      </w:r>
      <w:r>
        <w:t xml:space="preserve"> </w:t>
      </w:r>
      <w:r>
        <w:rPr>
          <w:b/>
          <w:bCs/>
        </w:rPr>
        <w:t>2015</w:t>
      </w:r>
      <w:r>
        <w:t>, doi:10.17354/ijss/2015/469.</w:t>
      </w:r>
    </w:p>
    <w:p w14:paraId="34CF7FC9" w14:textId="77777777" w:rsidR="004B4959" w:rsidRDefault="004B4959" w:rsidP="004B4959">
      <w:pPr>
        <w:pStyle w:val="Bibliography"/>
      </w:pPr>
      <w:r>
        <w:lastRenderedPageBreak/>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17660BFA" w14:textId="77777777" w:rsidR="004B4959" w:rsidRDefault="004B4959" w:rsidP="004B4959">
      <w:pPr>
        <w:pStyle w:val="Bibliography"/>
      </w:pPr>
      <w:r>
        <w:t xml:space="preserve">5. </w:t>
      </w:r>
      <w:r>
        <w:tab/>
        <w:t xml:space="preserve">European Agency for Safety and Health at Work. </w:t>
      </w:r>
      <w:r>
        <w:rPr>
          <w:i/>
          <w:iCs/>
        </w:rPr>
        <w:t>Musculoskeletal Disorders among Children and Young People: Prevalence, Risk Factors and Preventive Measures</w:t>
      </w:r>
      <w:r>
        <w:rPr>
          <w:rFonts w:ascii="Times New Roman" w:hAnsi="Times New Roman"/>
          <w:i/>
          <w:iCs/>
        </w:rPr>
        <w:t> </w:t>
      </w:r>
      <w:r>
        <w:rPr>
          <w:i/>
          <w:iCs/>
        </w:rPr>
        <w:t>: A Scoping Review.</w:t>
      </w:r>
      <w:r>
        <w:t>; Publications Office: LU, 2021;</w:t>
      </w:r>
    </w:p>
    <w:p w14:paraId="40E63403" w14:textId="77777777" w:rsidR="004B4959" w:rsidRDefault="004B4959" w:rsidP="004B4959">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5A6627C9" w14:textId="77777777" w:rsidR="004B4959" w:rsidRDefault="004B4959" w:rsidP="004B4959">
      <w:pPr>
        <w:pStyle w:val="Bibliography"/>
      </w:pPr>
      <w:r>
        <w:t xml:space="preserve">7. </w:t>
      </w:r>
      <w:r>
        <w:tab/>
        <w:t xml:space="preserve">Putsa, B.; Jalayondeja, W.; Mekhora, K.; Bhuanantanondh, P.; Jalayondeja,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1C113BEA" w14:textId="77777777" w:rsidR="004B4959" w:rsidRDefault="004B4959" w:rsidP="004B4959">
      <w:pPr>
        <w:pStyle w:val="Bibliography"/>
      </w:pPr>
      <w:r>
        <w:t xml:space="preserve">8. </w:t>
      </w:r>
      <w:r>
        <w:tab/>
        <w:t xml:space="preserve">Van Eerd, D.; Irvin, E.; Le Pouésard,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5C343714" w14:textId="77777777" w:rsidR="004B4959" w:rsidRDefault="004B4959" w:rsidP="004B4959">
      <w:pPr>
        <w:pStyle w:val="Bibliography"/>
      </w:pPr>
      <w:r>
        <w:t xml:space="preserve">9. </w:t>
      </w:r>
      <w:r>
        <w:tab/>
        <w:t xml:space="preserve">Keskin, Y. Correlation between Sitting Duration and Position and Lumbar Pain among Office Workers. </w:t>
      </w:r>
      <w:r>
        <w:rPr>
          <w:i/>
          <w:iCs/>
        </w:rPr>
        <w:t>Haydarpasa Numune Med J</w:t>
      </w:r>
      <w:r>
        <w:t xml:space="preserve"> </w:t>
      </w:r>
      <w:r>
        <w:rPr>
          <w:b/>
          <w:bCs/>
        </w:rPr>
        <w:t>2019</w:t>
      </w:r>
      <w:r>
        <w:t>, doi:10.14744/hnhj.2019.04909.</w:t>
      </w:r>
    </w:p>
    <w:p w14:paraId="5A31E783" w14:textId="77777777" w:rsidR="004B4959" w:rsidRDefault="004B4959" w:rsidP="004B4959">
      <w:pPr>
        <w:pStyle w:val="Bibliography"/>
      </w:pPr>
      <w:r>
        <w:t xml:space="preserve">10. </w:t>
      </w:r>
      <w:r>
        <w:tab/>
        <w:t xml:space="preserve">Bontrup, C.; Taylor, W.R.; Fliesser, M.; Visscher, R.; Green, T.; Wippert, P.-M.; Zemp, R. Low Back Pain and Its Relationship with Sitting Behaviour among Sedentary Office Workers. </w:t>
      </w:r>
      <w:r>
        <w:rPr>
          <w:i/>
          <w:iCs/>
        </w:rPr>
        <w:t>Applied Ergonomics</w:t>
      </w:r>
      <w:r>
        <w:t xml:space="preserve"> </w:t>
      </w:r>
      <w:r>
        <w:rPr>
          <w:b/>
          <w:bCs/>
        </w:rPr>
        <w:t>2019</w:t>
      </w:r>
      <w:r>
        <w:t xml:space="preserve">, </w:t>
      </w:r>
      <w:r>
        <w:rPr>
          <w:i/>
          <w:iCs/>
        </w:rPr>
        <w:t>81</w:t>
      </w:r>
      <w:r>
        <w:t>, 102894, doi:10.1016/j.apergo.2019.102894.</w:t>
      </w:r>
    </w:p>
    <w:p w14:paraId="478B5FFC" w14:textId="77777777" w:rsidR="004B4959" w:rsidRDefault="004B4959" w:rsidP="004B4959">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J Nutr Health Aging</w:t>
      </w:r>
      <w:r>
        <w:t xml:space="preserve"> </w:t>
      </w:r>
      <w:r>
        <w:rPr>
          <w:b/>
          <w:bCs/>
        </w:rPr>
        <w:t>2018</w:t>
      </w:r>
      <w:r>
        <w:t xml:space="preserve">, </w:t>
      </w:r>
      <w:r>
        <w:rPr>
          <w:i/>
          <w:iCs/>
        </w:rPr>
        <w:t>22</w:t>
      </w:r>
      <w:r>
        <w:t>, 944–951, doi:10.1007/s12603-018-1090-9.</w:t>
      </w:r>
    </w:p>
    <w:p w14:paraId="48EE26C1" w14:textId="77777777" w:rsidR="004B4959" w:rsidRDefault="004B4959" w:rsidP="004B4959">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73519CA4" w14:textId="77777777" w:rsidR="004B4959" w:rsidRDefault="004B4959" w:rsidP="004B4959">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1CF33A50" w14:textId="77777777" w:rsidR="004B4959" w:rsidRDefault="004B4959" w:rsidP="004B4959">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3A10D6EB" w14:textId="77777777" w:rsidR="004B4959" w:rsidRDefault="004B4959" w:rsidP="004B4959">
      <w:pPr>
        <w:pStyle w:val="Bibliography"/>
      </w:pPr>
      <w:r>
        <w:t xml:space="preserve">15. </w:t>
      </w:r>
      <w:r>
        <w:tab/>
        <w:t xml:space="preserve">Amendt, L.E.; Ause-Ellias, K.L.; Eybers, J.L.; Wadsworth, C.T.; Nielsen, D.H.; Weinstein, S.L. Validity and Reliability Testing of the Scoliometer®. </w:t>
      </w:r>
      <w:r>
        <w:rPr>
          <w:i/>
          <w:iCs/>
        </w:rPr>
        <w:t>Physical Therapy</w:t>
      </w:r>
      <w:r>
        <w:t xml:space="preserve"> </w:t>
      </w:r>
      <w:r>
        <w:rPr>
          <w:b/>
          <w:bCs/>
        </w:rPr>
        <w:t>1990</w:t>
      </w:r>
      <w:r>
        <w:t xml:space="preserve">, </w:t>
      </w:r>
      <w:r>
        <w:rPr>
          <w:i/>
          <w:iCs/>
        </w:rPr>
        <w:t>70</w:t>
      </w:r>
      <w:r>
        <w:t>, 108–117, doi:10.1093/ptj/70.2.108.</w:t>
      </w:r>
    </w:p>
    <w:p w14:paraId="3311D6A1" w14:textId="77777777" w:rsidR="004B4959" w:rsidRDefault="004B4959" w:rsidP="004B4959">
      <w:pPr>
        <w:pStyle w:val="Bibliography"/>
      </w:pPr>
      <w:r>
        <w:t xml:space="preserve">16. </w:t>
      </w:r>
      <w:r>
        <w:tab/>
        <w:t xml:space="preserve">Berthonnaud, E.; Dimnet,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9–16, doi:10.1016/j.compmedimag.2006.09.016.</w:t>
      </w:r>
    </w:p>
    <w:p w14:paraId="4E63AF7C" w14:textId="77777777" w:rsidR="004B4959" w:rsidRDefault="004B4959" w:rsidP="004B4959">
      <w:pPr>
        <w:pStyle w:val="Bibliography"/>
      </w:pPr>
      <w:r>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61500F72" w14:textId="77777777" w:rsidR="004B4959" w:rsidRDefault="004B4959" w:rsidP="004B4959">
      <w:pPr>
        <w:pStyle w:val="Bibliography"/>
      </w:pPr>
      <w:r>
        <w:t xml:space="preserve">18. </w:t>
      </w:r>
      <w:r>
        <w:tab/>
        <w:t xml:space="preserve">Jaremko, J.L.; Poncet, P.; Ronsky,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576D7BBA" w14:textId="77777777" w:rsidR="004B4959" w:rsidRDefault="004B4959" w:rsidP="004B4959">
      <w:pPr>
        <w:pStyle w:val="Bibliography"/>
      </w:pPr>
      <w:r>
        <w:t xml:space="preserve">19. </w:t>
      </w:r>
      <w:r>
        <w:tab/>
        <w:t xml:space="preserve">Meyer, J.; Arnrich, B.; Schumm, J.; Troster, G. Design and Modeling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1E307D51" w14:textId="77777777" w:rsidR="004B4959" w:rsidRDefault="004B4959" w:rsidP="004B4959">
      <w:pPr>
        <w:pStyle w:val="Bibliography"/>
      </w:pPr>
      <w:r>
        <w:lastRenderedPageBreak/>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105772, doi:10.1016/j.cmpb.2020.105772.</w:t>
      </w:r>
    </w:p>
    <w:p w14:paraId="454451BC" w14:textId="77777777" w:rsidR="004B4959" w:rsidRDefault="004B4959" w:rsidP="004B4959">
      <w:pPr>
        <w:pStyle w:val="Bibliography"/>
      </w:pPr>
      <w:r>
        <w:t xml:space="preserve">21. </w:t>
      </w:r>
      <w:r>
        <w:tab/>
        <w:t>Kulon, J.; Voysey, M.; Partlow, A.; Rogers, P.; Gibson, C. Development of a System for Anatomical Landmarks Localization Using Ultrasonic Signals. In Proceedings of the 2016 IEEE International Symposium on Medical Measurements and Applications (MeMeA); IEEE: Benevento, Italy, May 2016; pp. 1–6.</w:t>
      </w:r>
    </w:p>
    <w:p w14:paraId="690073CF" w14:textId="77777777" w:rsidR="004B4959" w:rsidRDefault="004B4959" w:rsidP="004B4959">
      <w:pPr>
        <w:pStyle w:val="Bibliography"/>
      </w:pPr>
      <w:r>
        <w:t xml:space="preserve">22. </w:t>
      </w:r>
      <w:r>
        <w:tab/>
        <w:t xml:space="preserve">Tan, H.Z.; Slivovsky, L.A.; Pentland, A. A Sensing Chair Using Pressure Distribution Sensors. </w:t>
      </w:r>
      <w:r>
        <w:rPr>
          <w:i/>
          <w:iCs/>
        </w:rPr>
        <w:t>IEEE/ASME Trans. Mechatron.</w:t>
      </w:r>
      <w:r>
        <w:t xml:space="preserve"> </w:t>
      </w:r>
      <w:r>
        <w:rPr>
          <w:b/>
          <w:bCs/>
        </w:rPr>
        <w:t>2001</w:t>
      </w:r>
      <w:r>
        <w:t xml:space="preserve">, </w:t>
      </w:r>
      <w:r>
        <w:rPr>
          <w:i/>
          <w:iCs/>
        </w:rPr>
        <w:t>6</w:t>
      </w:r>
      <w:r>
        <w:t>, 261–268, doi:10.1109/3516.951364.</w:t>
      </w:r>
    </w:p>
    <w:p w14:paraId="5167B639" w14:textId="77777777" w:rsidR="004B4959" w:rsidRDefault="004B4959" w:rsidP="004B4959">
      <w:pPr>
        <w:pStyle w:val="Bibliography"/>
      </w:pPr>
      <w:r>
        <w:t xml:space="preserve">23. </w:t>
      </w:r>
      <w:r>
        <w:tab/>
        <w:t xml:space="preserve">Slater, D.; Korakakis, V.; O’Sullivan, P.; Nolan, D.; O’Sullivan, K. “Sit Up Straight”: Time to Re-Evaluate. </w:t>
      </w:r>
      <w:r>
        <w:rPr>
          <w:i/>
          <w:iCs/>
        </w:rPr>
        <w:t>J Orthop Sports Phys Ther</w:t>
      </w:r>
      <w:r>
        <w:t xml:space="preserve"> </w:t>
      </w:r>
      <w:r>
        <w:rPr>
          <w:b/>
          <w:bCs/>
        </w:rPr>
        <w:t>2019</w:t>
      </w:r>
      <w:r>
        <w:t xml:space="preserve">, </w:t>
      </w:r>
      <w:r>
        <w:rPr>
          <w:i/>
          <w:iCs/>
        </w:rPr>
        <w:t>49</w:t>
      </w:r>
      <w:r>
        <w:t>, 562–564, doi:10.2519/jospt.2019.0610.</w:t>
      </w:r>
    </w:p>
    <w:p w14:paraId="12C68360" w14:textId="77777777" w:rsidR="004B4959" w:rsidRDefault="004B4959" w:rsidP="004B4959">
      <w:pPr>
        <w:pStyle w:val="Bibliography"/>
      </w:pPr>
      <w:r>
        <w:t xml:space="preserve">24. </w:t>
      </w:r>
      <w:r>
        <w:tab/>
        <w:t xml:space="preserve">Korakakis, V.; O’Sullivan, K.; O’Sullivan, P.B.; Evagelinou, V.; Sotiralis, Y.; Sideris, A.; Sakellariou, K.; Karanasios, S.; Giakas, G. Physiotherapist Perceptions of Optimal Sitting and Standing Posture. </w:t>
      </w:r>
      <w:r>
        <w:rPr>
          <w:i/>
          <w:iCs/>
        </w:rPr>
        <w:t>Musculoskeletal Science and Practice</w:t>
      </w:r>
      <w:r>
        <w:t xml:space="preserve"> </w:t>
      </w:r>
      <w:r>
        <w:rPr>
          <w:b/>
          <w:bCs/>
        </w:rPr>
        <w:t>2019</w:t>
      </w:r>
      <w:r>
        <w:t xml:space="preserve">, </w:t>
      </w:r>
      <w:r>
        <w:rPr>
          <w:i/>
          <w:iCs/>
        </w:rPr>
        <w:t>39</w:t>
      </w:r>
      <w:r>
        <w:t>, 24–31, doi:10.1016/j.msksp.2018.11.004.</w:t>
      </w:r>
    </w:p>
    <w:p w14:paraId="64AAA51B" w14:textId="77777777" w:rsidR="004B4959" w:rsidRDefault="004B4959" w:rsidP="004B4959">
      <w:pPr>
        <w:pStyle w:val="Bibliography"/>
      </w:pPr>
      <w:r>
        <w:t xml:space="preserve">25. </w:t>
      </w:r>
      <w:r>
        <w:tab/>
        <w:t xml:space="preserve">Paredes-Madrid, L.; Matute, A.; Bareño,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018CF599" w14:textId="77777777" w:rsidR="004B4959" w:rsidRDefault="004B4959" w:rsidP="004B4959">
      <w:pPr>
        <w:pStyle w:val="Bibliography"/>
      </w:pPr>
      <w:r>
        <w:t xml:space="preserve">26. </w:t>
      </w:r>
      <w:r>
        <w:tab/>
        <w:t>Sadun, A.S.; Jalani, J.; Sukor, J.A. Force Sensing Resistor (FSR): A Brief Overview and the Low-Cost Sensor for Active Compliance Control.; Jiang, X., Chen, G., Capi, G., Ishll, C., Eds.; Tokyo, Japan, July 11 2016; p. 1001112.</w:t>
      </w:r>
    </w:p>
    <w:p w14:paraId="17B69A91" w14:textId="77777777" w:rsidR="004B4959" w:rsidRDefault="004B4959" w:rsidP="004B4959">
      <w:pPr>
        <w:pStyle w:val="Bibliography"/>
      </w:pPr>
      <w:r>
        <w:t xml:space="preserve">27.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100300, doi:10.1016/j.sbsr.2019.100300.</w:t>
      </w:r>
    </w:p>
    <w:p w14:paraId="5354780E" w14:textId="77777777" w:rsidR="004B4959" w:rsidRDefault="004B4959" w:rsidP="004B4959">
      <w:pPr>
        <w:pStyle w:val="Bibliography"/>
      </w:pPr>
      <w:r>
        <w:t xml:space="preserve">28. </w:t>
      </w:r>
      <w:r>
        <w:tab/>
        <w:t>Ohmite Ohmite FSR Series Integration Guide: Force Sensing Resistor 2018.</w:t>
      </w:r>
    </w:p>
    <w:p w14:paraId="6A8E8C16" w14:textId="77777777" w:rsidR="004B4959" w:rsidRDefault="004B4959" w:rsidP="004B4959">
      <w:pPr>
        <w:pStyle w:val="Bibliography"/>
      </w:pPr>
      <w:r>
        <w:t xml:space="preserve">29. </w:t>
      </w:r>
      <w:r>
        <w:tab/>
        <w:t>Interlink Electronics FSR 402 Data Sheet.</w:t>
      </w:r>
    </w:p>
    <w:p w14:paraId="79A105CD" w14:textId="77777777" w:rsidR="004B4959" w:rsidRDefault="004B4959" w:rsidP="004B4959">
      <w:pPr>
        <w:pStyle w:val="Bibliography"/>
      </w:pPr>
      <w:r>
        <w:t xml:space="preserve">30. </w:t>
      </w:r>
      <w:r>
        <w:tab/>
        <w:t>Interlink Electronics FSR 406 Data Sheet.</w:t>
      </w:r>
    </w:p>
    <w:p w14:paraId="31687333" w14:textId="77777777" w:rsidR="004B4959" w:rsidRDefault="004B4959" w:rsidP="004B4959">
      <w:pPr>
        <w:pStyle w:val="Bibliography"/>
      </w:pPr>
      <w:r>
        <w:t xml:space="preserve">31.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0F182A65" w14:textId="77777777" w:rsidR="004B4959" w:rsidRDefault="004B4959" w:rsidP="004B4959">
      <w:pPr>
        <w:pStyle w:val="Bibliography"/>
      </w:pPr>
      <w:r>
        <w:t xml:space="preserve">32. </w:t>
      </w:r>
      <w:r>
        <w:tab/>
        <w:t xml:space="preserve">Martínez-Estrada, M.; Vuohijoki, T.; Poberznik,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2D1F2761" w14:textId="77777777" w:rsidR="004B4959" w:rsidRDefault="004B4959" w:rsidP="004B4959">
      <w:pPr>
        <w:pStyle w:val="Bibliography"/>
      </w:pPr>
      <w:r>
        <w:t xml:space="preserve">33.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394–400, doi:10.1016/j.sna.2017.11.054.</w:t>
      </w:r>
    </w:p>
    <w:p w14:paraId="1F36810B" w14:textId="77777777" w:rsidR="004B4959" w:rsidRDefault="004B4959" w:rsidP="004B4959">
      <w:pPr>
        <w:pStyle w:val="Bibliography"/>
      </w:pPr>
      <w:r>
        <w:t xml:space="preserve">34. </w:t>
      </w:r>
      <w:r>
        <w:tab/>
        <w:t xml:space="preserve">Xu, W.; Huang, M.-C.; Amini, N.; He, L.; Sarrafzadeh, M. eCushion: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09013D72" w14:textId="77777777" w:rsidR="004B4959" w:rsidRDefault="004B4959" w:rsidP="004B4959">
      <w:pPr>
        <w:pStyle w:val="Bibliography"/>
      </w:pPr>
      <w:r>
        <w:t xml:space="preserve">35. </w:t>
      </w:r>
      <w:r>
        <w:tab/>
        <w:t xml:space="preserve">Kamble, V.; shinde, V.D.; Kittur, J.K. Overview of Load Cells. </w:t>
      </w:r>
      <w:r>
        <w:rPr>
          <w:i/>
          <w:iCs/>
        </w:rPr>
        <w:t>Journal of Mechanical and Mechanics Engineering 6.3</w:t>
      </w:r>
      <w:r>
        <w:t xml:space="preserve"> </w:t>
      </w:r>
      <w:r>
        <w:rPr>
          <w:b/>
          <w:bCs/>
        </w:rPr>
        <w:t>2020</w:t>
      </w:r>
      <w:r>
        <w:t>, 22–29.</w:t>
      </w:r>
    </w:p>
    <w:p w14:paraId="0F9EE59B" w14:textId="77777777" w:rsidR="004B4959" w:rsidRDefault="004B4959" w:rsidP="004B4959">
      <w:pPr>
        <w:pStyle w:val="Bibliography"/>
      </w:pPr>
      <w:r>
        <w:t xml:space="preserve">36. </w:t>
      </w:r>
      <w:r>
        <w:tab/>
        <w:t xml:space="preserve">Roh,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5DDB1EB5" w14:textId="77777777" w:rsidR="004B4959" w:rsidRDefault="004B4959" w:rsidP="004B4959">
      <w:pPr>
        <w:pStyle w:val="Bibliography"/>
      </w:pPr>
      <w:r>
        <w:t xml:space="preserve">37.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3A35F6D2" w14:textId="77777777" w:rsidR="004B4959" w:rsidRDefault="004B4959" w:rsidP="004B4959">
      <w:pPr>
        <w:pStyle w:val="Bibliography"/>
      </w:pPr>
      <w:r>
        <w:t xml:space="preserve">38.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434AB3CD" w14:textId="77777777" w:rsidR="004B4959" w:rsidRDefault="004B4959" w:rsidP="004B4959">
      <w:pPr>
        <w:pStyle w:val="Bibliography"/>
      </w:pPr>
      <w:r>
        <w:t xml:space="preserve">39. </w:t>
      </w:r>
      <w:r>
        <w:tab/>
        <w:t>SpectraSymbol Flex Sensor Data Sheet 2014.</w:t>
      </w:r>
    </w:p>
    <w:p w14:paraId="23E08D53" w14:textId="77777777" w:rsidR="004B4959" w:rsidRDefault="004B4959" w:rsidP="004B4959">
      <w:pPr>
        <w:pStyle w:val="Bibliography"/>
      </w:pPr>
      <w:r>
        <w:t xml:space="preserve">40. </w:t>
      </w:r>
      <w:r>
        <w:tab/>
        <w:t>SpectraSymbol Flex Sensor 2.2.</w:t>
      </w:r>
    </w:p>
    <w:p w14:paraId="789A786C" w14:textId="77777777" w:rsidR="004B4959" w:rsidRDefault="004B4959" w:rsidP="004B4959">
      <w:pPr>
        <w:pStyle w:val="Bibliography"/>
      </w:pPr>
      <w:r>
        <w:lastRenderedPageBreak/>
        <w:t xml:space="preserve">41.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590ACE2E" w14:textId="77777777" w:rsidR="004B4959" w:rsidRDefault="004B4959" w:rsidP="004B4959">
      <w:pPr>
        <w:pStyle w:val="Bibliography"/>
      </w:pPr>
      <w:r>
        <w:t xml:space="preserve">42. </w:t>
      </w:r>
      <w:r>
        <w:tab/>
        <w:t>AbuTerkia, I.; Hannoun, M.; Suwal, B.; Ahmed, M.S.; Sundaravdivel, P. FPGA-Based Smart Chair Recognition System Using Flex Sensors. In Proceedings of the 2022 IEEE 15th Dallas Circuit And System Conference (DCAS); IEEE: Dallas, TX, USA, June 17 2022; pp. 1–2.</w:t>
      </w:r>
    </w:p>
    <w:p w14:paraId="0E9499CC" w14:textId="77777777" w:rsidR="004B4959" w:rsidRDefault="004B4959" w:rsidP="004B4959">
      <w:pPr>
        <w:pStyle w:val="Bibliography"/>
      </w:pPr>
      <w:r>
        <w:t xml:space="preserve">43. </w:t>
      </w:r>
      <w:r>
        <w:tab/>
        <w:t xml:space="preserve">Ma, C.; Li, W.; Gravina, R.; Du, J.; Li, Q.; Fortino, G. Smart Cushion-Based Activity Recognition: Prompting Users to Maintain a Healthy Seated Posture. </w:t>
      </w:r>
      <w:r>
        <w:rPr>
          <w:i/>
          <w:iCs/>
        </w:rPr>
        <w:t>IEEE Syst. Man Cybern. Mag.</w:t>
      </w:r>
      <w:r>
        <w:t xml:space="preserve"> </w:t>
      </w:r>
      <w:r>
        <w:rPr>
          <w:b/>
          <w:bCs/>
        </w:rPr>
        <w:t>2020</w:t>
      </w:r>
      <w:r>
        <w:t xml:space="preserve">, </w:t>
      </w:r>
      <w:r>
        <w:rPr>
          <w:i/>
          <w:iCs/>
        </w:rPr>
        <w:t>6</w:t>
      </w:r>
      <w:r>
        <w:t>, 6–14, doi:10.1109/MSMC.2019.2962226.</w:t>
      </w:r>
    </w:p>
    <w:p w14:paraId="75DCEDD7" w14:textId="77777777" w:rsidR="004B4959" w:rsidRDefault="004B4959" w:rsidP="004B4959">
      <w:pPr>
        <w:pStyle w:val="Bibliography"/>
      </w:pPr>
      <w:r>
        <w:t xml:space="preserve">44. </w:t>
      </w:r>
      <w:r>
        <w:tab/>
        <w:t xml:space="preserve">Huang, M.; Gibson, I.; Yang, R. Smart Chair for Monitoring of Sitting Behavior. </w:t>
      </w:r>
      <w:r>
        <w:rPr>
          <w:i/>
          <w:iCs/>
        </w:rPr>
        <w:t>KEG</w:t>
      </w:r>
      <w:r>
        <w:t xml:space="preserve"> </w:t>
      </w:r>
      <w:r>
        <w:rPr>
          <w:b/>
          <w:bCs/>
        </w:rPr>
        <w:t>2017</w:t>
      </w:r>
      <w:r>
        <w:t xml:space="preserve">, </w:t>
      </w:r>
      <w:r>
        <w:rPr>
          <w:i/>
          <w:iCs/>
        </w:rPr>
        <w:t>2</w:t>
      </w:r>
      <w:r>
        <w:t>, 274, doi:10.18502/keg.v2i2.626.</w:t>
      </w:r>
    </w:p>
    <w:p w14:paraId="379D3CEE" w14:textId="77777777" w:rsidR="004B4959" w:rsidRDefault="004B4959" w:rsidP="004B4959">
      <w:pPr>
        <w:pStyle w:val="Bibliography"/>
      </w:pPr>
      <w:r>
        <w:t xml:space="preserve">45.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263738A0" w14:textId="77777777" w:rsidR="004B4959" w:rsidRDefault="004B4959" w:rsidP="004B4959">
      <w:pPr>
        <w:pStyle w:val="Bibliography"/>
      </w:pPr>
      <w:r>
        <w:t xml:space="preserve">46.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2F841483" w14:textId="77777777" w:rsidR="004B4959" w:rsidRDefault="004B4959" w:rsidP="004B4959">
      <w:pPr>
        <w:pStyle w:val="Bibliography"/>
      </w:pPr>
      <w:r>
        <w:t xml:space="preserve">47.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7913BCE1" w14:textId="77777777" w:rsidR="004B4959" w:rsidRDefault="004B4959" w:rsidP="004B4959">
      <w:pPr>
        <w:pStyle w:val="Bibliography"/>
      </w:pPr>
      <w:r>
        <w:t xml:space="preserve">48. </w:t>
      </w:r>
      <w:r>
        <w:tab/>
        <w:t xml:space="preserve">Ahmad, J.; Sidén,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0541F509" w14:textId="77777777" w:rsidR="004B4959" w:rsidRDefault="004B4959" w:rsidP="004B4959">
      <w:pPr>
        <w:pStyle w:val="Bibliography"/>
      </w:pPr>
      <w:r>
        <w:t xml:space="preserve">49.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4E61FFF5" w14:textId="77777777" w:rsidR="004B4959" w:rsidRDefault="004B4959" w:rsidP="004B4959">
      <w:pPr>
        <w:pStyle w:val="Bibliography"/>
      </w:pPr>
      <w:r>
        <w:t xml:space="preserve">50.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103432, doi:10.1016/j.bspc.2021.103432.</w:t>
      </w:r>
    </w:p>
    <w:p w14:paraId="20A541DB" w14:textId="77777777" w:rsidR="004B4959" w:rsidRDefault="004B4959" w:rsidP="004B4959">
      <w:pPr>
        <w:pStyle w:val="Bibliography"/>
      </w:pPr>
      <w:r>
        <w:t xml:space="preserve">51. </w:t>
      </w:r>
      <w:r>
        <w:tab/>
        <w:t>Mutlu, B.; Krause, A.; Forlizzi, J.; Guestrin, C.; Hodgins, J. Robust, Low-Cost, Non-Intrusive Sensing and Recognition of Seated Postures. In Proceedings of the Proceedings of the 20th annual ACM symposium on User interface software and technology; ACM: Newport Rhode Island USA, October 7 2007; pp. 149–158.</w:t>
      </w:r>
    </w:p>
    <w:p w14:paraId="7EDC3EF4" w14:textId="77777777" w:rsidR="004B4959" w:rsidRDefault="004B4959" w:rsidP="004B4959">
      <w:pPr>
        <w:pStyle w:val="Bibliography"/>
      </w:pPr>
      <w:r>
        <w:t xml:space="preserve">52.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62681305" w14:textId="77777777" w:rsidR="004B4959" w:rsidRDefault="004B4959" w:rsidP="004B4959">
      <w:pPr>
        <w:pStyle w:val="Bibliography"/>
      </w:pPr>
      <w:r>
        <w:t xml:space="preserve">53. </w:t>
      </w:r>
      <w:r>
        <w:tab/>
        <w:t xml:space="preserve">Aminosharieh Najafi, T.; Abramo, A.; Kyamakya, K.; Affanni,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4DAE94BC" w14:textId="77777777" w:rsidR="004B4959" w:rsidRDefault="004B4959" w:rsidP="004B4959">
      <w:pPr>
        <w:pStyle w:val="Bibliography"/>
      </w:pPr>
      <w:r>
        <w:t xml:space="preserve">54. </w:t>
      </w:r>
      <w:r>
        <w:tab/>
        <w:t xml:space="preserve">Luna-Perejón, F.; Montes-Sánchez, J.M.; Durán-López, L.; Vazquez-Baeza, A.; Beasley-Bohórquez,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3D8CDC0B" w14:textId="77777777" w:rsidR="004B4959" w:rsidRDefault="004B4959" w:rsidP="004B4959">
      <w:pPr>
        <w:pStyle w:val="Bibliography"/>
      </w:pPr>
      <w:r>
        <w:t xml:space="preserve">55.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5FE2737A" w14:textId="77777777" w:rsidR="004B4959" w:rsidRDefault="004B4959" w:rsidP="004B4959">
      <w:pPr>
        <w:pStyle w:val="Bibliography"/>
      </w:pPr>
      <w:r>
        <w:t xml:space="preserve">56.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0D74F53A" w14:textId="77777777" w:rsidR="004B4959" w:rsidRDefault="004B4959" w:rsidP="004B4959">
      <w:pPr>
        <w:pStyle w:val="Bibliography"/>
      </w:pPr>
      <w:r>
        <w:t xml:space="preserve">57. </w:t>
      </w:r>
      <w:r>
        <w:tab/>
        <w:t xml:space="preserve">Martins, L.; Lucena, R.; Belo, J.; Santos, M.; Quaresma, C.; Jesus, A.P.; Vieira, P. Intelligent Chair Sensor. In </w:t>
      </w:r>
      <w:r>
        <w:rPr>
          <w:i/>
          <w:iCs/>
        </w:rPr>
        <w:t>Engineering Applications of Neural Networks</w:t>
      </w:r>
      <w:r>
        <w:t>; Iliadis, L., Papadopoulos, H., Jayne, C., Eds.; Communications in Com</w:t>
      </w:r>
      <w:r>
        <w:lastRenderedPageBreak/>
        <w:t>puter and Information Science; Springer Berlin Heidelberg: Berlin, Heidelberg, 2013; Vol. 383, pp. 182–191 ISBN 978-3-642-41012-3.</w:t>
      </w:r>
    </w:p>
    <w:p w14:paraId="5AF066BE" w14:textId="77777777" w:rsidR="004B4959" w:rsidRDefault="004B4959" w:rsidP="004B4959">
      <w:pPr>
        <w:pStyle w:val="Bibliography"/>
      </w:pPr>
      <w:r>
        <w:t xml:space="preserve">58.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53A27B76" w14:textId="77777777" w:rsidR="004B4959" w:rsidRDefault="004B4959" w:rsidP="004B4959">
      <w:pPr>
        <w:pStyle w:val="Bibliography"/>
      </w:pPr>
      <w:r>
        <w:t xml:space="preserve">59. </w:t>
      </w:r>
      <w:r>
        <w:tab/>
        <w:t xml:space="preserve">Zemp, R.; Tanadini, M.; Plüss, S.; Schnüriger,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1B67420D" w14:textId="77777777" w:rsidR="004B4959" w:rsidRDefault="004B4959" w:rsidP="004B4959">
      <w:pPr>
        <w:pStyle w:val="Bibliography"/>
      </w:pPr>
      <w:r>
        <w:t xml:space="preserve">60. </w:t>
      </w:r>
      <w:r>
        <w:tab/>
        <w:t xml:space="preserve">Ren, X.; Yu, B.; Lu, Y.; Chen, Y.; Pu, P. HealthSit: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635D9A94" w14:textId="77777777" w:rsidR="004B4959" w:rsidRDefault="004B4959" w:rsidP="004B4959">
      <w:pPr>
        <w:pStyle w:val="Bibliography"/>
      </w:pPr>
      <w:r>
        <w:t xml:space="preserve">61. </w:t>
      </w:r>
      <w:r>
        <w:tab/>
        <w:t>Fu, T.; Macleod, A. IntelliChair: An Approach for Activity Detection and Prediction via Posture Analysis. In Proceedings of the 2014 International Conference on Intelligent Environments; IEEE: China, June 2014; pp. 211–213.</w:t>
      </w:r>
    </w:p>
    <w:p w14:paraId="18FFFFE7" w14:textId="77777777" w:rsidR="004B4959" w:rsidRDefault="004B4959" w:rsidP="004B4959">
      <w:pPr>
        <w:pStyle w:val="Bibliography"/>
      </w:pPr>
      <w:r>
        <w:t xml:space="preserve">62.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3008F61E" w14:textId="77777777" w:rsidR="004B4959" w:rsidRDefault="004B4959" w:rsidP="004B4959">
      <w:pPr>
        <w:pStyle w:val="Bibliography"/>
      </w:pPr>
      <w:r>
        <w:t xml:space="preserve">63.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2D6B563" w14:textId="77777777" w:rsidR="004B4959" w:rsidRDefault="004B4959" w:rsidP="004B4959">
      <w:pPr>
        <w:pStyle w:val="Bibliography"/>
      </w:pPr>
      <w:r>
        <w:t xml:space="preserve">64. </w:t>
      </w:r>
      <w:r>
        <w:tab/>
        <w:t xml:space="preserve">Bourahmoune, K.; Ishac, K.; Amagasa,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61F984A8" w14:textId="77777777" w:rsidR="004B4959" w:rsidRDefault="004B4959" w:rsidP="004B4959">
      <w:pPr>
        <w:pStyle w:val="Bibliography"/>
      </w:pPr>
      <w:r>
        <w:t xml:space="preserve">65. </w:t>
      </w:r>
      <w:r>
        <w:tab/>
        <w:t xml:space="preserve">Vermander, P.; Mancisidor, A.; Cabanes, I.; Perez, N.; Torres-Unda, J. Intelligent Sitting Posture Classifier for Wheelchair Users. </w:t>
      </w:r>
      <w:r>
        <w:rPr>
          <w:i/>
          <w:iCs/>
        </w:rPr>
        <w:t>IEEE Trans. Neural Syst. Rehabil. Eng.</w:t>
      </w:r>
      <w:r>
        <w:t xml:space="preserve"> </w:t>
      </w:r>
      <w:r>
        <w:rPr>
          <w:b/>
          <w:bCs/>
        </w:rPr>
        <w:t>2023</w:t>
      </w:r>
      <w:r>
        <w:t xml:space="preserve">, </w:t>
      </w:r>
      <w:r>
        <w:rPr>
          <w:i/>
          <w:iCs/>
        </w:rPr>
        <w:t>31</w:t>
      </w:r>
      <w:r>
        <w:t>, 944–953, doi:10.1109/TNSRE.2023.3236692.</w:t>
      </w:r>
    </w:p>
    <w:p w14:paraId="3C631E3D" w14:textId="77777777" w:rsidR="004B4959" w:rsidRDefault="004B4959" w:rsidP="004B4959">
      <w:pPr>
        <w:pStyle w:val="Bibliography"/>
      </w:pPr>
      <w:r>
        <w:t xml:space="preserve">66. </w:t>
      </w:r>
      <w:r>
        <w:tab/>
        <w:t xml:space="preserve">Chen, K. Sitting Posture Recognition Based on OpenPose. </w:t>
      </w:r>
      <w:r>
        <w:rPr>
          <w:i/>
          <w:iCs/>
        </w:rPr>
        <w:t>IOP Conf. Ser.: Mater. Sci. Eng.</w:t>
      </w:r>
      <w:r>
        <w:t xml:space="preserve"> </w:t>
      </w:r>
      <w:r>
        <w:rPr>
          <w:b/>
          <w:bCs/>
        </w:rPr>
        <w:t>2019</w:t>
      </w:r>
      <w:r>
        <w:t xml:space="preserve">, </w:t>
      </w:r>
      <w:r>
        <w:rPr>
          <w:i/>
          <w:iCs/>
        </w:rPr>
        <w:t>677</w:t>
      </w:r>
      <w:r>
        <w:t>, 032057, doi:10.1088/1757-899X/677/3/032057.</w:t>
      </w:r>
    </w:p>
    <w:p w14:paraId="418BD1A4" w14:textId="77777777" w:rsidR="004B4959" w:rsidRDefault="004B4959" w:rsidP="004B4959">
      <w:pPr>
        <w:pStyle w:val="Bibliography"/>
      </w:pPr>
      <w:r>
        <w:t xml:space="preserve">67. </w:t>
      </w:r>
      <w:r>
        <w:tab/>
        <w:t>R, N.; Sudhakar, T.; Bethanney Janney, J.; Krishnamoorthy, N.R.; Dhanalakshmi, K.; Vigneshwaran, S. Sitting Posture Analysis Using CNN and RCNN. In Proceedings of the 2023 International Conference on Bio Signals, Images, and Instrumentation (ICBSII); IEEE: Chennai, India, March 16 2023; pp. 1–5.</w:t>
      </w:r>
    </w:p>
    <w:p w14:paraId="2BF6655C" w14:textId="77777777" w:rsidR="004B4959" w:rsidRDefault="004B4959" w:rsidP="004B4959">
      <w:pPr>
        <w:pStyle w:val="Bibliography"/>
      </w:pPr>
      <w:r>
        <w:t xml:space="preserve">68. </w:t>
      </w:r>
      <w:r>
        <w:tab/>
        <w:t>Feng, L.; Li, Z.; Liu, C. Are You Sitting Right?-Sitting Posture Recognition Using RF Signals. In Proceedings of the 2019 IEEE Pacific Rim Conference on Communications, Computers and Signal Processing (PACRIM); IEEE: Victoria, BC, Canada, August 2019; pp. 1–6.</w:t>
      </w:r>
    </w:p>
    <w:p w14:paraId="269B39AA" w14:textId="77777777" w:rsidR="004B4959" w:rsidRDefault="004B4959" w:rsidP="004B4959">
      <w:pPr>
        <w:pStyle w:val="Bibliography"/>
      </w:pPr>
      <w:r>
        <w:t xml:space="preserve">69. </w:t>
      </w:r>
      <w:r>
        <w:tab/>
        <w:t xml:space="preserve">Kundaliya, B.; Patel, S.; Patel, J.; Barot, P.; Hadia, S.K. </w:t>
      </w:r>
      <w:r>
        <w:rPr>
          <w:i/>
          <w:iCs/>
        </w:rPr>
        <w:t>An IoT and Cloud Enabled Smart Chair for Detection and Notification of Wrong Seating Posture</w:t>
      </w:r>
      <w:r>
        <w:t>; In Review, 2022;</w:t>
      </w:r>
    </w:p>
    <w:p w14:paraId="2BFFEDED" w14:textId="77777777" w:rsidR="004B4959" w:rsidRDefault="004B4959" w:rsidP="004B4959">
      <w:pPr>
        <w:pStyle w:val="Bibliography"/>
      </w:pPr>
      <w:r>
        <w:t xml:space="preserve">70. </w:t>
      </w:r>
      <w:r>
        <w:tab/>
        <w:t xml:space="preserve">Fard, F.D.; Moghimi, S.; Lotfi, R. Evaluating Pressure Ulcer Development in Wheelchair-Bound Population Using Sitting Posture Identification. </w:t>
      </w:r>
      <w:r>
        <w:rPr>
          <w:i/>
          <w:iCs/>
        </w:rPr>
        <w:t>ENG</w:t>
      </w:r>
      <w:r>
        <w:t xml:space="preserve"> </w:t>
      </w:r>
      <w:r>
        <w:rPr>
          <w:b/>
          <w:bCs/>
        </w:rPr>
        <w:t>2013</w:t>
      </w:r>
      <w:r>
        <w:t xml:space="preserve">, </w:t>
      </w:r>
      <w:r>
        <w:rPr>
          <w:i/>
          <w:iCs/>
        </w:rPr>
        <w:t>05</w:t>
      </w:r>
      <w:r>
        <w:t>, 132–136, doi:10.4236/eng.2013.510B027.</w:t>
      </w:r>
    </w:p>
    <w:p w14:paraId="1457554C" w14:textId="77777777" w:rsidR="004B4959" w:rsidRDefault="004B4959" w:rsidP="004B4959">
      <w:pPr>
        <w:pStyle w:val="Bibliography"/>
      </w:pPr>
      <w:r>
        <w:t xml:space="preserve">71. </w:t>
      </w:r>
      <w:r>
        <w:tab/>
        <w:t xml:space="preserve">Tharwat, A. Classification Assessment Methods. </w:t>
      </w:r>
      <w:r>
        <w:rPr>
          <w:i/>
          <w:iCs/>
        </w:rPr>
        <w:t>ACI</w:t>
      </w:r>
      <w:r>
        <w:t xml:space="preserve"> </w:t>
      </w:r>
      <w:r>
        <w:rPr>
          <w:b/>
          <w:bCs/>
        </w:rPr>
        <w:t>2021</w:t>
      </w:r>
      <w:r>
        <w:t xml:space="preserve">, </w:t>
      </w:r>
      <w:r>
        <w:rPr>
          <w:i/>
          <w:iCs/>
        </w:rPr>
        <w:t>17</w:t>
      </w:r>
      <w:r>
        <w:t>, 168–192, doi:10.1016/j.aci.2018.08.003.</w:t>
      </w:r>
    </w:p>
    <w:p w14:paraId="757000EC" w14:textId="77777777" w:rsidR="004B4959" w:rsidRDefault="004B4959" w:rsidP="004B4959">
      <w:pPr>
        <w:pStyle w:val="Bibliography"/>
      </w:pPr>
      <w:r>
        <w:t xml:space="preserve">72.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2CD0C967" w14:textId="0FC56340" w:rsidR="007D65C8" w:rsidRPr="00617BCB" w:rsidRDefault="007A08BB" w:rsidP="007A08BB">
      <w:pPr>
        <w:pStyle w:val="MDPI21heading1"/>
        <w:ind w:left="0"/>
        <w:rPr>
          <w:lang w:val="en-GB"/>
        </w:rPr>
      </w:pPr>
      <w:r w:rsidRPr="00617BCB">
        <w:rPr>
          <w:lang w:val="en-GB"/>
        </w:rPr>
        <w:fldChar w:fldCharType="end"/>
      </w:r>
    </w:p>
    <w:p w14:paraId="3C27067F" w14:textId="77777777" w:rsidR="00E93210" w:rsidRPr="00B958EA" w:rsidRDefault="00B958EA" w:rsidP="00B958EA">
      <w:pPr>
        <w:pStyle w:val="MDPI63Notes"/>
      </w:pPr>
      <w:r w:rsidRPr="00617BCB">
        <w:rPr>
          <w:b/>
          <w:lang w:val="en-GB"/>
        </w:rPr>
        <w:t>Disclaimer/Publisher’s Note:</w:t>
      </w:r>
      <w:r w:rsidRPr="00617BCB">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9F02E4">
      <w:headerReference w:type="even" r:id="rId24"/>
      <w:headerReference w:type="default" r:id="rId25"/>
      <w:footerReference w:type="default" r:id="rId26"/>
      <w:headerReference w:type="first" r:id="rId27"/>
      <w:footerReference w:type="first" r:id="rId28"/>
      <w:type w:val="continuous"/>
      <w:pgSz w:w="11906" w:h="16838" w:code="9"/>
      <w:pgMar w:top="1417" w:right="720" w:bottom="1077" w:left="720" w:header="1020" w:footer="340" w:gutter="0"/>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Janusz Kulon" w:date="2024-01-18T12:45:00Z" w:initials="JK">
    <w:p w14:paraId="6DAD7049" w14:textId="77777777" w:rsidR="00246D7F" w:rsidRPr="00617BCB" w:rsidRDefault="00E276EB" w:rsidP="00246D7F">
      <w:pPr>
        <w:pStyle w:val="CommentText"/>
        <w:jc w:val="left"/>
      </w:pPr>
      <w:r w:rsidRPr="00617BCB">
        <w:rPr>
          <w:rStyle w:val="CommentReference"/>
        </w:rPr>
        <w:annotationRef/>
      </w:r>
      <w:r w:rsidR="00246D7F" w:rsidRPr="00617BCB">
        <w:t>Expand co authors review papers are collaborative and done by experts  in the field</w:t>
      </w:r>
    </w:p>
  </w:comment>
  <w:comment w:id="2" w:author="Janusz Kulon" w:date="2024-01-18T12:45:00Z" w:initials="JK">
    <w:p w14:paraId="6FC4CB5D" w14:textId="77777777" w:rsidR="000965BE" w:rsidRPr="00617BCB" w:rsidRDefault="000965BE" w:rsidP="000965BE">
      <w:pPr>
        <w:pStyle w:val="CommentText"/>
        <w:jc w:val="left"/>
      </w:pPr>
      <w:r w:rsidRPr="00617BCB">
        <w:rPr>
          <w:rStyle w:val="CommentReference"/>
        </w:rPr>
        <w:annotationRef/>
      </w:r>
      <w:r w:rsidRPr="00617BCB">
        <w:t>Expand co authors review papers are collaborative and done by experts  in the field</w:t>
      </w:r>
    </w:p>
  </w:comment>
  <w:comment w:id="3" w:author="Janusz Kulon" w:date="2024-01-18T12:45:00Z" w:initials="JK">
    <w:p w14:paraId="73427861" w14:textId="77777777" w:rsidR="000965BE" w:rsidRPr="00617BCB" w:rsidRDefault="000965BE" w:rsidP="000965BE">
      <w:pPr>
        <w:pStyle w:val="CommentText"/>
        <w:jc w:val="left"/>
      </w:pPr>
      <w:r w:rsidRPr="00617BCB">
        <w:rPr>
          <w:rStyle w:val="CommentReference"/>
        </w:rPr>
        <w:annotationRef/>
      </w:r>
      <w:r w:rsidRPr="00617BCB">
        <w:t>Expand co authors review papers are collaborative and done by experts  in the field</w:t>
      </w:r>
    </w:p>
  </w:comment>
  <w:comment w:id="4" w:author="Janusz Kulon" w:date="2024-01-18T12:45:00Z" w:initials="JK">
    <w:p w14:paraId="077CF4E7" w14:textId="77777777" w:rsidR="000965BE" w:rsidRDefault="000965BE" w:rsidP="000965BE">
      <w:pPr>
        <w:pStyle w:val="CommentText"/>
        <w:jc w:val="left"/>
      </w:pPr>
      <w:r w:rsidRPr="00617BCB">
        <w:rPr>
          <w:rStyle w:val="CommentReference"/>
        </w:rPr>
        <w:annotationRef/>
      </w:r>
      <w:r w:rsidRPr="00617BCB">
        <w:t>Expand co authors review papers are collaborative and done by experts  in the field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DAD7049" w15:done="0"/>
  <w15:commentEx w15:paraId="6FC4CB5D" w15:done="0"/>
  <w15:commentEx w15:paraId="73427861" w15:done="0"/>
  <w15:commentEx w15:paraId="077CF4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E348354"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Extensible w16cex:durableId="508C3919"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Extensible w16cex:durableId="52C17AAB"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Extensible w16cex:durableId="1A0510BF"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DAD7049" w16cid:durableId="7E348354"/>
  <w16cid:commentId w16cid:paraId="6FC4CB5D" w16cid:durableId="508C3919"/>
  <w16cid:commentId w16cid:paraId="73427861" w16cid:durableId="52C17AAB"/>
  <w16cid:commentId w16cid:paraId="077CF4E7" w16cid:durableId="1A0510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E33C9" w14:textId="77777777" w:rsidR="009F02E4" w:rsidRPr="00617BCB" w:rsidRDefault="009F02E4">
      <w:pPr>
        <w:spacing w:line="240" w:lineRule="auto"/>
      </w:pPr>
      <w:r w:rsidRPr="00617BCB">
        <w:separator/>
      </w:r>
    </w:p>
  </w:endnote>
  <w:endnote w:type="continuationSeparator" w:id="0">
    <w:p w14:paraId="6D8A78AD" w14:textId="77777777" w:rsidR="009F02E4" w:rsidRPr="00617BCB" w:rsidRDefault="009F02E4">
      <w:pPr>
        <w:spacing w:line="240" w:lineRule="auto"/>
      </w:pPr>
      <w:r w:rsidRPr="00617B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3DF91" w14:textId="2386605A" w:rsidR="00494C08" w:rsidRPr="00617BCB"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4713" w14:textId="1ACDB0AA" w:rsidR="003D660D" w:rsidRPr="00617BCB"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617BCB" w:rsidRDefault="00494C08" w:rsidP="00691AA3">
    <w:pPr>
      <w:pStyle w:val="MDPIfooterfirstpage"/>
      <w:tabs>
        <w:tab w:val="clear" w:pos="8845"/>
        <w:tab w:val="right" w:pos="10466"/>
      </w:tabs>
      <w:spacing w:line="240" w:lineRule="auto"/>
      <w:jc w:val="both"/>
      <w:rPr>
        <w:lang w:val="en-GB"/>
        <w:rPrChange w:id="25" w:author="Janusz Kulon" w:date="2024-01-18T12:44:00Z">
          <w:rPr>
            <w:lang w:val="fr-CH"/>
          </w:rPr>
        </w:rPrChange>
      </w:rPr>
    </w:pPr>
    <w:r w:rsidRPr="00617BCB">
      <w:rPr>
        <w:i/>
        <w:szCs w:val="16"/>
        <w:lang w:val="en-GB"/>
      </w:rPr>
      <w:t>Sensors</w:t>
    </w:r>
    <w:r w:rsidRPr="00617BCB">
      <w:rPr>
        <w:szCs w:val="16"/>
        <w:lang w:val="en-GB"/>
      </w:rPr>
      <w:t xml:space="preserve"> </w:t>
    </w:r>
    <w:r w:rsidR="000B0C7D" w:rsidRPr="00617BCB">
      <w:rPr>
        <w:b/>
        <w:szCs w:val="16"/>
        <w:lang w:val="en-GB"/>
      </w:rPr>
      <w:t>2024</w:t>
    </w:r>
    <w:r w:rsidR="00375A07" w:rsidRPr="00617BCB">
      <w:rPr>
        <w:szCs w:val="16"/>
        <w:lang w:val="en-GB"/>
      </w:rPr>
      <w:t>,</w:t>
    </w:r>
    <w:r w:rsidR="000B0C7D" w:rsidRPr="00617BCB">
      <w:rPr>
        <w:i/>
        <w:szCs w:val="16"/>
        <w:lang w:val="en-GB"/>
      </w:rPr>
      <w:t xml:space="preserve"> 24</w:t>
    </w:r>
    <w:r w:rsidR="00375A07" w:rsidRPr="00617BCB">
      <w:rPr>
        <w:szCs w:val="16"/>
        <w:lang w:val="en-GB"/>
      </w:rPr>
      <w:t xml:space="preserve">, </w:t>
    </w:r>
    <w:r w:rsidR="001F5853" w:rsidRPr="00617BCB">
      <w:rPr>
        <w:szCs w:val="16"/>
        <w:lang w:val="en-GB"/>
      </w:rPr>
      <w:t>x</w:t>
    </w:r>
    <w:r w:rsidR="003D660D" w:rsidRPr="00617BCB">
      <w:rPr>
        <w:szCs w:val="16"/>
        <w:lang w:val="en-GB"/>
      </w:rPr>
      <w:t>. https://doi.org/10.3390/xxxxx</w:t>
    </w:r>
    <w:r w:rsidR="00691AA3" w:rsidRPr="00617BCB">
      <w:rPr>
        <w:lang w:val="en-GB"/>
        <w:rPrChange w:id="26" w:author="Janusz Kulon" w:date="2024-01-18T12:44:00Z">
          <w:rPr>
            <w:lang w:val="fr-CH"/>
          </w:rPr>
        </w:rPrChange>
      </w:rPr>
      <w:tab/>
    </w:r>
    <w:r w:rsidRPr="00617BCB">
      <w:rPr>
        <w:lang w:val="en-GB"/>
        <w:rPrChange w:id="27" w:author="Janusz Kulon" w:date="2024-01-18T12:44:00Z">
          <w:rPr>
            <w:lang w:val="fr-CH"/>
          </w:rPr>
        </w:rPrChange>
      </w:rPr>
      <w:t>www.mdpi.com/journal/</w:t>
    </w:r>
    <w:r w:rsidRPr="00617BCB">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CA0C0" w14:textId="77777777" w:rsidR="009F02E4" w:rsidRPr="00617BCB" w:rsidRDefault="009F02E4">
      <w:pPr>
        <w:spacing w:line="240" w:lineRule="auto"/>
      </w:pPr>
      <w:r w:rsidRPr="00617BCB">
        <w:separator/>
      </w:r>
    </w:p>
  </w:footnote>
  <w:footnote w:type="continuationSeparator" w:id="0">
    <w:p w14:paraId="57037A62" w14:textId="77777777" w:rsidR="009F02E4" w:rsidRPr="00617BCB" w:rsidRDefault="009F02E4">
      <w:pPr>
        <w:spacing w:line="240" w:lineRule="auto"/>
      </w:pPr>
      <w:r w:rsidRPr="00617BC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872E1" w14:textId="6D350720" w:rsidR="00494C08" w:rsidRPr="00617BCB"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51FD8" w14:textId="52EE6789" w:rsidR="003D660D" w:rsidRPr="00617BCB" w:rsidRDefault="00494C08" w:rsidP="00691AA3">
    <w:pPr>
      <w:tabs>
        <w:tab w:val="right" w:pos="10466"/>
      </w:tabs>
      <w:adjustRightInd w:val="0"/>
      <w:snapToGrid w:val="0"/>
      <w:spacing w:line="240" w:lineRule="auto"/>
      <w:rPr>
        <w:sz w:val="16"/>
      </w:rPr>
    </w:pPr>
    <w:r w:rsidRPr="00617BCB">
      <w:rPr>
        <w:i/>
        <w:sz w:val="16"/>
      </w:rPr>
      <w:t xml:space="preserve">Sensors </w:t>
    </w:r>
    <w:r w:rsidR="000B0C7D" w:rsidRPr="00617BCB">
      <w:rPr>
        <w:b/>
        <w:sz w:val="16"/>
      </w:rPr>
      <w:t>2024</w:t>
    </w:r>
    <w:r w:rsidR="00375A07" w:rsidRPr="00617BCB">
      <w:rPr>
        <w:sz w:val="16"/>
      </w:rPr>
      <w:t>,</w:t>
    </w:r>
    <w:r w:rsidR="000B0C7D" w:rsidRPr="00617BCB">
      <w:rPr>
        <w:i/>
        <w:sz w:val="16"/>
      </w:rPr>
      <w:t xml:space="preserve"> 24</w:t>
    </w:r>
    <w:r w:rsidR="001F5853" w:rsidRPr="00617BCB">
      <w:rPr>
        <w:sz w:val="16"/>
      </w:rPr>
      <w:t>, x FOR PEER REVIEW</w:t>
    </w:r>
    <w:r w:rsidR="00691AA3" w:rsidRPr="00617BCB">
      <w:rPr>
        <w:sz w:val="16"/>
      </w:rPr>
      <w:tab/>
    </w:r>
    <w:r w:rsidR="001F5853" w:rsidRPr="00617BCB">
      <w:rPr>
        <w:sz w:val="16"/>
      </w:rPr>
      <w:fldChar w:fldCharType="begin"/>
    </w:r>
    <w:r w:rsidR="001F5853" w:rsidRPr="00617BCB">
      <w:rPr>
        <w:sz w:val="16"/>
      </w:rPr>
      <w:instrText xml:space="preserve"> PAGE   \* MERGEFORMAT </w:instrText>
    </w:r>
    <w:r w:rsidR="001F5853" w:rsidRPr="00617BCB">
      <w:rPr>
        <w:sz w:val="16"/>
      </w:rPr>
      <w:fldChar w:fldCharType="separate"/>
    </w:r>
    <w:r w:rsidR="00054346" w:rsidRPr="00617BCB">
      <w:rPr>
        <w:sz w:val="16"/>
      </w:rPr>
      <w:t>5</w:t>
    </w:r>
    <w:r w:rsidR="001F5853" w:rsidRPr="00617BCB">
      <w:rPr>
        <w:sz w:val="16"/>
      </w:rPr>
      <w:fldChar w:fldCharType="end"/>
    </w:r>
    <w:r w:rsidR="001F5853" w:rsidRPr="00617BCB">
      <w:rPr>
        <w:sz w:val="16"/>
      </w:rPr>
      <w:t xml:space="preserve"> of </w:t>
    </w:r>
    <w:r w:rsidR="001F5853" w:rsidRPr="00617BCB">
      <w:rPr>
        <w:sz w:val="16"/>
      </w:rPr>
      <w:fldChar w:fldCharType="begin"/>
    </w:r>
    <w:r w:rsidR="001F5853" w:rsidRPr="00617BCB">
      <w:rPr>
        <w:sz w:val="16"/>
      </w:rPr>
      <w:instrText xml:space="preserve"> NUMPAGES   \* MERGEFORMAT </w:instrText>
    </w:r>
    <w:r w:rsidR="001F5853" w:rsidRPr="00617BCB">
      <w:rPr>
        <w:sz w:val="16"/>
      </w:rPr>
      <w:fldChar w:fldCharType="separate"/>
    </w:r>
    <w:r w:rsidR="00054346" w:rsidRPr="00617BCB">
      <w:rPr>
        <w:sz w:val="16"/>
      </w:rPr>
      <w:t>5</w:t>
    </w:r>
    <w:r w:rsidR="001F5853" w:rsidRPr="00617BCB">
      <w:rPr>
        <w:sz w:val="16"/>
      </w:rPr>
      <w:fldChar w:fldCharType="end"/>
    </w:r>
  </w:p>
  <w:p w14:paraId="199355D9" w14:textId="77777777" w:rsidR="00494C08" w:rsidRPr="00617BCB"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17BCB" w14:paraId="183F583A" w14:textId="77777777" w:rsidTr="00E02AA2">
      <w:trPr>
        <w:trHeight w:val="686"/>
      </w:trPr>
      <w:tc>
        <w:tcPr>
          <w:tcW w:w="3679" w:type="dxa"/>
          <w:shd w:val="clear" w:color="auto" w:fill="auto"/>
          <w:vAlign w:val="center"/>
        </w:tcPr>
        <w:p w14:paraId="5F941EB2" w14:textId="71CDA9B8" w:rsidR="003D660D" w:rsidRPr="00617BCB" w:rsidRDefault="00FE2A09" w:rsidP="00691AA3">
          <w:pPr>
            <w:pStyle w:val="Header"/>
            <w:pBdr>
              <w:bottom w:val="none" w:sz="0" w:space="0" w:color="auto"/>
            </w:pBdr>
            <w:jc w:val="left"/>
            <w:rPr>
              <w:rFonts w:eastAsia="DengXian"/>
              <w:b/>
              <w:bCs/>
            </w:rPr>
          </w:pPr>
          <w:r w:rsidRPr="00617BCB">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17BCB"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17BCB" w:rsidRDefault="00E02AA2" w:rsidP="00E02AA2">
          <w:pPr>
            <w:pStyle w:val="Header"/>
            <w:pBdr>
              <w:bottom w:val="none" w:sz="0" w:space="0" w:color="auto"/>
            </w:pBdr>
            <w:jc w:val="right"/>
            <w:rPr>
              <w:rFonts w:eastAsia="DengXian"/>
              <w:b/>
              <w:bCs/>
            </w:rPr>
          </w:pPr>
          <w:r w:rsidRPr="00617BCB">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17BCB"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usz Kulon">
    <w15:presenceInfo w15:providerId="AD" w15:userId="S::j.kulon@southwales.ac.uk::ad435128-f59f-4a02-a274-e9e2781a2488"/>
  </w15:person>
  <w15:person w15:author="Shiny Verghese">
    <w15:presenceInfo w15:providerId="AD" w15:userId="S::shiny.verghese@southwales.ac.uk::c10a988d-d41c-40c6-9572-b7208f9e52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3D05"/>
    <w:rsid w:val="00004247"/>
    <w:rsid w:val="00007D3D"/>
    <w:rsid w:val="000110FB"/>
    <w:rsid w:val="00012035"/>
    <w:rsid w:val="000122AB"/>
    <w:rsid w:val="00012F4D"/>
    <w:rsid w:val="00013DA3"/>
    <w:rsid w:val="0001448F"/>
    <w:rsid w:val="00014839"/>
    <w:rsid w:val="00015563"/>
    <w:rsid w:val="000162A3"/>
    <w:rsid w:val="0001720C"/>
    <w:rsid w:val="00017E67"/>
    <w:rsid w:val="000205B9"/>
    <w:rsid w:val="000219F6"/>
    <w:rsid w:val="00021DCD"/>
    <w:rsid w:val="0002414D"/>
    <w:rsid w:val="000245F1"/>
    <w:rsid w:val="00024C20"/>
    <w:rsid w:val="00024EDE"/>
    <w:rsid w:val="00026865"/>
    <w:rsid w:val="00027714"/>
    <w:rsid w:val="00027A5A"/>
    <w:rsid w:val="00027A7E"/>
    <w:rsid w:val="00031614"/>
    <w:rsid w:val="00035BA7"/>
    <w:rsid w:val="00035DBF"/>
    <w:rsid w:val="000426F6"/>
    <w:rsid w:val="00042EBB"/>
    <w:rsid w:val="00043CB0"/>
    <w:rsid w:val="00043D16"/>
    <w:rsid w:val="000452D3"/>
    <w:rsid w:val="00046064"/>
    <w:rsid w:val="000502EB"/>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450F"/>
    <w:rsid w:val="00064A99"/>
    <w:rsid w:val="00065B5F"/>
    <w:rsid w:val="000660BB"/>
    <w:rsid w:val="00066C34"/>
    <w:rsid w:val="00066E36"/>
    <w:rsid w:val="0006703E"/>
    <w:rsid w:val="00067346"/>
    <w:rsid w:val="00067425"/>
    <w:rsid w:val="00070090"/>
    <w:rsid w:val="00070792"/>
    <w:rsid w:val="00071728"/>
    <w:rsid w:val="00071E79"/>
    <w:rsid w:val="00072A45"/>
    <w:rsid w:val="00072F75"/>
    <w:rsid w:val="00073282"/>
    <w:rsid w:val="0007442E"/>
    <w:rsid w:val="0007542D"/>
    <w:rsid w:val="00075D14"/>
    <w:rsid w:val="000774FA"/>
    <w:rsid w:val="000777E0"/>
    <w:rsid w:val="00077EDB"/>
    <w:rsid w:val="00080004"/>
    <w:rsid w:val="00081A25"/>
    <w:rsid w:val="00081DFF"/>
    <w:rsid w:val="00081E6F"/>
    <w:rsid w:val="00082577"/>
    <w:rsid w:val="00083677"/>
    <w:rsid w:val="0008677F"/>
    <w:rsid w:val="000920EF"/>
    <w:rsid w:val="000921C6"/>
    <w:rsid w:val="00092D41"/>
    <w:rsid w:val="00093B72"/>
    <w:rsid w:val="000965BE"/>
    <w:rsid w:val="00096C5B"/>
    <w:rsid w:val="000A05FC"/>
    <w:rsid w:val="000A0621"/>
    <w:rsid w:val="000A08BB"/>
    <w:rsid w:val="000A1078"/>
    <w:rsid w:val="000A159A"/>
    <w:rsid w:val="000A1D23"/>
    <w:rsid w:val="000A1E6F"/>
    <w:rsid w:val="000A22EF"/>
    <w:rsid w:val="000A4C27"/>
    <w:rsid w:val="000A4CFC"/>
    <w:rsid w:val="000A5805"/>
    <w:rsid w:val="000A5F1C"/>
    <w:rsid w:val="000A659D"/>
    <w:rsid w:val="000A7172"/>
    <w:rsid w:val="000A72BF"/>
    <w:rsid w:val="000B0937"/>
    <w:rsid w:val="000B0C7D"/>
    <w:rsid w:val="000B4FD6"/>
    <w:rsid w:val="000B569B"/>
    <w:rsid w:val="000B5EC8"/>
    <w:rsid w:val="000B61C3"/>
    <w:rsid w:val="000B6F7E"/>
    <w:rsid w:val="000C482B"/>
    <w:rsid w:val="000C6EF6"/>
    <w:rsid w:val="000D093B"/>
    <w:rsid w:val="000D19E9"/>
    <w:rsid w:val="000D386D"/>
    <w:rsid w:val="000D4377"/>
    <w:rsid w:val="000D58D2"/>
    <w:rsid w:val="000D5B2B"/>
    <w:rsid w:val="000D5F9A"/>
    <w:rsid w:val="000D6A8B"/>
    <w:rsid w:val="000D745D"/>
    <w:rsid w:val="000E0831"/>
    <w:rsid w:val="000E0F20"/>
    <w:rsid w:val="000E10A1"/>
    <w:rsid w:val="000E16A3"/>
    <w:rsid w:val="000E2958"/>
    <w:rsid w:val="000E354A"/>
    <w:rsid w:val="000E3D32"/>
    <w:rsid w:val="000E3F66"/>
    <w:rsid w:val="000E41D4"/>
    <w:rsid w:val="000E48EA"/>
    <w:rsid w:val="000E49B8"/>
    <w:rsid w:val="000E5D21"/>
    <w:rsid w:val="000E6623"/>
    <w:rsid w:val="000E6755"/>
    <w:rsid w:val="000E756B"/>
    <w:rsid w:val="000F10D5"/>
    <w:rsid w:val="000F1EF4"/>
    <w:rsid w:val="000F27B1"/>
    <w:rsid w:val="000F3F9B"/>
    <w:rsid w:val="000F4E67"/>
    <w:rsid w:val="000F61ED"/>
    <w:rsid w:val="000F7A19"/>
    <w:rsid w:val="000F7EEF"/>
    <w:rsid w:val="00100B24"/>
    <w:rsid w:val="00101A8B"/>
    <w:rsid w:val="00102E15"/>
    <w:rsid w:val="0010482A"/>
    <w:rsid w:val="001049E8"/>
    <w:rsid w:val="00104A38"/>
    <w:rsid w:val="0010537E"/>
    <w:rsid w:val="00106602"/>
    <w:rsid w:val="00106BC1"/>
    <w:rsid w:val="00107716"/>
    <w:rsid w:val="00107B8E"/>
    <w:rsid w:val="0011342F"/>
    <w:rsid w:val="00113AFF"/>
    <w:rsid w:val="00114546"/>
    <w:rsid w:val="0011586B"/>
    <w:rsid w:val="00115E34"/>
    <w:rsid w:val="00116A62"/>
    <w:rsid w:val="00116D08"/>
    <w:rsid w:val="00117995"/>
    <w:rsid w:val="001217FD"/>
    <w:rsid w:val="00122648"/>
    <w:rsid w:val="0012339E"/>
    <w:rsid w:val="00123BD9"/>
    <w:rsid w:val="00125418"/>
    <w:rsid w:val="00126F8A"/>
    <w:rsid w:val="00131EA8"/>
    <w:rsid w:val="001322FE"/>
    <w:rsid w:val="001335E2"/>
    <w:rsid w:val="00135066"/>
    <w:rsid w:val="00135BF5"/>
    <w:rsid w:val="001368F3"/>
    <w:rsid w:val="00136CDC"/>
    <w:rsid w:val="001379C6"/>
    <w:rsid w:val="00140094"/>
    <w:rsid w:val="00140F16"/>
    <w:rsid w:val="00141589"/>
    <w:rsid w:val="00141CD5"/>
    <w:rsid w:val="00141D26"/>
    <w:rsid w:val="00141E7D"/>
    <w:rsid w:val="00142BCA"/>
    <w:rsid w:val="001441F6"/>
    <w:rsid w:val="001442BA"/>
    <w:rsid w:val="0014456D"/>
    <w:rsid w:val="001445B9"/>
    <w:rsid w:val="001446F3"/>
    <w:rsid w:val="00145F7B"/>
    <w:rsid w:val="0014623A"/>
    <w:rsid w:val="00146C62"/>
    <w:rsid w:val="00146F28"/>
    <w:rsid w:val="00151F3A"/>
    <w:rsid w:val="00152BF4"/>
    <w:rsid w:val="00152C3B"/>
    <w:rsid w:val="00153545"/>
    <w:rsid w:val="00154C20"/>
    <w:rsid w:val="00155325"/>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18DC"/>
    <w:rsid w:val="0017298F"/>
    <w:rsid w:val="00172BE5"/>
    <w:rsid w:val="00174178"/>
    <w:rsid w:val="00174474"/>
    <w:rsid w:val="0017470A"/>
    <w:rsid w:val="00175420"/>
    <w:rsid w:val="0017624F"/>
    <w:rsid w:val="00176972"/>
    <w:rsid w:val="001853F6"/>
    <w:rsid w:val="00190062"/>
    <w:rsid w:val="001907DC"/>
    <w:rsid w:val="00190BA2"/>
    <w:rsid w:val="001914F3"/>
    <w:rsid w:val="00194D3B"/>
    <w:rsid w:val="00196B58"/>
    <w:rsid w:val="00197BEE"/>
    <w:rsid w:val="001A033E"/>
    <w:rsid w:val="001A3085"/>
    <w:rsid w:val="001A5D3A"/>
    <w:rsid w:val="001A5EE5"/>
    <w:rsid w:val="001A6BED"/>
    <w:rsid w:val="001B078C"/>
    <w:rsid w:val="001B118D"/>
    <w:rsid w:val="001B1190"/>
    <w:rsid w:val="001B207B"/>
    <w:rsid w:val="001B2108"/>
    <w:rsid w:val="001B25A6"/>
    <w:rsid w:val="001B2882"/>
    <w:rsid w:val="001B3996"/>
    <w:rsid w:val="001B3E87"/>
    <w:rsid w:val="001B4E6A"/>
    <w:rsid w:val="001B619B"/>
    <w:rsid w:val="001B65E3"/>
    <w:rsid w:val="001B684B"/>
    <w:rsid w:val="001B7460"/>
    <w:rsid w:val="001B7917"/>
    <w:rsid w:val="001C4008"/>
    <w:rsid w:val="001C60E4"/>
    <w:rsid w:val="001C6BA7"/>
    <w:rsid w:val="001C6DA5"/>
    <w:rsid w:val="001C7C58"/>
    <w:rsid w:val="001D05F0"/>
    <w:rsid w:val="001D0990"/>
    <w:rsid w:val="001D14A0"/>
    <w:rsid w:val="001D1B6C"/>
    <w:rsid w:val="001D1D0D"/>
    <w:rsid w:val="001D1D7E"/>
    <w:rsid w:val="001D247C"/>
    <w:rsid w:val="001D2764"/>
    <w:rsid w:val="001D3467"/>
    <w:rsid w:val="001D4DBE"/>
    <w:rsid w:val="001D5528"/>
    <w:rsid w:val="001D5DAA"/>
    <w:rsid w:val="001D6A40"/>
    <w:rsid w:val="001D7276"/>
    <w:rsid w:val="001E064F"/>
    <w:rsid w:val="001E18E1"/>
    <w:rsid w:val="001E29A3"/>
    <w:rsid w:val="001E2AEB"/>
    <w:rsid w:val="001E30F1"/>
    <w:rsid w:val="001E4D3B"/>
    <w:rsid w:val="001E6D1E"/>
    <w:rsid w:val="001E743B"/>
    <w:rsid w:val="001E78D5"/>
    <w:rsid w:val="001E7DBA"/>
    <w:rsid w:val="001F0BE8"/>
    <w:rsid w:val="001F3965"/>
    <w:rsid w:val="001F3A84"/>
    <w:rsid w:val="001F4F28"/>
    <w:rsid w:val="001F5853"/>
    <w:rsid w:val="001F6C8E"/>
    <w:rsid w:val="001F72E4"/>
    <w:rsid w:val="00200C8F"/>
    <w:rsid w:val="002020B1"/>
    <w:rsid w:val="00204513"/>
    <w:rsid w:val="0021166F"/>
    <w:rsid w:val="002122F2"/>
    <w:rsid w:val="00214271"/>
    <w:rsid w:val="00215DD9"/>
    <w:rsid w:val="002162FC"/>
    <w:rsid w:val="00216AD8"/>
    <w:rsid w:val="0021739A"/>
    <w:rsid w:val="0021778B"/>
    <w:rsid w:val="00217BC0"/>
    <w:rsid w:val="00222CA6"/>
    <w:rsid w:val="00226367"/>
    <w:rsid w:val="002272C9"/>
    <w:rsid w:val="00230BB2"/>
    <w:rsid w:val="00230F90"/>
    <w:rsid w:val="0023111C"/>
    <w:rsid w:val="0023364C"/>
    <w:rsid w:val="00233CA3"/>
    <w:rsid w:val="00234110"/>
    <w:rsid w:val="0023443F"/>
    <w:rsid w:val="00234812"/>
    <w:rsid w:val="00236040"/>
    <w:rsid w:val="00237EBD"/>
    <w:rsid w:val="0024038F"/>
    <w:rsid w:val="00240512"/>
    <w:rsid w:val="0024078B"/>
    <w:rsid w:val="002407D5"/>
    <w:rsid w:val="002420AB"/>
    <w:rsid w:val="00242263"/>
    <w:rsid w:val="002423A8"/>
    <w:rsid w:val="002443F2"/>
    <w:rsid w:val="00246D7F"/>
    <w:rsid w:val="002470B2"/>
    <w:rsid w:val="002512E1"/>
    <w:rsid w:val="00251533"/>
    <w:rsid w:val="0025212C"/>
    <w:rsid w:val="00252808"/>
    <w:rsid w:val="002532CA"/>
    <w:rsid w:val="002556C5"/>
    <w:rsid w:val="00255A6D"/>
    <w:rsid w:val="00255EC1"/>
    <w:rsid w:val="00256D45"/>
    <w:rsid w:val="002570FC"/>
    <w:rsid w:val="0026026D"/>
    <w:rsid w:val="00261188"/>
    <w:rsid w:val="00261428"/>
    <w:rsid w:val="00261469"/>
    <w:rsid w:val="00261810"/>
    <w:rsid w:val="00262FA3"/>
    <w:rsid w:val="00263A0A"/>
    <w:rsid w:val="00264259"/>
    <w:rsid w:val="00264E06"/>
    <w:rsid w:val="00265AC0"/>
    <w:rsid w:val="002667F5"/>
    <w:rsid w:val="00266A6B"/>
    <w:rsid w:val="0027042E"/>
    <w:rsid w:val="0027220E"/>
    <w:rsid w:val="0027283B"/>
    <w:rsid w:val="002739C4"/>
    <w:rsid w:val="002743C3"/>
    <w:rsid w:val="002771F1"/>
    <w:rsid w:val="00277B7A"/>
    <w:rsid w:val="00277DA8"/>
    <w:rsid w:val="0028001A"/>
    <w:rsid w:val="0028090A"/>
    <w:rsid w:val="00280A54"/>
    <w:rsid w:val="0028224B"/>
    <w:rsid w:val="00282668"/>
    <w:rsid w:val="0028456A"/>
    <w:rsid w:val="00284F22"/>
    <w:rsid w:val="002868F8"/>
    <w:rsid w:val="0028768A"/>
    <w:rsid w:val="002901A8"/>
    <w:rsid w:val="00290E07"/>
    <w:rsid w:val="002917A1"/>
    <w:rsid w:val="00291A62"/>
    <w:rsid w:val="00291E19"/>
    <w:rsid w:val="002926F8"/>
    <w:rsid w:val="00292A2B"/>
    <w:rsid w:val="00294955"/>
    <w:rsid w:val="00295E4F"/>
    <w:rsid w:val="002A0C1D"/>
    <w:rsid w:val="002A0D98"/>
    <w:rsid w:val="002A0DBE"/>
    <w:rsid w:val="002A1F1B"/>
    <w:rsid w:val="002A23F5"/>
    <w:rsid w:val="002A47BB"/>
    <w:rsid w:val="002A6A47"/>
    <w:rsid w:val="002A7520"/>
    <w:rsid w:val="002A77E9"/>
    <w:rsid w:val="002A78E0"/>
    <w:rsid w:val="002B0A1B"/>
    <w:rsid w:val="002B0A81"/>
    <w:rsid w:val="002B1144"/>
    <w:rsid w:val="002B1557"/>
    <w:rsid w:val="002B257E"/>
    <w:rsid w:val="002B3A7A"/>
    <w:rsid w:val="002B43A0"/>
    <w:rsid w:val="002B4990"/>
    <w:rsid w:val="002B5A55"/>
    <w:rsid w:val="002B5C8F"/>
    <w:rsid w:val="002B65E9"/>
    <w:rsid w:val="002B786A"/>
    <w:rsid w:val="002C0F71"/>
    <w:rsid w:val="002C1473"/>
    <w:rsid w:val="002C2519"/>
    <w:rsid w:val="002C44D5"/>
    <w:rsid w:val="002C502D"/>
    <w:rsid w:val="002C5099"/>
    <w:rsid w:val="002C58FA"/>
    <w:rsid w:val="002C622D"/>
    <w:rsid w:val="002D0695"/>
    <w:rsid w:val="002D0BA0"/>
    <w:rsid w:val="002D0FA4"/>
    <w:rsid w:val="002D12FE"/>
    <w:rsid w:val="002D2DE0"/>
    <w:rsid w:val="002D3352"/>
    <w:rsid w:val="002D3B39"/>
    <w:rsid w:val="002D4EA7"/>
    <w:rsid w:val="002D527E"/>
    <w:rsid w:val="002D6C2A"/>
    <w:rsid w:val="002D70FE"/>
    <w:rsid w:val="002D7310"/>
    <w:rsid w:val="002D7871"/>
    <w:rsid w:val="002D7AC1"/>
    <w:rsid w:val="002D7D5E"/>
    <w:rsid w:val="002E03E4"/>
    <w:rsid w:val="002E102D"/>
    <w:rsid w:val="002E1B1B"/>
    <w:rsid w:val="002E32B4"/>
    <w:rsid w:val="002E34CD"/>
    <w:rsid w:val="002E5954"/>
    <w:rsid w:val="002E69A2"/>
    <w:rsid w:val="002E72A0"/>
    <w:rsid w:val="002E7541"/>
    <w:rsid w:val="002E7EC4"/>
    <w:rsid w:val="002F0078"/>
    <w:rsid w:val="002F26EF"/>
    <w:rsid w:val="002F2A28"/>
    <w:rsid w:val="002F3AF5"/>
    <w:rsid w:val="002F519B"/>
    <w:rsid w:val="002F65CA"/>
    <w:rsid w:val="002F78E4"/>
    <w:rsid w:val="002F7D6A"/>
    <w:rsid w:val="0030186F"/>
    <w:rsid w:val="0030229D"/>
    <w:rsid w:val="00302482"/>
    <w:rsid w:val="00303767"/>
    <w:rsid w:val="0030583D"/>
    <w:rsid w:val="0030687D"/>
    <w:rsid w:val="0030701D"/>
    <w:rsid w:val="00310216"/>
    <w:rsid w:val="00310F53"/>
    <w:rsid w:val="00311AE0"/>
    <w:rsid w:val="00312478"/>
    <w:rsid w:val="00313E7D"/>
    <w:rsid w:val="00314382"/>
    <w:rsid w:val="003153CD"/>
    <w:rsid w:val="00315D74"/>
    <w:rsid w:val="00316272"/>
    <w:rsid w:val="00317A4F"/>
    <w:rsid w:val="00317AC0"/>
    <w:rsid w:val="003203C3"/>
    <w:rsid w:val="00320D3C"/>
    <w:rsid w:val="00326141"/>
    <w:rsid w:val="0033058F"/>
    <w:rsid w:val="003317E6"/>
    <w:rsid w:val="00331A15"/>
    <w:rsid w:val="0033254D"/>
    <w:rsid w:val="003327F4"/>
    <w:rsid w:val="00333BCC"/>
    <w:rsid w:val="00335AD8"/>
    <w:rsid w:val="00335DC6"/>
    <w:rsid w:val="00335E05"/>
    <w:rsid w:val="00336831"/>
    <w:rsid w:val="0033740F"/>
    <w:rsid w:val="0034017D"/>
    <w:rsid w:val="00342047"/>
    <w:rsid w:val="00343425"/>
    <w:rsid w:val="0034379F"/>
    <w:rsid w:val="003454D4"/>
    <w:rsid w:val="00347F08"/>
    <w:rsid w:val="0035032D"/>
    <w:rsid w:val="003521AE"/>
    <w:rsid w:val="003523B2"/>
    <w:rsid w:val="00353834"/>
    <w:rsid w:val="00354033"/>
    <w:rsid w:val="00354C2D"/>
    <w:rsid w:val="00355AB5"/>
    <w:rsid w:val="00357223"/>
    <w:rsid w:val="00357F7A"/>
    <w:rsid w:val="0036011B"/>
    <w:rsid w:val="003608F7"/>
    <w:rsid w:val="00360976"/>
    <w:rsid w:val="003609A1"/>
    <w:rsid w:val="00362772"/>
    <w:rsid w:val="00362BC1"/>
    <w:rsid w:val="00363286"/>
    <w:rsid w:val="0036367B"/>
    <w:rsid w:val="00363A61"/>
    <w:rsid w:val="00363F03"/>
    <w:rsid w:val="003652CD"/>
    <w:rsid w:val="00365487"/>
    <w:rsid w:val="00366207"/>
    <w:rsid w:val="003674C1"/>
    <w:rsid w:val="00372FD4"/>
    <w:rsid w:val="0037368A"/>
    <w:rsid w:val="00374257"/>
    <w:rsid w:val="00375A07"/>
    <w:rsid w:val="00375F4D"/>
    <w:rsid w:val="00377155"/>
    <w:rsid w:val="00380350"/>
    <w:rsid w:val="00380625"/>
    <w:rsid w:val="00380AAD"/>
    <w:rsid w:val="00380AED"/>
    <w:rsid w:val="00380E11"/>
    <w:rsid w:val="00381B0E"/>
    <w:rsid w:val="0038367F"/>
    <w:rsid w:val="0038377F"/>
    <w:rsid w:val="00383DE8"/>
    <w:rsid w:val="00384451"/>
    <w:rsid w:val="00385582"/>
    <w:rsid w:val="003856B6"/>
    <w:rsid w:val="00385C42"/>
    <w:rsid w:val="003879C2"/>
    <w:rsid w:val="003879CC"/>
    <w:rsid w:val="00387B6E"/>
    <w:rsid w:val="00390333"/>
    <w:rsid w:val="00391D55"/>
    <w:rsid w:val="003929AB"/>
    <w:rsid w:val="00392C34"/>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680"/>
    <w:rsid w:val="003A78BB"/>
    <w:rsid w:val="003A79BE"/>
    <w:rsid w:val="003A7E8F"/>
    <w:rsid w:val="003B2913"/>
    <w:rsid w:val="003B3247"/>
    <w:rsid w:val="003B353A"/>
    <w:rsid w:val="003B4977"/>
    <w:rsid w:val="003B4AFD"/>
    <w:rsid w:val="003B57C7"/>
    <w:rsid w:val="003B6024"/>
    <w:rsid w:val="003B684D"/>
    <w:rsid w:val="003B77D5"/>
    <w:rsid w:val="003B7EE8"/>
    <w:rsid w:val="003C0D91"/>
    <w:rsid w:val="003C0EEF"/>
    <w:rsid w:val="003C226C"/>
    <w:rsid w:val="003C23EB"/>
    <w:rsid w:val="003C28C8"/>
    <w:rsid w:val="003C3CA3"/>
    <w:rsid w:val="003C4184"/>
    <w:rsid w:val="003C56C2"/>
    <w:rsid w:val="003C58C2"/>
    <w:rsid w:val="003C6C87"/>
    <w:rsid w:val="003C7292"/>
    <w:rsid w:val="003D0987"/>
    <w:rsid w:val="003D13ED"/>
    <w:rsid w:val="003D19DF"/>
    <w:rsid w:val="003D2F1A"/>
    <w:rsid w:val="003D3009"/>
    <w:rsid w:val="003D357B"/>
    <w:rsid w:val="003D379F"/>
    <w:rsid w:val="003D3B60"/>
    <w:rsid w:val="003D409E"/>
    <w:rsid w:val="003D428C"/>
    <w:rsid w:val="003D4BE4"/>
    <w:rsid w:val="003D6424"/>
    <w:rsid w:val="003D6488"/>
    <w:rsid w:val="003D660D"/>
    <w:rsid w:val="003D76A7"/>
    <w:rsid w:val="003E065A"/>
    <w:rsid w:val="003E0776"/>
    <w:rsid w:val="003E099C"/>
    <w:rsid w:val="003E1412"/>
    <w:rsid w:val="003E1429"/>
    <w:rsid w:val="003E1F3A"/>
    <w:rsid w:val="003E1F6E"/>
    <w:rsid w:val="003E2099"/>
    <w:rsid w:val="003E27A8"/>
    <w:rsid w:val="003E2929"/>
    <w:rsid w:val="003E2D73"/>
    <w:rsid w:val="003E2D88"/>
    <w:rsid w:val="003E31C8"/>
    <w:rsid w:val="003E461C"/>
    <w:rsid w:val="003E48BB"/>
    <w:rsid w:val="003E4CB9"/>
    <w:rsid w:val="003E5CDA"/>
    <w:rsid w:val="003E726E"/>
    <w:rsid w:val="003E7FFA"/>
    <w:rsid w:val="003F1D3D"/>
    <w:rsid w:val="003F3055"/>
    <w:rsid w:val="003F3E95"/>
    <w:rsid w:val="003F5301"/>
    <w:rsid w:val="003F5356"/>
    <w:rsid w:val="003F57FE"/>
    <w:rsid w:val="003F6CBF"/>
    <w:rsid w:val="003F6D51"/>
    <w:rsid w:val="003F7CB2"/>
    <w:rsid w:val="00401655"/>
    <w:rsid w:val="00401B29"/>
    <w:rsid w:val="00401D30"/>
    <w:rsid w:val="00402944"/>
    <w:rsid w:val="004037E4"/>
    <w:rsid w:val="004047BF"/>
    <w:rsid w:val="00404B08"/>
    <w:rsid w:val="0040533B"/>
    <w:rsid w:val="00405542"/>
    <w:rsid w:val="00406786"/>
    <w:rsid w:val="004072F0"/>
    <w:rsid w:val="00411C20"/>
    <w:rsid w:val="00413195"/>
    <w:rsid w:val="004133BA"/>
    <w:rsid w:val="004144C5"/>
    <w:rsid w:val="0041500C"/>
    <w:rsid w:val="00415DB7"/>
    <w:rsid w:val="00416C94"/>
    <w:rsid w:val="00420A3D"/>
    <w:rsid w:val="004215F4"/>
    <w:rsid w:val="00421DAE"/>
    <w:rsid w:val="0042226A"/>
    <w:rsid w:val="004223D5"/>
    <w:rsid w:val="00422435"/>
    <w:rsid w:val="00422649"/>
    <w:rsid w:val="0042299B"/>
    <w:rsid w:val="004239FD"/>
    <w:rsid w:val="00424553"/>
    <w:rsid w:val="00424A49"/>
    <w:rsid w:val="00424DDD"/>
    <w:rsid w:val="00430029"/>
    <w:rsid w:val="00430066"/>
    <w:rsid w:val="00430BB9"/>
    <w:rsid w:val="0043100C"/>
    <w:rsid w:val="00431A1E"/>
    <w:rsid w:val="004321D0"/>
    <w:rsid w:val="004326E3"/>
    <w:rsid w:val="004328D7"/>
    <w:rsid w:val="004332C2"/>
    <w:rsid w:val="00434137"/>
    <w:rsid w:val="00435E48"/>
    <w:rsid w:val="00441187"/>
    <w:rsid w:val="00442398"/>
    <w:rsid w:val="0045351E"/>
    <w:rsid w:val="0045409B"/>
    <w:rsid w:val="00454698"/>
    <w:rsid w:val="004546AA"/>
    <w:rsid w:val="00454769"/>
    <w:rsid w:val="0045658A"/>
    <w:rsid w:val="004567F8"/>
    <w:rsid w:val="00456F82"/>
    <w:rsid w:val="004577BA"/>
    <w:rsid w:val="00461C17"/>
    <w:rsid w:val="0046237A"/>
    <w:rsid w:val="004623AB"/>
    <w:rsid w:val="004626A4"/>
    <w:rsid w:val="004631AD"/>
    <w:rsid w:val="00463AC8"/>
    <w:rsid w:val="00464186"/>
    <w:rsid w:val="00466707"/>
    <w:rsid w:val="00466881"/>
    <w:rsid w:val="00470774"/>
    <w:rsid w:val="00470F8C"/>
    <w:rsid w:val="00471EDC"/>
    <w:rsid w:val="0047217C"/>
    <w:rsid w:val="00473E89"/>
    <w:rsid w:val="00474ED6"/>
    <w:rsid w:val="00475DD2"/>
    <w:rsid w:val="00475FA0"/>
    <w:rsid w:val="00477E00"/>
    <w:rsid w:val="00477E1E"/>
    <w:rsid w:val="0048001B"/>
    <w:rsid w:val="00480774"/>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A32"/>
    <w:rsid w:val="00496163"/>
    <w:rsid w:val="00496397"/>
    <w:rsid w:val="004969D7"/>
    <w:rsid w:val="00496D70"/>
    <w:rsid w:val="00496F57"/>
    <w:rsid w:val="00497112"/>
    <w:rsid w:val="0049717A"/>
    <w:rsid w:val="00497B82"/>
    <w:rsid w:val="004A0FCB"/>
    <w:rsid w:val="004A176C"/>
    <w:rsid w:val="004A1A00"/>
    <w:rsid w:val="004A20ED"/>
    <w:rsid w:val="004A3D5D"/>
    <w:rsid w:val="004A44D3"/>
    <w:rsid w:val="004A49D9"/>
    <w:rsid w:val="004A4ECA"/>
    <w:rsid w:val="004A515F"/>
    <w:rsid w:val="004A5305"/>
    <w:rsid w:val="004A55FD"/>
    <w:rsid w:val="004A59FE"/>
    <w:rsid w:val="004A65C8"/>
    <w:rsid w:val="004A692F"/>
    <w:rsid w:val="004A7176"/>
    <w:rsid w:val="004A7B5B"/>
    <w:rsid w:val="004B06BB"/>
    <w:rsid w:val="004B0A6B"/>
    <w:rsid w:val="004B0BB4"/>
    <w:rsid w:val="004B2B0E"/>
    <w:rsid w:val="004B3FB1"/>
    <w:rsid w:val="004B4959"/>
    <w:rsid w:val="004B61F5"/>
    <w:rsid w:val="004B65B7"/>
    <w:rsid w:val="004B763F"/>
    <w:rsid w:val="004C02D5"/>
    <w:rsid w:val="004C0E93"/>
    <w:rsid w:val="004C32C6"/>
    <w:rsid w:val="004C3326"/>
    <w:rsid w:val="004C3EA5"/>
    <w:rsid w:val="004C7DB0"/>
    <w:rsid w:val="004D1154"/>
    <w:rsid w:val="004D153C"/>
    <w:rsid w:val="004D4AFE"/>
    <w:rsid w:val="004D7216"/>
    <w:rsid w:val="004D7BC9"/>
    <w:rsid w:val="004D7F67"/>
    <w:rsid w:val="004E0CDD"/>
    <w:rsid w:val="004E2C8B"/>
    <w:rsid w:val="004E36FA"/>
    <w:rsid w:val="004E37AA"/>
    <w:rsid w:val="004E3CF5"/>
    <w:rsid w:val="004E7312"/>
    <w:rsid w:val="004E7441"/>
    <w:rsid w:val="004F0C07"/>
    <w:rsid w:val="004F2181"/>
    <w:rsid w:val="004F2200"/>
    <w:rsid w:val="004F30C0"/>
    <w:rsid w:val="004F4357"/>
    <w:rsid w:val="004F5641"/>
    <w:rsid w:val="004F5BE0"/>
    <w:rsid w:val="004F5EEF"/>
    <w:rsid w:val="00500FFB"/>
    <w:rsid w:val="005015A9"/>
    <w:rsid w:val="00505DAC"/>
    <w:rsid w:val="00507306"/>
    <w:rsid w:val="00510258"/>
    <w:rsid w:val="00514940"/>
    <w:rsid w:val="00515335"/>
    <w:rsid w:val="00517D4A"/>
    <w:rsid w:val="005202BB"/>
    <w:rsid w:val="005211DA"/>
    <w:rsid w:val="00521754"/>
    <w:rsid w:val="00521F2D"/>
    <w:rsid w:val="00523A91"/>
    <w:rsid w:val="00523C28"/>
    <w:rsid w:val="00524EAF"/>
    <w:rsid w:val="00530748"/>
    <w:rsid w:val="005327CD"/>
    <w:rsid w:val="0053287E"/>
    <w:rsid w:val="00532D3F"/>
    <w:rsid w:val="005335D1"/>
    <w:rsid w:val="005337A6"/>
    <w:rsid w:val="0053405F"/>
    <w:rsid w:val="0053554F"/>
    <w:rsid w:val="00535E6D"/>
    <w:rsid w:val="00542567"/>
    <w:rsid w:val="00542B66"/>
    <w:rsid w:val="00542E4B"/>
    <w:rsid w:val="00544F17"/>
    <w:rsid w:val="0054520E"/>
    <w:rsid w:val="00545897"/>
    <w:rsid w:val="00545E57"/>
    <w:rsid w:val="00545FBF"/>
    <w:rsid w:val="00546699"/>
    <w:rsid w:val="00546C89"/>
    <w:rsid w:val="00546FFF"/>
    <w:rsid w:val="005474F0"/>
    <w:rsid w:val="00547CB0"/>
    <w:rsid w:val="00551ECD"/>
    <w:rsid w:val="00554016"/>
    <w:rsid w:val="00554497"/>
    <w:rsid w:val="00554956"/>
    <w:rsid w:val="00555B2E"/>
    <w:rsid w:val="00556427"/>
    <w:rsid w:val="00556CB2"/>
    <w:rsid w:val="00556E99"/>
    <w:rsid w:val="0055789E"/>
    <w:rsid w:val="005608DF"/>
    <w:rsid w:val="00562270"/>
    <w:rsid w:val="00562FC7"/>
    <w:rsid w:val="00563A2A"/>
    <w:rsid w:val="005643C5"/>
    <w:rsid w:val="00567257"/>
    <w:rsid w:val="00567D00"/>
    <w:rsid w:val="0057057F"/>
    <w:rsid w:val="005713A2"/>
    <w:rsid w:val="00571EA7"/>
    <w:rsid w:val="00573025"/>
    <w:rsid w:val="005734CA"/>
    <w:rsid w:val="005763B8"/>
    <w:rsid w:val="00577137"/>
    <w:rsid w:val="00577762"/>
    <w:rsid w:val="0058183E"/>
    <w:rsid w:val="00581BC2"/>
    <w:rsid w:val="00582397"/>
    <w:rsid w:val="00582D56"/>
    <w:rsid w:val="00584A9F"/>
    <w:rsid w:val="005851B2"/>
    <w:rsid w:val="00585CE4"/>
    <w:rsid w:val="0058611F"/>
    <w:rsid w:val="0058626E"/>
    <w:rsid w:val="005865EE"/>
    <w:rsid w:val="0058745F"/>
    <w:rsid w:val="005901D9"/>
    <w:rsid w:val="00590487"/>
    <w:rsid w:val="00591202"/>
    <w:rsid w:val="005939A2"/>
    <w:rsid w:val="005942A1"/>
    <w:rsid w:val="00594CA1"/>
    <w:rsid w:val="005979D6"/>
    <w:rsid w:val="00597E6D"/>
    <w:rsid w:val="005A063B"/>
    <w:rsid w:val="005A7AF5"/>
    <w:rsid w:val="005B1E55"/>
    <w:rsid w:val="005B2103"/>
    <w:rsid w:val="005B31BB"/>
    <w:rsid w:val="005B39E2"/>
    <w:rsid w:val="005B483A"/>
    <w:rsid w:val="005B4F47"/>
    <w:rsid w:val="005B52EB"/>
    <w:rsid w:val="005B697A"/>
    <w:rsid w:val="005B6D28"/>
    <w:rsid w:val="005B6DB9"/>
    <w:rsid w:val="005B7E64"/>
    <w:rsid w:val="005C0DB4"/>
    <w:rsid w:val="005C108C"/>
    <w:rsid w:val="005C10E8"/>
    <w:rsid w:val="005C2D55"/>
    <w:rsid w:val="005C3F29"/>
    <w:rsid w:val="005C4BA3"/>
    <w:rsid w:val="005C50C4"/>
    <w:rsid w:val="005C56E0"/>
    <w:rsid w:val="005C58CD"/>
    <w:rsid w:val="005C6110"/>
    <w:rsid w:val="005C64F1"/>
    <w:rsid w:val="005C6DF2"/>
    <w:rsid w:val="005D00DE"/>
    <w:rsid w:val="005D0CFE"/>
    <w:rsid w:val="005D1121"/>
    <w:rsid w:val="005D1882"/>
    <w:rsid w:val="005D1C52"/>
    <w:rsid w:val="005D2199"/>
    <w:rsid w:val="005D28B4"/>
    <w:rsid w:val="005D3F6D"/>
    <w:rsid w:val="005D48B7"/>
    <w:rsid w:val="005D510C"/>
    <w:rsid w:val="005D7B57"/>
    <w:rsid w:val="005E1663"/>
    <w:rsid w:val="005E24D9"/>
    <w:rsid w:val="005E25DB"/>
    <w:rsid w:val="005E2BCD"/>
    <w:rsid w:val="005E40BF"/>
    <w:rsid w:val="005E53E2"/>
    <w:rsid w:val="005E6B68"/>
    <w:rsid w:val="005F0541"/>
    <w:rsid w:val="005F159A"/>
    <w:rsid w:val="005F2634"/>
    <w:rsid w:val="005F33E5"/>
    <w:rsid w:val="005F469E"/>
    <w:rsid w:val="005F55D7"/>
    <w:rsid w:val="005F6ED5"/>
    <w:rsid w:val="005F772D"/>
    <w:rsid w:val="00601B2D"/>
    <w:rsid w:val="006027AC"/>
    <w:rsid w:val="00602D1F"/>
    <w:rsid w:val="0060325B"/>
    <w:rsid w:val="00603D28"/>
    <w:rsid w:val="006046FB"/>
    <w:rsid w:val="00604F0C"/>
    <w:rsid w:val="00605DEE"/>
    <w:rsid w:val="00606E7B"/>
    <w:rsid w:val="0060773B"/>
    <w:rsid w:val="00607C93"/>
    <w:rsid w:val="0061122C"/>
    <w:rsid w:val="00611AF3"/>
    <w:rsid w:val="006137E4"/>
    <w:rsid w:val="006138F7"/>
    <w:rsid w:val="00615581"/>
    <w:rsid w:val="00616049"/>
    <w:rsid w:val="00616CEF"/>
    <w:rsid w:val="00616F99"/>
    <w:rsid w:val="00617BCB"/>
    <w:rsid w:val="00617F9E"/>
    <w:rsid w:val="006204BF"/>
    <w:rsid w:val="00620EF4"/>
    <w:rsid w:val="00621A2A"/>
    <w:rsid w:val="00621C95"/>
    <w:rsid w:val="00621FA4"/>
    <w:rsid w:val="006238B9"/>
    <w:rsid w:val="00624605"/>
    <w:rsid w:val="00624800"/>
    <w:rsid w:val="00625C2F"/>
    <w:rsid w:val="00625FF5"/>
    <w:rsid w:val="006267EB"/>
    <w:rsid w:val="00627B33"/>
    <w:rsid w:val="00627C50"/>
    <w:rsid w:val="00627F07"/>
    <w:rsid w:val="00627F28"/>
    <w:rsid w:val="006304B6"/>
    <w:rsid w:val="0063104E"/>
    <w:rsid w:val="00631EA3"/>
    <w:rsid w:val="00632932"/>
    <w:rsid w:val="00632C59"/>
    <w:rsid w:val="00633CE7"/>
    <w:rsid w:val="00634D4A"/>
    <w:rsid w:val="00636AF8"/>
    <w:rsid w:val="00636B13"/>
    <w:rsid w:val="006375EA"/>
    <w:rsid w:val="0064020E"/>
    <w:rsid w:val="00640E38"/>
    <w:rsid w:val="00641662"/>
    <w:rsid w:val="006432CB"/>
    <w:rsid w:val="006434BC"/>
    <w:rsid w:val="00643773"/>
    <w:rsid w:val="00645610"/>
    <w:rsid w:val="00645882"/>
    <w:rsid w:val="00645BE6"/>
    <w:rsid w:val="0064678E"/>
    <w:rsid w:val="0064712E"/>
    <w:rsid w:val="0064796E"/>
    <w:rsid w:val="00647ACF"/>
    <w:rsid w:val="00651E9E"/>
    <w:rsid w:val="0065293E"/>
    <w:rsid w:val="00653748"/>
    <w:rsid w:val="00655DDE"/>
    <w:rsid w:val="006570B6"/>
    <w:rsid w:val="00660451"/>
    <w:rsid w:val="00661460"/>
    <w:rsid w:val="006623FF"/>
    <w:rsid w:val="00662D9D"/>
    <w:rsid w:val="0066301F"/>
    <w:rsid w:val="0066377B"/>
    <w:rsid w:val="006651A9"/>
    <w:rsid w:val="00665387"/>
    <w:rsid w:val="00665966"/>
    <w:rsid w:val="00665EBC"/>
    <w:rsid w:val="006679C4"/>
    <w:rsid w:val="006706ED"/>
    <w:rsid w:val="0067077B"/>
    <w:rsid w:val="0067077E"/>
    <w:rsid w:val="00670967"/>
    <w:rsid w:val="00670CE4"/>
    <w:rsid w:val="0067102C"/>
    <w:rsid w:val="00675601"/>
    <w:rsid w:val="00675CD8"/>
    <w:rsid w:val="00677BB7"/>
    <w:rsid w:val="00681808"/>
    <w:rsid w:val="0068192E"/>
    <w:rsid w:val="00681F10"/>
    <w:rsid w:val="00681FF0"/>
    <w:rsid w:val="00683154"/>
    <w:rsid w:val="00683581"/>
    <w:rsid w:val="00683603"/>
    <w:rsid w:val="006843E2"/>
    <w:rsid w:val="00684B0D"/>
    <w:rsid w:val="00684F8C"/>
    <w:rsid w:val="00685A14"/>
    <w:rsid w:val="00686C37"/>
    <w:rsid w:val="00687E5D"/>
    <w:rsid w:val="0069016C"/>
    <w:rsid w:val="006905CF"/>
    <w:rsid w:val="006906F4"/>
    <w:rsid w:val="006916FD"/>
    <w:rsid w:val="00691AA3"/>
    <w:rsid w:val="0069205B"/>
    <w:rsid w:val="00692393"/>
    <w:rsid w:val="00692B59"/>
    <w:rsid w:val="00692B79"/>
    <w:rsid w:val="00695578"/>
    <w:rsid w:val="00695E29"/>
    <w:rsid w:val="00696661"/>
    <w:rsid w:val="00696DAF"/>
    <w:rsid w:val="0069790D"/>
    <w:rsid w:val="006A00DF"/>
    <w:rsid w:val="006A0990"/>
    <w:rsid w:val="006A0F39"/>
    <w:rsid w:val="006A2084"/>
    <w:rsid w:val="006A279D"/>
    <w:rsid w:val="006A2C5F"/>
    <w:rsid w:val="006A325D"/>
    <w:rsid w:val="006A48F2"/>
    <w:rsid w:val="006A64EF"/>
    <w:rsid w:val="006B0336"/>
    <w:rsid w:val="006B0865"/>
    <w:rsid w:val="006B20D5"/>
    <w:rsid w:val="006B3588"/>
    <w:rsid w:val="006B377C"/>
    <w:rsid w:val="006B3D52"/>
    <w:rsid w:val="006B51E1"/>
    <w:rsid w:val="006B6FE8"/>
    <w:rsid w:val="006B75C0"/>
    <w:rsid w:val="006C1CBE"/>
    <w:rsid w:val="006C29CF"/>
    <w:rsid w:val="006C2DB5"/>
    <w:rsid w:val="006C2EEE"/>
    <w:rsid w:val="006C344A"/>
    <w:rsid w:val="006C3A1E"/>
    <w:rsid w:val="006C41A0"/>
    <w:rsid w:val="006C6052"/>
    <w:rsid w:val="006C64AD"/>
    <w:rsid w:val="006C66E6"/>
    <w:rsid w:val="006C6ED9"/>
    <w:rsid w:val="006D140B"/>
    <w:rsid w:val="006D264F"/>
    <w:rsid w:val="006D3DAD"/>
    <w:rsid w:val="006D40A8"/>
    <w:rsid w:val="006D50AE"/>
    <w:rsid w:val="006D532E"/>
    <w:rsid w:val="006E07F2"/>
    <w:rsid w:val="006E0FEB"/>
    <w:rsid w:val="006E1AAC"/>
    <w:rsid w:val="006E3167"/>
    <w:rsid w:val="006E464C"/>
    <w:rsid w:val="006E5B56"/>
    <w:rsid w:val="006E6100"/>
    <w:rsid w:val="006E64E8"/>
    <w:rsid w:val="006E664B"/>
    <w:rsid w:val="006E6BCC"/>
    <w:rsid w:val="006E6C6E"/>
    <w:rsid w:val="006E7296"/>
    <w:rsid w:val="006E74DA"/>
    <w:rsid w:val="006E756F"/>
    <w:rsid w:val="006E7811"/>
    <w:rsid w:val="006F0D34"/>
    <w:rsid w:val="006F0F75"/>
    <w:rsid w:val="006F2259"/>
    <w:rsid w:val="006F2E13"/>
    <w:rsid w:val="006F2E59"/>
    <w:rsid w:val="006F3B47"/>
    <w:rsid w:val="006F4CE9"/>
    <w:rsid w:val="006F53F4"/>
    <w:rsid w:val="006F7CB9"/>
    <w:rsid w:val="006F7EDC"/>
    <w:rsid w:val="0070272A"/>
    <w:rsid w:val="00703066"/>
    <w:rsid w:val="00704B0E"/>
    <w:rsid w:val="00704B35"/>
    <w:rsid w:val="00704C3B"/>
    <w:rsid w:val="0070534D"/>
    <w:rsid w:val="0070594E"/>
    <w:rsid w:val="00705ADE"/>
    <w:rsid w:val="007065C2"/>
    <w:rsid w:val="00706A06"/>
    <w:rsid w:val="00707F7F"/>
    <w:rsid w:val="00710521"/>
    <w:rsid w:val="00710BF1"/>
    <w:rsid w:val="00711601"/>
    <w:rsid w:val="007128A4"/>
    <w:rsid w:val="00712AFD"/>
    <w:rsid w:val="00712C26"/>
    <w:rsid w:val="00714480"/>
    <w:rsid w:val="0071484F"/>
    <w:rsid w:val="0071486B"/>
    <w:rsid w:val="00714F27"/>
    <w:rsid w:val="0071765E"/>
    <w:rsid w:val="00717F4D"/>
    <w:rsid w:val="00720447"/>
    <w:rsid w:val="00720F6C"/>
    <w:rsid w:val="007214E4"/>
    <w:rsid w:val="0072236F"/>
    <w:rsid w:val="007225AC"/>
    <w:rsid w:val="00723A4D"/>
    <w:rsid w:val="00723B17"/>
    <w:rsid w:val="00724EEF"/>
    <w:rsid w:val="00725A06"/>
    <w:rsid w:val="00725E63"/>
    <w:rsid w:val="007262F6"/>
    <w:rsid w:val="007272C8"/>
    <w:rsid w:val="007273C6"/>
    <w:rsid w:val="00730AE0"/>
    <w:rsid w:val="0073143D"/>
    <w:rsid w:val="00732927"/>
    <w:rsid w:val="007333A0"/>
    <w:rsid w:val="00733AA7"/>
    <w:rsid w:val="0073477D"/>
    <w:rsid w:val="00735236"/>
    <w:rsid w:val="00735819"/>
    <w:rsid w:val="0073582C"/>
    <w:rsid w:val="00736C05"/>
    <w:rsid w:val="0074024D"/>
    <w:rsid w:val="00740594"/>
    <w:rsid w:val="00740AB3"/>
    <w:rsid w:val="00740F6D"/>
    <w:rsid w:val="0074143B"/>
    <w:rsid w:val="00741E43"/>
    <w:rsid w:val="00742494"/>
    <w:rsid w:val="007429CF"/>
    <w:rsid w:val="00742F10"/>
    <w:rsid w:val="00743DD4"/>
    <w:rsid w:val="00744120"/>
    <w:rsid w:val="0075170B"/>
    <w:rsid w:val="00753355"/>
    <w:rsid w:val="0075353B"/>
    <w:rsid w:val="00753912"/>
    <w:rsid w:val="00753D13"/>
    <w:rsid w:val="00755FD4"/>
    <w:rsid w:val="0076058A"/>
    <w:rsid w:val="00761BFC"/>
    <w:rsid w:val="007627CE"/>
    <w:rsid w:val="007636CB"/>
    <w:rsid w:val="00764085"/>
    <w:rsid w:val="00764D84"/>
    <w:rsid w:val="00765FE2"/>
    <w:rsid w:val="00766AB2"/>
    <w:rsid w:val="00767F47"/>
    <w:rsid w:val="00770D6E"/>
    <w:rsid w:val="00770E7B"/>
    <w:rsid w:val="007712FB"/>
    <w:rsid w:val="00772BF2"/>
    <w:rsid w:val="0077354D"/>
    <w:rsid w:val="00773962"/>
    <w:rsid w:val="00774833"/>
    <w:rsid w:val="0077488E"/>
    <w:rsid w:val="007771E8"/>
    <w:rsid w:val="00777CAB"/>
    <w:rsid w:val="00780533"/>
    <w:rsid w:val="00780D6F"/>
    <w:rsid w:val="00781D1A"/>
    <w:rsid w:val="00782D4F"/>
    <w:rsid w:val="00783AD1"/>
    <w:rsid w:val="007845F3"/>
    <w:rsid w:val="00785180"/>
    <w:rsid w:val="00785327"/>
    <w:rsid w:val="00785699"/>
    <w:rsid w:val="00785F57"/>
    <w:rsid w:val="00790D45"/>
    <w:rsid w:val="0079121E"/>
    <w:rsid w:val="00794AAE"/>
    <w:rsid w:val="0079645B"/>
    <w:rsid w:val="00796647"/>
    <w:rsid w:val="0079673B"/>
    <w:rsid w:val="00796FFB"/>
    <w:rsid w:val="007970B3"/>
    <w:rsid w:val="007A08BB"/>
    <w:rsid w:val="007A0AC5"/>
    <w:rsid w:val="007A169D"/>
    <w:rsid w:val="007A2899"/>
    <w:rsid w:val="007A2F69"/>
    <w:rsid w:val="007A361B"/>
    <w:rsid w:val="007A3CC0"/>
    <w:rsid w:val="007A5233"/>
    <w:rsid w:val="007A5D3C"/>
    <w:rsid w:val="007A6DAD"/>
    <w:rsid w:val="007A7F74"/>
    <w:rsid w:val="007B1497"/>
    <w:rsid w:val="007B1A92"/>
    <w:rsid w:val="007B36C8"/>
    <w:rsid w:val="007B4CEF"/>
    <w:rsid w:val="007B5159"/>
    <w:rsid w:val="007B529D"/>
    <w:rsid w:val="007B5711"/>
    <w:rsid w:val="007B65CE"/>
    <w:rsid w:val="007C07E2"/>
    <w:rsid w:val="007C0F86"/>
    <w:rsid w:val="007C1BE1"/>
    <w:rsid w:val="007C1C41"/>
    <w:rsid w:val="007C2AC7"/>
    <w:rsid w:val="007C3724"/>
    <w:rsid w:val="007C5CE4"/>
    <w:rsid w:val="007C769F"/>
    <w:rsid w:val="007C7C96"/>
    <w:rsid w:val="007D0258"/>
    <w:rsid w:val="007D064C"/>
    <w:rsid w:val="007D07AC"/>
    <w:rsid w:val="007D0D00"/>
    <w:rsid w:val="007D1776"/>
    <w:rsid w:val="007D2676"/>
    <w:rsid w:val="007D2C0A"/>
    <w:rsid w:val="007D4625"/>
    <w:rsid w:val="007D5B14"/>
    <w:rsid w:val="007D65C8"/>
    <w:rsid w:val="007D777E"/>
    <w:rsid w:val="007E041F"/>
    <w:rsid w:val="007E061A"/>
    <w:rsid w:val="007E17D5"/>
    <w:rsid w:val="007E3569"/>
    <w:rsid w:val="007E4020"/>
    <w:rsid w:val="007E6EB9"/>
    <w:rsid w:val="007F053F"/>
    <w:rsid w:val="007F2629"/>
    <w:rsid w:val="007F3B63"/>
    <w:rsid w:val="007F5342"/>
    <w:rsid w:val="007F75EE"/>
    <w:rsid w:val="00801860"/>
    <w:rsid w:val="00804D4F"/>
    <w:rsid w:val="00805E7D"/>
    <w:rsid w:val="00807744"/>
    <w:rsid w:val="008120F1"/>
    <w:rsid w:val="00812443"/>
    <w:rsid w:val="00813EF2"/>
    <w:rsid w:val="00816774"/>
    <w:rsid w:val="0081704D"/>
    <w:rsid w:val="008202F8"/>
    <w:rsid w:val="0082087C"/>
    <w:rsid w:val="0082389D"/>
    <w:rsid w:val="00823A9F"/>
    <w:rsid w:val="00824984"/>
    <w:rsid w:val="00824F40"/>
    <w:rsid w:val="00825080"/>
    <w:rsid w:val="00825660"/>
    <w:rsid w:val="00825C1F"/>
    <w:rsid w:val="0082617F"/>
    <w:rsid w:val="00830B48"/>
    <w:rsid w:val="00831728"/>
    <w:rsid w:val="00832955"/>
    <w:rsid w:val="0083346F"/>
    <w:rsid w:val="00833EC2"/>
    <w:rsid w:val="00834AC5"/>
    <w:rsid w:val="008368F5"/>
    <w:rsid w:val="00837AF2"/>
    <w:rsid w:val="00840231"/>
    <w:rsid w:val="008409CE"/>
    <w:rsid w:val="0084148C"/>
    <w:rsid w:val="00841F78"/>
    <w:rsid w:val="00842B76"/>
    <w:rsid w:val="00842EA2"/>
    <w:rsid w:val="00842FA3"/>
    <w:rsid w:val="00843224"/>
    <w:rsid w:val="008432E2"/>
    <w:rsid w:val="00843DC4"/>
    <w:rsid w:val="0084766B"/>
    <w:rsid w:val="00847C91"/>
    <w:rsid w:val="00850BE3"/>
    <w:rsid w:val="0085407B"/>
    <w:rsid w:val="00855BE9"/>
    <w:rsid w:val="00855DDF"/>
    <w:rsid w:val="00861B5C"/>
    <w:rsid w:val="008633AC"/>
    <w:rsid w:val="008634A5"/>
    <w:rsid w:val="00864137"/>
    <w:rsid w:val="00865473"/>
    <w:rsid w:val="00866FC1"/>
    <w:rsid w:val="00867958"/>
    <w:rsid w:val="00870C6F"/>
    <w:rsid w:val="00872787"/>
    <w:rsid w:val="00875132"/>
    <w:rsid w:val="00875D3E"/>
    <w:rsid w:val="00875E61"/>
    <w:rsid w:val="00876C75"/>
    <w:rsid w:val="00876F4D"/>
    <w:rsid w:val="008810CD"/>
    <w:rsid w:val="0088199C"/>
    <w:rsid w:val="0088200B"/>
    <w:rsid w:val="008827E3"/>
    <w:rsid w:val="008837AF"/>
    <w:rsid w:val="00883FA8"/>
    <w:rsid w:val="008841DC"/>
    <w:rsid w:val="008854E0"/>
    <w:rsid w:val="00885837"/>
    <w:rsid w:val="00885B0D"/>
    <w:rsid w:val="00886EDD"/>
    <w:rsid w:val="0089112B"/>
    <w:rsid w:val="0089129A"/>
    <w:rsid w:val="00892729"/>
    <w:rsid w:val="00892953"/>
    <w:rsid w:val="00893BDA"/>
    <w:rsid w:val="0089502E"/>
    <w:rsid w:val="00896B9F"/>
    <w:rsid w:val="00897848"/>
    <w:rsid w:val="008978A0"/>
    <w:rsid w:val="00897CEE"/>
    <w:rsid w:val="008A105C"/>
    <w:rsid w:val="008A11FF"/>
    <w:rsid w:val="008A1B99"/>
    <w:rsid w:val="008A2C52"/>
    <w:rsid w:val="008A3263"/>
    <w:rsid w:val="008A3A6A"/>
    <w:rsid w:val="008A4222"/>
    <w:rsid w:val="008A550A"/>
    <w:rsid w:val="008A5548"/>
    <w:rsid w:val="008A5A7D"/>
    <w:rsid w:val="008A5FA4"/>
    <w:rsid w:val="008A612B"/>
    <w:rsid w:val="008A6C81"/>
    <w:rsid w:val="008B02A4"/>
    <w:rsid w:val="008B02B2"/>
    <w:rsid w:val="008B04EA"/>
    <w:rsid w:val="008B13CE"/>
    <w:rsid w:val="008B1BDE"/>
    <w:rsid w:val="008B38BF"/>
    <w:rsid w:val="008B4619"/>
    <w:rsid w:val="008B4D43"/>
    <w:rsid w:val="008B5CF5"/>
    <w:rsid w:val="008B612F"/>
    <w:rsid w:val="008B63A3"/>
    <w:rsid w:val="008B6CAE"/>
    <w:rsid w:val="008B7447"/>
    <w:rsid w:val="008C0354"/>
    <w:rsid w:val="008C2062"/>
    <w:rsid w:val="008C2222"/>
    <w:rsid w:val="008C4975"/>
    <w:rsid w:val="008C4C38"/>
    <w:rsid w:val="008C55E5"/>
    <w:rsid w:val="008C59BD"/>
    <w:rsid w:val="008D2D50"/>
    <w:rsid w:val="008D2E88"/>
    <w:rsid w:val="008D3321"/>
    <w:rsid w:val="008D4950"/>
    <w:rsid w:val="008D65BE"/>
    <w:rsid w:val="008D6996"/>
    <w:rsid w:val="008E07FA"/>
    <w:rsid w:val="008E0A1F"/>
    <w:rsid w:val="008E11BB"/>
    <w:rsid w:val="008E223D"/>
    <w:rsid w:val="008E26B8"/>
    <w:rsid w:val="008E399F"/>
    <w:rsid w:val="008E442F"/>
    <w:rsid w:val="008E45C5"/>
    <w:rsid w:val="008E49AB"/>
    <w:rsid w:val="008E4B50"/>
    <w:rsid w:val="008E5863"/>
    <w:rsid w:val="008E5A67"/>
    <w:rsid w:val="008F05AB"/>
    <w:rsid w:val="008F070A"/>
    <w:rsid w:val="008F121C"/>
    <w:rsid w:val="008F1623"/>
    <w:rsid w:val="008F244C"/>
    <w:rsid w:val="008F318A"/>
    <w:rsid w:val="008F541B"/>
    <w:rsid w:val="008F6696"/>
    <w:rsid w:val="00901295"/>
    <w:rsid w:val="00901CAE"/>
    <w:rsid w:val="00902F90"/>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546D"/>
    <w:rsid w:val="00916640"/>
    <w:rsid w:val="009169CA"/>
    <w:rsid w:val="009169F1"/>
    <w:rsid w:val="0091748C"/>
    <w:rsid w:val="00917B70"/>
    <w:rsid w:val="00920D40"/>
    <w:rsid w:val="009214D5"/>
    <w:rsid w:val="009214EB"/>
    <w:rsid w:val="00923CA2"/>
    <w:rsid w:val="0092499A"/>
    <w:rsid w:val="009251E6"/>
    <w:rsid w:val="00925886"/>
    <w:rsid w:val="00925A50"/>
    <w:rsid w:val="00925AEC"/>
    <w:rsid w:val="00927119"/>
    <w:rsid w:val="00927E3C"/>
    <w:rsid w:val="009306EC"/>
    <w:rsid w:val="00930EE8"/>
    <w:rsid w:val="00934767"/>
    <w:rsid w:val="009352B4"/>
    <w:rsid w:val="009359BE"/>
    <w:rsid w:val="0093631F"/>
    <w:rsid w:val="00937748"/>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39D7"/>
    <w:rsid w:val="00955603"/>
    <w:rsid w:val="00955A27"/>
    <w:rsid w:val="0095626D"/>
    <w:rsid w:val="0095737F"/>
    <w:rsid w:val="00957BAB"/>
    <w:rsid w:val="00957D80"/>
    <w:rsid w:val="00960180"/>
    <w:rsid w:val="009611F1"/>
    <w:rsid w:val="0096331C"/>
    <w:rsid w:val="009634E5"/>
    <w:rsid w:val="009639EC"/>
    <w:rsid w:val="00963E07"/>
    <w:rsid w:val="009662EA"/>
    <w:rsid w:val="00966D59"/>
    <w:rsid w:val="00967F36"/>
    <w:rsid w:val="009708D1"/>
    <w:rsid w:val="00972839"/>
    <w:rsid w:val="00972C85"/>
    <w:rsid w:val="00974112"/>
    <w:rsid w:val="00974880"/>
    <w:rsid w:val="00975289"/>
    <w:rsid w:val="009757D2"/>
    <w:rsid w:val="00975865"/>
    <w:rsid w:val="009762B9"/>
    <w:rsid w:val="0097642D"/>
    <w:rsid w:val="0098050A"/>
    <w:rsid w:val="0098181D"/>
    <w:rsid w:val="00982A2F"/>
    <w:rsid w:val="0098358E"/>
    <w:rsid w:val="00986511"/>
    <w:rsid w:val="00986A1A"/>
    <w:rsid w:val="00986B05"/>
    <w:rsid w:val="00987536"/>
    <w:rsid w:val="00987E5E"/>
    <w:rsid w:val="00987F69"/>
    <w:rsid w:val="009914D6"/>
    <w:rsid w:val="00994F14"/>
    <w:rsid w:val="009955B1"/>
    <w:rsid w:val="00996C22"/>
    <w:rsid w:val="00997334"/>
    <w:rsid w:val="00997560"/>
    <w:rsid w:val="009A44F2"/>
    <w:rsid w:val="009A47C9"/>
    <w:rsid w:val="009A4C12"/>
    <w:rsid w:val="009A4CE3"/>
    <w:rsid w:val="009A520A"/>
    <w:rsid w:val="009A5A6C"/>
    <w:rsid w:val="009A5D81"/>
    <w:rsid w:val="009A62E2"/>
    <w:rsid w:val="009A7014"/>
    <w:rsid w:val="009B0D8E"/>
    <w:rsid w:val="009B20DA"/>
    <w:rsid w:val="009B285B"/>
    <w:rsid w:val="009B2E14"/>
    <w:rsid w:val="009B50BF"/>
    <w:rsid w:val="009B5CD5"/>
    <w:rsid w:val="009B5CD7"/>
    <w:rsid w:val="009B65CD"/>
    <w:rsid w:val="009B6663"/>
    <w:rsid w:val="009B6D1C"/>
    <w:rsid w:val="009B7C0A"/>
    <w:rsid w:val="009C0E82"/>
    <w:rsid w:val="009C1044"/>
    <w:rsid w:val="009C1197"/>
    <w:rsid w:val="009C227B"/>
    <w:rsid w:val="009C6002"/>
    <w:rsid w:val="009C6F9A"/>
    <w:rsid w:val="009C7198"/>
    <w:rsid w:val="009C7B1A"/>
    <w:rsid w:val="009C7E74"/>
    <w:rsid w:val="009D0D08"/>
    <w:rsid w:val="009D1C0F"/>
    <w:rsid w:val="009D1DE7"/>
    <w:rsid w:val="009D27C1"/>
    <w:rsid w:val="009D4455"/>
    <w:rsid w:val="009D47FE"/>
    <w:rsid w:val="009D4830"/>
    <w:rsid w:val="009D5750"/>
    <w:rsid w:val="009D5FE3"/>
    <w:rsid w:val="009D5FEF"/>
    <w:rsid w:val="009D68B1"/>
    <w:rsid w:val="009E06B7"/>
    <w:rsid w:val="009E0B63"/>
    <w:rsid w:val="009E29FC"/>
    <w:rsid w:val="009E2FBF"/>
    <w:rsid w:val="009E38C7"/>
    <w:rsid w:val="009E4B0B"/>
    <w:rsid w:val="009E584D"/>
    <w:rsid w:val="009E657C"/>
    <w:rsid w:val="009F02E4"/>
    <w:rsid w:val="009F082E"/>
    <w:rsid w:val="009F0AEF"/>
    <w:rsid w:val="009F2F0E"/>
    <w:rsid w:val="009F4344"/>
    <w:rsid w:val="009F4432"/>
    <w:rsid w:val="009F4E5D"/>
    <w:rsid w:val="009F57AA"/>
    <w:rsid w:val="009F5DFF"/>
    <w:rsid w:val="009F70E6"/>
    <w:rsid w:val="00A00C0B"/>
    <w:rsid w:val="00A0205C"/>
    <w:rsid w:val="00A02C23"/>
    <w:rsid w:val="00A02F01"/>
    <w:rsid w:val="00A0359E"/>
    <w:rsid w:val="00A04B2D"/>
    <w:rsid w:val="00A0504F"/>
    <w:rsid w:val="00A05178"/>
    <w:rsid w:val="00A070B0"/>
    <w:rsid w:val="00A0729C"/>
    <w:rsid w:val="00A10201"/>
    <w:rsid w:val="00A1079D"/>
    <w:rsid w:val="00A10AAE"/>
    <w:rsid w:val="00A13433"/>
    <w:rsid w:val="00A1397A"/>
    <w:rsid w:val="00A1722D"/>
    <w:rsid w:val="00A17DA6"/>
    <w:rsid w:val="00A200E5"/>
    <w:rsid w:val="00A20399"/>
    <w:rsid w:val="00A20E4D"/>
    <w:rsid w:val="00A21DFC"/>
    <w:rsid w:val="00A2309D"/>
    <w:rsid w:val="00A238F9"/>
    <w:rsid w:val="00A23DDC"/>
    <w:rsid w:val="00A24432"/>
    <w:rsid w:val="00A251C9"/>
    <w:rsid w:val="00A26E0F"/>
    <w:rsid w:val="00A27947"/>
    <w:rsid w:val="00A30A1C"/>
    <w:rsid w:val="00A31DE5"/>
    <w:rsid w:val="00A32518"/>
    <w:rsid w:val="00A32B90"/>
    <w:rsid w:val="00A336F0"/>
    <w:rsid w:val="00A33909"/>
    <w:rsid w:val="00A34842"/>
    <w:rsid w:val="00A35127"/>
    <w:rsid w:val="00A3525E"/>
    <w:rsid w:val="00A36B33"/>
    <w:rsid w:val="00A4033B"/>
    <w:rsid w:val="00A40B75"/>
    <w:rsid w:val="00A41F22"/>
    <w:rsid w:val="00A42380"/>
    <w:rsid w:val="00A44847"/>
    <w:rsid w:val="00A4627E"/>
    <w:rsid w:val="00A468D7"/>
    <w:rsid w:val="00A46DF3"/>
    <w:rsid w:val="00A46F1A"/>
    <w:rsid w:val="00A4739E"/>
    <w:rsid w:val="00A5004C"/>
    <w:rsid w:val="00A50BE6"/>
    <w:rsid w:val="00A50DE9"/>
    <w:rsid w:val="00A52879"/>
    <w:rsid w:val="00A538D1"/>
    <w:rsid w:val="00A546EF"/>
    <w:rsid w:val="00A55167"/>
    <w:rsid w:val="00A553E5"/>
    <w:rsid w:val="00A5706E"/>
    <w:rsid w:val="00A575AC"/>
    <w:rsid w:val="00A600C8"/>
    <w:rsid w:val="00A60337"/>
    <w:rsid w:val="00A63738"/>
    <w:rsid w:val="00A66443"/>
    <w:rsid w:val="00A66C60"/>
    <w:rsid w:val="00A66D15"/>
    <w:rsid w:val="00A67D2B"/>
    <w:rsid w:val="00A70FC4"/>
    <w:rsid w:val="00A72C2F"/>
    <w:rsid w:val="00A74C31"/>
    <w:rsid w:val="00A74C4F"/>
    <w:rsid w:val="00A759D5"/>
    <w:rsid w:val="00A763B6"/>
    <w:rsid w:val="00A777B4"/>
    <w:rsid w:val="00A77E62"/>
    <w:rsid w:val="00A8031D"/>
    <w:rsid w:val="00A826E6"/>
    <w:rsid w:val="00A82B6C"/>
    <w:rsid w:val="00A843F6"/>
    <w:rsid w:val="00A848C9"/>
    <w:rsid w:val="00A8692B"/>
    <w:rsid w:val="00A86F13"/>
    <w:rsid w:val="00A87033"/>
    <w:rsid w:val="00A87A08"/>
    <w:rsid w:val="00A90445"/>
    <w:rsid w:val="00A91C21"/>
    <w:rsid w:val="00A92BFA"/>
    <w:rsid w:val="00A92D7F"/>
    <w:rsid w:val="00A93B07"/>
    <w:rsid w:val="00A940F7"/>
    <w:rsid w:val="00A941EC"/>
    <w:rsid w:val="00A944CF"/>
    <w:rsid w:val="00A95AB6"/>
    <w:rsid w:val="00A964F8"/>
    <w:rsid w:val="00A96F1E"/>
    <w:rsid w:val="00A9791C"/>
    <w:rsid w:val="00AA0B2C"/>
    <w:rsid w:val="00AA0E8E"/>
    <w:rsid w:val="00AA2CBC"/>
    <w:rsid w:val="00AA3144"/>
    <w:rsid w:val="00AA34D1"/>
    <w:rsid w:val="00AA5616"/>
    <w:rsid w:val="00AA6644"/>
    <w:rsid w:val="00AB03AE"/>
    <w:rsid w:val="00AB0B3E"/>
    <w:rsid w:val="00AB2345"/>
    <w:rsid w:val="00AB37CE"/>
    <w:rsid w:val="00AB5F41"/>
    <w:rsid w:val="00AB7538"/>
    <w:rsid w:val="00AC0D2B"/>
    <w:rsid w:val="00AC1248"/>
    <w:rsid w:val="00AC1474"/>
    <w:rsid w:val="00AC1BBA"/>
    <w:rsid w:val="00AC41CB"/>
    <w:rsid w:val="00AC478D"/>
    <w:rsid w:val="00AC59CC"/>
    <w:rsid w:val="00AC5D9C"/>
    <w:rsid w:val="00AC7BA8"/>
    <w:rsid w:val="00AD1288"/>
    <w:rsid w:val="00AD2927"/>
    <w:rsid w:val="00AD37AB"/>
    <w:rsid w:val="00AD5893"/>
    <w:rsid w:val="00AD5AAF"/>
    <w:rsid w:val="00AD69B7"/>
    <w:rsid w:val="00AE055E"/>
    <w:rsid w:val="00AE1DC4"/>
    <w:rsid w:val="00AE1F31"/>
    <w:rsid w:val="00AE247F"/>
    <w:rsid w:val="00AE2596"/>
    <w:rsid w:val="00AE3AC3"/>
    <w:rsid w:val="00AE3AE6"/>
    <w:rsid w:val="00AE42D0"/>
    <w:rsid w:val="00AE4DC0"/>
    <w:rsid w:val="00AE7196"/>
    <w:rsid w:val="00AE7C84"/>
    <w:rsid w:val="00AE7D5B"/>
    <w:rsid w:val="00AE7F43"/>
    <w:rsid w:val="00AF0594"/>
    <w:rsid w:val="00AF1232"/>
    <w:rsid w:val="00AF2F5F"/>
    <w:rsid w:val="00AF3B01"/>
    <w:rsid w:val="00AF40AD"/>
    <w:rsid w:val="00AF43F9"/>
    <w:rsid w:val="00AF504B"/>
    <w:rsid w:val="00AF52C8"/>
    <w:rsid w:val="00AF61A5"/>
    <w:rsid w:val="00AF7441"/>
    <w:rsid w:val="00AF747D"/>
    <w:rsid w:val="00AF7571"/>
    <w:rsid w:val="00AF7998"/>
    <w:rsid w:val="00B00075"/>
    <w:rsid w:val="00B00B65"/>
    <w:rsid w:val="00B0200B"/>
    <w:rsid w:val="00B026D2"/>
    <w:rsid w:val="00B03040"/>
    <w:rsid w:val="00B0381A"/>
    <w:rsid w:val="00B043C7"/>
    <w:rsid w:val="00B0460E"/>
    <w:rsid w:val="00B060E5"/>
    <w:rsid w:val="00B0624B"/>
    <w:rsid w:val="00B07F5B"/>
    <w:rsid w:val="00B07F8C"/>
    <w:rsid w:val="00B10C9C"/>
    <w:rsid w:val="00B11A1B"/>
    <w:rsid w:val="00B1271D"/>
    <w:rsid w:val="00B12E4D"/>
    <w:rsid w:val="00B12F80"/>
    <w:rsid w:val="00B14076"/>
    <w:rsid w:val="00B1653C"/>
    <w:rsid w:val="00B1705F"/>
    <w:rsid w:val="00B17219"/>
    <w:rsid w:val="00B17B20"/>
    <w:rsid w:val="00B222A5"/>
    <w:rsid w:val="00B248A0"/>
    <w:rsid w:val="00B2507F"/>
    <w:rsid w:val="00B25361"/>
    <w:rsid w:val="00B26BA1"/>
    <w:rsid w:val="00B27139"/>
    <w:rsid w:val="00B31025"/>
    <w:rsid w:val="00B31295"/>
    <w:rsid w:val="00B32AF4"/>
    <w:rsid w:val="00B33477"/>
    <w:rsid w:val="00B3382C"/>
    <w:rsid w:val="00B34122"/>
    <w:rsid w:val="00B36850"/>
    <w:rsid w:val="00B379B7"/>
    <w:rsid w:val="00B40C01"/>
    <w:rsid w:val="00B40CF3"/>
    <w:rsid w:val="00B40F0F"/>
    <w:rsid w:val="00B40F8C"/>
    <w:rsid w:val="00B438FA"/>
    <w:rsid w:val="00B51BDB"/>
    <w:rsid w:val="00B52F9D"/>
    <w:rsid w:val="00B53457"/>
    <w:rsid w:val="00B53A43"/>
    <w:rsid w:val="00B53B6D"/>
    <w:rsid w:val="00B53E13"/>
    <w:rsid w:val="00B53FF9"/>
    <w:rsid w:val="00B54269"/>
    <w:rsid w:val="00B54F33"/>
    <w:rsid w:val="00B5517E"/>
    <w:rsid w:val="00B55FF5"/>
    <w:rsid w:val="00B57CD0"/>
    <w:rsid w:val="00B601AB"/>
    <w:rsid w:val="00B6112C"/>
    <w:rsid w:val="00B62A6E"/>
    <w:rsid w:val="00B62C65"/>
    <w:rsid w:val="00B6607C"/>
    <w:rsid w:val="00B66445"/>
    <w:rsid w:val="00B66F0A"/>
    <w:rsid w:val="00B70491"/>
    <w:rsid w:val="00B718CB"/>
    <w:rsid w:val="00B71907"/>
    <w:rsid w:val="00B724BB"/>
    <w:rsid w:val="00B73380"/>
    <w:rsid w:val="00B737F2"/>
    <w:rsid w:val="00B75AA1"/>
    <w:rsid w:val="00B75AC7"/>
    <w:rsid w:val="00B76150"/>
    <w:rsid w:val="00B768DE"/>
    <w:rsid w:val="00B77055"/>
    <w:rsid w:val="00B77390"/>
    <w:rsid w:val="00B800D1"/>
    <w:rsid w:val="00B80CC8"/>
    <w:rsid w:val="00B82C6D"/>
    <w:rsid w:val="00B82E84"/>
    <w:rsid w:val="00B83D03"/>
    <w:rsid w:val="00B858B7"/>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B0DF8"/>
    <w:rsid w:val="00BB117C"/>
    <w:rsid w:val="00BB143C"/>
    <w:rsid w:val="00BB1484"/>
    <w:rsid w:val="00BB17FE"/>
    <w:rsid w:val="00BB18FF"/>
    <w:rsid w:val="00BB5199"/>
    <w:rsid w:val="00BB5203"/>
    <w:rsid w:val="00BB54A8"/>
    <w:rsid w:val="00BB595E"/>
    <w:rsid w:val="00BB5E5E"/>
    <w:rsid w:val="00BB6348"/>
    <w:rsid w:val="00BB7246"/>
    <w:rsid w:val="00BC06EF"/>
    <w:rsid w:val="00BC29D1"/>
    <w:rsid w:val="00BC3B7D"/>
    <w:rsid w:val="00BC41A7"/>
    <w:rsid w:val="00BC55A0"/>
    <w:rsid w:val="00BC60EC"/>
    <w:rsid w:val="00BC7983"/>
    <w:rsid w:val="00BC7B4D"/>
    <w:rsid w:val="00BD0F11"/>
    <w:rsid w:val="00BD10C0"/>
    <w:rsid w:val="00BD15CF"/>
    <w:rsid w:val="00BD2995"/>
    <w:rsid w:val="00BD574B"/>
    <w:rsid w:val="00BD7316"/>
    <w:rsid w:val="00BE2AE0"/>
    <w:rsid w:val="00BE3980"/>
    <w:rsid w:val="00BE3F91"/>
    <w:rsid w:val="00BE421A"/>
    <w:rsid w:val="00BE4703"/>
    <w:rsid w:val="00BE6576"/>
    <w:rsid w:val="00BE658A"/>
    <w:rsid w:val="00BE68FD"/>
    <w:rsid w:val="00BE72D2"/>
    <w:rsid w:val="00BE78C8"/>
    <w:rsid w:val="00BF1110"/>
    <w:rsid w:val="00BF1219"/>
    <w:rsid w:val="00BF2071"/>
    <w:rsid w:val="00BF2689"/>
    <w:rsid w:val="00BF3C8B"/>
    <w:rsid w:val="00BF42F0"/>
    <w:rsid w:val="00BF6337"/>
    <w:rsid w:val="00BF6B93"/>
    <w:rsid w:val="00BF749B"/>
    <w:rsid w:val="00BF76FB"/>
    <w:rsid w:val="00C013A4"/>
    <w:rsid w:val="00C02D89"/>
    <w:rsid w:val="00C033A3"/>
    <w:rsid w:val="00C04D30"/>
    <w:rsid w:val="00C05244"/>
    <w:rsid w:val="00C070E8"/>
    <w:rsid w:val="00C1007D"/>
    <w:rsid w:val="00C113DF"/>
    <w:rsid w:val="00C117F2"/>
    <w:rsid w:val="00C14283"/>
    <w:rsid w:val="00C14A58"/>
    <w:rsid w:val="00C15C7E"/>
    <w:rsid w:val="00C15FFC"/>
    <w:rsid w:val="00C16597"/>
    <w:rsid w:val="00C2059F"/>
    <w:rsid w:val="00C213F2"/>
    <w:rsid w:val="00C21676"/>
    <w:rsid w:val="00C21BBA"/>
    <w:rsid w:val="00C21D03"/>
    <w:rsid w:val="00C23F03"/>
    <w:rsid w:val="00C266BD"/>
    <w:rsid w:val="00C31700"/>
    <w:rsid w:val="00C3171F"/>
    <w:rsid w:val="00C3191B"/>
    <w:rsid w:val="00C33602"/>
    <w:rsid w:val="00C33718"/>
    <w:rsid w:val="00C33CBC"/>
    <w:rsid w:val="00C343FE"/>
    <w:rsid w:val="00C34473"/>
    <w:rsid w:val="00C35ABA"/>
    <w:rsid w:val="00C35DFC"/>
    <w:rsid w:val="00C37089"/>
    <w:rsid w:val="00C371AE"/>
    <w:rsid w:val="00C37F35"/>
    <w:rsid w:val="00C406C2"/>
    <w:rsid w:val="00C40807"/>
    <w:rsid w:val="00C40ECA"/>
    <w:rsid w:val="00C44175"/>
    <w:rsid w:val="00C446D2"/>
    <w:rsid w:val="00C4577C"/>
    <w:rsid w:val="00C46D56"/>
    <w:rsid w:val="00C46FA4"/>
    <w:rsid w:val="00C50605"/>
    <w:rsid w:val="00C5421F"/>
    <w:rsid w:val="00C55C4B"/>
    <w:rsid w:val="00C56455"/>
    <w:rsid w:val="00C6225B"/>
    <w:rsid w:val="00C63515"/>
    <w:rsid w:val="00C63CFB"/>
    <w:rsid w:val="00C63D60"/>
    <w:rsid w:val="00C642FB"/>
    <w:rsid w:val="00C64437"/>
    <w:rsid w:val="00C64914"/>
    <w:rsid w:val="00C6499E"/>
    <w:rsid w:val="00C67282"/>
    <w:rsid w:val="00C67E4C"/>
    <w:rsid w:val="00C71991"/>
    <w:rsid w:val="00C72509"/>
    <w:rsid w:val="00C747FD"/>
    <w:rsid w:val="00C7499F"/>
    <w:rsid w:val="00C74FA2"/>
    <w:rsid w:val="00C75600"/>
    <w:rsid w:val="00C76330"/>
    <w:rsid w:val="00C76AA1"/>
    <w:rsid w:val="00C77027"/>
    <w:rsid w:val="00C802D3"/>
    <w:rsid w:val="00C80A7B"/>
    <w:rsid w:val="00C81486"/>
    <w:rsid w:val="00C81CC2"/>
    <w:rsid w:val="00C82CF6"/>
    <w:rsid w:val="00C82D7C"/>
    <w:rsid w:val="00C83DC1"/>
    <w:rsid w:val="00C85D36"/>
    <w:rsid w:val="00C85F92"/>
    <w:rsid w:val="00C8709B"/>
    <w:rsid w:val="00C962A4"/>
    <w:rsid w:val="00C96CB9"/>
    <w:rsid w:val="00C97B26"/>
    <w:rsid w:val="00CA0383"/>
    <w:rsid w:val="00CA07BB"/>
    <w:rsid w:val="00CA10B0"/>
    <w:rsid w:val="00CA1D7B"/>
    <w:rsid w:val="00CA328D"/>
    <w:rsid w:val="00CA3C9E"/>
    <w:rsid w:val="00CA4948"/>
    <w:rsid w:val="00CA5757"/>
    <w:rsid w:val="00CA58DF"/>
    <w:rsid w:val="00CA652D"/>
    <w:rsid w:val="00CB101D"/>
    <w:rsid w:val="00CB219E"/>
    <w:rsid w:val="00CB22A4"/>
    <w:rsid w:val="00CB4382"/>
    <w:rsid w:val="00CB4660"/>
    <w:rsid w:val="00CB58AE"/>
    <w:rsid w:val="00CB694E"/>
    <w:rsid w:val="00CB770F"/>
    <w:rsid w:val="00CB7FEB"/>
    <w:rsid w:val="00CC0DE9"/>
    <w:rsid w:val="00CC196E"/>
    <w:rsid w:val="00CC30F1"/>
    <w:rsid w:val="00CC33F9"/>
    <w:rsid w:val="00CC34F9"/>
    <w:rsid w:val="00CC4E9D"/>
    <w:rsid w:val="00CC5128"/>
    <w:rsid w:val="00CC5252"/>
    <w:rsid w:val="00CC6139"/>
    <w:rsid w:val="00CC6A4D"/>
    <w:rsid w:val="00CC7AF8"/>
    <w:rsid w:val="00CD0D38"/>
    <w:rsid w:val="00CD1929"/>
    <w:rsid w:val="00CD208D"/>
    <w:rsid w:val="00CD2478"/>
    <w:rsid w:val="00CD35FD"/>
    <w:rsid w:val="00CD4B8A"/>
    <w:rsid w:val="00CD5673"/>
    <w:rsid w:val="00CD5D9D"/>
    <w:rsid w:val="00CD5E42"/>
    <w:rsid w:val="00CD6C60"/>
    <w:rsid w:val="00CD6EE9"/>
    <w:rsid w:val="00CD7179"/>
    <w:rsid w:val="00CE27E6"/>
    <w:rsid w:val="00CE3093"/>
    <w:rsid w:val="00CE32EB"/>
    <w:rsid w:val="00CE340B"/>
    <w:rsid w:val="00CE65FD"/>
    <w:rsid w:val="00CE6ACD"/>
    <w:rsid w:val="00CF0299"/>
    <w:rsid w:val="00CF0A64"/>
    <w:rsid w:val="00CF1162"/>
    <w:rsid w:val="00CF18C6"/>
    <w:rsid w:val="00CF1A55"/>
    <w:rsid w:val="00CF376C"/>
    <w:rsid w:val="00CF3F9E"/>
    <w:rsid w:val="00CF46EC"/>
    <w:rsid w:val="00CF61BE"/>
    <w:rsid w:val="00CF63E7"/>
    <w:rsid w:val="00CF7F8D"/>
    <w:rsid w:val="00D00F21"/>
    <w:rsid w:val="00D01CF7"/>
    <w:rsid w:val="00D02335"/>
    <w:rsid w:val="00D03CBA"/>
    <w:rsid w:val="00D040FB"/>
    <w:rsid w:val="00D048DE"/>
    <w:rsid w:val="00D07966"/>
    <w:rsid w:val="00D113C4"/>
    <w:rsid w:val="00D121C3"/>
    <w:rsid w:val="00D12612"/>
    <w:rsid w:val="00D12DF8"/>
    <w:rsid w:val="00D1345D"/>
    <w:rsid w:val="00D14798"/>
    <w:rsid w:val="00D15522"/>
    <w:rsid w:val="00D157BF"/>
    <w:rsid w:val="00D15FC8"/>
    <w:rsid w:val="00D16116"/>
    <w:rsid w:val="00D162E9"/>
    <w:rsid w:val="00D171CD"/>
    <w:rsid w:val="00D20880"/>
    <w:rsid w:val="00D20981"/>
    <w:rsid w:val="00D21FAE"/>
    <w:rsid w:val="00D23609"/>
    <w:rsid w:val="00D26CCA"/>
    <w:rsid w:val="00D30503"/>
    <w:rsid w:val="00D30FD8"/>
    <w:rsid w:val="00D310D8"/>
    <w:rsid w:val="00D31D8A"/>
    <w:rsid w:val="00D32AF5"/>
    <w:rsid w:val="00D32E2F"/>
    <w:rsid w:val="00D352D1"/>
    <w:rsid w:val="00D359E5"/>
    <w:rsid w:val="00D368D6"/>
    <w:rsid w:val="00D36AA0"/>
    <w:rsid w:val="00D36F83"/>
    <w:rsid w:val="00D37800"/>
    <w:rsid w:val="00D4022C"/>
    <w:rsid w:val="00D40574"/>
    <w:rsid w:val="00D408CD"/>
    <w:rsid w:val="00D42D71"/>
    <w:rsid w:val="00D43E1F"/>
    <w:rsid w:val="00D449A0"/>
    <w:rsid w:val="00D45615"/>
    <w:rsid w:val="00D45936"/>
    <w:rsid w:val="00D45E47"/>
    <w:rsid w:val="00D46295"/>
    <w:rsid w:val="00D4719D"/>
    <w:rsid w:val="00D47AE1"/>
    <w:rsid w:val="00D50DB5"/>
    <w:rsid w:val="00D51486"/>
    <w:rsid w:val="00D51C33"/>
    <w:rsid w:val="00D52036"/>
    <w:rsid w:val="00D53384"/>
    <w:rsid w:val="00D53CEE"/>
    <w:rsid w:val="00D54255"/>
    <w:rsid w:val="00D5488A"/>
    <w:rsid w:val="00D608F8"/>
    <w:rsid w:val="00D619DB"/>
    <w:rsid w:val="00D6371E"/>
    <w:rsid w:val="00D66B73"/>
    <w:rsid w:val="00D70AE4"/>
    <w:rsid w:val="00D70DB9"/>
    <w:rsid w:val="00D71F6C"/>
    <w:rsid w:val="00D720FF"/>
    <w:rsid w:val="00D73B4F"/>
    <w:rsid w:val="00D757C2"/>
    <w:rsid w:val="00D757DD"/>
    <w:rsid w:val="00D765AD"/>
    <w:rsid w:val="00D81344"/>
    <w:rsid w:val="00D81624"/>
    <w:rsid w:val="00D8194C"/>
    <w:rsid w:val="00D81A03"/>
    <w:rsid w:val="00D836BD"/>
    <w:rsid w:val="00D8417A"/>
    <w:rsid w:val="00D84BAF"/>
    <w:rsid w:val="00D84C3B"/>
    <w:rsid w:val="00D86365"/>
    <w:rsid w:val="00D86B7B"/>
    <w:rsid w:val="00D87373"/>
    <w:rsid w:val="00D903BF"/>
    <w:rsid w:val="00D923D0"/>
    <w:rsid w:val="00D9244B"/>
    <w:rsid w:val="00D92803"/>
    <w:rsid w:val="00D93939"/>
    <w:rsid w:val="00D93BAE"/>
    <w:rsid w:val="00D9457B"/>
    <w:rsid w:val="00D948CF"/>
    <w:rsid w:val="00D94F65"/>
    <w:rsid w:val="00D95EB4"/>
    <w:rsid w:val="00D967A9"/>
    <w:rsid w:val="00D96B3C"/>
    <w:rsid w:val="00DA1FD6"/>
    <w:rsid w:val="00DA3662"/>
    <w:rsid w:val="00DA3C3F"/>
    <w:rsid w:val="00DA5441"/>
    <w:rsid w:val="00DA5D82"/>
    <w:rsid w:val="00DA6033"/>
    <w:rsid w:val="00DA7C8B"/>
    <w:rsid w:val="00DB078C"/>
    <w:rsid w:val="00DB0A7C"/>
    <w:rsid w:val="00DB0AF2"/>
    <w:rsid w:val="00DB3BD8"/>
    <w:rsid w:val="00DB689E"/>
    <w:rsid w:val="00DB6ED1"/>
    <w:rsid w:val="00DB74CD"/>
    <w:rsid w:val="00DC04F0"/>
    <w:rsid w:val="00DC50A9"/>
    <w:rsid w:val="00DC5178"/>
    <w:rsid w:val="00DD2559"/>
    <w:rsid w:val="00DD267E"/>
    <w:rsid w:val="00DD2C50"/>
    <w:rsid w:val="00DD2DDD"/>
    <w:rsid w:val="00DD34F9"/>
    <w:rsid w:val="00DD4949"/>
    <w:rsid w:val="00DD5C88"/>
    <w:rsid w:val="00DD6F9E"/>
    <w:rsid w:val="00DD7E19"/>
    <w:rsid w:val="00DE11E6"/>
    <w:rsid w:val="00DE24A3"/>
    <w:rsid w:val="00DE630E"/>
    <w:rsid w:val="00DE70C8"/>
    <w:rsid w:val="00DF09F0"/>
    <w:rsid w:val="00DF166A"/>
    <w:rsid w:val="00DF25C3"/>
    <w:rsid w:val="00DF281D"/>
    <w:rsid w:val="00DF2A6B"/>
    <w:rsid w:val="00DF3ACF"/>
    <w:rsid w:val="00DF4052"/>
    <w:rsid w:val="00DF4180"/>
    <w:rsid w:val="00DF6BFF"/>
    <w:rsid w:val="00DF7608"/>
    <w:rsid w:val="00E02AA2"/>
    <w:rsid w:val="00E02FF8"/>
    <w:rsid w:val="00E03954"/>
    <w:rsid w:val="00E04260"/>
    <w:rsid w:val="00E05766"/>
    <w:rsid w:val="00E06406"/>
    <w:rsid w:val="00E06DD1"/>
    <w:rsid w:val="00E06F52"/>
    <w:rsid w:val="00E10A1D"/>
    <w:rsid w:val="00E11121"/>
    <w:rsid w:val="00E116C4"/>
    <w:rsid w:val="00E133FB"/>
    <w:rsid w:val="00E13B4F"/>
    <w:rsid w:val="00E14352"/>
    <w:rsid w:val="00E1484A"/>
    <w:rsid w:val="00E158DF"/>
    <w:rsid w:val="00E162B0"/>
    <w:rsid w:val="00E16624"/>
    <w:rsid w:val="00E170FD"/>
    <w:rsid w:val="00E2110B"/>
    <w:rsid w:val="00E2235F"/>
    <w:rsid w:val="00E22A5D"/>
    <w:rsid w:val="00E23A75"/>
    <w:rsid w:val="00E23ADF"/>
    <w:rsid w:val="00E240C1"/>
    <w:rsid w:val="00E2476B"/>
    <w:rsid w:val="00E25B0B"/>
    <w:rsid w:val="00E2603B"/>
    <w:rsid w:val="00E26F70"/>
    <w:rsid w:val="00E2736B"/>
    <w:rsid w:val="00E276EB"/>
    <w:rsid w:val="00E310F2"/>
    <w:rsid w:val="00E3177A"/>
    <w:rsid w:val="00E32DAE"/>
    <w:rsid w:val="00E333EA"/>
    <w:rsid w:val="00E33EB7"/>
    <w:rsid w:val="00E34B8A"/>
    <w:rsid w:val="00E34D3E"/>
    <w:rsid w:val="00E353B8"/>
    <w:rsid w:val="00E35592"/>
    <w:rsid w:val="00E35AB9"/>
    <w:rsid w:val="00E40704"/>
    <w:rsid w:val="00E41775"/>
    <w:rsid w:val="00E423CB"/>
    <w:rsid w:val="00E42A0A"/>
    <w:rsid w:val="00E443CF"/>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60214"/>
    <w:rsid w:val="00E60687"/>
    <w:rsid w:val="00E61391"/>
    <w:rsid w:val="00E61470"/>
    <w:rsid w:val="00E616A9"/>
    <w:rsid w:val="00E61E05"/>
    <w:rsid w:val="00E63247"/>
    <w:rsid w:val="00E6362C"/>
    <w:rsid w:val="00E63837"/>
    <w:rsid w:val="00E63B07"/>
    <w:rsid w:val="00E63E7D"/>
    <w:rsid w:val="00E63F99"/>
    <w:rsid w:val="00E64C4A"/>
    <w:rsid w:val="00E65AEF"/>
    <w:rsid w:val="00E6669F"/>
    <w:rsid w:val="00E7042B"/>
    <w:rsid w:val="00E71ACB"/>
    <w:rsid w:val="00E71E40"/>
    <w:rsid w:val="00E73D76"/>
    <w:rsid w:val="00E73F7A"/>
    <w:rsid w:val="00E74609"/>
    <w:rsid w:val="00E74A46"/>
    <w:rsid w:val="00E770F9"/>
    <w:rsid w:val="00E777DD"/>
    <w:rsid w:val="00E81C3F"/>
    <w:rsid w:val="00E81C57"/>
    <w:rsid w:val="00E84B46"/>
    <w:rsid w:val="00E8522B"/>
    <w:rsid w:val="00E85948"/>
    <w:rsid w:val="00E86931"/>
    <w:rsid w:val="00E8747F"/>
    <w:rsid w:val="00E87D46"/>
    <w:rsid w:val="00E907F3"/>
    <w:rsid w:val="00E9090D"/>
    <w:rsid w:val="00E90F6A"/>
    <w:rsid w:val="00E91723"/>
    <w:rsid w:val="00E92BEF"/>
    <w:rsid w:val="00E92F0D"/>
    <w:rsid w:val="00E93210"/>
    <w:rsid w:val="00E93561"/>
    <w:rsid w:val="00E94B46"/>
    <w:rsid w:val="00E94CC2"/>
    <w:rsid w:val="00E95767"/>
    <w:rsid w:val="00E9715D"/>
    <w:rsid w:val="00E97998"/>
    <w:rsid w:val="00E97CA0"/>
    <w:rsid w:val="00EA1D64"/>
    <w:rsid w:val="00EA250F"/>
    <w:rsid w:val="00EA2634"/>
    <w:rsid w:val="00EA3453"/>
    <w:rsid w:val="00EA3ADA"/>
    <w:rsid w:val="00EA510A"/>
    <w:rsid w:val="00EA556C"/>
    <w:rsid w:val="00EA55B0"/>
    <w:rsid w:val="00EA589B"/>
    <w:rsid w:val="00EA6055"/>
    <w:rsid w:val="00EA6FF7"/>
    <w:rsid w:val="00EA70D5"/>
    <w:rsid w:val="00EA7534"/>
    <w:rsid w:val="00EB0052"/>
    <w:rsid w:val="00EB0804"/>
    <w:rsid w:val="00EB11BA"/>
    <w:rsid w:val="00EB1CAC"/>
    <w:rsid w:val="00EB224F"/>
    <w:rsid w:val="00EB315D"/>
    <w:rsid w:val="00EB35F6"/>
    <w:rsid w:val="00EB44AE"/>
    <w:rsid w:val="00EB46C5"/>
    <w:rsid w:val="00EB475A"/>
    <w:rsid w:val="00EB6EB2"/>
    <w:rsid w:val="00EC0F93"/>
    <w:rsid w:val="00EC1007"/>
    <w:rsid w:val="00EC5DD4"/>
    <w:rsid w:val="00ED0684"/>
    <w:rsid w:val="00ED21A3"/>
    <w:rsid w:val="00ED357F"/>
    <w:rsid w:val="00ED4102"/>
    <w:rsid w:val="00ED4D91"/>
    <w:rsid w:val="00ED6DC8"/>
    <w:rsid w:val="00ED78EF"/>
    <w:rsid w:val="00EE0746"/>
    <w:rsid w:val="00EE3E7E"/>
    <w:rsid w:val="00EE443E"/>
    <w:rsid w:val="00EE474F"/>
    <w:rsid w:val="00EE4928"/>
    <w:rsid w:val="00EE61AC"/>
    <w:rsid w:val="00EE6A1F"/>
    <w:rsid w:val="00EF08AF"/>
    <w:rsid w:val="00EF255F"/>
    <w:rsid w:val="00EF2A78"/>
    <w:rsid w:val="00EF31B8"/>
    <w:rsid w:val="00EF44B4"/>
    <w:rsid w:val="00EF45C2"/>
    <w:rsid w:val="00EF5FE4"/>
    <w:rsid w:val="00EF6011"/>
    <w:rsid w:val="00EF6C57"/>
    <w:rsid w:val="00EF75FC"/>
    <w:rsid w:val="00F00EF0"/>
    <w:rsid w:val="00F0207C"/>
    <w:rsid w:val="00F020A7"/>
    <w:rsid w:val="00F02FE8"/>
    <w:rsid w:val="00F03D14"/>
    <w:rsid w:val="00F0535B"/>
    <w:rsid w:val="00F077E1"/>
    <w:rsid w:val="00F100D5"/>
    <w:rsid w:val="00F12450"/>
    <w:rsid w:val="00F14534"/>
    <w:rsid w:val="00F204B3"/>
    <w:rsid w:val="00F20D7B"/>
    <w:rsid w:val="00F20D87"/>
    <w:rsid w:val="00F210BA"/>
    <w:rsid w:val="00F213F0"/>
    <w:rsid w:val="00F21B71"/>
    <w:rsid w:val="00F21BE5"/>
    <w:rsid w:val="00F21C00"/>
    <w:rsid w:val="00F246DC"/>
    <w:rsid w:val="00F2503E"/>
    <w:rsid w:val="00F2604E"/>
    <w:rsid w:val="00F27AC6"/>
    <w:rsid w:val="00F30EE5"/>
    <w:rsid w:val="00F30F19"/>
    <w:rsid w:val="00F3135D"/>
    <w:rsid w:val="00F33E20"/>
    <w:rsid w:val="00F3439C"/>
    <w:rsid w:val="00F34D3C"/>
    <w:rsid w:val="00F34DC3"/>
    <w:rsid w:val="00F3705B"/>
    <w:rsid w:val="00F37929"/>
    <w:rsid w:val="00F418BC"/>
    <w:rsid w:val="00F42BBF"/>
    <w:rsid w:val="00F431CA"/>
    <w:rsid w:val="00F4404D"/>
    <w:rsid w:val="00F443B2"/>
    <w:rsid w:val="00F458E2"/>
    <w:rsid w:val="00F46871"/>
    <w:rsid w:val="00F47055"/>
    <w:rsid w:val="00F4777B"/>
    <w:rsid w:val="00F508C6"/>
    <w:rsid w:val="00F550C1"/>
    <w:rsid w:val="00F5616A"/>
    <w:rsid w:val="00F60101"/>
    <w:rsid w:val="00F60165"/>
    <w:rsid w:val="00F617B5"/>
    <w:rsid w:val="00F632C8"/>
    <w:rsid w:val="00F63FEF"/>
    <w:rsid w:val="00F651F4"/>
    <w:rsid w:val="00F652B5"/>
    <w:rsid w:val="00F66393"/>
    <w:rsid w:val="00F67B43"/>
    <w:rsid w:val="00F7034C"/>
    <w:rsid w:val="00F70D97"/>
    <w:rsid w:val="00F71585"/>
    <w:rsid w:val="00F72ADB"/>
    <w:rsid w:val="00F72E26"/>
    <w:rsid w:val="00F74A92"/>
    <w:rsid w:val="00F74CA4"/>
    <w:rsid w:val="00F75871"/>
    <w:rsid w:val="00F763F5"/>
    <w:rsid w:val="00F76BD6"/>
    <w:rsid w:val="00F770BB"/>
    <w:rsid w:val="00F77958"/>
    <w:rsid w:val="00F80949"/>
    <w:rsid w:val="00F80EB8"/>
    <w:rsid w:val="00F810D9"/>
    <w:rsid w:val="00F81243"/>
    <w:rsid w:val="00F82AC5"/>
    <w:rsid w:val="00F82AEC"/>
    <w:rsid w:val="00F85356"/>
    <w:rsid w:val="00F858C0"/>
    <w:rsid w:val="00F86630"/>
    <w:rsid w:val="00F8699A"/>
    <w:rsid w:val="00F877EB"/>
    <w:rsid w:val="00F900F5"/>
    <w:rsid w:val="00F94228"/>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2688"/>
    <w:rsid w:val="00FB2E6B"/>
    <w:rsid w:val="00FB33A5"/>
    <w:rsid w:val="00FB6B3A"/>
    <w:rsid w:val="00FB6ECD"/>
    <w:rsid w:val="00FB73EA"/>
    <w:rsid w:val="00FB755F"/>
    <w:rsid w:val="00FC0349"/>
    <w:rsid w:val="00FC0971"/>
    <w:rsid w:val="00FC1D18"/>
    <w:rsid w:val="00FC1F23"/>
    <w:rsid w:val="00FC3929"/>
    <w:rsid w:val="00FC3BCF"/>
    <w:rsid w:val="00FC471A"/>
    <w:rsid w:val="00FC6A52"/>
    <w:rsid w:val="00FD0DE0"/>
    <w:rsid w:val="00FD1A7B"/>
    <w:rsid w:val="00FD2195"/>
    <w:rsid w:val="00FD2242"/>
    <w:rsid w:val="00FD228B"/>
    <w:rsid w:val="00FD2F87"/>
    <w:rsid w:val="00FD617A"/>
    <w:rsid w:val="00FE0181"/>
    <w:rsid w:val="00FE0DCF"/>
    <w:rsid w:val="00FE24CC"/>
    <w:rsid w:val="00FE2A09"/>
    <w:rsid w:val="00FE325B"/>
    <w:rsid w:val="00FE40D7"/>
    <w:rsid w:val="00FE4368"/>
    <w:rsid w:val="00FE630E"/>
    <w:rsid w:val="00FE75F8"/>
    <w:rsid w:val="00FF0629"/>
    <w:rsid w:val="00FF0DD6"/>
    <w:rsid w:val="00FF1217"/>
    <w:rsid w:val="00FF1851"/>
    <w:rsid w:val="00FF1B9D"/>
    <w:rsid w:val="00FF3157"/>
    <w:rsid w:val="00FF3D8B"/>
    <w:rsid w:val="00FF52F8"/>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chart" Target="charts/chart2.xml"/><Relationship Id="rId28" Type="http://schemas.openxmlformats.org/officeDocument/2006/relationships/footer" Target="footer2.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chart" Target="charts/chart1.xml"/><Relationship Id="rId27" Type="http://schemas.openxmlformats.org/officeDocument/2006/relationships/header" Target="header3.xml"/><Relationship Id="rId30" Type="http://schemas.microsoft.com/office/2011/relationships/people" Target="people.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GB" sz="1100"/>
              <a:t>Summay</a:t>
            </a:r>
            <a:r>
              <a:rPr lang="en-GB" sz="1100" baseline="0"/>
              <a:t> of Published Research Papers by the Sensors being utilised from 2007 to 2023 </a:t>
            </a:r>
            <a:endParaRPr lang="en-GB"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6964-4FE9-8FC1-80D1598E9407}"/>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6964-4FE9-8FC1-80D1598E9407}"/>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6964-4FE9-8FC1-80D1598E9407}"/>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6964-4FE9-8FC1-80D1598E9407}"/>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6964-4FE9-8FC1-80D1598E9407}"/>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Publication 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Numbers of Papers Published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6241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ubbleChart>
        <c:varyColors val="0"/>
        <c:ser>
          <c:idx val="0"/>
          <c:order val="0"/>
          <c:spPr>
            <a:solidFill>
              <a:schemeClr val="accent1">
                <a:alpha val="75000"/>
              </a:schemeClr>
            </a:solidFill>
            <a:ln>
              <a:noFill/>
            </a:ln>
            <a:effectLst/>
          </c:spPr>
          <c:invertIfNegative val="0"/>
          <c:dLbls>
            <c:dLbl>
              <c:idx val="0"/>
              <c:layout>
                <c:manualLayout>
                  <c:x val="-0.11474165816493775"/>
                  <c:y val="3.6693616249782318E-2"/>
                </c:manualLayout>
              </c:layout>
              <c:tx>
                <c:rich>
                  <a:bodyPr/>
                  <a:lstStyle/>
                  <a:p>
                    <a:fld id="{4AF01793-5DC6-4489-A478-00798A3016A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B618F954-0FBB-4FF3-8644-061B04006D9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BF1F0581-401F-47A4-808E-9BFEC65412B6}"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1816B2CC-6B8D-4349-A961-3DC25977321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C3805CE6-686E-4021-891A-21F0C3015C8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7FA4DAB5-26F6-4B5D-8A70-29977F076BF4}"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1944693484989712"/>
                  <c:y val="-0.1009074446869016"/>
                </c:manualLayout>
              </c:layout>
              <c:tx>
                <c:rich>
                  <a:bodyPr/>
                  <a:lstStyle/>
                  <a:p>
                    <a:fld id="{1CEC6202-D25B-4942-8B61-63A345515B2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6C81BCAB-8E58-47B5-83A5-117DCF65AAA6}"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F4379E18-7782-4739-8145-C6F7A96056F4}"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7754745455713503"/>
                  <c:y val="-7.7973934530787603E-2"/>
                </c:manualLayout>
              </c:layout>
              <c:tx>
                <c:rich>
                  <a:bodyPr/>
                  <a:lstStyle/>
                  <a:p>
                    <a:fld id="{38AB7928-6187-43EC-A466-3A6DC062E774}"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ACD90FFB-F861-4524-BA01-05F37F0833C3}"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Postures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486953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16408</TotalTime>
  <Pages>21</Pages>
  <Words>39652</Words>
  <Characters>226020</Characters>
  <Application>Microsoft Office Word</Application>
  <DocSecurity>0</DocSecurity>
  <Lines>1883</Lines>
  <Paragraphs>530</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265142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390</cp:revision>
  <cp:lastPrinted>2024-03-03T23:01:00Z</cp:lastPrinted>
  <dcterms:created xsi:type="dcterms:W3CDTF">2024-01-18T09:54:00Z</dcterms:created>
  <dcterms:modified xsi:type="dcterms:W3CDTF">2024-03-06T07:21:00Z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id="sPVpfpd6"/&gt;&lt;style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