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360A925" w14:textId="462965DC" w:rsidR="00E93210" w:rsidRPr="00617BCB" w:rsidRDefault="00E93210" w:rsidP="00735236">
      <w:pPr>
        <w:pStyle w:val="MDPI11articletype"/>
        <w:tabs>
          <w:tab w:val="right" w:pos="10466"/>
        </w:tabs>
        <w:rPr>
          <w:lang w:val="en-GB"/>
        </w:rPr>
      </w:pPr>
      <w:r w:rsidRPr="00617BCB">
        <w:rPr>
          <w:lang w:val="en-GB"/>
        </w:rPr>
        <w:t>Review</w:t>
      </w:r>
      <w:r w:rsidR="00735236" w:rsidRPr="00617BCB">
        <w:rPr>
          <w:lang w:val="en-GB"/>
        </w:rPr>
        <w:tab/>
      </w:r>
    </w:p>
    <w:p w14:paraId="4E45AAA9" w14:textId="38D62867" w:rsidR="00E93210" w:rsidRPr="00617BCB" w:rsidRDefault="003A446E" w:rsidP="00735236">
      <w:pPr>
        <w:pStyle w:val="MDPI12title"/>
        <w:rPr>
          <w:strike/>
          <w:lang w:val="en-GB"/>
          <w:rPrChange w:id="0" w:author="Janusz Kulon" w:date="2024-01-18T14:26:00Z">
            <w:rPr/>
          </w:rPrChange>
        </w:rPr>
      </w:pPr>
      <w:r w:rsidRPr="00617BCB">
        <w:rPr>
          <w:lang w:val="en-GB"/>
        </w:rPr>
        <w:t xml:space="preserve">Smart-Sensing Chairs for Sitting Posture </w:t>
      </w:r>
      <w:r w:rsidR="007E4020" w:rsidRPr="00617BCB">
        <w:rPr>
          <w:lang w:val="en-GB"/>
        </w:rPr>
        <w:t xml:space="preserve">Detection, </w:t>
      </w:r>
      <w:r w:rsidRPr="00617BCB">
        <w:rPr>
          <w:lang w:val="en-GB"/>
        </w:rPr>
        <w:t>Classification</w:t>
      </w:r>
      <w:r w:rsidR="00735819" w:rsidRPr="00617BCB">
        <w:rPr>
          <w:lang w:val="en-GB"/>
        </w:rPr>
        <w:t xml:space="preserve"> </w:t>
      </w:r>
      <w:r w:rsidR="001335E2" w:rsidRPr="00617BCB">
        <w:rPr>
          <w:lang w:val="en-GB"/>
        </w:rPr>
        <w:t>and Monitoring</w:t>
      </w:r>
      <w:r w:rsidR="00420A3D" w:rsidRPr="00617BCB">
        <w:rPr>
          <w:lang w:val="en-GB"/>
        </w:rPr>
        <w:t>: A Systematic Literature Review</w:t>
      </w:r>
    </w:p>
    <w:p w14:paraId="61B0F467" w14:textId="1E855F07" w:rsidR="00913916" w:rsidRPr="00617BCB" w:rsidRDefault="00FE4368" w:rsidP="00E93210">
      <w:pPr>
        <w:pStyle w:val="MDPI13authornames"/>
        <w:rPr>
          <w:lang w:val="en-GB"/>
        </w:rPr>
      </w:pPr>
      <w:commentRangeStart w:id="1"/>
      <w:r w:rsidRPr="00617BCB">
        <w:rPr>
          <w:lang w:val="en-GB"/>
        </w:rPr>
        <w:t>David</w:t>
      </w:r>
      <w:r w:rsidR="00661460" w:rsidRPr="00617BCB">
        <w:rPr>
          <w:lang w:val="en-GB"/>
        </w:rPr>
        <w:t xml:space="preserve"> Odesola</w:t>
      </w:r>
      <w:r w:rsidR="00E93210" w:rsidRPr="00617BCB">
        <w:rPr>
          <w:lang w:val="en-GB"/>
        </w:rPr>
        <w:t xml:space="preserve"> </w:t>
      </w:r>
      <w:r w:rsidR="00C213F2" w:rsidRPr="00617BCB">
        <w:rPr>
          <w:vertAlign w:val="superscript"/>
          <w:lang w:val="en-GB"/>
        </w:rPr>
        <w:t>1</w:t>
      </w:r>
      <w:r w:rsidR="00C213F2" w:rsidRPr="00617BCB">
        <w:rPr>
          <w:lang w:val="en-GB"/>
        </w:rPr>
        <w:t xml:space="preserve"> Janusz</w:t>
      </w:r>
      <w:r w:rsidR="00735819" w:rsidRPr="00617BCB">
        <w:rPr>
          <w:lang w:val="en-GB"/>
        </w:rPr>
        <w:t xml:space="preserve"> Kulon </w:t>
      </w:r>
      <w:commentRangeEnd w:id="1"/>
      <w:r w:rsidR="000965BE" w:rsidRPr="00617BCB">
        <w:rPr>
          <w:vertAlign w:val="superscript"/>
          <w:lang w:val="en-GB"/>
        </w:rPr>
        <w:t>1</w:t>
      </w:r>
      <w:r w:rsidR="00E276EB" w:rsidRPr="00617BCB">
        <w:rPr>
          <w:rStyle w:val="CommentReference"/>
          <w:rFonts w:eastAsia="SimSun"/>
          <w:b w:val="0"/>
          <w:lang w:val="en-GB" w:eastAsia="zh-CN" w:bidi="ar-SA"/>
        </w:rPr>
        <w:commentReference w:id="1"/>
      </w:r>
      <w:r w:rsidR="00A575AC" w:rsidRPr="00617BCB">
        <w:rPr>
          <w:lang w:val="en-GB"/>
        </w:rPr>
        <w:t xml:space="preserve"> , </w:t>
      </w:r>
      <w:r w:rsidR="00CD35FD" w:rsidRPr="00617BCB">
        <w:rPr>
          <w:lang w:val="en-GB"/>
        </w:rPr>
        <w:t>Shiny Verghese</w:t>
      </w:r>
      <w:r w:rsidR="000965BE" w:rsidRPr="00617BCB">
        <w:rPr>
          <w:lang w:val="en-GB"/>
        </w:rPr>
        <w:t xml:space="preserve"> </w:t>
      </w:r>
      <w:r w:rsidR="000965BE" w:rsidRPr="00617BCB">
        <w:rPr>
          <w:vertAlign w:val="superscript"/>
          <w:lang w:val="en-GB"/>
        </w:rPr>
        <w:t>1</w:t>
      </w:r>
      <w:commentRangeStart w:id="2"/>
      <w:commentRangeEnd w:id="2"/>
      <w:r w:rsidR="000965BE" w:rsidRPr="00617BCB">
        <w:rPr>
          <w:rStyle w:val="CommentReference"/>
          <w:rFonts w:eastAsia="SimSun"/>
          <w:b w:val="0"/>
          <w:lang w:val="en-GB" w:eastAsia="zh-CN" w:bidi="ar-SA"/>
        </w:rPr>
        <w:commentReference w:id="2"/>
      </w:r>
      <w:r w:rsidR="00CD35FD" w:rsidRPr="00617BCB">
        <w:rPr>
          <w:lang w:val="en-GB"/>
        </w:rPr>
        <w:t>, Adam Partlow</w:t>
      </w:r>
      <w:r w:rsidR="00521F2D" w:rsidRPr="00617BCB">
        <w:rPr>
          <w:lang w:val="en-GB"/>
        </w:rPr>
        <w:t xml:space="preserve"> </w:t>
      </w:r>
      <w:r w:rsidR="000965BE" w:rsidRPr="00617BCB">
        <w:rPr>
          <w:vertAlign w:val="superscript"/>
          <w:lang w:val="en-GB"/>
        </w:rPr>
        <w:t>2</w:t>
      </w:r>
      <w:commentRangeStart w:id="3"/>
      <w:commentRangeEnd w:id="3"/>
      <w:r w:rsidR="000965BE" w:rsidRPr="00617BCB">
        <w:rPr>
          <w:rStyle w:val="CommentReference"/>
          <w:rFonts w:eastAsia="SimSun"/>
          <w:b w:val="0"/>
          <w:lang w:val="en-GB" w:eastAsia="zh-CN" w:bidi="ar-SA"/>
        </w:rPr>
        <w:commentReference w:id="3"/>
      </w:r>
      <w:r w:rsidR="000965BE" w:rsidRPr="00617BCB">
        <w:rPr>
          <w:lang w:val="en-GB"/>
        </w:rPr>
        <w:t xml:space="preserve">, </w:t>
      </w:r>
      <w:r w:rsidR="00CD35FD" w:rsidRPr="00617BCB">
        <w:rPr>
          <w:lang w:val="en-GB"/>
        </w:rPr>
        <w:t>and Colin Gibson</w:t>
      </w:r>
      <w:r w:rsidR="00521F2D" w:rsidRPr="00617BCB">
        <w:rPr>
          <w:lang w:val="en-GB"/>
        </w:rPr>
        <w:t xml:space="preserve"> </w:t>
      </w:r>
      <w:r w:rsidR="000965BE" w:rsidRPr="00617BCB">
        <w:rPr>
          <w:vertAlign w:val="superscript"/>
          <w:lang w:val="en-GB"/>
        </w:rPr>
        <w:t>2</w:t>
      </w:r>
      <w:commentRangeStart w:id="4"/>
      <w:commentRangeEnd w:id="4"/>
      <w:r w:rsidR="000965BE" w:rsidRPr="00617BCB">
        <w:rPr>
          <w:rStyle w:val="CommentReference"/>
          <w:rFonts w:eastAsia="SimSun"/>
          <w:b w:val="0"/>
          <w:lang w:val="en-GB" w:eastAsia="zh-CN" w:bidi="ar-SA"/>
        </w:rPr>
        <w:commentReference w:id="4"/>
      </w:r>
    </w:p>
    <w:tbl>
      <w:tblPr>
        <w:tblpPr w:leftFromText="198" w:rightFromText="198" w:vertAnchor="page" w:horzAnchor="margin" w:tblpY="11276"/>
        <w:tblW w:w="2410" w:type="dxa"/>
        <w:tblLayout w:type="fixed"/>
        <w:tblCellMar>
          <w:left w:w="0" w:type="dxa"/>
          <w:right w:w="0" w:type="dxa"/>
        </w:tblCellMar>
        <w:tblLook w:val="04A0" w:firstRow="1" w:lastRow="0" w:firstColumn="1" w:lastColumn="0" w:noHBand="0" w:noVBand="1"/>
      </w:tblPr>
      <w:tblGrid>
        <w:gridCol w:w="2410"/>
      </w:tblGrid>
      <w:tr w:rsidR="00913916" w:rsidRPr="00617BCB" w14:paraId="499ACFEE" w14:textId="77777777">
        <w:tc>
          <w:tcPr>
            <w:tcW w:w="2410" w:type="dxa"/>
            <w:shd w:val="clear" w:color="auto" w:fill="auto"/>
          </w:tcPr>
          <w:p w14:paraId="5C9CF98B" w14:textId="77777777" w:rsidR="00913916" w:rsidRPr="00617BCB" w:rsidRDefault="00913916">
            <w:pPr>
              <w:pStyle w:val="MDPI61Citation"/>
              <w:spacing w:after="120" w:line="240" w:lineRule="exact"/>
              <w:rPr>
                <w:lang w:val="en-GB"/>
              </w:rPr>
            </w:pPr>
            <w:r w:rsidRPr="00617BCB">
              <w:rPr>
                <w:b/>
                <w:lang w:val="en-GB"/>
              </w:rPr>
              <w:t xml:space="preserve">Citation: </w:t>
            </w:r>
            <w:r w:rsidRPr="00617BCB">
              <w:rPr>
                <w:lang w:val="en-GB"/>
              </w:rPr>
              <w:t>To be added by editorial staff during production.</w:t>
            </w:r>
          </w:p>
          <w:p w14:paraId="0D1E3971" w14:textId="52B01A13" w:rsidR="00913916" w:rsidRPr="00617BCB" w:rsidRDefault="00913916">
            <w:pPr>
              <w:pStyle w:val="MDPI14history"/>
              <w:spacing w:before="120" w:after="120"/>
              <w:rPr>
                <w:rFonts w:ascii="SimSun" w:eastAsia="SimSun" w:hAnsi="SimSun" w:cs="SimSun"/>
                <w:lang w:eastAsia="zh-CN"/>
              </w:rPr>
            </w:pPr>
            <w:r w:rsidRPr="00617BCB">
              <w:t xml:space="preserve">Academic Editor: </w:t>
            </w:r>
            <w:r w:rsidR="00A87033" w:rsidRPr="00617BCB">
              <w:t>First name</w:t>
            </w:r>
            <w:r w:rsidRPr="00617BCB">
              <w:t xml:space="preserve"> Lastname</w:t>
            </w:r>
          </w:p>
          <w:p w14:paraId="5B8E65C3" w14:textId="77777777" w:rsidR="00913916" w:rsidRPr="00617BCB" w:rsidRDefault="00913916">
            <w:pPr>
              <w:pStyle w:val="MDPI14history"/>
              <w:spacing w:before="120"/>
              <w:rPr>
                <w:rFonts w:ascii="SimSun" w:eastAsia="SimSun" w:hAnsi="SimSun" w:cs="SimSun"/>
              </w:rPr>
            </w:pPr>
            <w:r w:rsidRPr="00617BCB">
              <w:rPr>
                <w:szCs w:val="14"/>
              </w:rPr>
              <w:t>Received: date</w:t>
            </w:r>
          </w:p>
          <w:p w14:paraId="00E2CF26" w14:textId="77777777" w:rsidR="00913916" w:rsidRPr="00617BCB" w:rsidRDefault="00913916">
            <w:pPr>
              <w:pStyle w:val="MDPI14history"/>
              <w:rPr>
                <w:szCs w:val="14"/>
              </w:rPr>
            </w:pPr>
            <w:r w:rsidRPr="00617BCB">
              <w:rPr>
                <w:szCs w:val="14"/>
              </w:rPr>
              <w:t>Revised: date</w:t>
            </w:r>
          </w:p>
          <w:p w14:paraId="18318819" w14:textId="77777777" w:rsidR="00913916" w:rsidRPr="00617BCB" w:rsidRDefault="00913916">
            <w:pPr>
              <w:pStyle w:val="MDPI14history"/>
              <w:rPr>
                <w:szCs w:val="14"/>
              </w:rPr>
            </w:pPr>
            <w:r w:rsidRPr="00617BCB">
              <w:rPr>
                <w:szCs w:val="14"/>
              </w:rPr>
              <w:t>Accepted: date</w:t>
            </w:r>
          </w:p>
          <w:p w14:paraId="3F3EEFC4" w14:textId="77777777" w:rsidR="00913916" w:rsidRPr="00617BCB" w:rsidRDefault="00913916">
            <w:pPr>
              <w:pStyle w:val="MDPI14history"/>
              <w:spacing w:after="120"/>
              <w:rPr>
                <w:szCs w:val="14"/>
              </w:rPr>
            </w:pPr>
            <w:r w:rsidRPr="00617BCB">
              <w:rPr>
                <w:szCs w:val="14"/>
              </w:rPr>
              <w:t>Published: date</w:t>
            </w:r>
          </w:p>
          <w:p w14:paraId="6C80F885" w14:textId="77777777" w:rsidR="00913916" w:rsidRPr="00617BCB" w:rsidRDefault="00913916">
            <w:pPr>
              <w:adjustRightInd w:val="0"/>
              <w:snapToGrid w:val="0"/>
              <w:spacing w:before="120" w:line="240" w:lineRule="atLeast"/>
              <w:ind w:right="113"/>
              <w:jc w:val="left"/>
              <w:rPr>
                <w:rFonts w:eastAsia="DengXian"/>
                <w:bCs/>
                <w:sz w:val="14"/>
                <w:szCs w:val="14"/>
                <w:lang w:bidi="en-US"/>
              </w:rPr>
            </w:pPr>
            <w:r w:rsidRPr="00617BCB">
              <w:rPr>
                <w:rFonts w:eastAsia="DengXian"/>
                <w:noProof/>
              </w:rPr>
              <w:drawing>
                <wp:inline distT="0" distB="0" distL="0" distR="0" wp14:anchorId="40311406" wp14:editId="35D9F482">
                  <wp:extent cx="692785" cy="249555"/>
                  <wp:effectExtent l="0" t="0" r="0" b="0"/>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92785" cy="249555"/>
                          </a:xfrm>
                          <a:prstGeom prst="rect">
                            <a:avLst/>
                          </a:prstGeom>
                          <a:noFill/>
                          <a:ln>
                            <a:noFill/>
                          </a:ln>
                        </pic:spPr>
                      </pic:pic>
                    </a:graphicData>
                  </a:graphic>
                </wp:inline>
              </w:drawing>
            </w:r>
          </w:p>
          <w:p w14:paraId="2ACB0565" w14:textId="77777777" w:rsidR="00913916" w:rsidRPr="00617BCB" w:rsidRDefault="00913916" w:rsidP="00554016">
            <w:pPr>
              <w:pStyle w:val="MDPI72Copyright"/>
              <w:rPr>
                <w:rFonts w:eastAsia="DengXian"/>
                <w:noProof w:val="0"/>
                <w:lang w:bidi="en-US"/>
              </w:rPr>
            </w:pPr>
            <w:r w:rsidRPr="00617BCB">
              <w:rPr>
                <w:rFonts w:eastAsia="DengXian"/>
                <w:b/>
                <w:noProof w:val="0"/>
                <w:lang w:bidi="en-US"/>
              </w:rPr>
              <w:t>Copyright:</w:t>
            </w:r>
            <w:r w:rsidRPr="00617BCB">
              <w:rPr>
                <w:rFonts w:eastAsia="DengXian"/>
                <w:noProof w:val="0"/>
                <w:lang w:bidi="en-US"/>
              </w:rPr>
              <w:t xml:space="preserve"> </w:t>
            </w:r>
            <w:r w:rsidR="003C7292" w:rsidRPr="00617BCB">
              <w:rPr>
                <w:rFonts w:eastAsia="DengXian"/>
                <w:noProof w:val="0"/>
                <w:lang w:bidi="en-US"/>
              </w:rPr>
              <w:t>© 2024 by the</w:t>
            </w:r>
            <w:r w:rsidRPr="00617BCB">
              <w:rPr>
                <w:rFonts w:eastAsia="DengXian"/>
                <w:noProof w:val="0"/>
                <w:lang w:bidi="en-US"/>
              </w:rPr>
              <w:t xml:space="preserve"> authors. Submitted for possible open access publication under the terms and conditions of the Creative Commons Attribution (CC BY) license (https://creativecommons.org/licenses/by/4.0/).</w:t>
            </w:r>
          </w:p>
        </w:tc>
      </w:tr>
    </w:tbl>
    <w:p w14:paraId="5327A7F0" w14:textId="48CF8874" w:rsidR="00E93210" w:rsidRPr="00617BCB" w:rsidRDefault="00897848" w:rsidP="00E93210">
      <w:pPr>
        <w:pStyle w:val="MDPI16affiliation"/>
        <w:rPr>
          <w:lang w:val="en-GB"/>
          <w:rPrChange w:id="5" w:author="Janusz Kulon" w:date="2024-01-18T12:44:00Z">
            <w:rPr/>
          </w:rPrChange>
        </w:rPr>
      </w:pPr>
      <w:r w:rsidRPr="00617BCB">
        <w:rPr>
          <w:vertAlign w:val="superscript"/>
          <w:lang w:val="en-GB"/>
          <w:rPrChange w:id="6" w:author="Janusz Kulon" w:date="2024-01-18T12:44:00Z">
            <w:rPr>
              <w:vertAlign w:val="superscript"/>
            </w:rPr>
          </w:rPrChange>
        </w:rPr>
        <w:t>1</w:t>
      </w:r>
      <w:r w:rsidR="00E93210" w:rsidRPr="00617BCB">
        <w:rPr>
          <w:lang w:val="en-GB"/>
          <w:rPrChange w:id="7" w:author="Janusz Kulon" w:date="2024-01-18T12:44:00Z">
            <w:rPr/>
          </w:rPrChange>
        </w:rPr>
        <w:tab/>
      </w:r>
      <w:r w:rsidR="00FE0DCF" w:rsidRPr="00617BCB">
        <w:rPr>
          <w:lang w:val="en-GB"/>
        </w:rPr>
        <w:t>Faculty of Computing, Engineering and Science</w:t>
      </w:r>
      <w:r w:rsidR="001442BA" w:rsidRPr="00617BCB">
        <w:rPr>
          <w:lang w:val="en-GB"/>
        </w:rPr>
        <w:t>, University</w:t>
      </w:r>
      <w:r w:rsidR="002D527E" w:rsidRPr="00617BCB">
        <w:rPr>
          <w:lang w:val="en-GB"/>
        </w:rPr>
        <w:t xml:space="preserve"> of South Wales, </w:t>
      </w:r>
      <w:r w:rsidR="00EE3E7E" w:rsidRPr="00617BCB">
        <w:rPr>
          <w:lang w:val="en-GB"/>
        </w:rPr>
        <w:t>Pontypridd, Wales,</w:t>
      </w:r>
      <w:r w:rsidR="002D527E" w:rsidRPr="00617BCB">
        <w:rPr>
          <w:lang w:val="en-GB"/>
        </w:rPr>
        <w:t xml:space="preserve"> U</w:t>
      </w:r>
      <w:r w:rsidR="004546AA" w:rsidRPr="00617BCB">
        <w:rPr>
          <w:lang w:val="en-GB"/>
        </w:rPr>
        <w:t>K</w:t>
      </w:r>
      <w:r w:rsidR="00E95767" w:rsidRPr="00617BCB">
        <w:rPr>
          <w:lang w:val="en-GB"/>
        </w:rPr>
        <w:t>;</w:t>
      </w:r>
      <w:r w:rsidR="00E93210" w:rsidRPr="00617BCB">
        <w:rPr>
          <w:lang w:val="en-GB"/>
          <w:rPrChange w:id="8" w:author="Janusz Kulon" w:date="2024-01-18T12:44:00Z">
            <w:rPr/>
          </w:rPrChange>
        </w:rPr>
        <w:t xml:space="preserve"> </w:t>
      </w:r>
      <w:r w:rsidR="00BB5199" w:rsidRPr="00617BCB">
        <w:rPr>
          <w:lang w:val="en-GB"/>
          <w:rPrChange w:id="9" w:author="Janusz Kulon" w:date="2024-01-18T12:44:00Z">
            <w:rPr/>
          </w:rPrChange>
        </w:rPr>
        <w:t>30025293@southwales.ac.uk</w:t>
      </w:r>
      <w:r w:rsidR="00BB5199" w:rsidRPr="00617BCB">
        <w:rPr>
          <w:lang w:val="en-GB"/>
        </w:rPr>
        <w:t xml:space="preserve">; </w:t>
      </w:r>
      <w:r w:rsidR="00422435" w:rsidRPr="00617BCB">
        <w:rPr>
          <w:lang w:val="en-GB"/>
          <w:rPrChange w:id="10" w:author="Janusz Kulon" w:date="2024-01-18T12:44:00Z">
            <w:rPr/>
          </w:rPrChange>
        </w:rPr>
        <w:t>j.kulon@southwales.ac.uk</w:t>
      </w:r>
      <w:r w:rsidR="00422435" w:rsidRPr="00617BCB">
        <w:rPr>
          <w:lang w:val="en-GB"/>
        </w:rPr>
        <w:t>; shiny.verghese@southwales.ac.uk</w:t>
      </w:r>
    </w:p>
    <w:p w14:paraId="676785BE" w14:textId="2B2984B1" w:rsidR="00E93210" w:rsidRPr="00617BCB" w:rsidRDefault="00E93210" w:rsidP="00454698">
      <w:pPr>
        <w:pStyle w:val="MDPI16affiliation"/>
        <w:rPr>
          <w:lang w:val="en-GB"/>
        </w:rPr>
      </w:pPr>
      <w:r w:rsidRPr="00617BCB">
        <w:rPr>
          <w:vertAlign w:val="superscript"/>
          <w:lang w:val="en-GB"/>
          <w:rPrChange w:id="11" w:author="Janusz Kulon" w:date="2024-01-18T12:44:00Z">
            <w:rPr>
              <w:vertAlign w:val="superscript"/>
            </w:rPr>
          </w:rPrChange>
        </w:rPr>
        <w:t>2</w:t>
      </w:r>
      <w:r w:rsidRPr="00617BCB">
        <w:rPr>
          <w:lang w:val="en-GB"/>
          <w:rPrChange w:id="12" w:author="Janusz Kulon" w:date="2024-01-18T12:44:00Z">
            <w:rPr/>
          </w:rPrChange>
        </w:rPr>
        <w:tab/>
      </w:r>
      <w:r w:rsidR="0045409B" w:rsidRPr="00617BCB">
        <w:rPr>
          <w:lang w:val="en-GB"/>
        </w:rPr>
        <w:t xml:space="preserve">Rehabilitation Engineering Unit, </w:t>
      </w:r>
      <w:r w:rsidR="008E399F" w:rsidRPr="00617BCB">
        <w:rPr>
          <w:lang w:val="en-GB"/>
        </w:rPr>
        <w:t>Cardiff and Vale University Health Board, Cardiff,</w:t>
      </w:r>
      <w:r w:rsidR="00EE3E7E" w:rsidRPr="00617BCB">
        <w:rPr>
          <w:lang w:val="en-GB"/>
        </w:rPr>
        <w:t xml:space="preserve"> Wales,</w:t>
      </w:r>
      <w:r w:rsidR="008E399F" w:rsidRPr="00617BCB">
        <w:rPr>
          <w:lang w:val="en-GB"/>
        </w:rPr>
        <w:t xml:space="preserve"> UK</w:t>
      </w:r>
      <w:r w:rsidR="00E95767" w:rsidRPr="00617BCB">
        <w:rPr>
          <w:lang w:val="en-GB"/>
        </w:rPr>
        <w:t>;</w:t>
      </w:r>
      <w:r w:rsidRPr="00617BCB">
        <w:rPr>
          <w:lang w:val="en-GB"/>
          <w:rPrChange w:id="13" w:author="Janusz Kulon" w:date="2024-01-18T12:44:00Z">
            <w:rPr/>
          </w:rPrChange>
        </w:rPr>
        <w:t xml:space="preserve"> </w:t>
      </w:r>
      <w:r w:rsidR="0084766B">
        <w:rPr>
          <w:color w:val="FF0000"/>
          <w:lang w:val="en-GB"/>
        </w:rPr>
        <w:t>&lt;Add Relevant Emails here&gt;</w:t>
      </w:r>
    </w:p>
    <w:p w14:paraId="59A2212A" w14:textId="30B5FE5C" w:rsidR="00381B0E" w:rsidRPr="00617BCB" w:rsidRDefault="00E93210" w:rsidP="004C7DB0">
      <w:pPr>
        <w:pStyle w:val="MDPI17abstract"/>
        <w:rPr>
          <w:ins w:id="14" w:author="Janusz Kulon" w:date="2024-01-18T14:20:00Z"/>
          <w:bCs/>
          <w:color w:val="FF0000"/>
          <w:szCs w:val="18"/>
          <w:lang w:val="en-GB"/>
        </w:rPr>
      </w:pPr>
      <w:r w:rsidRPr="00617BCB">
        <w:rPr>
          <w:b/>
          <w:szCs w:val="18"/>
          <w:lang w:val="en-GB"/>
        </w:rPr>
        <w:t>Abstract:</w:t>
      </w:r>
      <w:r w:rsidR="00735236" w:rsidRPr="00617BCB">
        <w:rPr>
          <w:bCs/>
          <w:szCs w:val="18"/>
          <w:lang w:val="en-GB"/>
        </w:rPr>
        <w:t xml:space="preserve"> </w:t>
      </w:r>
      <w:r w:rsidR="00902F90" w:rsidRPr="00617BCB">
        <w:rPr>
          <w:bCs/>
          <w:szCs w:val="18"/>
          <w:lang w:val="en-GB"/>
        </w:rPr>
        <w:t>Improper s</w:t>
      </w:r>
      <w:r w:rsidR="00735236" w:rsidRPr="00617BCB">
        <w:rPr>
          <w:bCs/>
          <w:szCs w:val="18"/>
          <w:lang w:val="en-GB"/>
        </w:rPr>
        <w:t>itting posture</w:t>
      </w:r>
      <w:r w:rsidR="00497B82" w:rsidRPr="00617BCB">
        <w:rPr>
          <w:bCs/>
          <w:szCs w:val="18"/>
          <w:lang w:val="en-GB"/>
        </w:rPr>
        <w:t xml:space="preserve"> </w:t>
      </w:r>
      <w:r w:rsidR="00043D16" w:rsidRPr="00617BCB">
        <w:rPr>
          <w:bCs/>
          <w:szCs w:val="18"/>
          <w:lang w:val="en-GB"/>
        </w:rPr>
        <w:t>is the act of sitting in an asymmetric</w:t>
      </w:r>
      <w:r w:rsidR="004A3D5D" w:rsidRPr="00617BCB">
        <w:rPr>
          <w:bCs/>
          <w:szCs w:val="18"/>
          <w:lang w:val="en-GB"/>
        </w:rPr>
        <w:t xml:space="preserve"> or an uneven way</w:t>
      </w:r>
      <w:r w:rsidR="00E9715D" w:rsidRPr="00617BCB">
        <w:rPr>
          <w:bCs/>
          <w:szCs w:val="18"/>
          <w:lang w:val="en-GB"/>
        </w:rPr>
        <w:t xml:space="preserve">. If </w:t>
      </w:r>
      <w:r w:rsidR="00E9715D" w:rsidRPr="00617BCB">
        <w:rPr>
          <w:bCs/>
          <w:color w:val="auto"/>
          <w:szCs w:val="18"/>
          <w:lang w:val="en-GB"/>
        </w:rPr>
        <w:t>maintained</w:t>
      </w:r>
      <w:r w:rsidR="00735236" w:rsidRPr="00617BCB">
        <w:rPr>
          <w:bCs/>
          <w:color w:val="auto"/>
          <w:szCs w:val="18"/>
          <w:lang w:val="en-GB"/>
        </w:rPr>
        <w:t xml:space="preserve"> </w:t>
      </w:r>
      <w:r w:rsidR="00E9715D" w:rsidRPr="00617BCB">
        <w:rPr>
          <w:bCs/>
          <w:color w:val="auto"/>
          <w:szCs w:val="18"/>
          <w:lang w:val="en-GB"/>
        </w:rPr>
        <w:t xml:space="preserve">for an </w:t>
      </w:r>
      <w:r w:rsidR="00735236" w:rsidRPr="00617BCB">
        <w:rPr>
          <w:bCs/>
          <w:color w:val="auto"/>
          <w:szCs w:val="18"/>
          <w:lang w:val="en-GB"/>
        </w:rPr>
        <w:t>extended period</w:t>
      </w:r>
      <w:r w:rsidR="00E9715D" w:rsidRPr="00617BCB">
        <w:rPr>
          <w:bCs/>
          <w:color w:val="auto"/>
          <w:szCs w:val="18"/>
          <w:lang w:val="en-GB"/>
        </w:rPr>
        <w:t xml:space="preserve">, it </w:t>
      </w:r>
      <w:r w:rsidR="00735236" w:rsidRPr="00617BCB">
        <w:rPr>
          <w:bCs/>
          <w:color w:val="auto"/>
          <w:szCs w:val="18"/>
          <w:lang w:val="en-GB"/>
        </w:rPr>
        <w:t>can negatively affect one’s wellbeing and can lead to long-term health conditions</w:t>
      </w:r>
      <w:r w:rsidR="00C070E8" w:rsidRPr="00617BCB">
        <w:rPr>
          <w:bCs/>
          <w:color w:val="auto"/>
          <w:szCs w:val="18"/>
          <w:lang w:val="en-GB"/>
        </w:rPr>
        <w:t xml:space="preserve"> such as spinal deformity</w:t>
      </w:r>
      <w:r w:rsidR="00A35127" w:rsidRPr="00617BCB">
        <w:rPr>
          <w:bCs/>
          <w:color w:val="auto"/>
          <w:szCs w:val="18"/>
          <w:lang w:val="en-GB"/>
        </w:rPr>
        <w:t xml:space="preserve"> and musculoskeletal disorders</w:t>
      </w:r>
      <w:r w:rsidR="00735236" w:rsidRPr="00617BCB">
        <w:rPr>
          <w:bCs/>
          <w:color w:val="auto"/>
          <w:szCs w:val="18"/>
          <w:lang w:val="en-GB"/>
        </w:rPr>
        <w:t>.</w:t>
      </w:r>
      <w:r w:rsidR="003879C2" w:rsidRPr="00617BCB">
        <w:rPr>
          <w:bCs/>
          <w:color w:val="auto"/>
          <w:szCs w:val="18"/>
          <w:lang w:val="en-GB"/>
        </w:rPr>
        <w:t xml:space="preserve"> </w:t>
      </w:r>
      <w:r w:rsidR="002C44D5" w:rsidRPr="00617BCB">
        <w:rPr>
          <w:bCs/>
          <w:color w:val="auto"/>
          <w:szCs w:val="18"/>
          <w:lang w:val="en-GB"/>
        </w:rPr>
        <w:t>With the current advancement in sensor</w:t>
      </w:r>
      <w:r w:rsidR="00755FD4" w:rsidRPr="00617BCB">
        <w:rPr>
          <w:bCs/>
          <w:color w:val="auto"/>
          <w:szCs w:val="18"/>
          <w:lang w:val="en-GB"/>
        </w:rPr>
        <w:t xml:space="preserve"> technology, </w:t>
      </w:r>
      <w:r w:rsidR="009D47FE" w:rsidRPr="00617BCB">
        <w:rPr>
          <w:bCs/>
          <w:color w:val="auto"/>
          <w:szCs w:val="18"/>
          <w:lang w:val="en-GB"/>
        </w:rPr>
        <w:t>there are different methods</w:t>
      </w:r>
      <w:r w:rsidR="005E25DB" w:rsidRPr="00617BCB">
        <w:rPr>
          <w:bCs/>
          <w:color w:val="auto"/>
          <w:szCs w:val="18"/>
          <w:lang w:val="en-GB"/>
        </w:rPr>
        <w:t xml:space="preserve"> that are</w:t>
      </w:r>
      <w:r w:rsidR="009D47FE" w:rsidRPr="00617BCB">
        <w:rPr>
          <w:bCs/>
          <w:color w:val="auto"/>
          <w:szCs w:val="18"/>
          <w:lang w:val="en-GB"/>
        </w:rPr>
        <w:t xml:space="preserve"> being employed </w:t>
      </w:r>
      <w:r w:rsidR="00024C20" w:rsidRPr="00617BCB">
        <w:rPr>
          <w:bCs/>
          <w:color w:val="auto"/>
          <w:szCs w:val="18"/>
          <w:lang w:val="en-GB"/>
        </w:rPr>
        <w:t xml:space="preserve">within the research sphere with hopes of tackling improper sitting postures. </w:t>
      </w:r>
      <w:r w:rsidR="00755FD4" w:rsidRPr="00617BCB">
        <w:rPr>
          <w:bCs/>
          <w:color w:val="auto"/>
          <w:szCs w:val="18"/>
          <w:lang w:val="en-GB"/>
        </w:rPr>
        <w:t>This</w:t>
      </w:r>
      <w:r w:rsidR="001F3965" w:rsidRPr="00617BCB">
        <w:rPr>
          <w:bCs/>
          <w:color w:val="auto"/>
          <w:szCs w:val="18"/>
          <w:lang w:val="en-GB"/>
        </w:rPr>
        <w:t xml:space="preserve"> </w:t>
      </w:r>
      <w:r w:rsidR="00FE630E" w:rsidRPr="00617BCB">
        <w:rPr>
          <w:bCs/>
          <w:color w:val="auto"/>
          <w:szCs w:val="18"/>
          <w:lang w:val="en-GB"/>
        </w:rPr>
        <w:t xml:space="preserve">study aims </w:t>
      </w:r>
      <w:r w:rsidR="00A843F6" w:rsidRPr="00617BCB">
        <w:rPr>
          <w:bCs/>
          <w:color w:val="auto"/>
          <w:szCs w:val="18"/>
          <w:lang w:val="en-GB"/>
        </w:rPr>
        <w:t>to systematically review</w:t>
      </w:r>
      <w:r w:rsidR="004223D5" w:rsidRPr="00617BCB">
        <w:rPr>
          <w:bCs/>
          <w:color w:val="auto"/>
          <w:szCs w:val="18"/>
          <w:lang w:val="en-GB"/>
        </w:rPr>
        <w:t xml:space="preserve"> </w:t>
      </w:r>
      <w:r w:rsidR="009D47FE" w:rsidRPr="00617BCB">
        <w:rPr>
          <w:bCs/>
          <w:color w:val="auto"/>
          <w:szCs w:val="18"/>
          <w:lang w:val="en-GB"/>
        </w:rPr>
        <w:t>some of the existing literature</w:t>
      </w:r>
      <w:r w:rsidR="00C64437" w:rsidRPr="00617BCB">
        <w:rPr>
          <w:bCs/>
          <w:color w:val="auto"/>
          <w:szCs w:val="18"/>
          <w:lang w:val="en-GB"/>
        </w:rPr>
        <w:t xml:space="preserve"> </w:t>
      </w:r>
      <w:r w:rsidR="00ED78EF" w:rsidRPr="00617BCB">
        <w:rPr>
          <w:bCs/>
          <w:color w:val="auto"/>
          <w:szCs w:val="18"/>
          <w:lang w:val="en-GB"/>
        </w:rPr>
        <w:t>to</w:t>
      </w:r>
      <w:r w:rsidR="00C64437" w:rsidRPr="00617BCB">
        <w:rPr>
          <w:bCs/>
          <w:color w:val="auto"/>
          <w:szCs w:val="18"/>
          <w:lang w:val="en-GB"/>
        </w:rPr>
        <w:t xml:space="preserve"> </w:t>
      </w:r>
      <w:r w:rsidR="002B1557" w:rsidRPr="00617BCB">
        <w:rPr>
          <w:bCs/>
          <w:color w:val="auto"/>
          <w:szCs w:val="18"/>
          <w:lang w:val="en-GB"/>
        </w:rPr>
        <w:t>shed some insight into</w:t>
      </w:r>
      <w:r w:rsidR="00C64437" w:rsidRPr="00617BCB">
        <w:rPr>
          <w:bCs/>
          <w:color w:val="auto"/>
          <w:szCs w:val="18"/>
          <w:lang w:val="en-GB"/>
        </w:rPr>
        <w:t xml:space="preserve"> the</w:t>
      </w:r>
      <w:r w:rsidR="003B684D" w:rsidRPr="00617BCB">
        <w:rPr>
          <w:bCs/>
          <w:color w:val="auto"/>
          <w:szCs w:val="18"/>
          <w:lang w:val="en-GB"/>
        </w:rPr>
        <w:t xml:space="preserve"> common </w:t>
      </w:r>
      <w:r w:rsidR="002739C4" w:rsidRPr="00617BCB">
        <w:rPr>
          <w:bCs/>
          <w:color w:val="auto"/>
          <w:szCs w:val="18"/>
          <w:lang w:val="en-GB"/>
        </w:rPr>
        <w:t xml:space="preserve">approaches being </w:t>
      </w:r>
      <w:r w:rsidR="002B1557" w:rsidRPr="00617BCB">
        <w:rPr>
          <w:bCs/>
          <w:color w:val="auto"/>
          <w:szCs w:val="18"/>
          <w:lang w:val="en-GB"/>
        </w:rPr>
        <w:t>adopted</w:t>
      </w:r>
      <w:r w:rsidR="002739C4" w:rsidRPr="00617BCB">
        <w:rPr>
          <w:bCs/>
          <w:color w:val="auto"/>
          <w:szCs w:val="18"/>
          <w:lang w:val="en-GB"/>
        </w:rPr>
        <w:t xml:space="preserve"> in the detection</w:t>
      </w:r>
      <w:r w:rsidR="00A87A08" w:rsidRPr="00617BCB">
        <w:rPr>
          <w:bCs/>
          <w:color w:val="auto"/>
          <w:szCs w:val="18"/>
          <w:lang w:val="en-GB"/>
        </w:rPr>
        <w:t xml:space="preserve"> and classification</w:t>
      </w:r>
      <w:r w:rsidR="002739C4" w:rsidRPr="00617BCB">
        <w:rPr>
          <w:bCs/>
          <w:color w:val="auto"/>
          <w:szCs w:val="18"/>
          <w:lang w:val="en-GB"/>
        </w:rPr>
        <w:t xml:space="preserve"> of improper sitting postures. </w:t>
      </w:r>
      <w:r w:rsidR="007D0D00" w:rsidRPr="00617BCB">
        <w:rPr>
          <w:bCs/>
          <w:color w:val="auto"/>
          <w:szCs w:val="18"/>
          <w:lang w:val="en-GB"/>
        </w:rPr>
        <w:t xml:space="preserve">Over the past 2 decades, various </w:t>
      </w:r>
      <w:r w:rsidR="004A176C" w:rsidRPr="00617BCB">
        <w:rPr>
          <w:bCs/>
          <w:color w:val="auto"/>
          <w:szCs w:val="18"/>
          <w:lang w:val="en-GB"/>
        </w:rPr>
        <w:t>research studies</w:t>
      </w:r>
      <w:r w:rsidR="00BE6576" w:rsidRPr="00617BCB">
        <w:rPr>
          <w:bCs/>
          <w:color w:val="auto"/>
          <w:szCs w:val="18"/>
          <w:lang w:val="en-GB"/>
        </w:rPr>
        <w:t xml:space="preserve"> have</w:t>
      </w:r>
      <w:r w:rsidR="004A176C" w:rsidRPr="00617BCB">
        <w:rPr>
          <w:bCs/>
          <w:color w:val="auto"/>
          <w:szCs w:val="18"/>
          <w:lang w:val="en-GB"/>
        </w:rPr>
        <w:t xml:space="preserve"> </w:t>
      </w:r>
      <w:r w:rsidR="00035BA7" w:rsidRPr="00617BCB">
        <w:rPr>
          <w:bCs/>
          <w:color w:val="auto"/>
          <w:szCs w:val="18"/>
          <w:lang w:val="en-GB"/>
        </w:rPr>
        <w:t xml:space="preserve">explored the concept of a smart sensing chair </w:t>
      </w:r>
      <w:r w:rsidR="00B6112C" w:rsidRPr="00617BCB">
        <w:rPr>
          <w:bCs/>
          <w:color w:val="auto"/>
          <w:szCs w:val="18"/>
          <w:lang w:val="en-GB"/>
        </w:rPr>
        <w:t xml:space="preserve">in the monitoring of sitting postures. </w:t>
      </w:r>
      <w:r w:rsidR="00BE6576" w:rsidRPr="00617BCB">
        <w:rPr>
          <w:bCs/>
          <w:color w:val="auto"/>
          <w:szCs w:val="18"/>
          <w:lang w:val="en-GB"/>
        </w:rPr>
        <w:t>Furthermore, a</w:t>
      </w:r>
      <w:r w:rsidR="00D32E2F" w:rsidRPr="00617BCB">
        <w:rPr>
          <w:bCs/>
          <w:color w:val="auto"/>
          <w:szCs w:val="18"/>
          <w:lang w:val="en-GB"/>
        </w:rPr>
        <w:t xml:space="preserve">n in-depth search </w:t>
      </w:r>
      <w:r w:rsidR="009639EC" w:rsidRPr="00617BCB">
        <w:rPr>
          <w:bCs/>
          <w:color w:val="auto"/>
          <w:szCs w:val="18"/>
          <w:lang w:val="en-GB"/>
        </w:rPr>
        <w:t xml:space="preserve">was conducted </w:t>
      </w:r>
      <w:r w:rsidR="00D32E2F" w:rsidRPr="00617BCB">
        <w:rPr>
          <w:bCs/>
          <w:color w:val="auto"/>
          <w:szCs w:val="18"/>
          <w:lang w:val="en-GB"/>
        </w:rPr>
        <w:t xml:space="preserve">across </w:t>
      </w:r>
      <w:r w:rsidR="001D6A40" w:rsidRPr="00617BCB">
        <w:rPr>
          <w:bCs/>
          <w:color w:val="auto"/>
          <w:szCs w:val="18"/>
          <w:lang w:val="en-GB"/>
        </w:rPr>
        <w:t>3 main</w:t>
      </w:r>
      <w:r w:rsidR="00D32E2F" w:rsidRPr="00617BCB">
        <w:rPr>
          <w:bCs/>
          <w:color w:val="auto"/>
          <w:szCs w:val="18"/>
          <w:lang w:val="en-GB"/>
        </w:rPr>
        <w:t xml:space="preserve"> research databases</w:t>
      </w:r>
      <w:r w:rsidR="001D6A40" w:rsidRPr="00617BCB">
        <w:rPr>
          <w:bCs/>
          <w:color w:val="auto"/>
          <w:szCs w:val="18"/>
          <w:lang w:val="en-GB"/>
        </w:rPr>
        <w:t xml:space="preserve"> </w:t>
      </w:r>
      <w:r w:rsidR="009639EC" w:rsidRPr="00617BCB">
        <w:rPr>
          <w:bCs/>
          <w:color w:val="auto"/>
          <w:szCs w:val="18"/>
          <w:lang w:val="en-GB"/>
        </w:rPr>
        <w:t xml:space="preserve">which were </w:t>
      </w:r>
      <w:r w:rsidR="001D6A40" w:rsidRPr="00617BCB">
        <w:rPr>
          <w:bCs/>
          <w:color w:val="auto"/>
          <w:szCs w:val="18"/>
          <w:lang w:val="en-GB"/>
        </w:rPr>
        <w:t xml:space="preserve">MDPI, IEEE, and </w:t>
      </w:r>
      <w:r w:rsidR="00A2309D" w:rsidRPr="00617BCB">
        <w:rPr>
          <w:bCs/>
          <w:color w:val="auto"/>
          <w:szCs w:val="18"/>
          <w:lang w:val="en-GB"/>
        </w:rPr>
        <w:t>Google Scholar.</w:t>
      </w:r>
      <w:r w:rsidR="00B75AC7" w:rsidRPr="00617BCB">
        <w:rPr>
          <w:bCs/>
          <w:color w:val="auto"/>
          <w:szCs w:val="18"/>
          <w:lang w:val="en-GB"/>
        </w:rPr>
        <w:t xml:space="preserve"> The selection criteria </w:t>
      </w:r>
      <w:r w:rsidR="00F431CA" w:rsidRPr="00617BCB">
        <w:rPr>
          <w:bCs/>
          <w:color w:val="auto"/>
          <w:szCs w:val="18"/>
          <w:lang w:val="en-GB"/>
        </w:rPr>
        <w:t>primarily</w:t>
      </w:r>
      <w:r w:rsidR="004E37AA" w:rsidRPr="00617BCB">
        <w:rPr>
          <w:bCs/>
          <w:color w:val="auto"/>
          <w:szCs w:val="18"/>
          <w:lang w:val="en-GB"/>
        </w:rPr>
        <w:t xml:space="preserve"> focused on studies that used non-invasive means in the </w:t>
      </w:r>
      <w:r w:rsidR="00F431CA" w:rsidRPr="00617BCB">
        <w:rPr>
          <w:bCs/>
          <w:color w:val="auto"/>
          <w:szCs w:val="18"/>
          <w:lang w:val="en-GB"/>
        </w:rPr>
        <w:t>monitoring of sitting postures.</w:t>
      </w:r>
      <w:r w:rsidR="002D7871" w:rsidRPr="00617BCB">
        <w:rPr>
          <w:bCs/>
          <w:color w:val="auto"/>
          <w:szCs w:val="18"/>
          <w:lang w:val="en-GB"/>
        </w:rPr>
        <w:t xml:space="preserve"> A</w:t>
      </w:r>
      <w:r w:rsidR="009E584D" w:rsidRPr="00617BCB">
        <w:rPr>
          <w:bCs/>
          <w:color w:val="auto"/>
          <w:szCs w:val="18"/>
          <w:lang w:val="en-GB"/>
        </w:rPr>
        <w:t>fter filtering out all the irrelevant and duplicated articles</w:t>
      </w:r>
      <w:r w:rsidR="002D7871" w:rsidRPr="00617BCB">
        <w:rPr>
          <w:bCs/>
          <w:color w:val="auto"/>
          <w:szCs w:val="18"/>
          <w:lang w:val="en-GB"/>
        </w:rPr>
        <w:t>, there w</w:t>
      </w:r>
      <w:r w:rsidR="00670CE4" w:rsidRPr="00617BCB">
        <w:rPr>
          <w:bCs/>
          <w:color w:val="auto"/>
          <w:szCs w:val="18"/>
          <w:lang w:val="en-GB"/>
        </w:rPr>
        <w:t>ere</w:t>
      </w:r>
      <w:r w:rsidR="002D7871" w:rsidRPr="00617BCB">
        <w:rPr>
          <w:bCs/>
          <w:color w:val="auto"/>
          <w:szCs w:val="18"/>
          <w:lang w:val="en-GB"/>
        </w:rPr>
        <w:t xml:space="preserve"> a total of 33 research articles and journals</w:t>
      </w:r>
      <w:r w:rsidR="00E9090D" w:rsidRPr="00617BCB">
        <w:rPr>
          <w:bCs/>
          <w:color w:val="auto"/>
          <w:szCs w:val="18"/>
          <w:lang w:val="en-GB"/>
        </w:rPr>
        <w:t xml:space="preserve"> identified</w:t>
      </w:r>
      <w:r w:rsidR="009639EC" w:rsidRPr="00617BCB">
        <w:rPr>
          <w:bCs/>
          <w:color w:val="auto"/>
          <w:szCs w:val="18"/>
          <w:lang w:val="en-GB"/>
        </w:rPr>
        <w:t>.</w:t>
      </w:r>
      <w:r w:rsidR="00904E60" w:rsidRPr="00617BCB">
        <w:rPr>
          <w:bCs/>
          <w:color w:val="auto"/>
          <w:szCs w:val="18"/>
          <w:lang w:val="en-GB"/>
        </w:rPr>
        <w:t xml:space="preserve"> Overall, it was </w:t>
      </w:r>
      <w:r w:rsidR="006F4CE9" w:rsidRPr="00617BCB">
        <w:rPr>
          <w:bCs/>
          <w:color w:val="auto"/>
          <w:szCs w:val="18"/>
          <w:lang w:val="en-GB"/>
        </w:rPr>
        <w:t>observed</w:t>
      </w:r>
      <w:r w:rsidR="00904E60" w:rsidRPr="00617BCB">
        <w:rPr>
          <w:bCs/>
          <w:color w:val="auto"/>
          <w:szCs w:val="18"/>
          <w:lang w:val="en-GB"/>
        </w:rPr>
        <w:t xml:space="preserve"> that the Force Sensing Resistor (FSR) </w:t>
      </w:r>
      <w:r w:rsidR="00CC4E9D" w:rsidRPr="00617BCB">
        <w:rPr>
          <w:bCs/>
          <w:color w:val="auto"/>
          <w:szCs w:val="18"/>
          <w:lang w:val="en-GB"/>
        </w:rPr>
        <w:t>is the commonly used sensor for sitting posture detection</w:t>
      </w:r>
      <w:r w:rsidR="00B90F41" w:rsidRPr="00617BCB">
        <w:rPr>
          <w:bCs/>
          <w:color w:val="auto"/>
          <w:szCs w:val="18"/>
          <w:lang w:val="en-GB"/>
        </w:rPr>
        <w:t>s</w:t>
      </w:r>
      <w:r w:rsidR="00CC4E9D" w:rsidRPr="00617BCB">
        <w:rPr>
          <w:bCs/>
          <w:color w:val="auto"/>
          <w:szCs w:val="18"/>
          <w:lang w:val="en-GB"/>
        </w:rPr>
        <w:t>.</w:t>
      </w:r>
      <w:r w:rsidR="00E06DD1" w:rsidRPr="00617BCB">
        <w:rPr>
          <w:bCs/>
          <w:color w:val="auto"/>
          <w:szCs w:val="18"/>
          <w:lang w:val="en-GB"/>
        </w:rPr>
        <w:t xml:space="preserve"> Additionally,</w:t>
      </w:r>
      <w:r w:rsidR="00B53B6D" w:rsidRPr="00617BCB">
        <w:rPr>
          <w:bCs/>
          <w:color w:val="auto"/>
          <w:szCs w:val="18"/>
          <w:lang w:val="en-GB"/>
        </w:rPr>
        <w:t xml:space="preserve"> the</w:t>
      </w:r>
      <w:r w:rsidR="00B53B6D" w:rsidRPr="00617BCB">
        <w:rPr>
          <w:color w:val="auto"/>
          <w:lang w:val="en-GB"/>
        </w:rPr>
        <w:t xml:space="preserve"> </w:t>
      </w:r>
      <w:r w:rsidR="00B53B6D" w:rsidRPr="00617BCB">
        <w:rPr>
          <w:bCs/>
          <w:color w:val="auto"/>
          <w:szCs w:val="18"/>
          <w:lang w:val="en-GB"/>
        </w:rPr>
        <w:t xml:space="preserve">CNN (Convolutional Neural Networks) and the ANN (Artificial Neural Networks) were 2 of the most used machine learning </w:t>
      </w:r>
      <w:r w:rsidR="004C7DB0" w:rsidRPr="00617BCB">
        <w:rPr>
          <w:bCs/>
          <w:color w:val="auto"/>
          <w:szCs w:val="18"/>
          <w:lang w:val="en-GB"/>
        </w:rPr>
        <w:t>models</w:t>
      </w:r>
      <w:r w:rsidR="00B53B6D" w:rsidRPr="00617BCB">
        <w:rPr>
          <w:bCs/>
          <w:color w:val="auto"/>
          <w:szCs w:val="18"/>
          <w:lang w:val="en-GB"/>
        </w:rPr>
        <w:t xml:space="preserve"> for </w:t>
      </w:r>
      <w:r w:rsidR="00FE325B" w:rsidRPr="00617BCB">
        <w:rPr>
          <w:bCs/>
          <w:color w:val="auto"/>
          <w:szCs w:val="18"/>
          <w:lang w:val="en-GB"/>
        </w:rPr>
        <w:t>sitting posture classification</w:t>
      </w:r>
      <w:r w:rsidR="008368F5" w:rsidRPr="00617BCB">
        <w:rPr>
          <w:bCs/>
          <w:color w:val="auto"/>
          <w:szCs w:val="18"/>
          <w:lang w:val="en-GB"/>
        </w:rPr>
        <w:t>. The reviewed studies also highlighted a</w:t>
      </w:r>
      <w:r w:rsidR="00A55167" w:rsidRPr="00617BCB">
        <w:rPr>
          <w:bCs/>
          <w:color w:val="auto"/>
          <w:szCs w:val="18"/>
          <w:lang w:val="en-GB"/>
        </w:rPr>
        <w:t xml:space="preserve"> gap</w:t>
      </w:r>
      <w:r w:rsidR="00DA5D82" w:rsidRPr="00617BCB">
        <w:rPr>
          <w:bCs/>
          <w:color w:val="auto"/>
          <w:szCs w:val="18"/>
          <w:lang w:val="en-GB"/>
        </w:rPr>
        <w:t xml:space="preserve"> </w:t>
      </w:r>
      <w:r w:rsidR="00E770F9" w:rsidRPr="00617BCB">
        <w:rPr>
          <w:bCs/>
          <w:color w:val="auto"/>
          <w:szCs w:val="18"/>
          <w:lang w:val="en-GB"/>
        </w:rPr>
        <w:t>within the</w:t>
      </w:r>
      <w:r w:rsidR="00DA5D82" w:rsidRPr="00617BCB">
        <w:rPr>
          <w:bCs/>
          <w:color w:val="auto"/>
          <w:szCs w:val="18"/>
          <w:lang w:val="en-GB"/>
        </w:rPr>
        <w:t xml:space="preserve"> research field,</w:t>
      </w:r>
      <w:r w:rsidR="00A55167" w:rsidRPr="00617BCB">
        <w:rPr>
          <w:bCs/>
          <w:color w:val="auto"/>
          <w:szCs w:val="18"/>
          <w:lang w:val="en-GB"/>
        </w:rPr>
        <w:t xml:space="preserve"> </w:t>
      </w:r>
      <w:r w:rsidR="001A3085" w:rsidRPr="00617BCB">
        <w:rPr>
          <w:bCs/>
          <w:color w:val="auto"/>
          <w:szCs w:val="18"/>
          <w:lang w:val="en-GB"/>
        </w:rPr>
        <w:t xml:space="preserve">revealing that </w:t>
      </w:r>
      <w:r w:rsidR="00013DA3" w:rsidRPr="00617BCB">
        <w:rPr>
          <w:bCs/>
          <w:color w:val="auto"/>
          <w:szCs w:val="18"/>
          <w:lang w:val="en-GB"/>
        </w:rPr>
        <w:t>a significant</w:t>
      </w:r>
      <w:r w:rsidR="00106602" w:rsidRPr="00617BCB">
        <w:rPr>
          <w:bCs/>
          <w:color w:val="auto"/>
          <w:szCs w:val="18"/>
          <w:lang w:val="en-GB"/>
        </w:rPr>
        <w:t xml:space="preserve"> </w:t>
      </w:r>
      <w:r w:rsidR="001A3085" w:rsidRPr="00617BCB">
        <w:rPr>
          <w:bCs/>
          <w:color w:val="auto"/>
          <w:szCs w:val="18"/>
          <w:lang w:val="en-GB"/>
        </w:rPr>
        <w:t xml:space="preserve">emphasis is </w:t>
      </w:r>
      <w:r w:rsidR="00013DA3" w:rsidRPr="00617BCB">
        <w:rPr>
          <w:bCs/>
          <w:color w:val="auto"/>
          <w:szCs w:val="18"/>
          <w:lang w:val="en-GB"/>
        </w:rPr>
        <w:t>drawn on the</w:t>
      </w:r>
      <w:r w:rsidR="00602D1F" w:rsidRPr="00617BCB">
        <w:rPr>
          <w:bCs/>
          <w:color w:val="auto"/>
          <w:szCs w:val="18"/>
          <w:lang w:val="en-GB"/>
        </w:rPr>
        <w:t xml:space="preserve"> validati</w:t>
      </w:r>
      <w:r w:rsidR="00013DA3" w:rsidRPr="00617BCB">
        <w:rPr>
          <w:bCs/>
          <w:color w:val="auto"/>
          <w:szCs w:val="18"/>
          <w:lang w:val="en-GB"/>
        </w:rPr>
        <w:t>ng the</w:t>
      </w:r>
      <w:r w:rsidR="00602D1F" w:rsidRPr="00617BCB">
        <w:rPr>
          <w:bCs/>
          <w:color w:val="auto"/>
          <w:szCs w:val="18"/>
          <w:lang w:val="en-GB"/>
        </w:rPr>
        <w:t xml:space="preserve"> proposed sitting posture algorithm, while the </w:t>
      </w:r>
      <w:r w:rsidR="00B54269" w:rsidRPr="00617BCB">
        <w:rPr>
          <w:bCs/>
          <w:color w:val="auto"/>
          <w:szCs w:val="18"/>
          <w:lang w:val="en-GB"/>
        </w:rPr>
        <w:t xml:space="preserve">critical </w:t>
      </w:r>
      <w:r w:rsidR="00602D1F" w:rsidRPr="00617BCB">
        <w:rPr>
          <w:bCs/>
          <w:color w:val="auto"/>
          <w:szCs w:val="18"/>
          <w:lang w:val="en-GB"/>
        </w:rPr>
        <w:t>evaluation on th</w:t>
      </w:r>
      <w:r w:rsidR="00B54269" w:rsidRPr="00617BCB">
        <w:rPr>
          <w:bCs/>
          <w:color w:val="auto"/>
          <w:szCs w:val="18"/>
          <w:lang w:val="en-GB"/>
        </w:rPr>
        <w:t>e user feedback system</w:t>
      </w:r>
      <w:r w:rsidR="000D745D" w:rsidRPr="00617BCB">
        <w:rPr>
          <w:bCs/>
          <w:color w:val="auto"/>
          <w:szCs w:val="18"/>
          <w:lang w:val="en-GB"/>
        </w:rPr>
        <w:t xml:space="preserve"> for posture </w:t>
      </w:r>
      <w:r w:rsidR="00F71585" w:rsidRPr="00617BCB">
        <w:rPr>
          <w:bCs/>
          <w:color w:val="auto"/>
          <w:szCs w:val="18"/>
          <w:lang w:val="en-GB"/>
        </w:rPr>
        <w:t>correction</w:t>
      </w:r>
      <w:r w:rsidR="00B54269" w:rsidRPr="00617BCB">
        <w:rPr>
          <w:bCs/>
          <w:color w:val="auto"/>
          <w:szCs w:val="18"/>
          <w:lang w:val="en-GB"/>
        </w:rPr>
        <w:t xml:space="preserve"> is often dismissed</w:t>
      </w:r>
      <w:r w:rsidR="00670CE4" w:rsidRPr="00617BCB">
        <w:rPr>
          <w:bCs/>
          <w:color w:val="auto"/>
          <w:szCs w:val="18"/>
          <w:lang w:val="en-GB"/>
        </w:rPr>
        <w:t xml:space="preserve"> upon</w:t>
      </w:r>
      <w:r w:rsidR="00B54269" w:rsidRPr="00617BCB">
        <w:rPr>
          <w:bCs/>
          <w:color w:val="auto"/>
          <w:szCs w:val="18"/>
          <w:lang w:val="en-GB"/>
        </w:rPr>
        <w:t>.</w:t>
      </w:r>
    </w:p>
    <w:p w14:paraId="77D478EA" w14:textId="61CEE7DE" w:rsidR="00E93210" w:rsidRPr="00617BCB" w:rsidRDefault="00E93210" w:rsidP="00E93210">
      <w:pPr>
        <w:pStyle w:val="MDPI18keywords"/>
        <w:rPr>
          <w:szCs w:val="18"/>
          <w:lang w:val="en-GB"/>
        </w:rPr>
      </w:pPr>
      <w:r w:rsidRPr="00617BCB">
        <w:rPr>
          <w:b/>
          <w:szCs w:val="18"/>
          <w:lang w:val="en-GB"/>
        </w:rPr>
        <w:t xml:space="preserve">Keywords: </w:t>
      </w:r>
      <w:r w:rsidR="00153545" w:rsidRPr="00617BCB">
        <w:rPr>
          <w:szCs w:val="18"/>
          <w:lang w:val="en-GB"/>
        </w:rPr>
        <w:t>smart sensing chair</w:t>
      </w:r>
      <w:r w:rsidRPr="00617BCB">
        <w:rPr>
          <w:szCs w:val="18"/>
          <w:lang w:val="en-GB"/>
        </w:rPr>
        <w:t>;</w:t>
      </w:r>
      <w:r w:rsidR="00153545" w:rsidRPr="00617BCB">
        <w:rPr>
          <w:szCs w:val="18"/>
          <w:lang w:val="en-GB"/>
        </w:rPr>
        <w:t xml:space="preserve"> musculoskeletal disorders; </w:t>
      </w:r>
      <w:r w:rsidR="00735236" w:rsidRPr="00617BCB">
        <w:rPr>
          <w:szCs w:val="18"/>
          <w:lang w:val="en-GB"/>
        </w:rPr>
        <w:t>sitting posture classification</w:t>
      </w:r>
    </w:p>
    <w:p w14:paraId="2D2F9F79" w14:textId="77777777" w:rsidR="00E93210" w:rsidRPr="00617BCB" w:rsidRDefault="00E93210" w:rsidP="00E93210">
      <w:pPr>
        <w:pStyle w:val="MDPI19line"/>
        <w:rPr>
          <w:lang w:val="en-GB"/>
        </w:rPr>
      </w:pPr>
    </w:p>
    <w:p w14:paraId="4B339500" w14:textId="58513C03" w:rsidR="00C44175" w:rsidRPr="00617BCB" w:rsidRDefault="0067077B" w:rsidP="0067077B">
      <w:pPr>
        <w:pStyle w:val="MDPI21heading1"/>
        <w:rPr>
          <w:lang w:val="en-GB"/>
        </w:rPr>
      </w:pPr>
      <w:r w:rsidRPr="00617BCB">
        <w:rPr>
          <w:lang w:val="en-GB"/>
        </w:rPr>
        <w:t xml:space="preserve">1. </w:t>
      </w:r>
      <w:r w:rsidR="00E93210" w:rsidRPr="00617BCB">
        <w:rPr>
          <w:lang w:val="en-GB"/>
        </w:rPr>
        <w:t>Introduction</w:t>
      </w:r>
    </w:p>
    <w:p w14:paraId="11B7F288" w14:textId="319577D8" w:rsidR="00F72E26" w:rsidRPr="00617BCB" w:rsidRDefault="008B612F" w:rsidP="00675601">
      <w:pPr>
        <w:pStyle w:val="MDPI31text"/>
        <w:rPr>
          <w:lang w:val="en-GB"/>
        </w:rPr>
      </w:pPr>
      <w:r w:rsidRPr="00617BCB">
        <w:rPr>
          <w:lang w:val="en-GB"/>
        </w:rPr>
        <w:t>In</w:t>
      </w:r>
      <w:r w:rsidR="00735236" w:rsidRPr="00617BCB">
        <w:rPr>
          <w:lang w:val="en-GB"/>
        </w:rPr>
        <w:t xml:space="preserve"> 2020 alone, musculoskeletal disorders (MSDs)</w:t>
      </w:r>
      <w:r w:rsidR="003E461C" w:rsidRPr="00617BCB">
        <w:rPr>
          <w:lang w:val="en-GB"/>
        </w:rPr>
        <w:t xml:space="preserve"> were </w:t>
      </w:r>
      <w:r w:rsidR="00735236" w:rsidRPr="00617BCB">
        <w:rPr>
          <w:lang w:val="en-GB"/>
        </w:rPr>
        <w:t>ranked</w:t>
      </w:r>
      <w:r w:rsidR="0016188F" w:rsidRPr="00617BCB">
        <w:rPr>
          <w:lang w:val="en-GB"/>
        </w:rPr>
        <w:t xml:space="preserve"> as the</w:t>
      </w:r>
      <w:r w:rsidR="003E461C" w:rsidRPr="00617BCB">
        <w:rPr>
          <w:lang w:val="en-GB"/>
        </w:rPr>
        <w:t xml:space="preserve"> second</w:t>
      </w:r>
      <w:r w:rsidR="00735236" w:rsidRPr="00617BCB">
        <w:rPr>
          <w:lang w:val="en-GB"/>
        </w:rPr>
        <w:t xml:space="preserve"> leading</w:t>
      </w:r>
      <w:r w:rsidR="0016188F" w:rsidRPr="00617BCB">
        <w:rPr>
          <w:lang w:val="en-GB"/>
        </w:rPr>
        <w:t xml:space="preserve"> cause of </w:t>
      </w:r>
      <w:r w:rsidR="00735236" w:rsidRPr="00617BCB">
        <w:rPr>
          <w:lang w:val="en-GB"/>
        </w:rPr>
        <w:t>non-fatal disability</w:t>
      </w:r>
      <w:r w:rsidR="0016188F" w:rsidRPr="00617BCB">
        <w:rPr>
          <w:lang w:val="en-GB"/>
        </w:rPr>
        <w:t xml:space="preserve">, affecting over a </w:t>
      </w:r>
      <w:r w:rsidR="00735236" w:rsidRPr="00617BCB">
        <w:rPr>
          <w:lang w:val="en-GB"/>
        </w:rPr>
        <w:t xml:space="preserve">billion people </w:t>
      </w:r>
      <w:r w:rsidR="0016188F" w:rsidRPr="00617BCB">
        <w:rPr>
          <w:lang w:val="en-GB"/>
        </w:rPr>
        <w:t>globally</w:t>
      </w:r>
      <w:r w:rsidRPr="00617BCB">
        <w:rPr>
          <w:lang w:val="en-GB"/>
        </w:rPr>
        <w:t xml:space="preserve"> </w:t>
      </w:r>
      <w:r w:rsidRPr="00617BCB">
        <w:rPr>
          <w:b/>
          <w:lang w:val="en-GB"/>
        </w:rPr>
        <w:fldChar w:fldCharType="begin"/>
      </w:r>
      <w:r w:rsidRPr="00617BCB">
        <w:rPr>
          <w:lang w:val="en-GB"/>
        </w:rPr>
        <w:instrText xml:space="preserve"> ADDIN ZOTERO_ITEM CSL_CITATION {"citationID":"QSPCERTr","properties":{"formattedCitation":"[1]","plainCitation":"[1]","noteIndex":0},"citationItems":[{"id":184,"uris":["http://zotero.org/users/11398818/items/KBFQKKQV"],"itemData":{"id":184,"type":"article-journal","container-title":"The Lancet Rheumatology","DOI":"10.1016/S2665-9913(23)00232-1","ISSN":"26659913","issue":"11","journalAbbreviation":"The Lancet Rheumatology","language":"en","page":"e670-e682","source":"DOI.org (Crossref)","title":"Global, regional, and national burden of other musculoskeletal disorders, 1990–2020, and projections to 2050: a systematic analysis of the Global Burden of Disease Study 2021","title-short":"Global, regional, and national burden of other musculoskeletal disorders, 1990–2020, and projections to 2050","volume":"5","author":[{"family":"Gill","given":"Tiffany K"},{"family":"Mittinty","given":"Manasi Murthy"},{"family":"March","given":"Lyn M"},{"family":"Steinmetz","given":"Jaimie D"},{"family":"Culbreth","given":"Garland T"},{"family":"Cross","given":"Marita"},{"family":"Kopec","given":"Jacek A"},{"family":"Woolf","given":"Anthony D"},{"family":"Haile","given":"Lydia M"},{"family":"Hagins","given":"Hailey"},{"family":"Ong","given":"Kanyin Liane"},{"family":"Kopansky-Giles","given":"Deborah R"},{"family":"Dreinhoefer","given":"Karsten E"},{"family":"Betteridge","given":"Neil"},{"family":"Abbasian","given":"Mohammadreza"},{"family":"Abbasifard","given":"Mitra"},{"family":"Abedi","given":"Krishna"},{"family":"Adesina","given":"Miracle Ayomikun"},{"family":"Aithala","given":"Janardhana P"},{"family":"Akbarzadeh-Khiavi","given":"Mostafa"},{"family":"Al Thaher","given":"Yazan"},{"family":"Alalwan","given":"Tariq A"},{"family":"Alzahrani","given":"Hosam"},{"family":"Amiri","given":"Sohrab"},{"family":"Antony","given":"Benny"},{"family":"Arabloo","given":"Jalal"},{"family":"Aravkin","given":"Aleksandr Y"},{"family":"Arumugam","given":"Ashokan"},{"family":"Aryal","given":"Krishna K"},{"family":"Athari","given":"Seyyed Shamsadin"},{"family":"Atreya","given":"Alok"},{"family":"Baghdadi","given":"Soroush"},{"family":"Bardhan","given":"Mainak"},{"family":"Barrero","given":"Lope H"},{"family":"Bearne","given":"Lindsay M"},{"family":"Bekele","given":"Alehegn Bekele"},{"family":"Bensenor","given":"Isabela M"},{"family":"Bhardwaj","given":"Pankaj"},{"family":"Bhatti","given":"Rajbir"},{"family":"Bijani","given":"Ali"},{"family":"Bordianu","given":"Theresa"},{"family":"Bouaoud","given":"Souad"},{"family":"Briggs","given":"Andrew M"},{"family":"Cheema","given":"Huzaifa Ahmad"},{"family":"Christensen","given":"Steffan Wittrup McPhee"},{"family":"Chukwu","given":"Isaac Sunday"},{"family":"Clarsen","given":"Benjamin"},{"family":"Dai","given":"Xiaochen"},{"family":"De Luca","given":"Katie"},{"family":"Desye","given":"Belay"},{"family":"Dhimal","given":"Meghnath"},{"family":"Do","given":"Thanh Chi"},{"family":"Fagbamigbe","given":"Adeniyi Francis"},{"family":"Farokh Forghani","given":"Siamak"},{"family":"Ferreira","given":"Nuno"},{"family":"Ganesan","given":"Balasankar"},{"family":"Gebrehiwot","given":"Mesfin"},{"family":"Ghashghaee","given":"Ahmad"},{"family":"Graham","given":"Simon Matthew"},{"family":"Harlianto","given":"Netanja I"},{"family":"Hartvigsen","given":"Jan"},{"family":"Hasaballah","given":"Ahmed I"},{"family":"Hasanian","given":"Mohammad"},{"family":"Hassen","given":"Mohammed Bheser"},{"family":"Hay","given":"Simon I"},{"family":"Heidari","given":"Mohammad"},{"family":"Hsiao","given":"Alexander Kevin"},{"family":"Ilic","given":"Irena M"},{"family":"Jokar","given":"Mohammad"},{"family":"Khajuria","given":"Himanshu"},{"family":"Khan","given":"Md Jobair"},{"family":"Khanal","given":"Praval"},{"family":"Khateri","given":"Sorour"},{"family":"Kiadaliri","given":"Ali"},{"family":"Kim","given":"Min Seo"},{"family":"Kisa","given":"Adnan"},{"family":"Kolahi","given":"Ali-Asghar"},{"family":"Krishan","given":"Kewal"},{"family":"Krishnamoorthy","given":"Vijay"},{"family":"Landires","given":"Iván"},{"family":"Larijani","given":"Bagher"},{"family":"Le","given":"Thao Thi Thu"},{"family":"Lee","given":"Yo Han"},{"family":"Lim","given":"Stephen S"},{"family":"Lo","given":"Justin"},{"family":"Madani","given":"Seyedeh Panid"},{"family":"Malagón-Rojas","given":"Jeadran N"},{"family":"Malik","given":"Iram"},{"family":"Marateb","given":"Hamid Reza"},{"family":"Mathew","given":"Ashish J"},{"family":"Meretoja","given":"Tuomo J"},{"family":"Mesregah","given":"Mohamed Kamal"},{"family":"Mestrovic","given":"Tomislav"},{"family":"Mirahmadi","given":"Alireza"},{"family":"Misganaw","given":"Awoke"},{"family":"Mohaghegh","given":"Sadra"},{"family":"Mokdad","given":"Ali H"},{"family":"Momenzadeh","given":"Kaveh"},{"family":"Momtazmanesh","given":"Sara"},{"family":"Monasta","given":"Lorenzo"},{"family":"Moni","given":"Mohammad Ali"},{"family":"Moradi","given":"Yousef"},{"family":"Mostafavi","given":"Ebrahim"},{"family":"Muhammad","given":"Jibran Sualeh"},{"family":"Murray","given":"Christopher J L"},{"family":"Muthu","given":"Sathish"},{"family":"Nargus","given":"Shumaila"},{"family":"Nassereldine","given":"Hasan"},{"family":"Neupane","given":"Subas"},{"family":"Niazi","given":"Robina Khan"},{"family":"Oh","given":"In-Hwan"},{"family":"Okati-Aliabad","given":"Hassan"},{"family":"Oulhaj","given":"Abderrahim"},{"family":"Pacheco-Barrios","given":"Kevin"},{"family":"Park","given":"Seoyeon"},{"family":"Patel","given":"Jay"},{"family":"Pawar","given":"Shrikant"},{"family":"Pedersini","given":"Paolo"},{"family":"Peres","given":"Mario F P"},{"family":"Petcu","given":"Ionela-Roxana"},{"family":"Petermann-Rocha","given":"Fanny Emily"},{"family":"Poursadeqiyan","given":"Mohsen"},{"family":"Qattea","given":"Ibrahim"},{"family":"Qureshi","given":"Maryam Faiz"},{"family":"Rafferty","given":"Quinn"},{"family":"Rahimi-Dehgolan","given":"Shahram"},{"family":"Rahman","given":"Mosiur"},{"family":"Ramasamy","given":"Shakthi Kumaran"},{"family":"Rashedi","given":"Vahid"},{"family":"Redwan","given":"Elrashdy Moustafa Mohamed"},{"family":"Ribeiro","given":"Daniel Cury"},{"family":"Roever","given":"Leonardo"},{"family":"Safary","given":"Azam"},{"family":"Sagoe","given":"Dominic"},{"family":"Saheb Sharif-Askari","given":"Fatemeh"},{"family":"Sahebkar","given":"Amirhossein"},{"family":"Salehi","given":"Sana"},{"family":"Shafaat","given":"Amir"},{"family":"Shahabi","given":"Saeed"},{"family":"Sharma","given":"Saurab"},{"family":"Shashamo","given":"Bereket Beyene"},{"family":"Shiri","given":"Rahman"},{"family":"Singh","given":"Ambrish"},{"family":"Slater","given":"Helen"},{"family":"Smith","given":"Amanda E"},{"family":"Sunuwar","given":"Dev Ram"},{"family":"Tabish","given":"Mohammad"},{"family":"Tharwat","given":"Samar"},{"family":"Ullah","given":"Irfan"},{"family":"Valadan Tahbaz","given":"Sahel"},{"family":"Vasankari","given":"Tommi Juhani"},{"family":"Villafañe","given":"Jorge Hugo"},{"family":"Vollset","given":"Stein Emil"},{"family":"Wiangkham","given":"Taweewat"},{"family":"Yonemoto","given":"Naohiro"},{"family":"You","given":"Yuyi"},{"family":"Zare","given":"Iman"},{"family":"Zheng","given":"Peng"},{"family":"Vos","given":"Theo"},{"family":"Brooks","given":"Peter M"}],"issued":{"date-parts":[["2023",11]]}}}],"schema":"https://github.com/citation-style-language/schema/raw/master/csl-citation.json"} </w:instrText>
      </w:r>
      <w:r w:rsidRPr="00617BCB">
        <w:rPr>
          <w:b/>
          <w:lang w:val="en-GB"/>
        </w:rPr>
        <w:fldChar w:fldCharType="separate"/>
      </w:r>
      <w:r w:rsidRPr="00617BCB">
        <w:rPr>
          <w:lang w:val="en-GB"/>
        </w:rPr>
        <w:t>[1]</w:t>
      </w:r>
      <w:r w:rsidRPr="00617BCB">
        <w:rPr>
          <w:b/>
          <w:lang w:val="en-GB"/>
        </w:rPr>
        <w:fldChar w:fldCharType="end"/>
      </w:r>
      <w:r w:rsidR="008B4D43" w:rsidRPr="00617BCB">
        <w:rPr>
          <w:lang w:val="en-GB"/>
        </w:rPr>
        <w:t>. In the United Kingdom alone, more than 7.1 million adults suffer from MSDs, imposing an economic burden exceeding £4.1billion annually</w:t>
      </w:r>
      <w:r w:rsidR="006432CB" w:rsidRPr="00617BCB">
        <w:rPr>
          <w:lang w:val="en-GB"/>
        </w:rPr>
        <w:t xml:space="preserve">. </w:t>
      </w:r>
      <w:r w:rsidR="00E777DD" w:rsidRPr="00617BCB">
        <w:rPr>
          <w:lang w:val="en-GB"/>
        </w:rPr>
        <w:t>Bevan</w:t>
      </w:r>
      <w:r w:rsidR="006432CB" w:rsidRPr="00617BCB">
        <w:rPr>
          <w:lang w:val="en-GB"/>
        </w:rPr>
        <w:t xml:space="preserve"> et al.</w:t>
      </w:r>
      <w:r w:rsidR="00E777DD" w:rsidRPr="00617BCB">
        <w:rPr>
          <w:lang w:val="en-GB"/>
        </w:rPr>
        <w:t xml:space="preserve"> </w:t>
      </w:r>
      <w:r w:rsidR="006432CB" w:rsidRPr="00617BCB">
        <w:rPr>
          <w:lang w:val="en-GB"/>
        </w:rPr>
        <w:t>(</w:t>
      </w:r>
      <w:r w:rsidR="00E777DD" w:rsidRPr="00617BCB">
        <w:rPr>
          <w:lang w:val="en-GB"/>
        </w:rPr>
        <w:t>2015</w:t>
      </w:r>
      <w:r w:rsidR="006432CB" w:rsidRPr="00617BCB">
        <w:rPr>
          <w:lang w:val="en-GB"/>
        </w:rPr>
        <w:t>)</w:t>
      </w:r>
      <w:r w:rsidR="00E777DD" w:rsidRPr="00617BCB">
        <w:rPr>
          <w:lang w:val="en-GB"/>
        </w:rPr>
        <w:t xml:space="preserve"> </w:t>
      </w:r>
      <w:r w:rsidR="00E777DD" w:rsidRPr="00617BCB">
        <w:rPr>
          <w:b/>
          <w:lang w:val="en-GB"/>
        </w:rPr>
        <w:fldChar w:fldCharType="begin"/>
      </w:r>
      <w:r w:rsidR="004E7312" w:rsidRPr="00617BCB">
        <w:rPr>
          <w:lang w:val="en-GB"/>
        </w:rPr>
        <w:instrText xml:space="preserve"> ADDIN ZOTERO_ITEM CSL_CITATION {"citationID":"BvVXHweT","properties":{"formattedCitation":"[2]","plainCitation":"[2]","noteIndex":0},"citationItems":[{"id":237,"uris":["http://zotero.org/users/11398818/items/U93FAWV2"],"itemData":{"id":237,"type":"article-journal","container-title":"Best Practice &amp; Research Clinical Rheumatology","DOI":"10.1016/j.berh.2015.08.002","ISSN":"15216942","issue":"3","journalAbbreviation":"Best Practice &amp; Research Clinical Rheumatology","language":"en","page":"356-373","source":"DOI.org (Crossref)","title":"Economic impact of musculoskeletal disorders (MSDs) on work in Europe","volume":"29","author":[{"family":"Bevan","given":"Stephen"}],"issued":{"date-parts":[["2015",6]]}}}],"schema":"https://github.com/citation-style-language/schema/raw/master/csl-citation.json"} </w:instrText>
      </w:r>
      <w:r w:rsidR="00E777DD" w:rsidRPr="00617BCB">
        <w:rPr>
          <w:b/>
          <w:lang w:val="en-GB"/>
        </w:rPr>
        <w:fldChar w:fldCharType="separate"/>
      </w:r>
      <w:r w:rsidR="004E7312" w:rsidRPr="00617BCB">
        <w:rPr>
          <w:lang w:val="en-GB"/>
        </w:rPr>
        <w:t>[2]</w:t>
      </w:r>
      <w:r w:rsidR="00E777DD" w:rsidRPr="00617BCB">
        <w:rPr>
          <w:b/>
          <w:lang w:val="en-GB"/>
        </w:rPr>
        <w:fldChar w:fldCharType="end"/>
      </w:r>
      <w:r w:rsidR="006432CB" w:rsidRPr="00617BCB">
        <w:rPr>
          <w:lang w:val="en-GB"/>
        </w:rPr>
        <w:t xml:space="preserve"> </w:t>
      </w:r>
      <w:r w:rsidR="001E064F" w:rsidRPr="00617BCB">
        <w:rPr>
          <w:lang w:val="en-GB"/>
        </w:rPr>
        <w:t>highlighted that MSDs account for over 2% of the European Union</w:t>
      </w:r>
      <w:r w:rsidR="00BB17FE">
        <w:rPr>
          <w:lang w:val="en-GB"/>
        </w:rPr>
        <w:t>’</w:t>
      </w:r>
      <w:r w:rsidR="001E064F" w:rsidRPr="00617BCB">
        <w:rPr>
          <w:lang w:val="en-GB"/>
        </w:rPr>
        <w:t xml:space="preserve">s gross domestic product (GDP), translating to an annual cost of approximately €240 billion. These statistics underscore the increasing concern surrounding MSDs, necessitating effective </w:t>
      </w:r>
      <w:r w:rsidR="00F72E26" w:rsidRPr="00617BCB">
        <w:rPr>
          <w:lang w:val="en-GB"/>
        </w:rPr>
        <w:t>interventions.</w:t>
      </w:r>
    </w:p>
    <w:p w14:paraId="1465F129" w14:textId="2AC1134B" w:rsidR="00BF2689" w:rsidRPr="00B438FA" w:rsidRDefault="00F72E26" w:rsidP="00BB595E">
      <w:pPr>
        <w:pStyle w:val="MDPI31text"/>
        <w:rPr>
          <w:color w:val="FF0000"/>
          <w:lang w:val="en-GB"/>
        </w:rPr>
      </w:pPr>
      <w:r w:rsidRPr="00411C20">
        <w:rPr>
          <w:color w:val="auto"/>
          <w:lang w:val="en-GB"/>
        </w:rPr>
        <w:t xml:space="preserve">MSDs arise from a variety of factors, ranging from congenital defects </w:t>
      </w:r>
      <w:r w:rsidR="006E3167" w:rsidRPr="00411C20">
        <w:rPr>
          <w:b/>
          <w:color w:val="auto"/>
          <w:lang w:val="en-GB"/>
        </w:rPr>
        <w:fldChar w:fldCharType="begin"/>
      </w:r>
      <w:r w:rsidR="004E7312" w:rsidRPr="00411C20">
        <w:rPr>
          <w:color w:val="auto"/>
          <w:lang w:val="en-GB"/>
        </w:rPr>
        <w:instrText xml:space="preserve"> ADDIN ZOTERO_ITEM CSL_CITATION {"citationID":"SdCXDtgF","properties":{"formattedCitation":"[3]","plainCitation":"[3]","noteIndex":0},"citationItems":[{"id":287,"uris":["http://zotero.org/users/11398818/items/T25RDHCQ"],"itemData":{"id":287,"type":"article-journal","container-title":"International Journal of Scientific Study","DOI":"10.17354/ijss/2015/469","journalAbbreviation":"International Journal of Scientific Study","title":"Incidence and Profile of Neonatal Musculoskeletal Birth Defects at a Tertiary Hospital in North East India","URL":"https://www.ijss-sn.com/uploads/2/0/1/5/20153321/ijss_oct_oa31.pdf","author":[{"family":"Devi","given":"Rajkumari Rupabati"},{"family":"Singh","given":"Ch Imobi"},{"family":"Singh","given":"Ksh Chourjit"}],"issued":{"date-parts":[["2015"]]}}}],"schema":"https://github.com/citation-style-language/schema/raw/master/csl-citation.json"} </w:instrText>
      </w:r>
      <w:r w:rsidR="006E3167" w:rsidRPr="00411C20">
        <w:rPr>
          <w:b/>
          <w:color w:val="auto"/>
          <w:lang w:val="en-GB"/>
        </w:rPr>
        <w:fldChar w:fldCharType="separate"/>
      </w:r>
      <w:r w:rsidR="004E7312" w:rsidRPr="00411C20">
        <w:rPr>
          <w:color w:val="auto"/>
          <w:lang w:val="en-GB"/>
        </w:rPr>
        <w:t>[3]</w:t>
      </w:r>
      <w:r w:rsidR="006E3167" w:rsidRPr="00411C20">
        <w:rPr>
          <w:b/>
          <w:color w:val="auto"/>
          <w:lang w:val="en-GB"/>
        </w:rPr>
        <w:fldChar w:fldCharType="end"/>
      </w:r>
      <w:r w:rsidRPr="00411C20">
        <w:rPr>
          <w:color w:val="auto"/>
          <w:lang w:val="en-GB"/>
        </w:rPr>
        <w:t xml:space="preserve"> to neurological disorders </w:t>
      </w:r>
      <w:r w:rsidR="0036367B" w:rsidRPr="00411C20">
        <w:rPr>
          <w:b/>
          <w:color w:val="auto"/>
          <w:lang w:val="en-GB"/>
        </w:rPr>
        <w:fldChar w:fldCharType="begin"/>
      </w:r>
      <w:r w:rsidR="004E7312" w:rsidRPr="00411C20">
        <w:rPr>
          <w:color w:val="auto"/>
          <w:lang w:val="en-GB"/>
        </w:rPr>
        <w:instrText xml:space="preserve"> ADDIN ZOTERO_ITEM CSL_CITATION {"citationID":"4yYlpuPf","properties":{"formattedCitation":"[4]","plainCitation":"[4]","noteIndex":0},"citationItems":[{"id":288,"uris":["http://zotero.org/users/11398818/items/LIXFMXS7"],"itemData":{"id":288,"type":"article-journal","container-title":"Best Practice &amp; Research Clinical Rheumatology","DOI":"10.1053/berh.1999.0068","ISSN":"15216942","issue":"2","journalAbbreviation":"Best Practice &amp; Research Clinical Rheumatology","language":"en","page":"325-343","source":"DOI.org (Crossref)","title":"Musculoskeletal problems of neurogenic origin","volume":"14","author":[{"family":"Collange","given":"Caroline"},{"family":"Burde","given":"Marie-Anne"}],"issued":{"date-parts":[["2000",6]]}}}],"schema":"https://github.com/citation-style-language/schema/raw/master/csl-citation.json"} </w:instrText>
      </w:r>
      <w:r w:rsidR="0036367B" w:rsidRPr="00411C20">
        <w:rPr>
          <w:b/>
          <w:color w:val="auto"/>
          <w:lang w:val="en-GB"/>
        </w:rPr>
        <w:fldChar w:fldCharType="separate"/>
      </w:r>
      <w:r w:rsidR="004E7312" w:rsidRPr="00411C20">
        <w:rPr>
          <w:color w:val="auto"/>
          <w:lang w:val="en-GB"/>
        </w:rPr>
        <w:t>[4]</w:t>
      </w:r>
      <w:r w:rsidR="0036367B" w:rsidRPr="00411C20">
        <w:rPr>
          <w:b/>
          <w:color w:val="auto"/>
          <w:lang w:val="en-GB"/>
        </w:rPr>
        <w:fldChar w:fldCharType="end"/>
      </w:r>
      <w:r w:rsidRPr="00411C20">
        <w:rPr>
          <w:color w:val="auto"/>
          <w:lang w:val="en-GB"/>
        </w:rPr>
        <w:t>. Contrary to common misconception, MSDs are not confined to the elderly; individuals of all ages are susceptible</w:t>
      </w:r>
      <w:r w:rsidR="0036367B" w:rsidRPr="00411C20">
        <w:rPr>
          <w:color w:val="auto"/>
          <w:lang w:val="en-GB"/>
        </w:rPr>
        <w:t>.</w:t>
      </w:r>
      <w:r w:rsidR="0036367B" w:rsidRPr="00B438FA">
        <w:rPr>
          <w:color w:val="FF0000"/>
          <w:lang w:val="en-GB"/>
        </w:rPr>
        <w:t xml:space="preserve"> </w:t>
      </w:r>
      <w:r w:rsidRPr="00AD69B7">
        <w:rPr>
          <w:color w:val="auto"/>
          <w:lang w:val="en-GB"/>
        </w:rPr>
        <w:t xml:space="preserve">Early development of MSDs can be attributed to sedentary lifestyles and poor </w:t>
      </w:r>
      <w:r w:rsidR="006E3167" w:rsidRPr="00AD69B7">
        <w:rPr>
          <w:color w:val="auto"/>
          <w:lang w:val="en-GB"/>
        </w:rPr>
        <w:t>postur</w:t>
      </w:r>
      <w:r w:rsidR="00AD69B7">
        <w:rPr>
          <w:color w:val="auto"/>
          <w:lang w:val="en-GB"/>
        </w:rPr>
        <w:t>e</w:t>
      </w:r>
      <w:r w:rsidR="00174474">
        <w:rPr>
          <w:color w:val="auto"/>
          <w:lang w:val="en-GB"/>
        </w:rPr>
        <w:t xml:space="preserve"> </w:t>
      </w:r>
      <w:r w:rsidR="00174474" w:rsidRPr="00411C20">
        <w:rPr>
          <w:b/>
          <w:color w:val="auto"/>
          <w:lang w:val="en-GB"/>
        </w:rPr>
        <w:fldChar w:fldCharType="begin"/>
      </w:r>
      <w:r w:rsidR="00174474" w:rsidRPr="00411C20">
        <w:rPr>
          <w:color w:val="auto"/>
          <w:lang w:val="en-GB"/>
        </w:rPr>
        <w:instrText xml:space="preserve"> ADDIN ZOTERO_ITEM CSL_CITATION {"citationID":"WY6EyreS","properties":{"formattedCitation":"[5]","plainCitation":"[5]","noteIndex":0},"citationItems":[{"id":245,"uris":["http://zotero.org/users/11398818/items/TB7K3MDE"],"itemData":{"id":245,"type":"book","event-place":"LU","language":"eng","publisher":"Publications Office","publisher-place":"LU","source":"DOI.org (CSL JSON)","title":"Musculoskeletal disorders among children and young people: prevalence, risk factors and preventive measures : a scoping review.","title-short":"Musculoskeletal disorders among children and young people","URL":"https://data.europa.eu/doi/10.2802/511243","author":[{"literal":"European Agency for Safety and Health at Work."}],"accessed":{"date-parts":[["2023",11,21]]},"issued":{"date-parts":[["2021"]]}}}],"schema":"https://github.com/citation-style-language/schema/raw/master/csl-citation.json"} </w:instrText>
      </w:r>
      <w:r w:rsidR="00174474" w:rsidRPr="00411C20">
        <w:rPr>
          <w:b/>
          <w:color w:val="auto"/>
          <w:lang w:val="en-GB"/>
        </w:rPr>
        <w:fldChar w:fldCharType="separate"/>
      </w:r>
      <w:r w:rsidR="00174474" w:rsidRPr="00411C20">
        <w:rPr>
          <w:color w:val="auto"/>
          <w:lang w:val="en-GB"/>
        </w:rPr>
        <w:t>[5]</w:t>
      </w:r>
      <w:r w:rsidR="00174474" w:rsidRPr="00411C20">
        <w:rPr>
          <w:b/>
          <w:color w:val="auto"/>
          <w:lang w:val="en-GB"/>
        </w:rPr>
        <w:fldChar w:fldCharType="end"/>
      </w:r>
      <w:r w:rsidRPr="00AD69B7">
        <w:rPr>
          <w:color w:val="auto"/>
          <w:lang w:val="en-GB"/>
        </w:rPr>
        <w:t>. The office environment, characterized by prolonged periods of sitting, can exacerbate the risk of developing long-term musculoskeletal conditions, including back pain and spinal deformities</w:t>
      </w:r>
      <w:r w:rsidRPr="00B438FA">
        <w:rPr>
          <w:color w:val="FF0000"/>
          <w:lang w:val="en-GB"/>
        </w:rPr>
        <w:t xml:space="preserve"> </w:t>
      </w:r>
      <w:r w:rsidR="0071486B">
        <w:rPr>
          <w:color w:val="FF0000"/>
          <w:lang w:val="en-GB"/>
        </w:rPr>
        <w:fldChar w:fldCharType="begin"/>
      </w:r>
      <w:r w:rsidR="00AD69B7">
        <w:rPr>
          <w:color w:val="FF0000"/>
          <w:lang w:val="en-GB"/>
        </w:rPr>
        <w:instrText xml:space="preserve"> ADDIN ZOTERO_ITEM CSL_CITATION {"citationID":"YbQ1e4ws","properties":{"formattedCitation":"[6\\uc0\\u8211{}8]","plainCitation":"[6–8]","noteIndex":0},"citationItems":[{"id":247,"uris":["http://zotero.org/users/11398818/items/XAN6SB8Y"],"itemData":{"id":247,"type":"article-journal","abstract":"Background: Modern workplaces have shifted the nature of occupations from active to sedentary and promote lengthy sitting behaviour. It has been reported that people sit more than 8 hours per day. Musculoskeletal disorders are amongst the main occupational health challenges in today's world and exist in numerous occupations. The objective of the present study is to determine the prevalence and pattern of MSD among sitting professionals.Methods: The study was a cross sectional. The inclusion criterion was both male and females working with desktop/ laptop for more than 4 hours daily for the past one year. The sample size was 100. Subjects who met the inclusion and exclusion criteria, informed consent was obtained. The participants were later instructed to fill up the questionnaire.Results: The common prevalence of work related MSD reported during last 12 months based on their body location was; neck 45%, shoulders 5%, upper back 38%, wrist/hand 8%, lower back 52%, knees 23% ankle/feet 4% respectively, where the highest suffered region of the body was lower back. The prevalence of work related MSD reported during last 7 days based on their body locations were neck 32%, upper back 13% and lower back 18% where the highest suffered body part was neck.Conclusions: The study suggested that the prevalence of MSD is there in population who have to sit for a long duration of time, affecting low back and neck regions the most.","container-title":"International Journal Of Community Medicine And Public Health","DOI":"10.18203/2394-6040.ijcmph20220259","ISSN":"2394-6040, 2394-6032","issue":"2","journalAbbreviation":"Int J Community Med Public Health","page":"892","source":"DOI.org (Crossref)","title":"Prevalence of work-related musculoskeletal disorder in sitting professionals","volume":"9","author":[{"family":"Arora","given":"Shrushti N."},{"family":"Khatri","given":"Subhash"}],"issued":{"date-parts":[["2022",1,28]]}}},{"id":249,"uris":["http://zotero.org/users/11398818/items/768AQGFW"],"itemData":{"id":249,"type":"article-journal","abstract":"Abstract\n            \n              Background\n              Prolonged sitting at work should be avoided to reduce the risks of either noncommunicable diseases (NCDs) or musculoskeletal disorders (MSDs) among office workers. A short duration of breaks in sitting every hour can reduce cardiometabolic risk factors contributing to NCDs. However, the recommendation for a break from sitting at work to reduce the risks of MSDs has not been identified. Therefore, this study aimed to determine whether breaking by changing position at work, physical activity, physical fitness, stress and sleep were associated with MSDs among office workers.\n            \n            \n              Methods\n              A cross-sectional study was conducted from 2017 to 2020. Participants aged 20–59 years and using a computer at work ≥ 4 days/week were recruited. Data were collected using an online self-reporting questionnaire for computer users and 5 domains of physical fitness tests. Odds ratio (OR) with 95% confidence interval (CI) and multivariate logistic regression were used for statistical analysis.\n            \n            \n              Results\n              \n                Prevalence of MSDs was 37.9% (\n                n\n                 = 207/545) and the most area of complaint were the neck, shoulders and back. A nonsignificant association between physical fitness and MSDs among office workers was obtained. After adjusting for age, sex, body mass index, and comorbidity, moderate-to-vigorous intensity physical activity (MVPA) ≥ 150 min/week and sitting at work ≥ 4 h/day were MSDs risk factors (OR = 1.57, 95%CI = 1.04–2.37). Frequently changing positions from sitting to standing or walking at work every hour could reduce the risks of MSDs by more than 30%. The risks of MSDs increased among office workers who commuted by staff shuttle bus and personal car and had high to severe stress and slept &lt; 6 h/day (1.6 to 2.4 times).\n              \n            \n            \n              Conclusion\n              Our findings indicated MVPA and prolonged sitting were MSD risk factors. We recommend office workers change position from sitting to standing or walking during work every hour and sleep ≥ 6 h/day to reduce risks of MSDs.","container-title":"BMC Public Health","DOI":"10.1186/s12889-022-13940-0","ISSN":"1471-2458","issue":"1","journalAbbreviation":"BMC Public Health","language":"en","page":"1503","source":"DOI.org (Crossref)","title":"Factors associated with reduced risk of musculoskeletal disorders among office workers: a cross-sectional study 2017 to 2020","title-short":"Factors associated with reduced risk of musculoskeletal disorders among office workers","volume":"22","author":[{"family":"Putsa","given":"Bukhari"},{"family":"Jalayondeja","given":"Wattana"},{"family":"Mekhora","given":"Keerin"},{"family":"Bhuanantanondh","given":"Petcharatana"},{"family":"Jalayondeja","given":"Chutima"}],"issued":{"date-parts":[["2022",8,6]]}}},{"id":284,"uris":["http://zotero.org/users/11398818/items/SPIWJZ48"],"itemData":{"id":284,"type":"article-journal","abstract":"Introduction. Musculoskeletal disorders (MSD) remain a substantial burden to society and to workplaces worldwide. Evidence-based practice approaches may be helpful; however, current research evidence is not consistently strong. Workplaces must address MSD regardless of the state of the research evidence. The study objective was to describe workplace MSD prevention practices experiences and perspectives of workers, managers, and occupational health and safety practitioners. Methods. This descriptive study used a convenience sample from Newfoundland and Labrador workplaces. Data were collected via survey and interviews. The survey data was analyzed using descriptive statistics and the interview data was analyzed using thematic analysis. Results. Results were examined from 645 survey respondents and 17 interviewees. Survey findings revealed that about half of respondents reported MSD policies existed in their workplace. Many MSD practices (such as ergonomics and force reduction) were considered available by most respondents. Over fifty percent of respondents received some training on MSD. The person most often endorsed as responsible to support workers with MSD was a manager. Interview findings showed that MSD prevention practices related to awareness, training, and hazard reduction are considered important and effective. Facilitators of MSD prevention include practices that are proactive and customized and increase knowledge about MSD prevention. Barriers concerning lack of resources and poor implementation were consistently mentioned. Conclusions. Evidence from current practices may help workplaces reduce MSD burden. However, with only about fifty percent of respondents reporting that MSD policies exist in the workplace, further work to address MSD is required. Future research should examine workplace practices as an important source of evidence. OHS professionals can use the study findings and adapt it to their context(s) to guide their design and implementation of MSD prevention practices. Improved MSD prevention practices and interventions can lead to decreases in MSD in workplaces across all industrial sectors.","container-title":"INQUIRY: The Journal of Health Care Organization, Provision, and Financing","DOI":"10.1177/00469580221092132","ISSN":"0046-9580, 1945-7243","journalAbbreviation":"INQUIRY","language":"en","page":"004695802210921","source":"DOI.org (Crossref)","title":"Workplace Musculoskeletal Disorder Prevention Practices and Experiences","volume":"59","author":[{"family":"Van Eerd","given":"Dwayne"},{"family":"Irvin","given":"Emma"},{"family":"Le Pouésard","given":"Morgane"},{"family":"Butt","given":"Amanda"},{"family":"Nasir","given":"Kay"}],"issued":{"date-parts":[["2022",1]]}}}],"schema":"https://github.com/citation-style-language/schema/raw/master/csl-citation.json"} </w:instrText>
      </w:r>
      <w:r w:rsidR="0071486B">
        <w:rPr>
          <w:color w:val="FF0000"/>
          <w:lang w:val="en-GB"/>
        </w:rPr>
        <w:fldChar w:fldCharType="separate"/>
      </w:r>
      <w:r w:rsidR="00AD69B7" w:rsidRPr="00AD69B7">
        <w:t>[6–8]</w:t>
      </w:r>
      <w:r w:rsidR="0071486B">
        <w:rPr>
          <w:color w:val="FF0000"/>
          <w:lang w:val="en-GB"/>
        </w:rPr>
        <w:fldChar w:fldCharType="end"/>
      </w:r>
      <w:r w:rsidRPr="00B438FA">
        <w:rPr>
          <w:color w:val="FF0000"/>
          <w:lang w:val="en-GB"/>
        </w:rPr>
        <w:t xml:space="preserve">. </w:t>
      </w:r>
      <w:r w:rsidRPr="00B060E5">
        <w:rPr>
          <w:color w:val="auto"/>
          <w:lang w:val="en-GB"/>
        </w:rPr>
        <w:t xml:space="preserve">Studies conducted among daily office </w:t>
      </w:r>
      <w:r w:rsidR="006E3167" w:rsidRPr="00B060E5">
        <w:rPr>
          <w:color w:val="auto"/>
          <w:lang w:val="en-GB"/>
        </w:rPr>
        <w:t>workers</w:t>
      </w:r>
      <w:r w:rsidRPr="00B060E5">
        <w:rPr>
          <w:color w:val="auto"/>
          <w:lang w:val="en-GB"/>
        </w:rPr>
        <w:t xml:space="preserve"> conclude that there is a strong correlation between </w:t>
      </w:r>
      <w:r w:rsidR="0036367B" w:rsidRPr="00B060E5">
        <w:rPr>
          <w:color w:val="auto"/>
          <w:lang w:val="en-GB"/>
        </w:rPr>
        <w:t>prolonged</w:t>
      </w:r>
      <w:r w:rsidRPr="00B060E5">
        <w:rPr>
          <w:color w:val="auto"/>
          <w:lang w:val="en-GB"/>
        </w:rPr>
        <w:t xml:space="preserve"> sitting and severe back pains affecting the lumbar area </w:t>
      </w:r>
      <w:r w:rsidR="003D3B60" w:rsidRPr="00B060E5">
        <w:rPr>
          <w:color w:val="auto"/>
          <w:lang w:val="en-GB"/>
        </w:rPr>
        <w:fldChar w:fldCharType="begin"/>
      </w:r>
      <w:r w:rsidR="00AD69B7">
        <w:rPr>
          <w:color w:val="auto"/>
          <w:lang w:val="en-GB"/>
        </w:rPr>
        <w:instrText xml:space="preserve"> ADDIN ZOTERO_ITEM CSL_CITATION {"citationID":"WCKC9VvB","properties":{"formattedCitation":"[9,10]","plainCitation":"[9,10]","noteIndex":0},"citationItems":[{"id":266,"uris":["http://zotero.org/users/11398818/items/Q6CPDEZU"],"itemData":{"id":266,"type":"article-journal","container-title":"Haydarpasa Numune Training and Research Hospital Medical Journal","DOI":"10.14744/hnhj.2019.04909","ISSN":"13006363","journalAbbreviation":"Haydarpasa Numune Med J","source":"DOI.org (Crossref)","title":"Correlation between sitting duration and position and lumbar pain among office workers","URL":"http://hnhtipdergisi.com/jvi.aspx?un=HNHJ-04909","author":[{"family":"Keskin","given":"Yaşar"}],"accessed":{"date-parts":[["2024",1,6]]},"issued":{"date-parts":[["2019"]]}}},{"id":267,"uris":["http://zotero.org/users/11398818/items/QKDXRVC3"],"itemData":{"id":267,"type":"article-journal","container-title":"Applied Ergonomics","DOI":"10.1016/j.apergo.2019.102894","ISSN":"00036870","journalAbbreviation":"Applied Ergonomics","language":"en","page":"102894","source":"DOI.org (Crossref)","title":"Low back pain and its relationship with sitting behaviour among sedentary office workers","volume":"81","author":[{"family":"Bontrup","given":"Carolin"},{"family":"Taylor","given":"William R."},{"family":"Fliesser","given":"Michael"},{"family":"Visscher","given":"Rosa"},{"family":"Green","given":"Tamara"},{"family":"Wippert","given":"Pia-Maria"},{"family":"Zemp","given":"Roland"}],"issued":{"date-parts":[["2019",11]]}}}],"schema":"https://github.com/citation-style-language/schema/raw/master/csl-citation.json"} </w:instrText>
      </w:r>
      <w:r w:rsidR="003D3B60" w:rsidRPr="00B060E5">
        <w:rPr>
          <w:color w:val="auto"/>
          <w:lang w:val="en-GB"/>
        </w:rPr>
        <w:fldChar w:fldCharType="separate"/>
      </w:r>
      <w:r w:rsidR="00AD69B7" w:rsidRPr="00AD69B7">
        <w:t>[9,10]</w:t>
      </w:r>
      <w:r w:rsidR="003D3B60" w:rsidRPr="00B060E5">
        <w:rPr>
          <w:color w:val="auto"/>
          <w:lang w:val="en-GB"/>
        </w:rPr>
        <w:fldChar w:fldCharType="end"/>
      </w:r>
      <w:r w:rsidRPr="00B060E5">
        <w:rPr>
          <w:color w:val="auto"/>
          <w:lang w:val="en-GB"/>
        </w:rPr>
        <w:t xml:space="preserve">. To combat this problem, a recommendation is that the users take stroll breaks every few hours. </w:t>
      </w:r>
      <w:r w:rsidRPr="00B060E5">
        <w:rPr>
          <w:color w:val="auto"/>
          <w:lang w:val="en-GB"/>
        </w:rPr>
        <w:lastRenderedPageBreak/>
        <w:t xml:space="preserve">The incorporation of exercise breaks as a daily routine, potentially increases cognitive functions in the long-term and </w:t>
      </w:r>
      <w:r w:rsidR="006E3167" w:rsidRPr="00B060E5">
        <w:rPr>
          <w:color w:val="auto"/>
          <w:lang w:val="en-GB"/>
        </w:rPr>
        <w:t>improves</w:t>
      </w:r>
      <w:r w:rsidRPr="00B060E5">
        <w:rPr>
          <w:color w:val="auto"/>
          <w:lang w:val="en-GB"/>
        </w:rPr>
        <w:t xml:space="preserve"> muscle strength </w:t>
      </w:r>
      <w:r w:rsidR="00B060E5" w:rsidRPr="00B060E5">
        <w:rPr>
          <w:color w:val="auto"/>
          <w:lang w:val="en-GB"/>
        </w:rPr>
        <w:fldChar w:fldCharType="begin"/>
      </w:r>
      <w:r w:rsidR="00AD69B7">
        <w:rPr>
          <w:color w:val="auto"/>
          <w:lang w:val="en-GB"/>
        </w:rPr>
        <w:instrText xml:space="preserve"> ADDIN ZOTERO_ITEM CSL_CITATION {"citationID":"3cEioZ1h","properties":{"formattedCitation":"[11]","plainCitation":"[11]","noteIndex":0},"citationItems":[{"id":271,"uris":["http://zotero.org/users/11398818/items/VFQSI8GZ"],"itemData":{"id":271,"type":"article-journal","container-title":"The journal of nutrition, health &amp; aging","DOI":"10.1007/s12603-018-1090-9","ISSN":"1279-7707, 1760-4788","issue":"8","journalAbbreviation":"J Nutr Health Aging","language":"en","page":"944-951","source":"DOI.org (Crossref)","title":"Effects of Resistance Exercise Training on Cognitive Function and Physical Performance in Cognitive Frailty: A Randomized Controlled Trial","title-short":"Effects of Resistance Exercise Training on Cognitive Function and Physical Performance in Cognitive Frailty","volume":"22","author":[{"family":"Yoon","given":"D. H."},{"family":"Lee","given":"Jun-Young"},{"family":"Song","given":"Wook"}],"issued":{"date-parts":[["2018",10]]}}}],"schema":"https://github.com/citation-style-language/schema/raw/master/csl-citation.json"} </w:instrText>
      </w:r>
      <w:r w:rsidR="00B060E5" w:rsidRPr="00B060E5">
        <w:rPr>
          <w:color w:val="auto"/>
          <w:lang w:val="en-GB"/>
        </w:rPr>
        <w:fldChar w:fldCharType="separate"/>
      </w:r>
      <w:r w:rsidR="00AD69B7" w:rsidRPr="00AD69B7">
        <w:t>[11]</w:t>
      </w:r>
      <w:r w:rsidR="00B060E5" w:rsidRPr="00B060E5">
        <w:rPr>
          <w:color w:val="auto"/>
          <w:lang w:val="en-GB"/>
        </w:rPr>
        <w:fldChar w:fldCharType="end"/>
      </w:r>
      <w:r w:rsidRPr="00B060E5">
        <w:rPr>
          <w:color w:val="auto"/>
          <w:lang w:val="en-GB"/>
        </w:rPr>
        <w:t>.</w:t>
      </w:r>
    </w:p>
    <w:p w14:paraId="30B70D9A" w14:textId="4FD331C8" w:rsidR="00BF2689" w:rsidRPr="00617BCB" w:rsidRDefault="00BF2689" w:rsidP="00BF2689">
      <w:pPr>
        <w:pStyle w:val="MDPI31text"/>
        <w:rPr>
          <w:lang w:val="en-GB"/>
        </w:rPr>
      </w:pPr>
      <w:r w:rsidRPr="00617BCB">
        <w:rPr>
          <w:lang w:val="en-GB"/>
        </w:rPr>
        <w:t xml:space="preserve">Poor sitting posture has long been recognized as a significant contributor to the development of pressure sores, adversely affecting the function, comfort, </w:t>
      </w:r>
      <w:r w:rsidR="00424DDD" w:rsidRPr="00617BCB">
        <w:rPr>
          <w:lang w:val="en-GB"/>
        </w:rPr>
        <w:t>physiology</w:t>
      </w:r>
      <w:r w:rsidRPr="00617BCB">
        <w:rPr>
          <w:lang w:val="en-GB"/>
        </w:rPr>
        <w:t xml:space="preserve">, and mobility of individuals who use wheelchairs </w:t>
      </w:r>
      <w:r w:rsidR="00F020A7" w:rsidRPr="00617BCB">
        <w:rPr>
          <w:lang w:val="en-GB"/>
        </w:rPr>
        <w:fldChar w:fldCharType="begin"/>
      </w:r>
      <w:r w:rsidR="00AD69B7">
        <w:rPr>
          <w:lang w:val="en-GB"/>
        </w:rPr>
        <w:instrText xml:space="preserve"> ADDIN ZOTERO_ITEM CSL_CITATION {"citationID":"gK5ESGCe","properties":{"formattedCitation":"[12]","plainCitation":"[12]","noteIndex":0},"citationItems":[{"id":313,"uris":["http://zotero.org/users/11398818/items/DFD9F5B8"],"itemData":{"id":313,"type":"thesis","event-place":"Wales, UK","publisher":"University of South Wales, Faculty of Computing, Engineering and Science","publisher-place":"Wales, UK","title":"A Knowledge Based Engineering System for the Prescription and Manufacture of Custom Contoured Seating for Clients with Severe Musculoskeletal and Postural Conditions","author":[{"family":"Partlow","given":"Adam"}],"issued":{"date-parts":[["2014",5]]}}}],"schema":"https://github.com/citation-style-language/schema/raw/master/csl-citation.json"} </w:instrText>
      </w:r>
      <w:r w:rsidR="00F020A7" w:rsidRPr="00617BCB">
        <w:rPr>
          <w:lang w:val="en-GB"/>
        </w:rPr>
        <w:fldChar w:fldCharType="separate"/>
      </w:r>
      <w:r w:rsidR="00AD69B7" w:rsidRPr="00AD69B7">
        <w:t>[12]</w:t>
      </w:r>
      <w:r w:rsidR="00F020A7" w:rsidRPr="00617BCB">
        <w:rPr>
          <w:lang w:val="en-GB"/>
        </w:rPr>
        <w:fldChar w:fldCharType="end"/>
      </w:r>
      <w:r w:rsidRPr="00617BCB">
        <w:rPr>
          <w:lang w:val="en-GB"/>
        </w:rPr>
        <w:t xml:space="preserve">. Healthcare professionals tasked with conducting postural assessments often rely on external observations to infer the internal configuration of musculoskeletal structures </w:t>
      </w:r>
      <w:r w:rsidR="004E7312" w:rsidRPr="00617BCB">
        <w:rPr>
          <w:lang w:val="en-GB"/>
        </w:rPr>
        <w:fldChar w:fldCharType="begin"/>
      </w:r>
      <w:r w:rsidR="00AD69B7">
        <w:rPr>
          <w:lang w:val="en-GB"/>
        </w:rPr>
        <w:instrText xml:space="preserve"> ADDIN ZOTERO_ITEM CSL_CITATION {"citationID":"6VGEJqLH","properties":{"formattedCitation":"[13]","plainCitation":"[13]","noteIndex":0},"citationItems":[{"id":310,"uris":["http://zotero.org/users/11398818/items/LG5VLSJT"],"itemData":{"id":310,"type":"article-journal","container-title":"Journal of Medical Engineering &amp; Technology","DOI":"10.3109/03091902.2013.844208","ISSN":"0309-1902, 1464-522X","issue":"1","journalAbbreviation":"Journal of Medical Engineering &amp; Technology","language":"en","page":"5-15","source":"DOI.org (Crossref)","title":"Rule-based algorithm for the classification of sitting postures in the sagittal plane from the Cardiff Body Match measurement system","volume":"38","author":[{"family":"Kulon","given":"Janusz"},{"family":"Partlow","given":"Adam"},{"family":"Gibson","given":"Colin"},{"family":"Wilson","given":"Ian"},{"family":"Wilcox","given":"Steven"}],"issued":{"date-parts":[["2014",1]]}}}],"schema":"https://github.com/citation-style-language/schema/raw/master/csl-citation.json"} </w:instrText>
      </w:r>
      <w:r w:rsidR="004E7312" w:rsidRPr="00617BCB">
        <w:rPr>
          <w:lang w:val="en-GB"/>
        </w:rPr>
        <w:fldChar w:fldCharType="separate"/>
      </w:r>
      <w:r w:rsidR="00AD69B7" w:rsidRPr="00AD69B7">
        <w:t>[13]</w:t>
      </w:r>
      <w:r w:rsidR="004E7312" w:rsidRPr="00617BCB">
        <w:rPr>
          <w:lang w:val="en-GB"/>
        </w:rPr>
        <w:fldChar w:fldCharType="end"/>
      </w:r>
      <w:r w:rsidRPr="00617BCB">
        <w:rPr>
          <w:lang w:val="en-GB"/>
        </w:rPr>
        <w:t xml:space="preserve">. Typically performed in clinical settings, these assessments are subjective, with the detection of abnormalities dependent on visual inspection </w:t>
      </w:r>
      <w:r w:rsidR="002B0A81" w:rsidRPr="00617BCB">
        <w:rPr>
          <w:lang w:val="en-GB"/>
        </w:rPr>
        <w:fldChar w:fldCharType="begin"/>
      </w:r>
      <w:r w:rsidR="00AD69B7">
        <w:rPr>
          <w:lang w:val="en-GB"/>
        </w:rPr>
        <w:instrText xml:space="preserve"> ADDIN ZOTERO_ITEM CSL_CITATION {"citationID":"DkZgV6Ik","properties":{"formattedCitation":"[14]","plainCitation":"[14]","noteIndex":0},"citationItems":[{"id":311,"uris":["http://zotero.org/users/11398818/items/IGBP2SXR"],"itemData":{"id":311,"type":"article-journal","container-title":"Journal of Medical Engineering &amp; Technology","DOI":"10.3109/03091902.2012.712202","ISSN":"0309-1902, 1464-522X","issue":"8","journalAbbreviation":"Journal of Medical Engineering &amp; Technology","language":"en","page":"399-406","source":"DOI.org (Crossref)","title":"Pelvis feature extraction and classification of Cardiff body match rig base measurements for input into a knowledge-based system","volume":"36","author":[{"family":"Partlow","given":"Adam"},{"family":"Gibson","given":"Colin"},{"family":"Kulon","given":"Janusz"},{"family":"Wilson","given":"Ian"},{"family":"Wilcox","given":"Steven"}],"issued":{"date-parts":[["2012",11]]}}}],"schema":"https://github.com/citation-style-language/schema/raw/master/csl-citation.json"} </w:instrText>
      </w:r>
      <w:r w:rsidR="002B0A81" w:rsidRPr="00617BCB">
        <w:rPr>
          <w:lang w:val="en-GB"/>
        </w:rPr>
        <w:fldChar w:fldCharType="separate"/>
      </w:r>
      <w:r w:rsidR="00AD69B7" w:rsidRPr="00AD69B7">
        <w:t>[14]</w:t>
      </w:r>
      <w:r w:rsidR="002B0A81" w:rsidRPr="00617BCB">
        <w:rPr>
          <w:lang w:val="en-GB"/>
        </w:rPr>
        <w:fldChar w:fldCharType="end"/>
      </w:r>
      <w:r w:rsidRPr="00617BCB">
        <w:rPr>
          <w:lang w:val="en-GB"/>
        </w:rPr>
        <w:t xml:space="preserve">. Objective techniques for measuring musculoskeletal configuration such as MRI, CT scans, and X-rays are accurate but impractical for routine clinical use due to logistical, cost, and safety considerations, notably the risk of increased radiation exposure. Over the years, a diverse array of techniques for anthropometric measurements and postural assessments has been developed, broadly categorized into contact and non- contact methods. The contact methods include simple tactile devices such as anthropometric tapes, stadiometers or </w:t>
      </w:r>
      <w:proofErr w:type="spellStart"/>
      <w:r w:rsidRPr="00617BCB">
        <w:rPr>
          <w:lang w:val="en-GB"/>
        </w:rPr>
        <w:t>scoliometers</w:t>
      </w:r>
      <w:proofErr w:type="spellEnd"/>
      <w:r w:rsidRPr="00617BCB">
        <w:rPr>
          <w:lang w:val="en-GB"/>
        </w:rPr>
        <w:t xml:space="preserve"> </w:t>
      </w:r>
      <w:r w:rsidR="00724EEF" w:rsidRPr="00617BCB">
        <w:rPr>
          <w:lang w:val="en-GB"/>
        </w:rPr>
        <w:fldChar w:fldCharType="begin"/>
      </w:r>
      <w:r w:rsidR="00AD69B7">
        <w:rPr>
          <w:lang w:val="en-GB"/>
        </w:rPr>
        <w:instrText xml:space="preserve"> ADDIN ZOTERO_ITEM CSL_CITATION {"citationID":"IHgbW7J9","properties":{"formattedCitation":"[15]","plainCitation":"[15]","noteIndex":0},"citationItems":[{"id":314,"uris":["http://zotero.org/users/11398818/items/R49V7C56"],"itemData":{"id":314,"type":"article-journal","container-title":"Physical Therapy","DOI":"10.1093/ptj/70.2.108","ISSN":"0031-9023, 1538-6724","issue":"2","language":"en","page":"108-117","source":"DOI.org (Crossref)","title":"Validity and Reliability Testing of the Scoliometer®","volume":"70","author":[{"family":"Amendt","given":"Larie E"},{"family":"Ause-Ellias","given":"Kristen L"},{"family":"Eybers","given":"Julie Lundahl"},{"family":"Wadsworth","given":"Carolyn T"},{"family":"Nielsen","given":"David H"},{"family":"Weinstein","given":"Stuart L"}],"issued":{"date-parts":[["1990",2,1]]}}}],"schema":"https://github.com/citation-style-language/schema/raw/master/csl-citation.json"} </w:instrText>
      </w:r>
      <w:r w:rsidR="00724EEF" w:rsidRPr="00617BCB">
        <w:rPr>
          <w:lang w:val="en-GB"/>
        </w:rPr>
        <w:fldChar w:fldCharType="separate"/>
      </w:r>
      <w:r w:rsidR="00AD69B7" w:rsidRPr="00AD69B7">
        <w:t>[15]</w:t>
      </w:r>
      <w:r w:rsidR="00724EEF" w:rsidRPr="00617BCB">
        <w:rPr>
          <w:lang w:val="en-GB"/>
        </w:rPr>
        <w:fldChar w:fldCharType="end"/>
      </w:r>
      <w:r w:rsidRPr="00617BCB">
        <w:rPr>
          <w:lang w:val="en-GB"/>
        </w:rPr>
        <w:t xml:space="preserve">. Non-contact techniques are </w:t>
      </w:r>
      <w:r w:rsidR="00424DDD" w:rsidRPr="00617BCB">
        <w:rPr>
          <w:lang w:val="en-GB"/>
        </w:rPr>
        <w:t xml:space="preserve">radiography </w:t>
      </w:r>
      <w:r w:rsidR="00175420" w:rsidRPr="00617BCB">
        <w:rPr>
          <w:lang w:val="en-GB"/>
        </w:rPr>
        <w:fldChar w:fldCharType="begin"/>
      </w:r>
      <w:r w:rsidR="00AD69B7">
        <w:rPr>
          <w:lang w:val="en-GB"/>
        </w:rPr>
        <w:instrText xml:space="preserve"> ADDIN ZOTERO_ITEM CSL_CITATION {"citationID":"ZlqrOHl2","properties":{"formattedCitation":"[16]","plainCitation":"[16]","noteIndex":0},"citationItems":[{"id":315,"uris":["http://zotero.org/users/11398818/items/SMSK6ENV"],"itemData":{"id":315,"type":"article-journal","container-title":"Computerized Medical Imaging and Graphics","DOI":"10.1016/j.compmedimag.2006.09.016","ISSN":"08956111","issue":"1","journalAbbreviation":"Computerized Medical Imaging and Graphics","language":"en","page":"9-16","source":"DOI.org (Crossref)","title":"Analysis of structural features of deformed spines in frontal and sagittal projections","volume":"31","author":[{"family":"Berthonnaud","given":"E."},{"family":"Dimnet","given":"J."}],"issued":{"date-parts":[["2007",1]]}}}],"schema":"https://github.com/citation-style-language/schema/raw/master/csl-citation.json"} </w:instrText>
      </w:r>
      <w:r w:rsidR="00175420" w:rsidRPr="00617BCB">
        <w:rPr>
          <w:lang w:val="en-GB"/>
        </w:rPr>
        <w:fldChar w:fldCharType="separate"/>
      </w:r>
      <w:r w:rsidR="00AD69B7" w:rsidRPr="00AD69B7">
        <w:t>[16]</w:t>
      </w:r>
      <w:r w:rsidR="00175420" w:rsidRPr="00617BCB">
        <w:rPr>
          <w:lang w:val="en-GB"/>
        </w:rPr>
        <w:fldChar w:fldCharType="end"/>
      </w:r>
      <w:r w:rsidRPr="00617BCB">
        <w:rPr>
          <w:lang w:val="en-GB"/>
        </w:rPr>
        <w:t xml:space="preserve">, </w:t>
      </w:r>
      <w:proofErr w:type="spellStart"/>
      <w:r w:rsidRPr="00617BCB">
        <w:rPr>
          <w:lang w:val="en-GB"/>
        </w:rPr>
        <w:t>Moire</w:t>
      </w:r>
      <w:proofErr w:type="spellEnd"/>
      <w:r w:rsidRPr="00617BCB">
        <w:rPr>
          <w:lang w:val="en-GB"/>
        </w:rPr>
        <w:t xml:space="preserve"> fringe topography </w:t>
      </w:r>
      <w:r w:rsidR="000777E0" w:rsidRPr="00617BCB">
        <w:rPr>
          <w:lang w:val="en-GB"/>
        </w:rPr>
        <w:fldChar w:fldCharType="begin"/>
      </w:r>
      <w:r w:rsidR="00AD69B7">
        <w:rPr>
          <w:lang w:val="en-GB"/>
        </w:rPr>
        <w:instrText xml:space="preserve"> ADDIN ZOTERO_ITEM CSL_CITATION {"citationID":"QohYNPae","properties":{"formattedCitation":"[17]","plainCitation":"[17]","noteIndex":0},"citationItems":[{"id":316,"uris":["http://zotero.org/users/11398818/items/UFW8NNHS"],"itemData":{"id":316,"type":"article-journal","abstract":"This paper reports a new method for expressing numerically asymmetry of the contour of the back in a forward-bending position. Information is given at three spinal levels (T8, T12 and L3) for 636 schoolchildren aged 8 to 15 years. Rib-hump and lumbar-hump scores were standardised to create trunk asymmetry scores (TASs) making comparison possible between children of different age, size and sex. Two groups of children were defined: those with clinically straight spines (585 children); and those with clinical evidence of lateral spinal curves (51 children). In the children with clinically straight spines the main findings were: about 1:4 had objectively detectable rib and lumbar humps; female-to-male ratios were 1.2:1 for the thoracic region and 1.4:1 for the lumbar region; right humps were about 10 times more common than left; TASs in the boys and girls at each spinal level had normal distributions about means to the right of zero (where zero represents perfect symmetry); at T8 and T12, a wider scatter of TASs in girls than in boys; at L3, larger TASs in girls than in boys; a relation between shortening of one lower limb and a contralateral hump on the back; and no relation to age (except at L3), stature (corrected for age) or handedness. The findings are discussed in relation to possible causes of back contour asymmetry, early diagnosis of scoliosis by screening, sexual dimorphism and significance for the pathogenesis of idiopathic scoliosis. Ten children with clinically straight spines and larger TASs, and 42 out of 51 children with clinical evidence of lateral spinal curves in the forward-bending position attended for radiographic examination. Twelve children had \"scoliosis curves\" of 11 degrees or more as defined by the Scoliosis Research Society. The results are reported in relation to TASs, spinal curve angle (Cobb) and vertebral rotation.","container-title":"The Journal of Bone and Joint Surgery. British volume","DOI":"10.1302/0301-620X.65B4.6874719","ISSN":"0301-620X, 2044-5377","issue":"4","journalAbbreviation":"The Journal of Bone and Joint Surgery. British volume","language":"en","page":"452-463","source":"DOI.org (Crossref)","title":"Standardised trunk asymmetry scores. A study of back contour in healthy school children","volume":"65-B","author":[{"family":"Burwell","given":"Rg"},{"family":"James","given":"Nj"},{"family":"Johnson","given":"F"},{"family":"Webb","given":"Jk"},{"family":"Wilson","given":"Yg"}],"issued":{"date-parts":[["1983",8]]}}}],"schema":"https://github.com/citation-style-language/schema/raw/master/csl-citation.json"} </w:instrText>
      </w:r>
      <w:r w:rsidR="000777E0" w:rsidRPr="00617BCB">
        <w:rPr>
          <w:lang w:val="en-GB"/>
        </w:rPr>
        <w:fldChar w:fldCharType="separate"/>
      </w:r>
      <w:r w:rsidR="00AD69B7" w:rsidRPr="00AD69B7">
        <w:t>[17]</w:t>
      </w:r>
      <w:r w:rsidR="000777E0" w:rsidRPr="00617BCB">
        <w:rPr>
          <w:lang w:val="en-GB"/>
        </w:rPr>
        <w:fldChar w:fldCharType="end"/>
      </w:r>
      <w:r w:rsidRPr="00617BCB">
        <w:rPr>
          <w:lang w:val="en-GB"/>
        </w:rPr>
        <w:t xml:space="preserve">, structured light </w:t>
      </w:r>
      <w:r w:rsidR="00424DDD" w:rsidRPr="00617BCB">
        <w:rPr>
          <w:lang w:val="en-GB"/>
        </w:rPr>
        <w:t xml:space="preserve">methods </w:t>
      </w:r>
      <w:r w:rsidR="00E61E05" w:rsidRPr="00617BCB">
        <w:rPr>
          <w:lang w:val="en-GB"/>
        </w:rPr>
        <w:fldChar w:fldCharType="begin"/>
      </w:r>
      <w:r w:rsidR="00AD69B7">
        <w:rPr>
          <w:lang w:val="en-GB"/>
        </w:rPr>
        <w:instrText xml:space="preserve"> ADDIN ZOTERO_ITEM CSL_CITATION {"citationID":"jTXSV8j9","properties":{"formattedCitation":"[17]","plainCitation":"[17]","noteIndex":0},"citationItems":[{"id":316,"uris":["http://zotero.org/users/11398818/items/UFW8NNHS"],"itemData":{"id":316,"type":"article-journal","abstract":"This paper reports a new method for expressing numerically asymmetry of the contour of the back in a forward-bending position. Information is given at three spinal levels (T8, T12 and L3) for 636 schoolchildren aged 8 to 15 years. Rib-hump and lumbar-hump scores were standardised to create trunk asymmetry scores (TASs) making comparison possible between children of different age, size and sex. Two groups of children were defined: those with clinically straight spines (585 children); and those with clinical evidence of lateral spinal curves (51 children). In the children with clinically straight spines the main findings were: about 1:4 had objectively detectable rib and lumbar humps; female-to-male ratios were 1.2:1 for the thoracic region and 1.4:1 for the lumbar region; right humps were about 10 times more common than left; TASs in the boys and girls at each spinal level had normal distributions about means to the right of zero (where zero represents perfect symmetry); at T8 and T12, a wider scatter of TASs in girls than in boys; at L3, larger TASs in girls than in boys; a relation between shortening of one lower limb and a contralateral hump on the back; and no relation to age (except at L3), stature (corrected for age) or handedness. The findings are discussed in relation to possible causes of back contour asymmetry, early diagnosis of scoliosis by screening, sexual dimorphism and significance for the pathogenesis of idiopathic scoliosis. Ten children with clinically straight spines and larger TASs, and 42 out of 51 children with clinical evidence of lateral spinal curves in the forward-bending position attended for radiographic examination. Twelve children had \"scoliosis curves\" of 11 degrees or more as defined by the Scoliosis Research Society. The results are reported in relation to TASs, spinal curve angle (Cobb) and vertebral rotation.","container-title":"The Journal of Bone and Joint Surgery. British volume","DOI":"10.1302/0301-620X.65B4.6874719","ISSN":"0301-620X, 2044-5377","issue":"4","journalAbbreviation":"The Journal of Bone and Joint Surgery. British volume","language":"en","page":"452-463","source":"DOI.org (Crossref)","title":"Standardised trunk asymmetry scores. A study of back contour in healthy school children","volume":"65-B","author":[{"family":"Burwell","given":"Rg"},{"family":"James","given":"Nj"},{"family":"Johnson","given":"F"},{"family":"Webb","given":"Jk"},{"family":"Wilson","given":"Yg"}],"issued":{"date-parts":[["1983",8]]}}}],"schema":"https://github.com/citation-style-language/schema/raw/master/csl-citation.json"} </w:instrText>
      </w:r>
      <w:r w:rsidR="00E61E05" w:rsidRPr="00617BCB">
        <w:rPr>
          <w:lang w:val="en-GB"/>
        </w:rPr>
        <w:fldChar w:fldCharType="separate"/>
      </w:r>
      <w:r w:rsidR="00AD69B7" w:rsidRPr="00AD69B7">
        <w:t>[17]</w:t>
      </w:r>
      <w:r w:rsidR="00E61E05" w:rsidRPr="00617BCB">
        <w:rPr>
          <w:lang w:val="en-GB"/>
        </w:rPr>
        <w:fldChar w:fldCharType="end"/>
      </w:r>
      <w:r w:rsidRPr="00617BCB">
        <w:rPr>
          <w:lang w:val="en-GB"/>
        </w:rPr>
        <w:t xml:space="preserve">, laser </w:t>
      </w:r>
      <w:r w:rsidR="00424DDD" w:rsidRPr="00617BCB">
        <w:rPr>
          <w:lang w:val="en-GB"/>
        </w:rPr>
        <w:t xml:space="preserve">scanning </w:t>
      </w:r>
      <w:r w:rsidR="00E61E05" w:rsidRPr="00617BCB">
        <w:rPr>
          <w:lang w:val="en-GB"/>
        </w:rPr>
        <w:fldChar w:fldCharType="begin"/>
      </w:r>
      <w:r w:rsidR="00AD69B7">
        <w:rPr>
          <w:lang w:val="en-GB"/>
        </w:rPr>
        <w:instrText xml:space="preserve"> ADDIN ZOTERO_ITEM CSL_CITATION {"citationID":"deUGY9FW","properties":{"formattedCitation":"[18]","plainCitation":"[18]","noteIndex":0},"citationItems":[{"id":317,"uris":["http://zotero.org/users/11398818/items/X3ZPZT3F"],"itemData":{"id":317,"type":"article-journal","container-title":"Clinical Biomechanics","DOI":"10.1016/S0268-0033(02)00099-2","ISSN":"02680033","issue":"8","journalAbbreviation":"Clinical Biomechanics","language":"en","page":"559-568","source":"DOI.org (Crossref)","title":"Indices of torso asymmetry related to spinal deformity in scoliosis","volume":"17","author":[{"family":"Jaremko","given":"Jacob L."},{"family":"Poncet","given":"Philippe"},{"family":"Ronsky","given":"Janet"},{"family":"Harder","given":"James"},{"family":"Dansereau","given":"Jean"},{"family":"Labelle","given":"Hubert"},{"family":"Zernicke","given":"Ronald F."}],"issued":{"date-parts":[["2002",10]]}}}],"schema":"https://github.com/citation-style-language/schema/raw/master/csl-citation.json"} </w:instrText>
      </w:r>
      <w:r w:rsidR="00E61E05" w:rsidRPr="00617BCB">
        <w:rPr>
          <w:lang w:val="en-GB"/>
        </w:rPr>
        <w:fldChar w:fldCharType="separate"/>
      </w:r>
      <w:r w:rsidR="00AD69B7" w:rsidRPr="00AD69B7">
        <w:t>[18]</w:t>
      </w:r>
      <w:r w:rsidR="00E61E05" w:rsidRPr="00617BCB">
        <w:rPr>
          <w:lang w:val="en-GB"/>
        </w:rPr>
        <w:fldChar w:fldCharType="end"/>
      </w:r>
      <w:r w:rsidRPr="00617BCB">
        <w:rPr>
          <w:lang w:val="en-GB"/>
        </w:rPr>
        <w:t>, pressure mapping systems</w:t>
      </w:r>
      <w:r w:rsidR="006D264F" w:rsidRPr="00617BCB">
        <w:rPr>
          <w:lang w:val="en-GB"/>
        </w:rPr>
        <w:t xml:space="preserve"> </w:t>
      </w:r>
      <w:r w:rsidR="007A6DAD" w:rsidRPr="00617BCB">
        <w:rPr>
          <w:lang w:val="en-GB"/>
        </w:rPr>
        <w:fldChar w:fldCharType="begin"/>
      </w:r>
      <w:r w:rsidR="00AD69B7">
        <w:rPr>
          <w:lang w:val="en-GB"/>
        </w:rPr>
        <w:instrText xml:space="preserve"> ADDIN ZOTERO_ITEM CSL_CITATION {"citationID":"5sEWW3Qv","properties":{"formattedCitation":"[19]","plainCitation":"[19]","noteIndex":0},"citationItems":[{"id":257,"uris":["http://zotero.org/users/11398818/items/YCATTYY8"],"itemData":{"id":257,"type":"article-journal","container-title":"IEEE Sensors Journal","DOI":"10.1109/JSEN.2009.2037330","ISSN":"1530-437X","issue":"8","journalAbbreviation":"IEEE Sensors J.","page":"1391-1398","source":"DOI.org (Crossref)","title":"Design and Modeling of a Textile Pressure Sensor for Sitting Posture Classification","volume":"10","author":[{"family":"Meyer","given":"Jan"},{"family":"Arnrich","given":"Bert"},{"family":"Schumm","given":"Johannes"},{"family":"Troster","given":"Gerhard"}],"issued":{"date-parts":[["2010",8]]}}}],"schema":"https://github.com/citation-style-language/schema/raw/master/csl-citation.json"} </w:instrText>
      </w:r>
      <w:r w:rsidR="007A6DAD" w:rsidRPr="00617BCB">
        <w:rPr>
          <w:lang w:val="en-GB"/>
        </w:rPr>
        <w:fldChar w:fldCharType="separate"/>
      </w:r>
      <w:r w:rsidR="00AD69B7" w:rsidRPr="00AD69B7">
        <w:t>[19]</w:t>
      </w:r>
      <w:r w:rsidR="007A6DAD" w:rsidRPr="00617BCB">
        <w:rPr>
          <w:lang w:val="en-GB"/>
        </w:rPr>
        <w:fldChar w:fldCharType="end"/>
      </w:r>
      <w:r w:rsidRPr="00617BCB">
        <w:rPr>
          <w:lang w:val="en-GB"/>
        </w:rPr>
        <w:t xml:space="preserve">, mechanical displacement sensors </w:t>
      </w:r>
      <w:r w:rsidR="00A32518" w:rsidRPr="00617BCB">
        <w:rPr>
          <w:lang w:val="en-GB"/>
        </w:rPr>
        <w:fldChar w:fldCharType="begin"/>
      </w:r>
      <w:r w:rsidR="00AD69B7">
        <w:rPr>
          <w:lang w:val="en-GB"/>
        </w:rPr>
        <w:instrText xml:space="preserve"> ADDIN ZOTERO_ITEM CSL_CITATION {"citationID":"7jS2EvNr","properties":{"formattedCitation":"[20]","plainCitation":"[20]","noteIndex":0},"citationItems":[{"id":309,"uris":["http://zotero.org/users/11398818/items/V9P4UZCW"],"itemData":{"id":309,"type":"article-journal","container-title":"Computer Methods and Programs in Biomedicine","DOI":"10.1016/j.cmpb.2020.105772","ISSN":"01692607","journalAbbreviation":"Computer Methods and Programs in Biomedicine","language":"en","page":"105772","source":"DOI.org (Crossref)","title":"3D posture visualisation from body shape measurements using physics simulation, to ascertain the orientation of the pelvis and femurs in a seated position","volume":"198","author":[{"family":"Partlow","given":"Adam"},{"family":"Gibson","given":"Colin"},{"family":"Kulon","given":"Janusz"}],"issued":{"date-parts":[["2021",1]]}}}],"schema":"https://github.com/citation-style-language/schema/raw/master/csl-citation.json"} </w:instrText>
      </w:r>
      <w:r w:rsidR="00A32518" w:rsidRPr="00617BCB">
        <w:rPr>
          <w:lang w:val="en-GB"/>
        </w:rPr>
        <w:fldChar w:fldCharType="separate"/>
      </w:r>
      <w:r w:rsidR="00AD69B7" w:rsidRPr="00AD69B7">
        <w:t>[20]</w:t>
      </w:r>
      <w:r w:rsidR="00A32518" w:rsidRPr="00617BCB">
        <w:rPr>
          <w:lang w:val="en-GB"/>
        </w:rPr>
        <w:fldChar w:fldCharType="end"/>
      </w:r>
      <w:r w:rsidRPr="00617BCB">
        <w:rPr>
          <w:lang w:val="en-GB"/>
        </w:rPr>
        <w:t xml:space="preserve"> and ultrasonic </w:t>
      </w:r>
      <w:r w:rsidR="00424DDD" w:rsidRPr="00617BCB">
        <w:rPr>
          <w:lang w:val="en-GB"/>
        </w:rPr>
        <w:t>localization</w:t>
      </w:r>
      <w:r w:rsidRPr="00617BCB">
        <w:rPr>
          <w:lang w:val="en-GB"/>
        </w:rPr>
        <w:t xml:space="preserve"> </w:t>
      </w:r>
      <w:r w:rsidR="00A32518" w:rsidRPr="00617BCB">
        <w:rPr>
          <w:lang w:val="en-GB"/>
        </w:rPr>
        <w:fldChar w:fldCharType="begin"/>
      </w:r>
      <w:r w:rsidR="00AD69B7">
        <w:rPr>
          <w:lang w:val="en-GB"/>
        </w:rPr>
        <w:instrText xml:space="preserve"> ADDIN ZOTERO_ITEM CSL_CITATION {"citationID":"lyFtLH8g","properties":{"formattedCitation":"[21]","plainCitation":"[21]","noteIndex":0},"citationItems":[{"id":286,"uris":["http://zotero.org/users/11398818/items/TG4B5AYI"],"itemData":{"id":286,"type":"paper-conference","container-title":"2016 IEEE International Symposium on Medical Measurements and Applications (MeMeA)","DOI":"10.1109/MeMeA.2016.7533764","event-place":"Benevento, Italy","event-title":"2016 IEEE International Symposium on Medical Measurements and Applications (MeMeA)","ISBN":"978-1-4673-9172-6","page":"1-6","publisher":"IEEE","publisher-place":"Benevento, Italy","source":"DOI.org (Crossref)","title":"Development of a system for anatomical landmarks localization using ultrasonic signals","URL":"http://ieeexplore.ieee.org/document/7533764/","author":[{"family":"Kulon","given":"Janusz"},{"family":"Voysey","given":"Michael"},{"family":"Partlow","given":"Adam"},{"family":"Rogers","given":"Paul"},{"family":"Gibson","given":"Colin"}],"accessed":{"date-parts":[["2024",1,23]]},"issued":{"date-parts":[["2016",5]]}}}],"schema":"https://github.com/citation-style-language/schema/raw/master/csl-citation.json"} </w:instrText>
      </w:r>
      <w:r w:rsidR="00A32518" w:rsidRPr="00617BCB">
        <w:rPr>
          <w:lang w:val="en-GB"/>
        </w:rPr>
        <w:fldChar w:fldCharType="separate"/>
      </w:r>
      <w:r w:rsidR="00AD69B7" w:rsidRPr="00AD69B7">
        <w:t>[21]</w:t>
      </w:r>
      <w:r w:rsidR="00A32518" w:rsidRPr="00617BCB">
        <w:rPr>
          <w:lang w:val="en-GB"/>
        </w:rPr>
        <w:fldChar w:fldCharType="end"/>
      </w:r>
      <w:r w:rsidRPr="00617BCB">
        <w:rPr>
          <w:lang w:val="en-GB"/>
        </w:rPr>
        <w:t>. The primary drawbacks of tactile devices are their time-intensive nature, the absence of three-dimensional (3D) data, and potential discomfort for the patient. Non-contact methods, on the other hand, tend to offer enhanced accuracy and frequently provide 3D shape information. Yet, a significant limitation of these non-contact methods, particularly in the context of assessing sitting posture, is their dependence on direct access to the individual</w:t>
      </w:r>
      <w:r w:rsidR="00AD2927" w:rsidRPr="00617BCB">
        <w:rPr>
          <w:lang w:val="en-GB"/>
        </w:rPr>
        <w:t>’</w:t>
      </w:r>
      <w:r w:rsidRPr="00617BCB">
        <w:rPr>
          <w:lang w:val="en-GB"/>
        </w:rPr>
        <w:t>s back. This necessitates the person to be in an upright, standing position for the measurement process, posing challenges for evaluations conducted in a seated posture.</w:t>
      </w:r>
    </w:p>
    <w:p w14:paraId="1BE5AF7D" w14:textId="17572D84" w:rsidR="00F3439C" w:rsidRPr="00617BCB" w:rsidRDefault="00BF2689" w:rsidP="00F3439C">
      <w:pPr>
        <w:pStyle w:val="MDPI31text"/>
        <w:rPr>
          <w:lang w:val="en-GB"/>
        </w:rPr>
      </w:pPr>
      <w:r w:rsidRPr="00617BCB">
        <w:rPr>
          <w:lang w:val="en-GB"/>
        </w:rPr>
        <w:t>Smart sensing chairs offer a solution to the limitations inherent in both contact and non-contact methods of assessing sitting posture. By integrating sensors directly into the seating</w:t>
      </w:r>
      <w:r w:rsidR="00555B2E" w:rsidRPr="00617BCB">
        <w:rPr>
          <w:lang w:val="en-GB"/>
        </w:rPr>
        <w:t xml:space="preserve"> </w:t>
      </w:r>
      <w:r w:rsidRPr="00617BCB">
        <w:rPr>
          <w:lang w:val="en-GB"/>
        </w:rPr>
        <w:t>surface and backrest, these chairs enable continuous, real-time monitoring of posture</w:t>
      </w:r>
      <w:r w:rsidR="00555B2E" w:rsidRPr="00617BCB">
        <w:rPr>
          <w:lang w:val="en-GB"/>
        </w:rPr>
        <w:t xml:space="preserve"> </w:t>
      </w:r>
      <w:r w:rsidRPr="00617BCB">
        <w:rPr>
          <w:lang w:val="en-GB"/>
        </w:rPr>
        <w:t>without the need for direct physical contact or the subject to be in a specific position, such</w:t>
      </w:r>
      <w:r w:rsidR="00555B2E" w:rsidRPr="00617BCB">
        <w:rPr>
          <w:lang w:val="en-GB"/>
        </w:rPr>
        <w:t xml:space="preserve"> </w:t>
      </w:r>
      <w:r w:rsidRPr="00617BCB">
        <w:rPr>
          <w:lang w:val="en-GB"/>
        </w:rPr>
        <w:t>as standing. Furthermore, the incorporation of smart sensing chairs into home or office</w:t>
      </w:r>
      <w:r w:rsidR="00555B2E" w:rsidRPr="00617BCB">
        <w:rPr>
          <w:lang w:val="en-GB"/>
        </w:rPr>
        <w:t xml:space="preserve"> </w:t>
      </w:r>
      <w:r w:rsidRPr="00617BCB">
        <w:rPr>
          <w:lang w:val="en-GB"/>
        </w:rPr>
        <w:t xml:space="preserve">environments enables active monitoring and feedback on </w:t>
      </w:r>
      <w:r w:rsidR="00840231" w:rsidRPr="00617BCB">
        <w:rPr>
          <w:lang w:val="en-GB"/>
        </w:rPr>
        <w:t xml:space="preserve">user’s </w:t>
      </w:r>
      <w:r w:rsidRPr="00617BCB">
        <w:rPr>
          <w:lang w:val="en-GB"/>
        </w:rPr>
        <w:t>health and activity levels.</w:t>
      </w:r>
      <w:r w:rsidR="00555B2E" w:rsidRPr="00617BCB">
        <w:rPr>
          <w:lang w:val="en-GB"/>
        </w:rPr>
        <w:t xml:space="preserve"> </w:t>
      </w:r>
      <w:r w:rsidRPr="00617BCB">
        <w:rPr>
          <w:lang w:val="en-GB"/>
        </w:rPr>
        <w:t>With the recent development in sensor technology and Artificial Intelligence, these systems</w:t>
      </w:r>
      <w:r w:rsidR="00555B2E" w:rsidRPr="00617BCB">
        <w:rPr>
          <w:lang w:val="en-GB"/>
        </w:rPr>
        <w:t xml:space="preserve"> </w:t>
      </w:r>
      <w:r w:rsidRPr="00617BCB">
        <w:rPr>
          <w:lang w:val="en-GB"/>
        </w:rPr>
        <w:t>hold promise for advancing personalized healthcare and enhancing quality of life,</w:t>
      </w:r>
      <w:r w:rsidR="00555B2E" w:rsidRPr="00617BCB">
        <w:rPr>
          <w:lang w:val="en-GB"/>
        </w:rPr>
        <w:t xml:space="preserve"> </w:t>
      </w:r>
      <w:r w:rsidRPr="00617BCB">
        <w:rPr>
          <w:lang w:val="en-GB"/>
        </w:rPr>
        <w:t>particularly for individuals afflicted with musculoskeletal disorders (MSDs).</w:t>
      </w:r>
      <w:r w:rsidR="00F3439C" w:rsidRPr="00617BCB">
        <w:rPr>
          <w:lang w:val="en-GB"/>
        </w:rPr>
        <w:t xml:space="preserve"> </w:t>
      </w:r>
    </w:p>
    <w:p w14:paraId="3575CFBF" w14:textId="60BF86AF" w:rsidR="00555B2E" w:rsidRPr="00617BCB" w:rsidRDefault="00BF2689" w:rsidP="00F3439C">
      <w:pPr>
        <w:pStyle w:val="MDPI31text"/>
        <w:rPr>
          <w:lang w:val="en-GB"/>
        </w:rPr>
      </w:pPr>
      <w:r w:rsidRPr="00617BCB">
        <w:rPr>
          <w:lang w:val="en-GB"/>
        </w:rPr>
        <w:t>The concept of a smart sensing chair was first explored by Tan et al. (20</w:t>
      </w:r>
      <w:r w:rsidR="005E40BF" w:rsidRPr="00617BCB">
        <w:rPr>
          <w:lang w:val="en-GB"/>
        </w:rPr>
        <w:t>01)</w:t>
      </w:r>
      <w:r w:rsidR="00840231" w:rsidRPr="00617BCB">
        <w:rPr>
          <w:lang w:val="en-GB"/>
        </w:rPr>
        <w:t xml:space="preserve"> </w:t>
      </w:r>
      <w:r w:rsidR="00840231" w:rsidRPr="00617BCB">
        <w:rPr>
          <w:lang w:val="en-GB"/>
        </w:rPr>
        <w:fldChar w:fldCharType="begin"/>
      </w:r>
      <w:r w:rsidR="00AD69B7">
        <w:rPr>
          <w:lang w:val="en-GB"/>
        </w:rPr>
        <w:instrText xml:space="preserve"> ADDIN ZOTERO_ITEM CSL_CITATION {"citationID":"qglRHcjx","properties":{"formattedCitation":"[22]","plainCitation":"[22]","noteIndex":0},"citationItems":[{"id":246,"uris":["http://zotero.org/users/11398818/items/LUPZ3F98"],"itemData":{"id":246,"type":"article-journal","container-title":"IEEE/ASME Transactions on Mechatronics","DOI":"10.1109/3516.951364","ISSN":"10834435","issue":"3","journalAbbreviation":"IEEE/ASME Trans. Mechatron.","page":"261-268","source":"DOI.org (Crossref)","title":"A sensing chair using pressure distribution sensors","volume":"6","author":[{"family":"Tan","given":"H.Z."},{"family":"Slivovsky","given":"L.A."},{"family":"Pentland","given":"A."}],"issued":{"date-parts":[["2001",9]]}}}],"schema":"https://github.com/citation-style-language/schema/raw/master/csl-citation.json"} </w:instrText>
      </w:r>
      <w:r w:rsidR="00840231" w:rsidRPr="00617BCB">
        <w:rPr>
          <w:lang w:val="en-GB"/>
        </w:rPr>
        <w:fldChar w:fldCharType="separate"/>
      </w:r>
      <w:r w:rsidR="00AD69B7" w:rsidRPr="00AD69B7">
        <w:t>[22]</w:t>
      </w:r>
      <w:r w:rsidR="00840231" w:rsidRPr="00617BCB">
        <w:rPr>
          <w:lang w:val="en-GB"/>
        </w:rPr>
        <w:fldChar w:fldCharType="end"/>
      </w:r>
      <w:r w:rsidR="005E40BF" w:rsidRPr="00617BCB">
        <w:rPr>
          <w:lang w:val="en-GB"/>
        </w:rPr>
        <w:t>,</w:t>
      </w:r>
      <w:r w:rsidRPr="00617BCB">
        <w:rPr>
          <w:lang w:val="en-GB"/>
        </w:rPr>
        <w:t xml:space="preserve"> pioneering</w:t>
      </w:r>
      <w:r w:rsidR="00424DDD" w:rsidRPr="00617BCB">
        <w:rPr>
          <w:lang w:val="en-GB"/>
        </w:rPr>
        <w:t xml:space="preserve"> </w:t>
      </w:r>
      <w:r w:rsidRPr="00617BCB">
        <w:rPr>
          <w:lang w:val="en-GB"/>
        </w:rPr>
        <w:t>the classification of sitting postures using integrated pressure sensors. Recent years have</w:t>
      </w:r>
      <w:r w:rsidR="00424DDD" w:rsidRPr="00617BCB">
        <w:rPr>
          <w:lang w:val="en-GB"/>
        </w:rPr>
        <w:t xml:space="preserve"> </w:t>
      </w:r>
      <w:r w:rsidRPr="00617BCB">
        <w:rPr>
          <w:lang w:val="en-GB"/>
        </w:rPr>
        <w:t>witnessed a surge in research focusing on smart sensing chairs, with approximately 500</w:t>
      </w:r>
      <w:r w:rsidR="00424DDD" w:rsidRPr="00617BCB">
        <w:rPr>
          <w:lang w:val="en-GB"/>
        </w:rPr>
        <w:t xml:space="preserve"> </w:t>
      </w:r>
      <w:r w:rsidRPr="00617BCB">
        <w:rPr>
          <w:lang w:val="en-GB"/>
        </w:rPr>
        <w:t>studies published annually over the past five years. This trend underscores the growing</w:t>
      </w:r>
      <w:r w:rsidR="00424DDD" w:rsidRPr="00617BCB">
        <w:rPr>
          <w:lang w:val="en-GB"/>
        </w:rPr>
        <w:t xml:space="preserve"> </w:t>
      </w:r>
      <w:r w:rsidRPr="00617BCB">
        <w:rPr>
          <w:lang w:val="en-GB"/>
        </w:rPr>
        <w:t>interest in the field, highlighting the continuous increase in related publications.</w:t>
      </w:r>
      <w:r w:rsidR="00424DDD" w:rsidRPr="00617BCB">
        <w:rPr>
          <w:lang w:val="en-GB"/>
        </w:rPr>
        <w:t xml:space="preserve"> </w:t>
      </w:r>
    </w:p>
    <w:p w14:paraId="21E87CDF" w14:textId="699A116A" w:rsidR="00BF2689" w:rsidRPr="00617BCB" w:rsidRDefault="00BF2689" w:rsidP="00424DDD">
      <w:pPr>
        <w:pStyle w:val="MDPI31text"/>
        <w:rPr>
          <w:lang w:val="en-GB"/>
        </w:rPr>
      </w:pPr>
      <w:r w:rsidRPr="00617BCB">
        <w:rPr>
          <w:lang w:val="en-GB"/>
        </w:rPr>
        <w:t>The primary aim of this literature review study is to evaluate published papers on smart</w:t>
      </w:r>
      <w:r w:rsidR="00424DDD" w:rsidRPr="00617BCB">
        <w:rPr>
          <w:lang w:val="en-GB"/>
        </w:rPr>
        <w:t xml:space="preserve"> </w:t>
      </w:r>
      <w:r w:rsidRPr="00617BCB">
        <w:rPr>
          <w:lang w:val="en-GB"/>
        </w:rPr>
        <w:t>sensing chair systems, aiming to understand the methods being employed in posture</w:t>
      </w:r>
      <w:r w:rsidR="00424DDD" w:rsidRPr="00617BCB">
        <w:rPr>
          <w:lang w:val="en-GB"/>
        </w:rPr>
        <w:t xml:space="preserve"> </w:t>
      </w:r>
      <w:r w:rsidRPr="00617BCB">
        <w:rPr>
          <w:lang w:val="en-GB"/>
        </w:rPr>
        <w:t xml:space="preserve">classification. By exploring existing studies, it is possible to </w:t>
      </w:r>
      <w:r w:rsidR="00F37929" w:rsidRPr="00617BCB">
        <w:rPr>
          <w:lang w:val="en-GB"/>
        </w:rPr>
        <w:t>analyse</w:t>
      </w:r>
      <w:r w:rsidRPr="00617BCB">
        <w:rPr>
          <w:lang w:val="en-GB"/>
        </w:rPr>
        <w:t xml:space="preserve"> current trends such as</w:t>
      </w:r>
      <w:r w:rsidR="00424DDD" w:rsidRPr="00617BCB">
        <w:rPr>
          <w:lang w:val="en-GB"/>
        </w:rPr>
        <w:t xml:space="preserve"> </w:t>
      </w:r>
      <w:r w:rsidRPr="00617BCB">
        <w:rPr>
          <w:lang w:val="en-GB"/>
        </w:rPr>
        <w:t>commonly used sensors and machine learning algorithms being adopted as well as potential</w:t>
      </w:r>
      <w:r w:rsidR="00424DDD" w:rsidRPr="00617BCB">
        <w:rPr>
          <w:lang w:val="en-GB"/>
        </w:rPr>
        <w:t xml:space="preserve"> </w:t>
      </w:r>
      <w:r w:rsidRPr="00617BCB">
        <w:rPr>
          <w:lang w:val="en-GB"/>
        </w:rPr>
        <w:t>research gaps. Ultimately, this review paper aims to provide valuable insight for researchers</w:t>
      </w:r>
      <w:r w:rsidR="00424DDD" w:rsidRPr="00617BCB">
        <w:rPr>
          <w:lang w:val="en-GB"/>
        </w:rPr>
        <w:t xml:space="preserve"> </w:t>
      </w:r>
      <w:r w:rsidRPr="00617BCB">
        <w:rPr>
          <w:lang w:val="en-GB"/>
        </w:rPr>
        <w:t>in the development of non-invasive smart sensing chair systems.</w:t>
      </w:r>
    </w:p>
    <w:p w14:paraId="347F306A" w14:textId="77777777" w:rsidR="008A5548" w:rsidRPr="00617BCB" w:rsidRDefault="008A5548" w:rsidP="00F80949">
      <w:pPr>
        <w:pStyle w:val="MDPI31text"/>
        <w:rPr>
          <w:color w:val="auto"/>
          <w:lang w:val="en-GB"/>
        </w:rPr>
      </w:pPr>
    </w:p>
    <w:p w14:paraId="3DCEFBB4" w14:textId="77777777" w:rsidR="00CF1A55" w:rsidRPr="00617BCB" w:rsidRDefault="00CF1A55" w:rsidP="00735236">
      <w:pPr>
        <w:pStyle w:val="MDPI31text"/>
        <w:rPr>
          <w:lang w:val="en-GB"/>
        </w:rPr>
      </w:pPr>
    </w:p>
    <w:p w14:paraId="1E1757D4" w14:textId="77777777" w:rsidR="0067077B" w:rsidRDefault="0067077B" w:rsidP="00735236">
      <w:pPr>
        <w:pStyle w:val="MDPI31text"/>
        <w:rPr>
          <w:lang w:val="en-GB"/>
        </w:rPr>
      </w:pPr>
    </w:p>
    <w:p w14:paraId="4497FFFF" w14:textId="77777777" w:rsidR="00A33909" w:rsidRPr="00617BCB" w:rsidRDefault="00A33909" w:rsidP="00735236">
      <w:pPr>
        <w:pStyle w:val="MDPI31text"/>
        <w:rPr>
          <w:lang w:val="en-GB"/>
        </w:rPr>
      </w:pPr>
    </w:p>
    <w:p w14:paraId="5AF5BFCE" w14:textId="77777777" w:rsidR="0067077B" w:rsidRPr="00617BCB" w:rsidRDefault="0067077B" w:rsidP="00735236">
      <w:pPr>
        <w:pStyle w:val="MDPI31text"/>
        <w:rPr>
          <w:lang w:val="en-GB"/>
        </w:rPr>
      </w:pPr>
    </w:p>
    <w:p w14:paraId="507FA24B" w14:textId="77777777" w:rsidR="0067077B" w:rsidRPr="00617BCB" w:rsidRDefault="0067077B" w:rsidP="00735236">
      <w:pPr>
        <w:pStyle w:val="MDPI31text"/>
        <w:rPr>
          <w:lang w:val="en-GB"/>
        </w:rPr>
      </w:pPr>
    </w:p>
    <w:p w14:paraId="48782127" w14:textId="77A1C3C7" w:rsidR="00735236" w:rsidRPr="00617BCB" w:rsidRDefault="001D4DBE" w:rsidP="001D4DBE">
      <w:pPr>
        <w:pStyle w:val="MDPI21heading1"/>
        <w:rPr>
          <w:lang w:val="en-GB"/>
        </w:rPr>
      </w:pPr>
      <w:r w:rsidRPr="00617BCB">
        <w:rPr>
          <w:lang w:val="en-GB"/>
        </w:rPr>
        <w:lastRenderedPageBreak/>
        <w:t xml:space="preserve">2. </w:t>
      </w:r>
      <w:r w:rsidR="00735236" w:rsidRPr="00617BCB">
        <w:rPr>
          <w:lang w:val="en-GB"/>
        </w:rPr>
        <w:t>Research Methodology</w:t>
      </w:r>
    </w:p>
    <w:p w14:paraId="22DBB0AE" w14:textId="04048FAA" w:rsidR="00303767" w:rsidRPr="00617BCB" w:rsidRDefault="00735236" w:rsidP="0067077B">
      <w:pPr>
        <w:pStyle w:val="MDPI31text"/>
        <w:rPr>
          <w:lang w:val="en-GB"/>
        </w:rPr>
      </w:pPr>
      <w:r w:rsidRPr="00617BCB">
        <w:rPr>
          <w:lang w:val="en-GB"/>
        </w:rPr>
        <w:t xml:space="preserve">This paper is aimed at conducting a systematic review of similar research studies done on smart sensing chair technology. Overall, there are </w:t>
      </w:r>
      <w:r w:rsidR="0006450F" w:rsidRPr="00617BCB">
        <w:rPr>
          <w:lang w:val="en-GB"/>
        </w:rPr>
        <w:t>7</w:t>
      </w:r>
      <w:r w:rsidRPr="00617BCB">
        <w:rPr>
          <w:lang w:val="en-GB"/>
        </w:rPr>
        <w:t xml:space="preserve"> steps involved with this systematic review process which is the following: </w:t>
      </w:r>
      <w:r w:rsidR="0067077B" w:rsidRPr="00617BCB">
        <w:rPr>
          <w:lang w:val="en-GB"/>
        </w:rPr>
        <w:t>1.</w:t>
      </w:r>
      <w:r w:rsidR="00B958A8" w:rsidRPr="00617BCB">
        <w:rPr>
          <w:lang w:val="en-GB"/>
        </w:rPr>
        <w:t xml:space="preserve"> </w:t>
      </w:r>
      <w:r w:rsidRPr="00617BCB">
        <w:rPr>
          <w:lang w:val="en-GB"/>
        </w:rPr>
        <w:t>Formulation of Research Questions</w:t>
      </w:r>
      <w:r w:rsidR="00B958A8" w:rsidRPr="00617BCB">
        <w:rPr>
          <w:lang w:val="en-GB"/>
        </w:rPr>
        <w:t xml:space="preserve"> 2</w:t>
      </w:r>
      <w:r w:rsidR="0067077B" w:rsidRPr="00617BCB">
        <w:rPr>
          <w:lang w:val="en-GB"/>
        </w:rPr>
        <w:t>.</w:t>
      </w:r>
      <w:r w:rsidR="00B958A8" w:rsidRPr="00617BCB">
        <w:rPr>
          <w:lang w:val="en-GB"/>
        </w:rPr>
        <w:t xml:space="preserve"> </w:t>
      </w:r>
      <w:r w:rsidRPr="00617BCB">
        <w:rPr>
          <w:lang w:val="en-GB"/>
        </w:rPr>
        <w:t>Search Strategy</w:t>
      </w:r>
      <w:r w:rsidR="00B958A8" w:rsidRPr="00617BCB">
        <w:rPr>
          <w:lang w:val="en-GB"/>
        </w:rPr>
        <w:t>,</w:t>
      </w:r>
      <w:r w:rsidR="0067077B" w:rsidRPr="00617BCB">
        <w:rPr>
          <w:lang w:val="en-GB"/>
        </w:rPr>
        <w:t xml:space="preserve"> 3.</w:t>
      </w:r>
      <w:r w:rsidR="00B958A8" w:rsidRPr="00617BCB">
        <w:rPr>
          <w:lang w:val="en-GB"/>
        </w:rPr>
        <w:t xml:space="preserve"> </w:t>
      </w:r>
      <w:r w:rsidRPr="00617BCB">
        <w:rPr>
          <w:lang w:val="en-GB"/>
        </w:rPr>
        <w:t>Study Screening and Selection</w:t>
      </w:r>
      <w:r w:rsidR="00B958A8" w:rsidRPr="00617BCB">
        <w:rPr>
          <w:lang w:val="en-GB"/>
        </w:rPr>
        <w:t xml:space="preserve">, </w:t>
      </w:r>
      <w:r w:rsidR="001D4DBE" w:rsidRPr="00617BCB">
        <w:rPr>
          <w:lang w:val="en-GB"/>
        </w:rPr>
        <w:t>4.</w:t>
      </w:r>
      <w:r w:rsidR="00D9457B" w:rsidRPr="00617BCB">
        <w:rPr>
          <w:lang w:val="en-GB"/>
        </w:rPr>
        <w:t xml:space="preserve"> </w:t>
      </w:r>
      <w:r w:rsidRPr="00617BCB">
        <w:rPr>
          <w:lang w:val="en-GB"/>
        </w:rPr>
        <w:t>Data Extraction</w:t>
      </w:r>
      <w:r w:rsidR="00D9457B" w:rsidRPr="00617BCB">
        <w:rPr>
          <w:lang w:val="en-GB"/>
        </w:rPr>
        <w:t xml:space="preserve">, </w:t>
      </w:r>
      <w:r w:rsidR="00050E38">
        <w:rPr>
          <w:lang w:val="en-GB"/>
        </w:rPr>
        <w:t>5</w:t>
      </w:r>
      <w:r w:rsidR="001D4DBE" w:rsidRPr="00617BCB">
        <w:rPr>
          <w:lang w:val="en-GB"/>
        </w:rPr>
        <w:t>.</w:t>
      </w:r>
      <w:r w:rsidR="00D9457B" w:rsidRPr="00617BCB">
        <w:rPr>
          <w:lang w:val="en-GB"/>
        </w:rPr>
        <w:t xml:space="preserve"> </w:t>
      </w:r>
      <w:r w:rsidRPr="00617BCB">
        <w:rPr>
          <w:lang w:val="en-GB"/>
        </w:rPr>
        <w:t>Discussion</w:t>
      </w:r>
      <w:r w:rsidR="00D9457B" w:rsidRPr="00617BCB">
        <w:rPr>
          <w:lang w:val="en-GB"/>
        </w:rPr>
        <w:t xml:space="preserve">, </w:t>
      </w:r>
      <w:r w:rsidR="00050E38">
        <w:rPr>
          <w:lang w:val="en-GB"/>
        </w:rPr>
        <w:t>6</w:t>
      </w:r>
      <w:r w:rsidR="001D4DBE" w:rsidRPr="00617BCB">
        <w:rPr>
          <w:lang w:val="en-GB"/>
        </w:rPr>
        <w:t>.</w:t>
      </w:r>
      <w:r w:rsidR="00240512" w:rsidRPr="00617BCB">
        <w:rPr>
          <w:lang w:val="en-GB"/>
        </w:rPr>
        <w:t xml:space="preserve"> </w:t>
      </w:r>
      <w:r w:rsidRPr="00617BCB">
        <w:rPr>
          <w:lang w:val="en-GB"/>
        </w:rPr>
        <w:t>Conclusion and Recommendations</w:t>
      </w:r>
      <w:r w:rsidR="00240512" w:rsidRPr="00617BCB">
        <w:rPr>
          <w:lang w:val="en-GB"/>
        </w:rPr>
        <w:t>.</w:t>
      </w:r>
    </w:p>
    <w:p w14:paraId="677B25A8" w14:textId="77777777" w:rsidR="009B65CD" w:rsidRPr="00617BCB" w:rsidRDefault="009B65CD" w:rsidP="00380350">
      <w:pPr>
        <w:pStyle w:val="MDPI31text"/>
        <w:ind w:left="0" w:firstLine="0"/>
        <w:rPr>
          <w:lang w:val="en-GB"/>
        </w:rPr>
      </w:pPr>
    </w:p>
    <w:p w14:paraId="6682BD94" w14:textId="17928500" w:rsidR="00735236" w:rsidRPr="00617BCB" w:rsidRDefault="00AF3B01" w:rsidP="00E34B8A">
      <w:pPr>
        <w:pStyle w:val="MDPI22heading2"/>
        <w:rPr>
          <w:noProof w:val="0"/>
          <w:lang w:val="en-GB"/>
        </w:rPr>
      </w:pPr>
      <w:r w:rsidRPr="00617BCB">
        <w:rPr>
          <w:noProof w:val="0"/>
          <w:lang w:val="en-GB"/>
        </w:rPr>
        <w:t xml:space="preserve">2.1 </w:t>
      </w:r>
      <w:r w:rsidR="00735236" w:rsidRPr="00617BCB">
        <w:rPr>
          <w:noProof w:val="0"/>
          <w:lang w:val="en-GB"/>
        </w:rPr>
        <w:t>Formulation of Research Questions</w:t>
      </w:r>
    </w:p>
    <w:p w14:paraId="33F11E3A" w14:textId="0069C22D" w:rsidR="00E443CF" w:rsidRPr="00617BCB" w:rsidRDefault="00136CDC" w:rsidP="00136CDC">
      <w:pPr>
        <w:pStyle w:val="MDPI31text"/>
        <w:rPr>
          <w:lang w:val="en-GB"/>
        </w:rPr>
      </w:pPr>
      <w:r w:rsidRPr="00617BCB">
        <w:rPr>
          <w:lang w:val="en-GB"/>
        </w:rPr>
        <w:t>Table 1 presents the research questions for the systematic literature review on smart sensing chairs, each accompanied by its underlying rationale. These questions have been crafted to guide a literature review of smart sensing chairs, targeting key aspects that are central to understanding the current state and future directions of this technology.</w:t>
      </w:r>
    </w:p>
    <w:p w14:paraId="45696D2D" w14:textId="0A9ADCEC" w:rsidR="00E443CF" w:rsidRPr="00617BCB" w:rsidRDefault="00E443CF" w:rsidP="00D46295">
      <w:pPr>
        <w:pStyle w:val="MDPI41tablecaption"/>
        <w:jc w:val="left"/>
        <w:rPr>
          <w:lang w:val="en-GB"/>
        </w:rPr>
      </w:pPr>
      <w:r w:rsidRPr="00617BCB">
        <w:rPr>
          <w:b/>
          <w:lang w:val="en-GB"/>
        </w:rPr>
        <w:t xml:space="preserve">Table </w:t>
      </w:r>
      <w:r w:rsidR="00B12E4D" w:rsidRPr="00617BCB">
        <w:rPr>
          <w:b/>
          <w:lang w:val="en-GB"/>
        </w:rPr>
        <w:t>1</w:t>
      </w:r>
      <w:r w:rsidRPr="00617BCB">
        <w:rPr>
          <w:b/>
          <w:lang w:val="en-GB"/>
        </w:rPr>
        <w:t xml:space="preserve">. </w:t>
      </w:r>
      <w:r w:rsidR="004A515F" w:rsidRPr="00617BCB">
        <w:rPr>
          <w:lang w:val="en-GB"/>
        </w:rPr>
        <w:t>Research Q</w:t>
      </w:r>
      <w:r w:rsidR="00F2604E" w:rsidRPr="00617BCB">
        <w:rPr>
          <w:lang w:val="en-GB"/>
        </w:rPr>
        <w:t>uestions</w:t>
      </w:r>
    </w:p>
    <w:tbl>
      <w:tblPr>
        <w:tblW w:w="7926" w:type="dxa"/>
        <w:tblInd w:w="2591" w:type="dxa"/>
        <w:tblBorders>
          <w:top w:val="single" w:sz="4" w:space="0" w:color="auto"/>
          <w:bottom w:val="single" w:sz="4" w:space="0" w:color="auto"/>
        </w:tblBorders>
        <w:tblLayout w:type="fixed"/>
        <w:tblCellMar>
          <w:left w:w="0" w:type="dxa"/>
          <w:right w:w="0" w:type="dxa"/>
        </w:tblCellMar>
        <w:tblLook w:val="04A0" w:firstRow="1" w:lastRow="0" w:firstColumn="1" w:lastColumn="0" w:noHBand="0" w:noVBand="1"/>
      </w:tblPr>
      <w:tblGrid>
        <w:gridCol w:w="739"/>
        <w:gridCol w:w="7187"/>
      </w:tblGrid>
      <w:tr w:rsidR="00F2604E" w:rsidRPr="00617BCB" w14:paraId="4A7E58A6" w14:textId="77777777" w:rsidTr="002570FC">
        <w:trPr>
          <w:trHeight w:val="263"/>
        </w:trPr>
        <w:tc>
          <w:tcPr>
            <w:tcW w:w="739" w:type="dxa"/>
            <w:tcBorders>
              <w:top w:val="single" w:sz="8" w:space="0" w:color="auto"/>
              <w:bottom w:val="single" w:sz="4" w:space="0" w:color="auto"/>
            </w:tcBorders>
            <w:shd w:val="clear" w:color="auto" w:fill="auto"/>
            <w:vAlign w:val="center"/>
          </w:tcPr>
          <w:p w14:paraId="788E2B30" w14:textId="573A9812" w:rsidR="00F2604E" w:rsidRPr="00617BCB" w:rsidRDefault="00F2604E">
            <w:pPr>
              <w:pStyle w:val="MDPI42tablebody"/>
              <w:rPr>
                <w:b/>
                <w:bCs/>
                <w:lang w:val="en-GB"/>
              </w:rPr>
            </w:pPr>
            <w:r w:rsidRPr="00617BCB">
              <w:rPr>
                <w:b/>
                <w:bCs/>
                <w:lang w:val="en-GB"/>
              </w:rPr>
              <w:t>ID</w:t>
            </w:r>
          </w:p>
        </w:tc>
        <w:tc>
          <w:tcPr>
            <w:tcW w:w="7187" w:type="dxa"/>
            <w:tcBorders>
              <w:top w:val="single" w:sz="8" w:space="0" w:color="auto"/>
              <w:bottom w:val="single" w:sz="4" w:space="0" w:color="auto"/>
            </w:tcBorders>
            <w:shd w:val="clear" w:color="auto" w:fill="auto"/>
            <w:vAlign w:val="center"/>
          </w:tcPr>
          <w:p w14:paraId="011BDA76" w14:textId="422854D5" w:rsidR="00F2604E" w:rsidRPr="00617BCB" w:rsidRDefault="00F2604E" w:rsidP="004A7B5B">
            <w:pPr>
              <w:pStyle w:val="MDPI42tablebody"/>
              <w:jc w:val="left"/>
              <w:rPr>
                <w:b/>
                <w:bCs/>
                <w:lang w:val="en-GB"/>
              </w:rPr>
            </w:pPr>
            <w:r w:rsidRPr="00617BCB">
              <w:rPr>
                <w:b/>
                <w:bCs/>
                <w:lang w:val="en-GB"/>
              </w:rPr>
              <w:t>Research Question</w:t>
            </w:r>
            <w:r w:rsidR="00E6362C">
              <w:rPr>
                <w:b/>
                <w:bCs/>
                <w:lang w:val="en-GB"/>
              </w:rPr>
              <w:t xml:space="preserve"> and Rationale</w:t>
            </w:r>
          </w:p>
        </w:tc>
      </w:tr>
      <w:tr w:rsidR="00F2604E" w:rsidRPr="00617BCB" w14:paraId="32EE22D6" w14:textId="77777777" w:rsidTr="002570FC">
        <w:trPr>
          <w:trHeight w:val="382"/>
        </w:trPr>
        <w:tc>
          <w:tcPr>
            <w:tcW w:w="739" w:type="dxa"/>
            <w:tcBorders>
              <w:top w:val="single" w:sz="4" w:space="0" w:color="auto"/>
            </w:tcBorders>
            <w:shd w:val="clear" w:color="auto" w:fill="auto"/>
            <w:vAlign w:val="center"/>
            <w:hideMark/>
          </w:tcPr>
          <w:p w14:paraId="6C1BB27B" w14:textId="04EF4FF1" w:rsidR="00F2604E" w:rsidRPr="00617BCB" w:rsidRDefault="00F2604E">
            <w:pPr>
              <w:pStyle w:val="MDPI42tablebody"/>
              <w:rPr>
                <w:lang w:val="en-GB"/>
              </w:rPr>
            </w:pPr>
            <w:r w:rsidRPr="00617BCB">
              <w:rPr>
                <w:lang w:val="en-GB"/>
              </w:rPr>
              <w:t>RQ1</w:t>
            </w:r>
          </w:p>
        </w:tc>
        <w:tc>
          <w:tcPr>
            <w:tcW w:w="7187" w:type="dxa"/>
            <w:tcBorders>
              <w:top w:val="single" w:sz="4" w:space="0" w:color="auto"/>
              <w:bottom w:val="nil"/>
            </w:tcBorders>
            <w:shd w:val="clear" w:color="auto" w:fill="auto"/>
            <w:vAlign w:val="center"/>
            <w:hideMark/>
          </w:tcPr>
          <w:p w14:paraId="7F6DEDC7" w14:textId="53F29E21" w:rsidR="00F2604E" w:rsidRPr="00617BCB" w:rsidRDefault="0090645F" w:rsidP="0090645F">
            <w:pPr>
              <w:pStyle w:val="MDPI42tablebody"/>
              <w:jc w:val="left"/>
              <w:rPr>
                <w:lang w:val="en-GB"/>
              </w:rPr>
            </w:pPr>
            <w:r w:rsidRPr="00617BCB">
              <w:rPr>
                <w:lang w:val="en-GB"/>
              </w:rPr>
              <w:t xml:space="preserve">In the context of posture detection, what are the </w:t>
            </w:r>
            <w:r w:rsidR="00E6362C" w:rsidRPr="00617BCB">
              <w:rPr>
                <w:lang w:val="en-GB"/>
              </w:rPr>
              <w:t>most used</w:t>
            </w:r>
            <w:r w:rsidRPr="00617BCB">
              <w:rPr>
                <w:lang w:val="en-GB"/>
              </w:rPr>
              <w:t xml:space="preserve"> sensors in smart sensing chair studies, and how do they compare in terms of accuracy and reliability?</w:t>
            </w:r>
          </w:p>
          <w:p w14:paraId="5A4819BB" w14:textId="77777777" w:rsidR="00943780" w:rsidRPr="00617BCB" w:rsidRDefault="00943780" w:rsidP="0090645F">
            <w:pPr>
              <w:pStyle w:val="MDPI42tablebody"/>
              <w:jc w:val="left"/>
              <w:rPr>
                <w:lang w:val="en-GB"/>
              </w:rPr>
            </w:pPr>
          </w:p>
          <w:p w14:paraId="38E24ADC" w14:textId="77777777" w:rsidR="00943780" w:rsidRPr="00617BCB" w:rsidRDefault="00943780" w:rsidP="00943780">
            <w:pPr>
              <w:pStyle w:val="MDPI42tablebody"/>
              <w:jc w:val="left"/>
              <w:rPr>
                <w:lang w:val="en-GB"/>
              </w:rPr>
            </w:pPr>
            <w:r w:rsidRPr="00617BCB">
              <w:rPr>
                <w:b/>
                <w:bCs/>
                <w:lang w:val="en-GB"/>
              </w:rPr>
              <w:t>Rationale:</w:t>
            </w:r>
            <w:r w:rsidRPr="00617BCB">
              <w:rPr>
                <w:lang w:val="en-GB"/>
              </w:rPr>
              <w:t xml:space="preserve"> This question aims to uncover common trends in sensor technology, which can</w:t>
            </w:r>
          </w:p>
          <w:p w14:paraId="7D9AF67E" w14:textId="5C5EB2B6" w:rsidR="00943780" w:rsidRPr="00617BCB" w:rsidRDefault="00943780" w:rsidP="00943780">
            <w:pPr>
              <w:pStyle w:val="MDPI42tablebody"/>
              <w:jc w:val="left"/>
              <w:rPr>
                <w:lang w:val="en-GB"/>
              </w:rPr>
            </w:pPr>
            <w:r w:rsidRPr="00617BCB">
              <w:rPr>
                <w:lang w:val="en-GB"/>
              </w:rPr>
              <w:t>inform the development of more effective and sensitive smart chairs for posture detection.</w:t>
            </w:r>
          </w:p>
        </w:tc>
      </w:tr>
      <w:tr w:rsidR="00F2604E" w:rsidRPr="00617BCB" w14:paraId="1B73A39E" w14:textId="77777777" w:rsidTr="002570FC">
        <w:trPr>
          <w:trHeight w:val="254"/>
        </w:trPr>
        <w:tc>
          <w:tcPr>
            <w:tcW w:w="739" w:type="dxa"/>
            <w:tcBorders>
              <w:top w:val="single" w:sz="4" w:space="0" w:color="auto"/>
              <w:bottom w:val="nil"/>
            </w:tcBorders>
            <w:shd w:val="clear" w:color="auto" w:fill="auto"/>
            <w:vAlign w:val="center"/>
            <w:hideMark/>
          </w:tcPr>
          <w:p w14:paraId="0B9D98AB" w14:textId="38D2B62F" w:rsidR="00F2604E" w:rsidRPr="00617BCB" w:rsidRDefault="00F2604E">
            <w:pPr>
              <w:pStyle w:val="MDPI42tablebody"/>
              <w:rPr>
                <w:lang w:val="en-GB"/>
              </w:rPr>
            </w:pPr>
            <w:r w:rsidRPr="00617BCB">
              <w:rPr>
                <w:lang w:val="en-GB"/>
              </w:rPr>
              <w:t>RQ2</w:t>
            </w:r>
          </w:p>
        </w:tc>
        <w:tc>
          <w:tcPr>
            <w:tcW w:w="7187" w:type="dxa"/>
            <w:tcBorders>
              <w:top w:val="single" w:sz="4" w:space="0" w:color="auto"/>
              <w:bottom w:val="nil"/>
            </w:tcBorders>
            <w:shd w:val="clear" w:color="auto" w:fill="auto"/>
            <w:vAlign w:val="center"/>
            <w:hideMark/>
          </w:tcPr>
          <w:p w14:paraId="5F7FF6B5" w14:textId="77777777" w:rsidR="00F2604E" w:rsidRPr="00617BCB" w:rsidRDefault="0030687D" w:rsidP="003A1A3F">
            <w:pPr>
              <w:pStyle w:val="MDPI42tablebody"/>
              <w:jc w:val="left"/>
              <w:rPr>
                <w:lang w:val="en-GB"/>
              </w:rPr>
            </w:pPr>
            <w:r w:rsidRPr="00617BCB">
              <w:rPr>
                <w:lang w:val="en-GB"/>
              </w:rPr>
              <w:t>What methods are being used to classify different sitting postures?</w:t>
            </w:r>
          </w:p>
          <w:p w14:paraId="69A6267F" w14:textId="77777777" w:rsidR="002570FC" w:rsidRPr="00617BCB" w:rsidRDefault="002570FC" w:rsidP="003A1A3F">
            <w:pPr>
              <w:pStyle w:val="MDPI42tablebody"/>
              <w:jc w:val="left"/>
              <w:rPr>
                <w:lang w:val="en-GB"/>
              </w:rPr>
            </w:pPr>
          </w:p>
          <w:p w14:paraId="34328701" w14:textId="634950A5" w:rsidR="002570FC" w:rsidRPr="00617BCB" w:rsidRDefault="002570FC" w:rsidP="002570FC">
            <w:pPr>
              <w:pStyle w:val="MDPI42tablebody"/>
              <w:jc w:val="left"/>
              <w:rPr>
                <w:lang w:val="en-GB"/>
              </w:rPr>
            </w:pPr>
            <w:r w:rsidRPr="00617BCB">
              <w:rPr>
                <w:b/>
                <w:bCs/>
                <w:lang w:val="en-GB"/>
              </w:rPr>
              <w:t>Rationale:</w:t>
            </w:r>
            <w:r w:rsidRPr="00617BCB">
              <w:rPr>
                <w:lang w:val="en-GB"/>
              </w:rPr>
              <w:t xml:space="preserve"> This question addresses the computational approaches employed to process sensor data, which is essential for the effective classification of sitting postures.</w:t>
            </w:r>
          </w:p>
          <w:p w14:paraId="37F67C16" w14:textId="3ED5F184" w:rsidR="002570FC" w:rsidRPr="00617BCB" w:rsidRDefault="002570FC" w:rsidP="002570FC">
            <w:pPr>
              <w:pStyle w:val="MDPI42tablebody"/>
              <w:jc w:val="left"/>
              <w:rPr>
                <w:lang w:val="en-GB"/>
              </w:rPr>
            </w:pPr>
            <w:r w:rsidRPr="00617BCB">
              <w:rPr>
                <w:lang w:val="en-GB"/>
              </w:rPr>
              <w:t>Understanding the methods used can highlight the most successful strategies and potential areas for innovation in posture classification algorithms.</w:t>
            </w:r>
          </w:p>
        </w:tc>
      </w:tr>
      <w:tr w:rsidR="00F2604E" w:rsidRPr="00617BCB" w14:paraId="350E6EEE" w14:textId="77777777" w:rsidTr="002570FC">
        <w:trPr>
          <w:trHeight w:val="166"/>
        </w:trPr>
        <w:tc>
          <w:tcPr>
            <w:tcW w:w="739" w:type="dxa"/>
            <w:tcBorders>
              <w:top w:val="single" w:sz="4" w:space="0" w:color="auto"/>
              <w:bottom w:val="nil"/>
            </w:tcBorders>
            <w:shd w:val="clear" w:color="auto" w:fill="auto"/>
            <w:vAlign w:val="center"/>
            <w:hideMark/>
          </w:tcPr>
          <w:p w14:paraId="0588D3C2" w14:textId="7FFA2153" w:rsidR="00F2604E" w:rsidRPr="00617BCB" w:rsidRDefault="00F2604E">
            <w:pPr>
              <w:pStyle w:val="MDPI42tablebody"/>
              <w:rPr>
                <w:lang w:val="en-GB"/>
              </w:rPr>
            </w:pPr>
            <w:r w:rsidRPr="00617BCB">
              <w:rPr>
                <w:lang w:val="en-GB"/>
              </w:rPr>
              <w:t>RQ3</w:t>
            </w:r>
          </w:p>
        </w:tc>
        <w:tc>
          <w:tcPr>
            <w:tcW w:w="7187" w:type="dxa"/>
            <w:tcBorders>
              <w:top w:val="single" w:sz="4" w:space="0" w:color="auto"/>
              <w:bottom w:val="nil"/>
            </w:tcBorders>
            <w:shd w:val="clear" w:color="auto" w:fill="auto"/>
            <w:vAlign w:val="center"/>
            <w:hideMark/>
          </w:tcPr>
          <w:p w14:paraId="7CC844FF" w14:textId="77777777" w:rsidR="00F2604E" w:rsidRPr="00617BCB" w:rsidRDefault="00A50DE9" w:rsidP="00A50DE9">
            <w:pPr>
              <w:pStyle w:val="MDPI42tablebody"/>
              <w:jc w:val="left"/>
              <w:rPr>
                <w:lang w:val="en-GB"/>
              </w:rPr>
            </w:pPr>
            <w:r w:rsidRPr="00617BCB">
              <w:rPr>
                <w:lang w:val="en-GB"/>
              </w:rPr>
              <w:t>What technological, methodological, and application-based limitations and research gaps are identified in the current literature on smart sensing chairs?</w:t>
            </w:r>
          </w:p>
          <w:p w14:paraId="22EA3223" w14:textId="77777777" w:rsidR="00A50DE9" w:rsidRPr="00617BCB" w:rsidRDefault="00A50DE9" w:rsidP="00A50DE9">
            <w:pPr>
              <w:pStyle w:val="MDPI42tablebody"/>
              <w:jc w:val="left"/>
              <w:rPr>
                <w:lang w:val="en-GB"/>
              </w:rPr>
            </w:pPr>
          </w:p>
          <w:p w14:paraId="71759C85" w14:textId="77777777" w:rsidR="00A50DE9" w:rsidRPr="00617BCB" w:rsidRDefault="00A50DE9" w:rsidP="00A50DE9">
            <w:pPr>
              <w:pStyle w:val="MDPI42tablebody"/>
              <w:jc w:val="left"/>
              <w:rPr>
                <w:lang w:val="en-GB"/>
              </w:rPr>
            </w:pPr>
            <w:r w:rsidRPr="00617BCB">
              <w:rPr>
                <w:b/>
                <w:bCs/>
                <w:lang w:val="en-GB"/>
              </w:rPr>
              <w:t>Rationale:</w:t>
            </w:r>
            <w:r w:rsidRPr="00617BCB">
              <w:rPr>
                <w:lang w:val="en-GB"/>
              </w:rPr>
              <w:t xml:space="preserve"> This question seeks to pinpoint the shortcomings of current studies on smart</w:t>
            </w:r>
          </w:p>
          <w:p w14:paraId="6D306FB9" w14:textId="48028BD5" w:rsidR="00A50DE9" w:rsidRPr="00617BCB" w:rsidRDefault="00A50DE9" w:rsidP="00A50DE9">
            <w:pPr>
              <w:pStyle w:val="MDPI42tablebody"/>
              <w:jc w:val="left"/>
              <w:rPr>
                <w:lang w:val="en-GB"/>
              </w:rPr>
            </w:pPr>
            <w:r w:rsidRPr="00617BCB">
              <w:rPr>
                <w:lang w:val="en-GB"/>
              </w:rPr>
              <w:t>sensing chairs, laying the groundwork for future research to address these areas.</w:t>
            </w:r>
          </w:p>
        </w:tc>
      </w:tr>
      <w:tr w:rsidR="003A1A3F" w:rsidRPr="00617BCB" w14:paraId="182ED5E3" w14:textId="77777777" w:rsidTr="002570FC">
        <w:trPr>
          <w:trHeight w:val="254"/>
        </w:trPr>
        <w:tc>
          <w:tcPr>
            <w:tcW w:w="739" w:type="dxa"/>
            <w:tcBorders>
              <w:top w:val="single" w:sz="4" w:space="0" w:color="auto"/>
              <w:bottom w:val="single" w:sz="4" w:space="0" w:color="auto"/>
            </w:tcBorders>
            <w:shd w:val="clear" w:color="auto" w:fill="auto"/>
            <w:vAlign w:val="center"/>
          </w:tcPr>
          <w:p w14:paraId="6F500C74" w14:textId="76D109AA" w:rsidR="003A1A3F" w:rsidRPr="00617BCB" w:rsidRDefault="003A1A3F" w:rsidP="003A1A3F">
            <w:pPr>
              <w:pStyle w:val="MDPI42tablebody"/>
              <w:rPr>
                <w:lang w:val="en-GB"/>
              </w:rPr>
            </w:pPr>
            <w:r w:rsidRPr="00617BCB">
              <w:rPr>
                <w:lang w:val="en-GB"/>
              </w:rPr>
              <w:t>RQ4</w:t>
            </w:r>
          </w:p>
        </w:tc>
        <w:tc>
          <w:tcPr>
            <w:tcW w:w="7187" w:type="dxa"/>
            <w:tcBorders>
              <w:top w:val="single" w:sz="4" w:space="0" w:color="auto"/>
              <w:bottom w:val="single" w:sz="4" w:space="0" w:color="auto"/>
            </w:tcBorders>
            <w:shd w:val="clear" w:color="auto" w:fill="auto"/>
            <w:vAlign w:val="center"/>
          </w:tcPr>
          <w:p w14:paraId="2A3F75F1" w14:textId="77777777" w:rsidR="003A1A3F" w:rsidRPr="00617BCB" w:rsidRDefault="003C226C" w:rsidP="003C226C">
            <w:pPr>
              <w:pStyle w:val="MDPI42tablebody"/>
              <w:jc w:val="left"/>
              <w:rPr>
                <w:lang w:val="en-GB"/>
              </w:rPr>
            </w:pPr>
            <w:r w:rsidRPr="00617BCB">
              <w:rPr>
                <w:lang w:val="en-GB"/>
              </w:rPr>
              <w:t>What user feedback mechanisms are implemented in smart sensing chairs, and how do they impact user satisfaction and posture correction outcomes?</w:t>
            </w:r>
          </w:p>
          <w:p w14:paraId="0E5681F0" w14:textId="77777777" w:rsidR="003C226C" w:rsidRPr="00617BCB" w:rsidRDefault="003C226C" w:rsidP="003C226C">
            <w:pPr>
              <w:pStyle w:val="MDPI42tablebody"/>
              <w:jc w:val="left"/>
              <w:rPr>
                <w:lang w:val="en-GB"/>
              </w:rPr>
            </w:pPr>
          </w:p>
          <w:p w14:paraId="6CFAA64A" w14:textId="06306522" w:rsidR="003C226C" w:rsidRPr="00617BCB" w:rsidRDefault="003C226C" w:rsidP="003C226C">
            <w:pPr>
              <w:pStyle w:val="MDPI42tablebody"/>
              <w:jc w:val="left"/>
              <w:rPr>
                <w:lang w:val="en-GB"/>
              </w:rPr>
            </w:pPr>
            <w:r w:rsidRPr="00617BCB">
              <w:rPr>
                <w:b/>
                <w:bCs/>
                <w:lang w:val="en-GB"/>
              </w:rPr>
              <w:t>Rationale</w:t>
            </w:r>
            <w:r w:rsidRPr="00617BCB">
              <w:rPr>
                <w:lang w:val="en-GB"/>
              </w:rPr>
              <w:t>: The incorporation of user feedback mechanisms is critical for the practical application of smart sensing chairs, influencing user compliance and the effectiveness of posture correction strategies. This question focuses on the interaction between users and the technology, a key factor in the adoption and success of these systems.</w:t>
            </w:r>
          </w:p>
        </w:tc>
      </w:tr>
      <w:tr w:rsidR="00F74CA4" w:rsidRPr="00617BCB" w14:paraId="2855E619" w14:textId="77777777" w:rsidTr="002570FC">
        <w:trPr>
          <w:trHeight w:val="254"/>
        </w:trPr>
        <w:tc>
          <w:tcPr>
            <w:tcW w:w="739" w:type="dxa"/>
            <w:tcBorders>
              <w:top w:val="single" w:sz="4" w:space="0" w:color="auto"/>
              <w:bottom w:val="nil"/>
            </w:tcBorders>
            <w:shd w:val="clear" w:color="auto" w:fill="auto"/>
            <w:vAlign w:val="center"/>
          </w:tcPr>
          <w:p w14:paraId="33E6DA9B" w14:textId="77777777" w:rsidR="00F74CA4" w:rsidRPr="00617BCB" w:rsidRDefault="00F74CA4" w:rsidP="00B12E4D">
            <w:pPr>
              <w:pStyle w:val="MDPI42tablebody"/>
              <w:jc w:val="both"/>
              <w:rPr>
                <w:lang w:val="en-GB"/>
              </w:rPr>
            </w:pPr>
          </w:p>
        </w:tc>
        <w:tc>
          <w:tcPr>
            <w:tcW w:w="7187" w:type="dxa"/>
            <w:tcBorders>
              <w:top w:val="single" w:sz="4" w:space="0" w:color="auto"/>
              <w:bottom w:val="nil"/>
            </w:tcBorders>
            <w:shd w:val="clear" w:color="auto" w:fill="auto"/>
            <w:vAlign w:val="center"/>
          </w:tcPr>
          <w:p w14:paraId="3A5D4CBE" w14:textId="77777777" w:rsidR="00F37929" w:rsidRPr="00617BCB" w:rsidRDefault="00F37929" w:rsidP="003A1A3F">
            <w:pPr>
              <w:pStyle w:val="MDPI42tablebody"/>
              <w:jc w:val="left"/>
              <w:rPr>
                <w:lang w:val="en-GB"/>
              </w:rPr>
            </w:pPr>
          </w:p>
        </w:tc>
      </w:tr>
    </w:tbl>
    <w:p w14:paraId="46C17DC3" w14:textId="3CA14E4C" w:rsidR="00735236" w:rsidRPr="00617BCB" w:rsidRDefault="00AF3B01" w:rsidP="00AF3B01">
      <w:pPr>
        <w:pStyle w:val="MDPI22heading2"/>
        <w:rPr>
          <w:noProof w:val="0"/>
          <w:lang w:val="en-GB"/>
        </w:rPr>
      </w:pPr>
      <w:r w:rsidRPr="00617BCB">
        <w:rPr>
          <w:noProof w:val="0"/>
          <w:lang w:val="en-GB"/>
        </w:rPr>
        <w:t xml:space="preserve">2.2 </w:t>
      </w:r>
      <w:r w:rsidR="00735236" w:rsidRPr="00617BCB">
        <w:rPr>
          <w:noProof w:val="0"/>
          <w:lang w:val="en-GB"/>
        </w:rPr>
        <w:t>Search Strategy</w:t>
      </w:r>
    </w:p>
    <w:p w14:paraId="214751D3" w14:textId="77777777" w:rsidR="00725A06" w:rsidRPr="00617BCB" w:rsidRDefault="00725A06" w:rsidP="00725A06">
      <w:pPr>
        <w:pStyle w:val="MDPI31text"/>
        <w:rPr>
          <w:lang w:val="en-GB"/>
        </w:rPr>
      </w:pPr>
      <w:r w:rsidRPr="00617BCB">
        <w:rPr>
          <w:lang w:val="en-GB"/>
        </w:rPr>
        <w:t>A comprehensive search was conducted across several academic databases, including Google Scholar, IEEE Xplore, and MDPI, to gather relevant articles. A predefined set of keywords and combinations thereof were used to refine the search, ensuring the retrieval of pertinent studies published in the last two decades. Table 2 outlines the search keywords.</w:t>
      </w:r>
    </w:p>
    <w:p w14:paraId="757D4B93" w14:textId="77C0248E" w:rsidR="00C642FB" w:rsidRPr="00617BCB" w:rsidRDefault="00C642FB" w:rsidP="00725A06">
      <w:pPr>
        <w:pStyle w:val="MDPI41tablecaption"/>
        <w:jc w:val="left"/>
        <w:rPr>
          <w:lang w:val="en-GB"/>
        </w:rPr>
      </w:pPr>
      <w:r w:rsidRPr="00617BCB">
        <w:rPr>
          <w:b/>
          <w:lang w:val="en-GB"/>
        </w:rPr>
        <w:lastRenderedPageBreak/>
        <w:t xml:space="preserve">Table 2. </w:t>
      </w:r>
      <w:r w:rsidR="000D5B2B" w:rsidRPr="00617BCB">
        <w:rPr>
          <w:lang w:val="en-GB"/>
        </w:rPr>
        <w:t>List of S</w:t>
      </w:r>
      <w:r w:rsidRPr="00617BCB">
        <w:rPr>
          <w:lang w:val="en-GB"/>
        </w:rPr>
        <w:t>earch Keywords</w:t>
      </w:r>
    </w:p>
    <w:tbl>
      <w:tblPr>
        <w:tblW w:w="7926" w:type="dxa"/>
        <w:tblInd w:w="2591" w:type="dxa"/>
        <w:tblBorders>
          <w:top w:val="single" w:sz="4" w:space="0" w:color="auto"/>
          <w:bottom w:val="single" w:sz="4" w:space="0" w:color="auto"/>
        </w:tblBorders>
        <w:tblLayout w:type="fixed"/>
        <w:tblCellMar>
          <w:left w:w="0" w:type="dxa"/>
          <w:right w:w="0" w:type="dxa"/>
        </w:tblCellMar>
        <w:tblLook w:val="04A0" w:firstRow="1" w:lastRow="0" w:firstColumn="1" w:lastColumn="0" w:noHBand="0" w:noVBand="1"/>
      </w:tblPr>
      <w:tblGrid>
        <w:gridCol w:w="829"/>
        <w:gridCol w:w="7097"/>
      </w:tblGrid>
      <w:tr w:rsidR="00C642FB" w:rsidRPr="00617BCB" w14:paraId="16633FD9" w14:textId="77777777" w:rsidTr="00D47495">
        <w:trPr>
          <w:trHeight w:val="263"/>
        </w:trPr>
        <w:tc>
          <w:tcPr>
            <w:tcW w:w="829" w:type="dxa"/>
            <w:tcBorders>
              <w:top w:val="single" w:sz="8" w:space="0" w:color="auto"/>
              <w:bottom w:val="single" w:sz="4" w:space="0" w:color="auto"/>
            </w:tcBorders>
            <w:shd w:val="clear" w:color="auto" w:fill="auto"/>
            <w:vAlign w:val="center"/>
          </w:tcPr>
          <w:p w14:paraId="62C93B5D" w14:textId="77777777" w:rsidR="00C642FB" w:rsidRPr="00617BCB" w:rsidRDefault="00C642FB" w:rsidP="00D47495">
            <w:pPr>
              <w:pStyle w:val="MDPI42tablebody"/>
              <w:rPr>
                <w:b/>
                <w:bCs/>
                <w:lang w:val="en-GB"/>
              </w:rPr>
            </w:pPr>
            <w:r w:rsidRPr="00617BCB">
              <w:rPr>
                <w:b/>
                <w:bCs/>
                <w:lang w:val="en-GB"/>
              </w:rPr>
              <w:t>ID</w:t>
            </w:r>
          </w:p>
        </w:tc>
        <w:tc>
          <w:tcPr>
            <w:tcW w:w="7097" w:type="dxa"/>
            <w:tcBorders>
              <w:top w:val="single" w:sz="8" w:space="0" w:color="auto"/>
              <w:bottom w:val="single" w:sz="4" w:space="0" w:color="auto"/>
            </w:tcBorders>
            <w:shd w:val="clear" w:color="auto" w:fill="auto"/>
            <w:vAlign w:val="center"/>
          </w:tcPr>
          <w:p w14:paraId="5CF74D74" w14:textId="27E6A516" w:rsidR="00C642FB" w:rsidRPr="00617BCB" w:rsidRDefault="00261188" w:rsidP="00D47495">
            <w:pPr>
              <w:pStyle w:val="MDPI42tablebody"/>
              <w:jc w:val="left"/>
              <w:rPr>
                <w:b/>
                <w:bCs/>
                <w:lang w:val="en-GB"/>
              </w:rPr>
            </w:pPr>
            <w:r w:rsidRPr="00617BCB">
              <w:rPr>
                <w:b/>
                <w:bCs/>
                <w:lang w:val="en-GB"/>
              </w:rPr>
              <w:t>Keywords</w:t>
            </w:r>
          </w:p>
        </w:tc>
      </w:tr>
      <w:tr w:rsidR="00C642FB" w:rsidRPr="00617BCB" w14:paraId="149BCA0E" w14:textId="77777777" w:rsidTr="00D47495">
        <w:trPr>
          <w:trHeight w:val="382"/>
        </w:trPr>
        <w:tc>
          <w:tcPr>
            <w:tcW w:w="829" w:type="dxa"/>
            <w:tcBorders>
              <w:top w:val="single" w:sz="4" w:space="0" w:color="auto"/>
            </w:tcBorders>
            <w:shd w:val="clear" w:color="auto" w:fill="auto"/>
            <w:vAlign w:val="center"/>
            <w:hideMark/>
          </w:tcPr>
          <w:p w14:paraId="7895201A" w14:textId="73C8E96B" w:rsidR="00C642FB" w:rsidRPr="00617BCB" w:rsidRDefault="00C642FB" w:rsidP="00D47495">
            <w:pPr>
              <w:pStyle w:val="MDPI42tablebody"/>
              <w:rPr>
                <w:lang w:val="en-GB"/>
              </w:rPr>
            </w:pPr>
            <w:r w:rsidRPr="00617BCB">
              <w:rPr>
                <w:lang w:val="en-GB"/>
              </w:rPr>
              <w:t>S</w:t>
            </w:r>
            <w:r w:rsidR="00706A06">
              <w:rPr>
                <w:lang w:val="en-GB"/>
              </w:rPr>
              <w:t>K</w:t>
            </w:r>
            <w:r w:rsidRPr="00617BCB">
              <w:rPr>
                <w:lang w:val="en-GB"/>
              </w:rPr>
              <w:t>1</w:t>
            </w:r>
          </w:p>
        </w:tc>
        <w:tc>
          <w:tcPr>
            <w:tcW w:w="7097" w:type="dxa"/>
            <w:tcBorders>
              <w:top w:val="single" w:sz="4" w:space="0" w:color="auto"/>
              <w:bottom w:val="nil"/>
            </w:tcBorders>
            <w:shd w:val="clear" w:color="auto" w:fill="auto"/>
            <w:vAlign w:val="center"/>
            <w:hideMark/>
          </w:tcPr>
          <w:p w14:paraId="0BFD6F19" w14:textId="09C40F97" w:rsidR="00C642FB" w:rsidRPr="00617BCB" w:rsidRDefault="00C642FB" w:rsidP="00D47495">
            <w:pPr>
              <w:pStyle w:val="MDPI42tablebody"/>
              <w:jc w:val="left"/>
              <w:rPr>
                <w:lang w:val="en-GB"/>
              </w:rPr>
            </w:pPr>
            <w:r w:rsidRPr="00617BCB">
              <w:rPr>
                <w:lang w:val="en-GB"/>
              </w:rPr>
              <w:t>Smart Sensing Chair</w:t>
            </w:r>
          </w:p>
        </w:tc>
      </w:tr>
      <w:tr w:rsidR="00C642FB" w:rsidRPr="00617BCB" w14:paraId="3E4F9B8F" w14:textId="77777777" w:rsidTr="00D47495">
        <w:trPr>
          <w:trHeight w:val="254"/>
        </w:trPr>
        <w:tc>
          <w:tcPr>
            <w:tcW w:w="829" w:type="dxa"/>
            <w:tcBorders>
              <w:top w:val="single" w:sz="4" w:space="0" w:color="auto"/>
              <w:bottom w:val="nil"/>
            </w:tcBorders>
            <w:shd w:val="clear" w:color="auto" w:fill="auto"/>
            <w:vAlign w:val="center"/>
            <w:hideMark/>
          </w:tcPr>
          <w:p w14:paraId="37A348DD" w14:textId="58A1ACF9" w:rsidR="00C642FB" w:rsidRPr="00617BCB" w:rsidRDefault="00C642FB" w:rsidP="00D47495">
            <w:pPr>
              <w:pStyle w:val="MDPI42tablebody"/>
              <w:rPr>
                <w:lang w:val="en-GB"/>
              </w:rPr>
            </w:pPr>
            <w:r w:rsidRPr="00617BCB">
              <w:rPr>
                <w:lang w:val="en-GB"/>
              </w:rPr>
              <w:t>S</w:t>
            </w:r>
            <w:r w:rsidR="00706A06">
              <w:rPr>
                <w:lang w:val="en-GB"/>
              </w:rPr>
              <w:t>K</w:t>
            </w:r>
            <w:r w:rsidRPr="00617BCB">
              <w:rPr>
                <w:lang w:val="en-GB"/>
              </w:rPr>
              <w:t>2</w:t>
            </w:r>
          </w:p>
        </w:tc>
        <w:tc>
          <w:tcPr>
            <w:tcW w:w="7097" w:type="dxa"/>
            <w:tcBorders>
              <w:top w:val="single" w:sz="4" w:space="0" w:color="auto"/>
              <w:bottom w:val="nil"/>
            </w:tcBorders>
            <w:shd w:val="clear" w:color="auto" w:fill="auto"/>
            <w:vAlign w:val="center"/>
            <w:hideMark/>
          </w:tcPr>
          <w:p w14:paraId="0E2F0E98" w14:textId="1210EEF6" w:rsidR="00C642FB" w:rsidRPr="00617BCB" w:rsidRDefault="001E743B" w:rsidP="00D47495">
            <w:pPr>
              <w:pStyle w:val="MDPI42tablebody"/>
              <w:jc w:val="left"/>
              <w:rPr>
                <w:lang w:val="en-GB"/>
              </w:rPr>
            </w:pPr>
            <w:r w:rsidRPr="00617BCB">
              <w:rPr>
                <w:lang w:val="en-GB"/>
              </w:rPr>
              <w:t>Sitting Posture Recognition</w:t>
            </w:r>
          </w:p>
        </w:tc>
      </w:tr>
      <w:tr w:rsidR="00C642FB" w:rsidRPr="00617BCB" w14:paraId="2FB58C7B" w14:textId="77777777" w:rsidTr="00D47495">
        <w:trPr>
          <w:trHeight w:val="166"/>
        </w:trPr>
        <w:tc>
          <w:tcPr>
            <w:tcW w:w="829" w:type="dxa"/>
            <w:tcBorders>
              <w:top w:val="single" w:sz="4" w:space="0" w:color="auto"/>
              <w:bottom w:val="nil"/>
            </w:tcBorders>
            <w:shd w:val="clear" w:color="auto" w:fill="auto"/>
            <w:vAlign w:val="center"/>
            <w:hideMark/>
          </w:tcPr>
          <w:p w14:paraId="0F0F9B96" w14:textId="352906E7" w:rsidR="00C642FB" w:rsidRPr="00617BCB" w:rsidRDefault="00C642FB" w:rsidP="00D47495">
            <w:pPr>
              <w:pStyle w:val="MDPI42tablebody"/>
              <w:rPr>
                <w:lang w:val="en-GB"/>
              </w:rPr>
            </w:pPr>
            <w:r w:rsidRPr="00617BCB">
              <w:rPr>
                <w:lang w:val="en-GB"/>
              </w:rPr>
              <w:t>S</w:t>
            </w:r>
            <w:r w:rsidR="00706A06">
              <w:rPr>
                <w:lang w:val="en-GB"/>
              </w:rPr>
              <w:t>K</w:t>
            </w:r>
            <w:r w:rsidRPr="00617BCB">
              <w:rPr>
                <w:lang w:val="en-GB"/>
              </w:rPr>
              <w:t>3</w:t>
            </w:r>
          </w:p>
        </w:tc>
        <w:tc>
          <w:tcPr>
            <w:tcW w:w="7097" w:type="dxa"/>
            <w:tcBorders>
              <w:top w:val="single" w:sz="4" w:space="0" w:color="auto"/>
              <w:bottom w:val="nil"/>
            </w:tcBorders>
            <w:shd w:val="clear" w:color="auto" w:fill="auto"/>
            <w:vAlign w:val="center"/>
            <w:hideMark/>
          </w:tcPr>
          <w:p w14:paraId="64D08CC7" w14:textId="36779553" w:rsidR="00C642FB" w:rsidRPr="00617BCB" w:rsidRDefault="001E743B" w:rsidP="00D47495">
            <w:pPr>
              <w:pStyle w:val="MDPI42tablebody"/>
              <w:jc w:val="left"/>
              <w:rPr>
                <w:lang w:val="en-GB"/>
              </w:rPr>
            </w:pPr>
            <w:r w:rsidRPr="00617BCB">
              <w:rPr>
                <w:lang w:val="en-GB"/>
              </w:rPr>
              <w:t>Posture Classification</w:t>
            </w:r>
          </w:p>
        </w:tc>
      </w:tr>
      <w:tr w:rsidR="00C642FB" w:rsidRPr="00617BCB" w14:paraId="2263A007" w14:textId="77777777" w:rsidTr="00D47495">
        <w:trPr>
          <w:trHeight w:val="254"/>
        </w:trPr>
        <w:tc>
          <w:tcPr>
            <w:tcW w:w="829" w:type="dxa"/>
            <w:tcBorders>
              <w:top w:val="single" w:sz="4" w:space="0" w:color="auto"/>
              <w:bottom w:val="single" w:sz="4" w:space="0" w:color="auto"/>
            </w:tcBorders>
            <w:shd w:val="clear" w:color="auto" w:fill="auto"/>
            <w:vAlign w:val="center"/>
          </w:tcPr>
          <w:p w14:paraId="62DB0A85" w14:textId="07B01569" w:rsidR="00C642FB" w:rsidRPr="00617BCB" w:rsidRDefault="00C642FB" w:rsidP="00D47495">
            <w:pPr>
              <w:pStyle w:val="MDPI42tablebody"/>
              <w:rPr>
                <w:lang w:val="en-GB"/>
              </w:rPr>
            </w:pPr>
            <w:r w:rsidRPr="00617BCB">
              <w:rPr>
                <w:lang w:val="en-GB"/>
              </w:rPr>
              <w:t>S</w:t>
            </w:r>
            <w:r w:rsidR="00706A06">
              <w:rPr>
                <w:lang w:val="en-GB"/>
              </w:rPr>
              <w:t>K</w:t>
            </w:r>
            <w:r w:rsidRPr="00617BCB">
              <w:rPr>
                <w:lang w:val="en-GB"/>
              </w:rPr>
              <w:t>4</w:t>
            </w:r>
          </w:p>
        </w:tc>
        <w:tc>
          <w:tcPr>
            <w:tcW w:w="7097" w:type="dxa"/>
            <w:tcBorders>
              <w:top w:val="single" w:sz="4" w:space="0" w:color="auto"/>
              <w:bottom w:val="single" w:sz="4" w:space="0" w:color="auto"/>
            </w:tcBorders>
            <w:shd w:val="clear" w:color="auto" w:fill="auto"/>
            <w:vAlign w:val="center"/>
          </w:tcPr>
          <w:p w14:paraId="082F873B" w14:textId="0A221697" w:rsidR="00C642FB" w:rsidRPr="00617BCB" w:rsidRDefault="001E743B" w:rsidP="00D47495">
            <w:pPr>
              <w:pStyle w:val="MDPI42tablebody"/>
              <w:jc w:val="left"/>
              <w:rPr>
                <w:lang w:val="en-GB"/>
              </w:rPr>
            </w:pPr>
            <w:r w:rsidRPr="00617BCB">
              <w:rPr>
                <w:lang w:val="en-GB"/>
              </w:rPr>
              <w:t>Sitting Posture Classification using Machine Learning</w:t>
            </w:r>
          </w:p>
        </w:tc>
      </w:tr>
      <w:tr w:rsidR="001E743B" w:rsidRPr="00617BCB" w14:paraId="635A1A10" w14:textId="77777777" w:rsidTr="00D47495">
        <w:trPr>
          <w:trHeight w:val="254"/>
        </w:trPr>
        <w:tc>
          <w:tcPr>
            <w:tcW w:w="829" w:type="dxa"/>
            <w:tcBorders>
              <w:top w:val="single" w:sz="4" w:space="0" w:color="auto"/>
              <w:bottom w:val="single" w:sz="4" w:space="0" w:color="auto"/>
            </w:tcBorders>
            <w:shd w:val="clear" w:color="auto" w:fill="auto"/>
            <w:vAlign w:val="center"/>
          </w:tcPr>
          <w:p w14:paraId="0751A008" w14:textId="61DF7EFA" w:rsidR="001E743B" w:rsidRPr="00617BCB" w:rsidRDefault="001E743B" w:rsidP="00D47495">
            <w:pPr>
              <w:pStyle w:val="MDPI42tablebody"/>
              <w:rPr>
                <w:lang w:val="en-GB"/>
              </w:rPr>
            </w:pPr>
            <w:r w:rsidRPr="00617BCB">
              <w:rPr>
                <w:lang w:val="en-GB"/>
              </w:rPr>
              <w:t>S</w:t>
            </w:r>
            <w:r w:rsidR="00706A06">
              <w:rPr>
                <w:lang w:val="en-GB"/>
              </w:rPr>
              <w:t>K</w:t>
            </w:r>
            <w:r w:rsidRPr="00617BCB">
              <w:rPr>
                <w:lang w:val="en-GB"/>
              </w:rPr>
              <w:t>5</w:t>
            </w:r>
          </w:p>
        </w:tc>
        <w:tc>
          <w:tcPr>
            <w:tcW w:w="7097" w:type="dxa"/>
            <w:tcBorders>
              <w:top w:val="single" w:sz="4" w:space="0" w:color="auto"/>
              <w:bottom w:val="single" w:sz="4" w:space="0" w:color="auto"/>
            </w:tcBorders>
            <w:shd w:val="clear" w:color="auto" w:fill="auto"/>
            <w:vAlign w:val="center"/>
          </w:tcPr>
          <w:p w14:paraId="617512AB" w14:textId="77AD604B" w:rsidR="001E743B" w:rsidRPr="00617BCB" w:rsidRDefault="001E743B" w:rsidP="00D47495">
            <w:pPr>
              <w:pStyle w:val="MDPI42tablebody"/>
              <w:jc w:val="left"/>
              <w:rPr>
                <w:lang w:val="en-GB"/>
              </w:rPr>
            </w:pPr>
            <w:r w:rsidRPr="00617BCB">
              <w:rPr>
                <w:lang w:val="en-GB"/>
              </w:rPr>
              <w:t>Sitting Posture Monitoring</w:t>
            </w:r>
          </w:p>
        </w:tc>
      </w:tr>
      <w:tr w:rsidR="001E743B" w:rsidRPr="00617BCB" w14:paraId="4B7F13EC" w14:textId="77777777" w:rsidTr="00D47495">
        <w:trPr>
          <w:trHeight w:val="254"/>
        </w:trPr>
        <w:tc>
          <w:tcPr>
            <w:tcW w:w="829" w:type="dxa"/>
            <w:tcBorders>
              <w:top w:val="single" w:sz="4" w:space="0" w:color="auto"/>
              <w:bottom w:val="single" w:sz="4" w:space="0" w:color="auto"/>
            </w:tcBorders>
            <w:shd w:val="clear" w:color="auto" w:fill="auto"/>
            <w:vAlign w:val="center"/>
          </w:tcPr>
          <w:p w14:paraId="0A09034C" w14:textId="4FD98B00" w:rsidR="001E743B" w:rsidRPr="00617BCB" w:rsidRDefault="001E743B" w:rsidP="00D47495">
            <w:pPr>
              <w:pStyle w:val="MDPI42tablebody"/>
              <w:rPr>
                <w:lang w:val="en-GB"/>
              </w:rPr>
            </w:pPr>
            <w:r w:rsidRPr="00617BCB">
              <w:rPr>
                <w:lang w:val="en-GB"/>
              </w:rPr>
              <w:t>S</w:t>
            </w:r>
            <w:r w:rsidR="00706A06">
              <w:rPr>
                <w:lang w:val="en-GB"/>
              </w:rPr>
              <w:t>K</w:t>
            </w:r>
            <w:r w:rsidRPr="00617BCB">
              <w:rPr>
                <w:lang w:val="en-GB"/>
              </w:rPr>
              <w:t>6</w:t>
            </w:r>
          </w:p>
        </w:tc>
        <w:tc>
          <w:tcPr>
            <w:tcW w:w="7097" w:type="dxa"/>
            <w:tcBorders>
              <w:top w:val="single" w:sz="4" w:space="0" w:color="auto"/>
              <w:bottom w:val="single" w:sz="4" w:space="0" w:color="auto"/>
            </w:tcBorders>
            <w:shd w:val="clear" w:color="auto" w:fill="auto"/>
            <w:vAlign w:val="center"/>
          </w:tcPr>
          <w:p w14:paraId="16D02DF0" w14:textId="45E463D9" w:rsidR="001E743B" w:rsidRPr="00617BCB" w:rsidRDefault="001E743B" w:rsidP="00D47495">
            <w:pPr>
              <w:pStyle w:val="MDPI42tablebody"/>
              <w:jc w:val="left"/>
              <w:rPr>
                <w:lang w:val="en-GB"/>
              </w:rPr>
            </w:pPr>
            <w:r w:rsidRPr="00617BCB">
              <w:rPr>
                <w:lang w:val="en-GB"/>
              </w:rPr>
              <w:t>Sitting Posture Detection</w:t>
            </w:r>
          </w:p>
        </w:tc>
      </w:tr>
      <w:tr w:rsidR="00C642FB" w:rsidRPr="00617BCB" w14:paraId="07867C87" w14:textId="77777777" w:rsidTr="00D47495">
        <w:trPr>
          <w:trHeight w:val="254"/>
        </w:trPr>
        <w:tc>
          <w:tcPr>
            <w:tcW w:w="829" w:type="dxa"/>
            <w:tcBorders>
              <w:top w:val="single" w:sz="4" w:space="0" w:color="auto"/>
              <w:bottom w:val="nil"/>
            </w:tcBorders>
            <w:shd w:val="clear" w:color="auto" w:fill="auto"/>
            <w:vAlign w:val="center"/>
          </w:tcPr>
          <w:p w14:paraId="62FEEBDB" w14:textId="77777777" w:rsidR="00C642FB" w:rsidRPr="00617BCB" w:rsidRDefault="00C642FB" w:rsidP="00D47495">
            <w:pPr>
              <w:pStyle w:val="MDPI42tablebody"/>
              <w:jc w:val="both"/>
              <w:rPr>
                <w:lang w:val="en-GB"/>
              </w:rPr>
            </w:pPr>
          </w:p>
        </w:tc>
        <w:tc>
          <w:tcPr>
            <w:tcW w:w="7097" w:type="dxa"/>
            <w:tcBorders>
              <w:top w:val="single" w:sz="4" w:space="0" w:color="auto"/>
              <w:bottom w:val="nil"/>
            </w:tcBorders>
            <w:shd w:val="clear" w:color="auto" w:fill="auto"/>
            <w:vAlign w:val="center"/>
          </w:tcPr>
          <w:p w14:paraId="68AB1D0D" w14:textId="4CE3701A" w:rsidR="00C642FB" w:rsidRPr="00617BCB" w:rsidRDefault="00C642FB" w:rsidP="00D47495">
            <w:pPr>
              <w:pStyle w:val="MDPI42tablebody"/>
              <w:jc w:val="left"/>
              <w:rPr>
                <w:lang w:val="en-GB"/>
              </w:rPr>
            </w:pPr>
          </w:p>
        </w:tc>
      </w:tr>
    </w:tbl>
    <w:p w14:paraId="4F0C232B" w14:textId="7F39A26D" w:rsidR="00A759D5" w:rsidRPr="00617BCB" w:rsidRDefault="00145F7B" w:rsidP="00145F7B">
      <w:pPr>
        <w:pStyle w:val="MDPI22heading2"/>
        <w:rPr>
          <w:noProof w:val="0"/>
          <w:lang w:val="en-GB"/>
        </w:rPr>
      </w:pPr>
      <w:r w:rsidRPr="00617BCB">
        <w:rPr>
          <w:noProof w:val="0"/>
          <w:lang w:val="en-GB"/>
        </w:rPr>
        <w:t xml:space="preserve">2.3 </w:t>
      </w:r>
      <w:r w:rsidR="00A759D5" w:rsidRPr="00617BCB">
        <w:rPr>
          <w:noProof w:val="0"/>
          <w:lang w:val="en-GB"/>
        </w:rPr>
        <w:t>Study Screening and Selection</w:t>
      </w:r>
    </w:p>
    <w:p w14:paraId="1FAE1425" w14:textId="3D41AF93" w:rsidR="00A759D5" w:rsidRPr="00617BCB" w:rsidRDefault="00C85F92" w:rsidP="00C85F92">
      <w:pPr>
        <w:pStyle w:val="MDPI31text"/>
        <w:rPr>
          <w:lang w:val="en-GB"/>
        </w:rPr>
      </w:pPr>
      <w:r w:rsidRPr="00617BCB">
        <w:rPr>
          <w:lang w:val="en-GB"/>
        </w:rPr>
        <w:t>The initial screening was based on the relevance of the titles and abstracts to the research questions. Studies published within the last 20 years were considered, applying exclusion criteria to omit research using invasive methods for posture classification. The selection process, illustrated in Figure 2, resulted in a total of 33 pertinent papers.</w:t>
      </w:r>
      <w:r w:rsidR="00A759D5" w:rsidRPr="00617BCB">
        <w:rPr>
          <w:lang w:val="en-GB"/>
        </w:rPr>
        <w:t xml:space="preserve"> </w:t>
      </w:r>
    </w:p>
    <w:p w14:paraId="74479C04" w14:textId="2826F170" w:rsidR="00A759D5" w:rsidRPr="00617BCB" w:rsidRDefault="00581BC2" w:rsidP="00A759D5">
      <w:pPr>
        <w:pStyle w:val="MDPI52figure"/>
        <w:rPr>
          <w:lang w:val="en-GB"/>
        </w:rPr>
      </w:pPr>
      <w:r w:rsidRPr="00617BCB">
        <w:rPr>
          <w:noProof/>
          <w:lang w:val="en-GB"/>
        </w:rPr>
        <w:drawing>
          <wp:inline distT="0" distB="0" distL="0" distR="0" wp14:anchorId="0EBCBB0D" wp14:editId="7065AAC6">
            <wp:extent cx="5428735" cy="4144348"/>
            <wp:effectExtent l="19050" t="19050" r="635" b="8890"/>
            <wp:docPr id="604234575" name="Picture 1" descr="A diagram of a research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234575" name="Picture 1" descr="A diagram of a research process&#10;&#10;Description automatically generated"/>
                    <pic:cNvPicPr>
                      <a:picLocks noChangeAspect="1" noChangeArrowheads="1"/>
                    </pic:cNvPicPr>
                  </pic:nvPicPr>
                  <pic:blipFill rotWithShape="1">
                    <a:blip r:embed="rId13">
                      <a:extLst>
                        <a:ext uri="{28A0092B-C50C-407E-A947-70E740481C1C}">
                          <a14:useLocalDpi xmlns:a14="http://schemas.microsoft.com/office/drawing/2010/main" val="0"/>
                        </a:ext>
                      </a:extLst>
                    </a:blip>
                    <a:srcRect l="-2560" t="-3159" r="-2583" b="-3518"/>
                    <a:stretch/>
                  </pic:blipFill>
                  <pic:spPr bwMode="auto">
                    <a:xfrm>
                      <a:off x="0" y="0"/>
                      <a:ext cx="5481732" cy="4184806"/>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1A48195" w14:textId="25482F24" w:rsidR="00A759D5" w:rsidRDefault="00A759D5" w:rsidP="00A759D5">
      <w:pPr>
        <w:pStyle w:val="MDPI51figurecaption"/>
        <w:rPr>
          <w:lang w:val="en-GB"/>
        </w:rPr>
      </w:pPr>
      <w:r w:rsidRPr="00617BCB">
        <w:rPr>
          <w:b/>
          <w:bCs/>
          <w:lang w:val="en-GB"/>
        </w:rPr>
        <w:t xml:space="preserve">Figure </w:t>
      </w:r>
      <w:r w:rsidR="002F0078" w:rsidRPr="00617BCB">
        <w:rPr>
          <w:b/>
          <w:bCs/>
          <w:lang w:val="en-GB"/>
        </w:rPr>
        <w:t>2</w:t>
      </w:r>
      <w:r w:rsidR="001B3E87" w:rsidRPr="00617BCB">
        <w:rPr>
          <w:lang w:val="en-GB"/>
        </w:rPr>
        <w:t>.</w:t>
      </w:r>
      <w:r w:rsidRPr="00617BCB">
        <w:rPr>
          <w:lang w:val="en-GB"/>
        </w:rPr>
        <w:t xml:space="preserve"> Literature Review Process</w:t>
      </w:r>
    </w:p>
    <w:p w14:paraId="505FCD05" w14:textId="3B1C5B3A" w:rsidR="00735236" w:rsidRPr="00617BCB" w:rsidRDefault="001A5D3A" w:rsidP="00496397">
      <w:pPr>
        <w:pStyle w:val="MDPI22heading2"/>
        <w:rPr>
          <w:noProof w:val="0"/>
          <w:lang w:val="en-GB"/>
        </w:rPr>
      </w:pPr>
      <w:r>
        <w:rPr>
          <w:noProof w:val="0"/>
          <w:lang w:val="en-GB"/>
        </w:rPr>
        <w:t xml:space="preserve">2.4 </w:t>
      </w:r>
      <w:r w:rsidR="00735236" w:rsidRPr="00617BCB">
        <w:rPr>
          <w:noProof w:val="0"/>
          <w:lang w:val="en-GB"/>
        </w:rPr>
        <w:t>Data Extractio</w:t>
      </w:r>
      <w:r>
        <w:rPr>
          <w:noProof w:val="0"/>
          <w:lang w:val="en-GB"/>
        </w:rPr>
        <w:t>n</w:t>
      </w:r>
    </w:p>
    <w:p w14:paraId="0EE79039" w14:textId="1A81A89A" w:rsidR="001A5D3A" w:rsidRPr="00050E38" w:rsidRDefault="00735236" w:rsidP="00050E38">
      <w:pPr>
        <w:pStyle w:val="MDPI31text"/>
        <w:rPr>
          <w:lang w:val="en-GB"/>
        </w:rPr>
      </w:pPr>
      <w:del w:id="15" w:author="Shiny Verghese" w:date="2024-01-18T09:39:00Z">
        <w:r w:rsidRPr="00617BCB" w:rsidDel="00CB770F">
          <w:rPr>
            <w:lang w:val="en-GB"/>
          </w:rPr>
          <w:delText>Once the relevant research papers were found and collected, the data extraction phase was followed. This</w:delText>
        </w:r>
      </w:del>
      <w:ins w:id="16" w:author="Shiny Verghese" w:date="2024-01-18T09:39:00Z">
        <w:r w:rsidR="00CB770F" w:rsidRPr="00617BCB">
          <w:rPr>
            <w:lang w:val="en-GB"/>
          </w:rPr>
          <w:t xml:space="preserve">The </w:t>
        </w:r>
      </w:ins>
      <w:r w:rsidR="0070594E" w:rsidRPr="00617BCB">
        <w:rPr>
          <w:lang w:val="en-GB"/>
        </w:rPr>
        <w:t>d</w:t>
      </w:r>
      <w:ins w:id="17" w:author="Shiny Verghese" w:date="2024-01-18T09:39:00Z">
        <w:r w:rsidR="00CB770F" w:rsidRPr="00617BCB">
          <w:rPr>
            <w:lang w:val="en-GB"/>
          </w:rPr>
          <w:t xml:space="preserve">ata </w:t>
        </w:r>
      </w:ins>
      <w:r w:rsidR="0070594E" w:rsidRPr="00617BCB">
        <w:rPr>
          <w:lang w:val="en-GB"/>
        </w:rPr>
        <w:t>e</w:t>
      </w:r>
      <w:ins w:id="18" w:author="Shiny Verghese" w:date="2024-01-18T09:39:00Z">
        <w:r w:rsidR="00CB770F" w:rsidRPr="00617BCB">
          <w:rPr>
            <w:lang w:val="en-GB"/>
          </w:rPr>
          <w:t>xtraction</w:t>
        </w:r>
      </w:ins>
      <w:r w:rsidRPr="00617BCB">
        <w:rPr>
          <w:lang w:val="en-GB"/>
        </w:rPr>
        <w:t xml:space="preserve"> phase</w:t>
      </w:r>
      <w:r w:rsidR="00D6371E" w:rsidRPr="00617BCB">
        <w:rPr>
          <w:lang w:val="en-GB"/>
        </w:rPr>
        <w:t xml:space="preserve"> is</w:t>
      </w:r>
      <w:r w:rsidRPr="00617BCB">
        <w:rPr>
          <w:lang w:val="en-GB"/>
        </w:rPr>
        <w:t xml:space="preserve"> </w:t>
      </w:r>
      <w:del w:id="19" w:author="Shiny Verghese" w:date="2024-01-18T09:39:00Z">
        <w:r w:rsidRPr="00617BCB" w:rsidDel="00CB770F">
          <w:rPr>
            <w:lang w:val="en-GB"/>
          </w:rPr>
          <w:delText xml:space="preserve">is </w:delText>
        </w:r>
      </w:del>
      <w:r w:rsidRPr="00617BCB">
        <w:rPr>
          <w:lang w:val="en-GB"/>
        </w:rPr>
        <w:t xml:space="preserve">primarily focused on extracting the relevant information </w:t>
      </w:r>
      <w:del w:id="20" w:author="Shiny Verghese" w:date="2024-01-18T09:40:00Z">
        <w:r w:rsidRPr="00617BCB" w:rsidDel="00CB770F">
          <w:rPr>
            <w:lang w:val="en-GB"/>
          </w:rPr>
          <w:delText>which relates</w:delText>
        </w:r>
      </w:del>
      <w:r w:rsidR="0070594E" w:rsidRPr="00617BCB">
        <w:rPr>
          <w:lang w:val="en-GB"/>
        </w:rPr>
        <w:t>from the research papers gathered</w:t>
      </w:r>
      <w:ins w:id="21" w:author="Shiny Verghese" w:date="2024-01-18T09:40:00Z">
        <w:r w:rsidR="00CB770F" w:rsidRPr="00617BCB">
          <w:rPr>
            <w:lang w:val="en-GB"/>
          </w:rPr>
          <w:t>.</w:t>
        </w:r>
      </w:ins>
      <w:r w:rsidR="00282668" w:rsidRPr="00617BCB">
        <w:rPr>
          <w:lang w:val="en-GB"/>
        </w:rPr>
        <w:t xml:space="preserve"> This was achieved by individually</w:t>
      </w:r>
      <w:r w:rsidR="003D13ED" w:rsidRPr="00617BCB">
        <w:rPr>
          <w:lang w:val="en-GB"/>
        </w:rPr>
        <w:t xml:space="preserve"> reading through each paper in hopes </w:t>
      </w:r>
      <w:r w:rsidR="001E6D1E" w:rsidRPr="00617BCB">
        <w:rPr>
          <w:lang w:val="en-GB"/>
        </w:rPr>
        <w:t>of gathering</w:t>
      </w:r>
      <w:r w:rsidR="008F121C" w:rsidRPr="00617BCB">
        <w:rPr>
          <w:lang w:val="en-GB"/>
        </w:rPr>
        <w:t xml:space="preserve"> useful</w:t>
      </w:r>
      <w:r w:rsidR="003D13ED" w:rsidRPr="00617BCB">
        <w:rPr>
          <w:lang w:val="en-GB"/>
        </w:rPr>
        <w:t xml:space="preserve"> </w:t>
      </w:r>
      <w:r w:rsidR="005337A6" w:rsidRPr="00617BCB">
        <w:rPr>
          <w:lang w:val="en-GB"/>
        </w:rPr>
        <w:t>data,</w:t>
      </w:r>
      <w:r w:rsidR="008F121C" w:rsidRPr="00617BCB">
        <w:rPr>
          <w:lang w:val="en-GB"/>
        </w:rPr>
        <w:t xml:space="preserve"> </w:t>
      </w:r>
      <w:r w:rsidR="0011342F" w:rsidRPr="00617BCB">
        <w:rPr>
          <w:lang w:val="en-GB"/>
        </w:rPr>
        <w:t xml:space="preserve">especially </w:t>
      </w:r>
      <w:r w:rsidR="008F121C" w:rsidRPr="00617BCB">
        <w:rPr>
          <w:lang w:val="en-GB"/>
        </w:rPr>
        <w:t>on the methods</w:t>
      </w:r>
      <w:r w:rsidR="0011342F" w:rsidRPr="00617BCB">
        <w:rPr>
          <w:lang w:val="en-GB"/>
        </w:rPr>
        <w:t xml:space="preserve"> and techniques being</w:t>
      </w:r>
      <w:r w:rsidR="008F121C" w:rsidRPr="00617BCB">
        <w:rPr>
          <w:lang w:val="en-GB"/>
        </w:rPr>
        <w:t xml:space="preserve"> employed in the development of a smart sensing chair system. </w:t>
      </w:r>
      <w:r w:rsidRPr="00617BCB">
        <w:rPr>
          <w:lang w:val="en-GB"/>
        </w:rPr>
        <w:t>Listed below are the following information that was captured while going through each</w:t>
      </w:r>
      <w:r w:rsidR="00733AA7" w:rsidRPr="00617BCB">
        <w:rPr>
          <w:lang w:val="en-GB"/>
        </w:rPr>
        <w:t xml:space="preserve"> research</w:t>
      </w:r>
      <w:r w:rsidRPr="00617BCB">
        <w:rPr>
          <w:lang w:val="en-GB"/>
        </w:rPr>
        <w:t xml:space="preserve"> paper:</w:t>
      </w:r>
      <w:r w:rsidR="00CA5757" w:rsidRPr="00617BCB">
        <w:rPr>
          <w:lang w:val="en-GB"/>
        </w:rPr>
        <w:t xml:space="preserve"> </w:t>
      </w:r>
      <w:r w:rsidRPr="00617BCB">
        <w:rPr>
          <w:lang w:val="en-GB"/>
        </w:rPr>
        <w:t>Authors</w:t>
      </w:r>
      <w:r w:rsidR="00CA5757" w:rsidRPr="00617BCB">
        <w:rPr>
          <w:lang w:val="en-GB"/>
        </w:rPr>
        <w:t xml:space="preserve">, </w:t>
      </w:r>
      <w:r w:rsidRPr="00617BCB">
        <w:rPr>
          <w:lang w:val="en-GB"/>
        </w:rPr>
        <w:t>Published Year</w:t>
      </w:r>
      <w:r w:rsidR="00CA5757" w:rsidRPr="00617BCB">
        <w:rPr>
          <w:lang w:val="en-GB"/>
        </w:rPr>
        <w:t xml:space="preserve">, </w:t>
      </w:r>
      <w:r w:rsidRPr="00617BCB">
        <w:rPr>
          <w:lang w:val="en-GB"/>
        </w:rPr>
        <w:t>Sensors Used</w:t>
      </w:r>
      <w:r w:rsidR="00CA5757" w:rsidRPr="00617BCB">
        <w:rPr>
          <w:lang w:val="en-GB"/>
        </w:rPr>
        <w:t xml:space="preserve">, </w:t>
      </w:r>
      <w:r w:rsidRPr="00617BCB">
        <w:rPr>
          <w:lang w:val="en-GB"/>
        </w:rPr>
        <w:t>Sensor Placement</w:t>
      </w:r>
      <w:r w:rsidR="00CA5757" w:rsidRPr="00617BCB">
        <w:rPr>
          <w:lang w:val="en-GB"/>
        </w:rPr>
        <w:t xml:space="preserve">, </w:t>
      </w:r>
      <w:r w:rsidRPr="00617BCB">
        <w:rPr>
          <w:lang w:val="en-GB"/>
        </w:rPr>
        <w:t>Number of Postures Classified</w:t>
      </w:r>
      <w:r w:rsidR="00CA5757" w:rsidRPr="00617BCB">
        <w:rPr>
          <w:lang w:val="en-GB"/>
        </w:rPr>
        <w:t xml:space="preserve">, </w:t>
      </w:r>
      <w:r w:rsidRPr="00617BCB">
        <w:rPr>
          <w:lang w:val="en-GB"/>
        </w:rPr>
        <w:t>Recognized Postures</w:t>
      </w:r>
      <w:r w:rsidR="00CA5757" w:rsidRPr="00617BCB">
        <w:rPr>
          <w:lang w:val="en-GB"/>
        </w:rPr>
        <w:t xml:space="preserve">, </w:t>
      </w:r>
      <w:r w:rsidRPr="00617BCB">
        <w:rPr>
          <w:lang w:val="en-GB"/>
        </w:rPr>
        <w:t>Classification Method</w:t>
      </w:r>
      <w:r w:rsidR="00CA5757" w:rsidRPr="00617BCB">
        <w:rPr>
          <w:lang w:val="en-GB"/>
        </w:rPr>
        <w:t xml:space="preserve">, </w:t>
      </w:r>
      <w:r w:rsidRPr="00617BCB">
        <w:rPr>
          <w:lang w:val="en-GB"/>
        </w:rPr>
        <w:t>Classification Accuracy</w:t>
      </w:r>
      <w:r w:rsidR="00CA5757" w:rsidRPr="00617BCB">
        <w:rPr>
          <w:lang w:val="en-GB"/>
        </w:rPr>
        <w:t xml:space="preserve">, </w:t>
      </w:r>
      <w:r w:rsidRPr="00617BCB">
        <w:rPr>
          <w:lang w:val="en-GB"/>
        </w:rPr>
        <w:t>Limitations</w:t>
      </w:r>
      <w:r w:rsidR="00CA5757" w:rsidRPr="00617BCB">
        <w:rPr>
          <w:lang w:val="en-GB"/>
        </w:rPr>
        <w:t xml:space="preserve">, </w:t>
      </w:r>
      <w:r w:rsidRPr="00617BCB">
        <w:rPr>
          <w:lang w:val="en-GB"/>
        </w:rPr>
        <w:t>User Feedback System</w:t>
      </w:r>
      <w:r w:rsidR="00CA5757" w:rsidRPr="00617BCB">
        <w:rPr>
          <w:lang w:val="en-GB"/>
        </w:rPr>
        <w:t xml:space="preserve">, </w:t>
      </w:r>
      <w:r w:rsidRPr="00617BCB">
        <w:rPr>
          <w:lang w:val="en-GB"/>
        </w:rPr>
        <w:t>Realtime</w:t>
      </w:r>
      <w:r w:rsidR="00CA5757" w:rsidRPr="00617BCB">
        <w:rPr>
          <w:lang w:val="en-GB"/>
        </w:rPr>
        <w:t xml:space="preserve">, and </w:t>
      </w:r>
      <w:r w:rsidRPr="00617BCB">
        <w:rPr>
          <w:lang w:val="en-GB"/>
        </w:rPr>
        <w:t>Method Used</w:t>
      </w:r>
      <w:r w:rsidR="008A5A7D" w:rsidRPr="00617BCB">
        <w:rPr>
          <w:lang w:val="en-GB"/>
        </w:rPr>
        <w:t>.</w:t>
      </w:r>
    </w:p>
    <w:p w14:paraId="48499E08" w14:textId="77777777" w:rsidR="00D30503" w:rsidRPr="00617BCB" w:rsidRDefault="00D30503" w:rsidP="00D30503">
      <w:pPr>
        <w:pStyle w:val="MDPI21heading1"/>
        <w:rPr>
          <w:lang w:val="en-GB"/>
        </w:rPr>
      </w:pPr>
      <w:r w:rsidRPr="00617BCB">
        <w:rPr>
          <w:lang w:val="en-GB"/>
        </w:rPr>
        <w:lastRenderedPageBreak/>
        <w:t>3. Sitting posture selection</w:t>
      </w:r>
    </w:p>
    <w:p w14:paraId="5633DAF0" w14:textId="4274FE1D" w:rsidR="00D30503" w:rsidRPr="008A612B" w:rsidRDefault="00D30503" w:rsidP="008A612B">
      <w:pPr>
        <w:pStyle w:val="MDPI31text"/>
      </w:pPr>
      <w:r w:rsidRPr="008A612B">
        <w:t>The concept of an</w:t>
      </w:r>
      <w:r w:rsidR="005C10E8" w:rsidRPr="008A612B">
        <w:t xml:space="preserve"> “</w:t>
      </w:r>
      <w:r w:rsidRPr="008A612B">
        <w:t>ideal</w:t>
      </w:r>
      <w:r w:rsidR="005C10E8" w:rsidRPr="008A612B">
        <w:t>”</w:t>
      </w:r>
      <w:r w:rsidRPr="008A612B">
        <w:t xml:space="preserve"> sitting posture is inherently subjective, reflecting significant variation across diverse groups. Particularly for individuals with permanent mobility impairments or those who use wheelchairs, the parameters defining a comfortable sitting posture are distinctly unique. While the conventional wisdom among healthcare </w:t>
      </w:r>
      <w:r w:rsidR="00C21D03" w:rsidRPr="008A612B">
        <w:t>professionals’</w:t>
      </w:r>
      <w:r w:rsidRPr="008A612B">
        <w:t xml:space="preserve"> advocates for an upright lordotic spinal position, the inherent variability in spinal anatomy across individuals challenges the notion of a one-size-fits-all </w:t>
      </w:r>
      <w:r w:rsidR="005C10E8" w:rsidRPr="008A612B">
        <w:t>“</w:t>
      </w:r>
      <w:r w:rsidRPr="008A612B">
        <w:t>correct</w:t>
      </w:r>
      <w:r w:rsidR="005C10E8" w:rsidRPr="008A612B">
        <w:t>”</w:t>
      </w:r>
      <w:r w:rsidRPr="008A612B">
        <w:t xml:space="preserve"> posture</w:t>
      </w:r>
      <w:r w:rsidR="0033254D" w:rsidRPr="008A612B">
        <w:t xml:space="preserve"> </w:t>
      </w:r>
      <w:r w:rsidR="0033254D" w:rsidRPr="008A612B">
        <w:fldChar w:fldCharType="begin"/>
      </w:r>
      <w:r w:rsidR="00AD69B7">
        <w:instrText xml:space="preserve"> ADDIN ZOTERO_ITEM CSL_CITATION {"citationID":"a2TopFBI","properties":{"formattedCitation":"[23]","plainCitation":"[23]","noteIndex":0},"citationItems":[{"id":297,"uris":["http://zotero.org/users/11398818/items/PM3FV4A3"],"itemData":{"id":297,"type":"article-journal","container-title":"Journal of Orthopaedic &amp; Sports Physical Therapy","DOI":"10.2519/jospt.2019.0610","ISSN":"0190-6011, 1938-1344","issue":"8","journalAbbreviation":"J Orthop Sports Phys Ther","language":"en","page":"562-564","source":"DOI.org (Crossref)","title":"“Sit Up Straight”: Time to Re-evaluate","title-short":"“Sit Up Straight”","volume":"49","author":[{"family":"Slater","given":"Diane"},{"family":"Korakakis","given":"Vasileios"},{"family":"O'Sullivan","given":"Peter"},{"family":"Nolan","given":"David"},{"family":"O'Sullivan","given":"Kieran"}],"issued":{"date-parts":[["2019",8]]}},"locator":"2"}],"schema":"https://github.com/citation-style-language/schema/raw/master/csl-citation.json"} </w:instrText>
      </w:r>
      <w:r w:rsidR="0033254D" w:rsidRPr="008A612B">
        <w:fldChar w:fldCharType="separate"/>
      </w:r>
      <w:r w:rsidR="00AD69B7" w:rsidRPr="00AD69B7">
        <w:t>[23]</w:t>
      </w:r>
      <w:r w:rsidR="0033254D" w:rsidRPr="008A612B">
        <w:fldChar w:fldCharType="end"/>
      </w:r>
      <w:r w:rsidRPr="008A612B">
        <w:t xml:space="preserve">. Biomechanical research has shed light on the consequences of various sitting positions on spinal alignment and muscle engagement, emphasizing the musculoskeletal stress induced by inadequate postures </w:t>
      </w:r>
      <w:r w:rsidR="00EB0804" w:rsidRPr="008A612B">
        <w:fldChar w:fldCharType="begin"/>
      </w:r>
      <w:r w:rsidR="00AD69B7">
        <w:instrText xml:space="preserve"> ADDIN ZOTERO_ITEM CSL_CITATION {"citationID":"myvxZtVq","properties":{"formattedCitation":"[24\\uc0\\u8211{}26]","plainCitation":"[24–26]","noteIndex":0},"citationItems":[{"id":298,"uris":["http://zotero.org/users/11398818/items/PX682NWF"],"itemData":{"id":298,"type":"article-journal","container-title":"Musculoskeletal Science and Practice","DOI":"10.1016/j.msksp.2018.11.004","ISSN":"24687812","journalAbbreviation":"Musculoskeletal Science and Practice","language":"en","page":"24-31","source":"DOI.org (Crossref)","title":"Physiotherapist perceptions of optimal sitting and standing posture","volume":"39","author":[{"family":"Korakakis","given":"Vasileios"},{"family":"O'Sullivan","given":"Kieran"},{"family":"O'Sullivan","given":"Peter B."},{"family":"Evagelinou","given":"Vasiliki"},{"family":"Sotiralis","given":"Yiannis"},{"family":"Sideris","given":"Alexandros"},{"family":"Sakellariou","given":"Konstantinos"},{"family":"Karanasios","given":"Stefanos"},{"family":"Giakas","given":"Giannis"}],"issued":{"date-parts":[["2019",2]]}}},{"id":291,"uris":["http://zotero.org/users/11398818/items/YDZHR6B9"],"itemData":{"id":291,"type":"article-journal","container-title":"Materials","DOI":"10.3390/ma10111334","ISSN":"1996-1944","issue":"11","journalAbbreviation":"Materials","language":"en","page":"1334","source":"DOI.org (Crossref)","title":"Underlying Physics of Conductive Polymer Composites and Force Sensing Resistors (FSRs). A Study on Creep Response and Dynamic Loading","volume":"10","author":[{"family":"Paredes-Madrid","given":"Leonel"},{"family":"Matute","given":"Arnaldo"},{"family":"Bareño","given":"Jorge"},{"family":"Parra Vargas","given":"Carlos"},{"family":"Gutierrez Velásquez","given":"Elkin"}],"issued":{"date-parts":[["2017",11,21]]}}},{"id":251,"uris":["http://zotero.org/users/11398818/items/HPZ9EFTU"],"itemData":{"id":251,"type":"paper-conference","DOI":"10.1117/12.2242950","event-place":"Tokyo, Japan","event-title":"First International Workshop on Pattern Recognition","page":"1001112","publisher-place":"Tokyo, Japan","source":"DOI.org (Crossref)","title":"Force Sensing Resistor (FSR): a brief overview and the low-cost sensor for active compliance control","title-short":"Force Sensing Resistor (FSR)","URL":"http://proceedings.spiedigitallibrary.org/proceeding.aspx?doi=10.1117/12.2242950","editor":[{"family":"Jiang","given":"Xudong"},{"family":"Chen","given":"Guojian"},{"family":"Capi","given":"Genci"},{"family":"Ishll","given":"Chiharu"}],"author":[{"family":"Sadun","given":"A. S."},{"family":"Jalani","given":"J."},{"family":"Sukor","given":"J. A."}],"accessed":{"date-parts":[["2023",11,23]]},"issued":{"date-parts":[["2016",7,11]]}}}],"schema":"https://github.com/citation-style-language/schema/raw/master/csl-citation.json"} </w:instrText>
      </w:r>
      <w:r w:rsidR="00EB0804" w:rsidRPr="008A612B">
        <w:fldChar w:fldCharType="separate"/>
      </w:r>
      <w:r w:rsidR="00AD69B7" w:rsidRPr="00AD69B7">
        <w:t>[24–26]</w:t>
      </w:r>
      <w:r w:rsidR="00EB0804" w:rsidRPr="008A612B">
        <w:fldChar w:fldCharType="end"/>
      </w:r>
      <w:r w:rsidR="00E158DF" w:rsidRPr="008A612B">
        <w:t xml:space="preserve">. </w:t>
      </w:r>
      <w:r w:rsidRPr="008A612B">
        <w:t xml:space="preserve">These investigations reveal that extended periods of sitting, especially in a slumped position, intensify the symptoms of musculoskeletal disorders and are a contributing factor to lower back pain. Moreover, recommendations consistently suggest minimizing prolonged sitting durations, regardless of whether the posture is upright or slouched, to mitigate potential health risks. </w:t>
      </w:r>
      <w:proofErr w:type="spellStart"/>
      <w:r w:rsidRPr="008A612B">
        <w:t>Korakakis</w:t>
      </w:r>
      <w:proofErr w:type="spellEnd"/>
      <w:r w:rsidRPr="008A612B">
        <w:t xml:space="preserve"> et al. </w:t>
      </w:r>
      <w:r w:rsidR="00EB0804" w:rsidRPr="008A612B">
        <w:fldChar w:fldCharType="begin"/>
      </w:r>
      <w:r w:rsidR="00AD69B7">
        <w:instrText xml:space="preserve"> ADDIN ZOTERO_ITEM CSL_CITATION {"citationID":"MxnEb2Ei","properties":{"formattedCitation":"[24]","plainCitation":"[24]","noteIndex":0},"citationItems":[{"id":298,"uris":["http://zotero.org/users/11398818/items/PX682NWF"],"itemData":{"id":298,"type":"article-journal","container-title":"Musculoskeletal Science and Practice","DOI":"10.1016/j.msksp.2018.11.004","ISSN":"24687812","journalAbbreviation":"Musculoskeletal Science and Practice","language":"en","page":"24-31","source":"DOI.org (Crossref)","title":"Physiotherapist perceptions of optimal sitting and standing posture","volume":"39","author":[{"family":"Korakakis","given":"Vasileios"},{"family":"O'Sullivan","given":"Kieran"},{"family":"O'Sullivan","given":"Peter B."},{"family":"Evagelinou","given":"Vasiliki"},{"family":"Sotiralis","given":"Yiannis"},{"family":"Sideris","given":"Alexandros"},{"family":"Sakellariou","given":"Konstantinos"},{"family":"Karanasios","given":"Stefanos"},{"family":"Giakas","given":"Giannis"}],"issued":{"date-parts":[["2019",2]]}}}],"schema":"https://github.com/citation-style-language/schema/raw/master/csl-citation.json"} </w:instrText>
      </w:r>
      <w:r w:rsidR="00EB0804" w:rsidRPr="008A612B">
        <w:fldChar w:fldCharType="separate"/>
      </w:r>
      <w:r w:rsidR="00AD69B7" w:rsidRPr="00AD69B7">
        <w:t>[24]</w:t>
      </w:r>
      <w:r w:rsidR="00EB0804" w:rsidRPr="008A612B">
        <w:fldChar w:fldCharType="end"/>
      </w:r>
      <w:r w:rsidRPr="008A612B">
        <w:t xml:space="preserve"> underscored the absence of conclusive medical evidence associating any particular sitting posture with enhanced health benefits, further complicating the pursuit of an optimal sitting strategy. Figure 1 presents 20 sitting postures detected by smart sensing chair systems as reported in the literature, with the relative prevalence of each posture depicted through a pie chart. This pie chart quantifies the percentage of review papers that have investigated each specific posture, ranking these postures from the most to the least frequently detected by such systems. Blue arrows highlight the primary pressure points at the interface between the seat and the occupant, while red arrows delineate the direction of adjustments necessary for adopting each specific posture. The most popular sitting postures detected by the smart sensing </w:t>
      </w:r>
      <w:r w:rsidR="008A612B" w:rsidRPr="008A612B">
        <w:t>chairs</w:t>
      </w:r>
      <w:r w:rsidRPr="008A612B">
        <w:t xml:space="preserve"> include 1. Upright sitting with backrest, 2. Leaning forward with backrest (slouching) 3. Leaning forward without backrest (slouching), 4. Sitting on the front edge 5. Leaning Left 6. Leaning Right reported by </w:t>
      </w:r>
      <w:proofErr w:type="gramStart"/>
      <w:r w:rsidRPr="008A612B">
        <w:t>the majority of</w:t>
      </w:r>
      <w:proofErr w:type="gramEnd"/>
      <w:r w:rsidRPr="008A612B">
        <w:t xml:space="preserve"> studies.</w:t>
      </w:r>
      <w:r w:rsidR="0038377F" w:rsidRPr="008A612B">
        <w:t xml:space="preserve"> </w:t>
      </w:r>
    </w:p>
    <w:p w14:paraId="02B5F3CB" w14:textId="77777777" w:rsidR="0038377F" w:rsidRPr="00617BCB" w:rsidRDefault="0038377F" w:rsidP="00D30503">
      <w:pPr>
        <w:pStyle w:val="MDPI31text"/>
        <w:rPr>
          <w:lang w:val="en-GB"/>
        </w:rPr>
      </w:pPr>
    </w:p>
    <w:p w14:paraId="20B0E080" w14:textId="37ADE59A" w:rsidR="0038377F" w:rsidRPr="00617BCB" w:rsidRDefault="00C85D36" w:rsidP="0038377F">
      <w:pPr>
        <w:pStyle w:val="MDPI52figure"/>
        <w:rPr>
          <w:lang w:val="en-GB"/>
        </w:rPr>
      </w:pPr>
      <w:r w:rsidRPr="00C85D36">
        <w:rPr>
          <w:noProof/>
          <w:lang w:val="en-GB"/>
        </w:rPr>
        <w:lastRenderedPageBreak/>
        <w:drawing>
          <wp:inline distT="0" distB="0" distL="0" distR="0" wp14:anchorId="254E1E90" wp14:editId="0B98DA63">
            <wp:extent cx="6104787" cy="6692167"/>
            <wp:effectExtent l="19050" t="19050" r="0" b="0"/>
            <wp:docPr id="1532681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681186" name=""/>
                    <pic:cNvPicPr/>
                  </pic:nvPicPr>
                  <pic:blipFill>
                    <a:blip r:embed="rId14"/>
                    <a:stretch>
                      <a:fillRect/>
                    </a:stretch>
                  </pic:blipFill>
                  <pic:spPr>
                    <a:xfrm>
                      <a:off x="0" y="0"/>
                      <a:ext cx="6107861" cy="6695537"/>
                    </a:xfrm>
                    <a:prstGeom prst="rect">
                      <a:avLst/>
                    </a:prstGeom>
                    <a:ln>
                      <a:solidFill>
                        <a:schemeClr val="tx1"/>
                      </a:solidFill>
                    </a:ln>
                  </pic:spPr>
                </pic:pic>
              </a:graphicData>
            </a:graphic>
          </wp:inline>
        </w:drawing>
      </w:r>
    </w:p>
    <w:p w14:paraId="73F3453D" w14:textId="064BA77D" w:rsidR="00696DAF" w:rsidRPr="00617BCB" w:rsidRDefault="00696DAF" w:rsidP="00696DAF">
      <w:pPr>
        <w:pStyle w:val="MDPI51figurecaption"/>
        <w:rPr>
          <w:lang w:val="en-GB"/>
        </w:rPr>
      </w:pPr>
      <w:r w:rsidRPr="00617BCB">
        <w:rPr>
          <w:b/>
          <w:bCs/>
          <w:lang w:val="en-GB"/>
        </w:rPr>
        <w:t>Figure 2</w:t>
      </w:r>
      <w:r w:rsidRPr="00617BCB">
        <w:rPr>
          <w:lang w:val="en-GB"/>
        </w:rPr>
        <w:t xml:space="preserve">. </w:t>
      </w:r>
      <w:r w:rsidR="00EB1CAC">
        <w:rPr>
          <w:lang w:val="en-GB"/>
        </w:rPr>
        <w:t>20 categories of different sitting postures</w:t>
      </w:r>
      <w:r w:rsidR="00A92D7F">
        <w:rPr>
          <w:lang w:val="en-GB"/>
        </w:rPr>
        <w:t xml:space="preserve"> along with a pie chart indicating its popularity among the research studies found. </w:t>
      </w:r>
    </w:p>
    <w:p w14:paraId="05BAC69A" w14:textId="6E0A90F8" w:rsidR="00696DAF" w:rsidRPr="00617BCB" w:rsidRDefault="0079673B" w:rsidP="0079673B">
      <w:pPr>
        <w:pStyle w:val="MDPI21heading1"/>
        <w:rPr>
          <w:shd w:val="clear" w:color="auto" w:fill="FFFFFF"/>
          <w:lang w:val="en-GB"/>
        </w:rPr>
      </w:pPr>
      <w:r w:rsidRPr="00617BCB">
        <w:rPr>
          <w:shd w:val="clear" w:color="auto" w:fill="FFFFFF"/>
          <w:lang w:val="en-GB"/>
        </w:rPr>
        <w:t xml:space="preserve">4. </w:t>
      </w:r>
      <w:r w:rsidR="00AE7196" w:rsidRPr="00617BCB">
        <w:rPr>
          <w:shd w:val="clear" w:color="auto" w:fill="FFFFFF"/>
          <w:lang w:val="en-GB"/>
        </w:rPr>
        <w:t>Technologies Used in Smart Sensing Chairs</w:t>
      </w:r>
    </w:p>
    <w:p w14:paraId="455238CC" w14:textId="351C3DAC" w:rsidR="0058745F" w:rsidRPr="00617BCB" w:rsidRDefault="00696DAF" w:rsidP="00696DAF">
      <w:pPr>
        <w:pStyle w:val="MDPI22heading2"/>
        <w:rPr>
          <w:noProof w:val="0"/>
          <w:shd w:val="clear" w:color="auto" w:fill="FFFFFF"/>
          <w:lang w:val="en-GB"/>
        </w:rPr>
      </w:pPr>
      <w:r w:rsidRPr="00617BCB">
        <w:rPr>
          <w:noProof w:val="0"/>
          <w:shd w:val="clear" w:color="auto" w:fill="FFFFFF"/>
          <w:lang w:val="en-GB"/>
        </w:rPr>
        <w:t xml:space="preserve">4.1 </w:t>
      </w:r>
      <w:r w:rsidR="005337A6" w:rsidRPr="00617BCB">
        <w:rPr>
          <w:noProof w:val="0"/>
          <w:shd w:val="clear" w:color="auto" w:fill="FFFFFF"/>
          <w:lang w:val="en-GB"/>
        </w:rPr>
        <w:t>Sensor Technologies</w:t>
      </w:r>
    </w:p>
    <w:p w14:paraId="026827DD" w14:textId="4798419F" w:rsidR="00907A82" w:rsidRPr="00617BCB" w:rsidRDefault="007C0F86" w:rsidP="00A40B75">
      <w:pPr>
        <w:pStyle w:val="MDPI31text"/>
        <w:rPr>
          <w:shd w:val="clear" w:color="auto" w:fill="FFFFFF"/>
          <w:lang w:val="en-GB"/>
        </w:rPr>
      </w:pPr>
      <w:r>
        <w:rPr>
          <w:shd w:val="clear" w:color="auto" w:fill="FFFFFF"/>
          <w:lang w:val="en-GB"/>
        </w:rPr>
        <w:t xml:space="preserve">Currently, </w:t>
      </w:r>
      <w:r w:rsidR="008F244C" w:rsidRPr="00617BCB">
        <w:rPr>
          <w:shd w:val="clear" w:color="auto" w:fill="FFFFFF"/>
          <w:lang w:val="en-GB"/>
        </w:rPr>
        <w:t>there are other</w:t>
      </w:r>
      <w:r w:rsidR="00B36850" w:rsidRPr="00617BCB">
        <w:rPr>
          <w:shd w:val="clear" w:color="auto" w:fill="FFFFFF"/>
          <w:lang w:val="en-GB"/>
        </w:rPr>
        <w:t xml:space="preserve"> </w:t>
      </w:r>
      <w:r w:rsidR="006F7EDC" w:rsidRPr="00617BCB">
        <w:rPr>
          <w:shd w:val="clear" w:color="auto" w:fill="FFFFFF"/>
          <w:lang w:val="en-GB"/>
        </w:rPr>
        <w:t>types of sensors</w:t>
      </w:r>
      <w:r w:rsidR="00876C75" w:rsidRPr="00617BCB">
        <w:rPr>
          <w:shd w:val="clear" w:color="auto" w:fill="FFFFFF"/>
          <w:lang w:val="en-GB"/>
        </w:rPr>
        <w:t xml:space="preserve"> being </w:t>
      </w:r>
      <w:r w:rsidR="006F7EDC" w:rsidRPr="00617BCB">
        <w:rPr>
          <w:shd w:val="clear" w:color="auto" w:fill="FFFFFF"/>
          <w:lang w:val="en-GB"/>
        </w:rPr>
        <w:t>used</w:t>
      </w:r>
      <w:r w:rsidR="006C29CF" w:rsidRPr="00617BCB">
        <w:rPr>
          <w:shd w:val="clear" w:color="auto" w:fill="FFFFFF"/>
          <w:lang w:val="en-GB"/>
        </w:rPr>
        <w:t xml:space="preserve"> </w:t>
      </w:r>
      <w:r w:rsidR="00C266BD" w:rsidRPr="00617BCB">
        <w:rPr>
          <w:shd w:val="clear" w:color="auto" w:fill="FFFFFF"/>
          <w:lang w:val="en-GB"/>
        </w:rPr>
        <w:t>in the development of</w:t>
      </w:r>
      <w:r w:rsidR="006C29CF" w:rsidRPr="00617BCB">
        <w:rPr>
          <w:shd w:val="clear" w:color="auto" w:fill="FFFFFF"/>
          <w:lang w:val="en-GB"/>
        </w:rPr>
        <w:t xml:space="preserve"> smart sensing chairs</w:t>
      </w:r>
      <w:r>
        <w:rPr>
          <w:shd w:val="clear" w:color="auto" w:fill="FFFFFF"/>
          <w:lang w:val="en-GB"/>
        </w:rPr>
        <w:t xml:space="preserve"> ranging from pressure sensors to image-based sensors</w:t>
      </w:r>
      <w:r w:rsidR="006C29CF" w:rsidRPr="00617BCB">
        <w:rPr>
          <w:shd w:val="clear" w:color="auto" w:fill="FFFFFF"/>
          <w:lang w:val="en-GB"/>
        </w:rPr>
        <w:t>.</w:t>
      </w:r>
      <w:r w:rsidR="00B36850" w:rsidRPr="00617BCB">
        <w:rPr>
          <w:shd w:val="clear" w:color="auto" w:fill="FFFFFF"/>
          <w:lang w:val="en-GB"/>
        </w:rPr>
        <w:t xml:space="preserve"> </w:t>
      </w:r>
      <w:r w:rsidR="00A40B75" w:rsidRPr="00617BCB">
        <w:rPr>
          <w:shd w:val="clear" w:color="auto" w:fill="FFFFFF"/>
          <w:lang w:val="en-GB"/>
        </w:rPr>
        <w:t xml:space="preserve">Furthermore, this section </w:t>
      </w:r>
      <w:r>
        <w:rPr>
          <w:shd w:val="clear" w:color="auto" w:fill="FFFFFF"/>
          <w:lang w:val="en-GB"/>
        </w:rPr>
        <w:t xml:space="preserve">aims to </w:t>
      </w:r>
      <w:r w:rsidR="00A40B75" w:rsidRPr="00617BCB">
        <w:rPr>
          <w:shd w:val="clear" w:color="auto" w:fill="FFFFFF"/>
          <w:lang w:val="en-GB"/>
        </w:rPr>
        <w:t>review</w:t>
      </w:r>
      <w:r>
        <w:rPr>
          <w:shd w:val="clear" w:color="auto" w:fill="FFFFFF"/>
          <w:lang w:val="en-GB"/>
        </w:rPr>
        <w:t xml:space="preserve"> the</w:t>
      </w:r>
      <w:r w:rsidR="00A40B75" w:rsidRPr="00617BCB">
        <w:rPr>
          <w:shd w:val="clear" w:color="auto" w:fill="FFFFFF"/>
          <w:lang w:val="en-GB"/>
        </w:rPr>
        <w:t xml:space="preserve"> variety of sensor technologies be</w:t>
      </w:r>
      <w:r>
        <w:rPr>
          <w:shd w:val="clear" w:color="auto" w:fill="FFFFFF"/>
          <w:lang w:val="en-GB"/>
        </w:rPr>
        <w:t>ing</w:t>
      </w:r>
      <w:r w:rsidR="00A40B75" w:rsidRPr="00617BCB">
        <w:rPr>
          <w:shd w:val="clear" w:color="auto" w:fill="FFFFFF"/>
          <w:lang w:val="en-GB"/>
        </w:rPr>
        <w:t xml:space="preserve"> integrated into smart sensing chairs</w:t>
      </w:r>
      <w:r>
        <w:rPr>
          <w:shd w:val="clear" w:color="auto" w:fill="FFFFFF"/>
          <w:lang w:val="en-GB"/>
        </w:rPr>
        <w:t xml:space="preserve"> system;</w:t>
      </w:r>
      <w:r w:rsidR="00A40B75" w:rsidRPr="00617BCB">
        <w:rPr>
          <w:shd w:val="clear" w:color="auto" w:fill="FFFFFF"/>
          <w:lang w:val="en-GB"/>
        </w:rPr>
        <w:t xml:space="preserve"> each offering </w:t>
      </w:r>
      <w:r w:rsidR="00885837">
        <w:rPr>
          <w:shd w:val="clear" w:color="auto" w:fill="FFFFFF"/>
          <w:lang w:val="en-GB"/>
        </w:rPr>
        <w:t>its</w:t>
      </w:r>
      <w:r>
        <w:rPr>
          <w:shd w:val="clear" w:color="auto" w:fill="FFFFFF"/>
          <w:lang w:val="en-GB"/>
        </w:rPr>
        <w:t xml:space="preserve"> </w:t>
      </w:r>
      <w:r w:rsidR="00A40B75" w:rsidRPr="00617BCB">
        <w:rPr>
          <w:shd w:val="clear" w:color="auto" w:fill="FFFFFF"/>
          <w:lang w:val="en-GB"/>
        </w:rPr>
        <w:t>unique benefits and</w:t>
      </w:r>
      <w:r w:rsidR="00885837">
        <w:rPr>
          <w:shd w:val="clear" w:color="auto" w:fill="FFFFFF"/>
          <w:lang w:val="en-GB"/>
        </w:rPr>
        <w:t xml:space="preserve"> </w:t>
      </w:r>
      <w:r w:rsidR="00A40B75" w:rsidRPr="00617BCB">
        <w:rPr>
          <w:shd w:val="clear" w:color="auto" w:fill="FFFFFF"/>
          <w:lang w:val="en-GB"/>
        </w:rPr>
        <w:t xml:space="preserve">challenges in </w:t>
      </w:r>
      <w:r w:rsidR="00885837">
        <w:rPr>
          <w:shd w:val="clear" w:color="auto" w:fill="FFFFFF"/>
          <w:lang w:val="en-GB"/>
        </w:rPr>
        <w:t xml:space="preserve">the classification of </w:t>
      </w:r>
      <w:r w:rsidR="00A40B75" w:rsidRPr="00617BCB">
        <w:rPr>
          <w:shd w:val="clear" w:color="auto" w:fill="FFFFFF"/>
          <w:lang w:val="en-GB"/>
        </w:rPr>
        <w:t>sitting postures.</w:t>
      </w:r>
    </w:p>
    <w:p w14:paraId="2EFA0316" w14:textId="77777777" w:rsidR="005E24D9" w:rsidRPr="00617BCB" w:rsidRDefault="005E24D9" w:rsidP="007F5342">
      <w:pPr>
        <w:pStyle w:val="MDPI52figure"/>
        <w:rPr>
          <w:lang w:val="en-GB"/>
        </w:rPr>
      </w:pPr>
    </w:p>
    <w:p w14:paraId="0DF8BAC3" w14:textId="10EB53C9" w:rsidR="003A7E8F" w:rsidRPr="00617BCB" w:rsidRDefault="005E24D9" w:rsidP="007F5342">
      <w:pPr>
        <w:pStyle w:val="MDPI52figure"/>
        <w:rPr>
          <w:shd w:val="clear" w:color="auto" w:fill="FFFFFF"/>
          <w:lang w:val="en-GB"/>
        </w:rPr>
      </w:pPr>
      <w:r w:rsidRPr="00617BCB">
        <w:rPr>
          <w:noProof/>
          <w:lang w:val="en-GB"/>
        </w:rPr>
        <w:lastRenderedPageBreak/>
        <w:drawing>
          <wp:inline distT="0" distB="0" distL="0" distR="0" wp14:anchorId="071EC4EC" wp14:editId="16BF8B54">
            <wp:extent cx="4857750" cy="5076825"/>
            <wp:effectExtent l="19050" t="19050" r="0" b="9525"/>
            <wp:docPr id="31367212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5">
                      <a:extLst>
                        <a:ext uri="{28A0092B-C50C-407E-A947-70E740481C1C}">
                          <a14:useLocalDpi xmlns:a14="http://schemas.microsoft.com/office/drawing/2010/main" val="0"/>
                        </a:ext>
                      </a:extLst>
                    </a:blip>
                    <a:srcRect l="-2911" t="-2768" r="-3142" b="-2623"/>
                    <a:stretch/>
                  </pic:blipFill>
                  <pic:spPr bwMode="auto">
                    <a:xfrm>
                      <a:off x="0" y="0"/>
                      <a:ext cx="4884689" cy="5104979"/>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57D5C5E9" w14:textId="734197BC" w:rsidR="00E74A46" w:rsidRPr="00617BCB" w:rsidRDefault="00E74A46" w:rsidP="00D37800">
      <w:pPr>
        <w:pStyle w:val="MDPI51figurecaption"/>
        <w:rPr>
          <w:lang w:val="en-GB"/>
        </w:rPr>
      </w:pPr>
      <w:r w:rsidRPr="00617BCB">
        <w:rPr>
          <w:b/>
          <w:bCs/>
          <w:lang w:val="en-GB"/>
        </w:rPr>
        <w:t>Figure 3</w:t>
      </w:r>
      <w:r w:rsidRPr="00617BCB">
        <w:rPr>
          <w:lang w:val="en-GB"/>
        </w:rPr>
        <w:t xml:space="preserve">. </w:t>
      </w:r>
      <w:r w:rsidR="00987F69" w:rsidRPr="00617BCB">
        <w:rPr>
          <w:lang w:val="en-GB"/>
        </w:rPr>
        <w:t xml:space="preserve">Taxonomy Graph of sensors used in smart sensing chair </w:t>
      </w:r>
      <w:r w:rsidR="00F458E2" w:rsidRPr="00617BCB">
        <w:rPr>
          <w:lang w:val="en-GB"/>
        </w:rPr>
        <w:t>systems.</w:t>
      </w:r>
    </w:p>
    <w:p w14:paraId="7EBBAF36" w14:textId="3B3655E0" w:rsidR="0058745F" w:rsidRPr="00617BCB" w:rsidRDefault="00015563" w:rsidP="00015563">
      <w:pPr>
        <w:pStyle w:val="MDPI23heading3"/>
        <w:rPr>
          <w:lang w:val="en-GB"/>
        </w:rPr>
      </w:pPr>
      <w:r w:rsidRPr="00617BCB">
        <w:rPr>
          <w:lang w:val="en-GB"/>
        </w:rPr>
        <w:t xml:space="preserve">4.1.1 </w:t>
      </w:r>
      <w:r w:rsidR="0058745F" w:rsidRPr="00617BCB">
        <w:rPr>
          <w:lang w:val="en-GB"/>
        </w:rPr>
        <w:t>Force Sensing/Sensitive Sensor (FSR)</w:t>
      </w:r>
    </w:p>
    <w:p w14:paraId="013DA342" w14:textId="1AD8C7B9" w:rsidR="0058745F" w:rsidRPr="00617BCB" w:rsidRDefault="0058745F" w:rsidP="00E52229">
      <w:pPr>
        <w:pStyle w:val="MDPI31text"/>
        <w:rPr>
          <w:lang w:val="en-GB"/>
        </w:rPr>
      </w:pPr>
      <w:r w:rsidRPr="00617BCB">
        <w:rPr>
          <w:lang w:val="en-GB"/>
        </w:rPr>
        <w:t xml:space="preserve">Force Sensing Resistors, also known as force sensors, are commonly used to measure the forces and physical pressure applied to its surface area. These sensors work by varying their output resistance based on the pressure being applied to it. A FSR sensor is typically composed of a conductive polymer-based material that is integrated between 2 metal electrodes </w:t>
      </w:r>
      <w:r w:rsidRPr="00617BCB">
        <w:rPr>
          <w:lang w:val="en-GB"/>
        </w:rPr>
        <w:fldChar w:fldCharType="begin"/>
      </w:r>
      <w:r w:rsidR="00AD69B7">
        <w:rPr>
          <w:lang w:val="en-GB"/>
        </w:rPr>
        <w:instrText xml:space="preserve"> ADDIN ZOTERO_ITEM CSL_CITATION {"citationID":"cDTzZTA4","properties":{"formattedCitation":"[25]","plainCitation":"[25]","noteIndex":0},"citationItems":[{"id":291,"uris":["http://zotero.org/users/11398818/items/YDZHR6B9"],"itemData":{"id":291,"type":"article-journal","container-title":"Materials","DOI":"10.3390/ma10111334","ISSN":"1996-1944","issue":"11","journalAbbreviation":"Materials","language":"en","page":"1334","source":"DOI.org (Crossref)","title":"Underlying Physics of Conductive Polymer Composites and Force Sensing Resistors (FSRs). A Study on Creep Response and Dynamic Loading","volume":"10","author":[{"family":"Paredes-Madrid","given":"Leonel"},{"family":"Matute","given":"Arnaldo"},{"family":"Bareño","given":"Jorge"},{"family":"Parra Vargas","given":"Carlos"},{"family":"Gutierrez Velásquez","given":"Elkin"}],"issued":{"date-parts":[["2017",11,21]]}}}],"schema":"https://github.com/citation-style-language/schema/raw/master/csl-citation.json"} </w:instrText>
      </w:r>
      <w:r w:rsidRPr="00617BCB">
        <w:rPr>
          <w:lang w:val="en-GB"/>
        </w:rPr>
        <w:fldChar w:fldCharType="separate"/>
      </w:r>
      <w:r w:rsidR="00AD69B7" w:rsidRPr="00AD69B7">
        <w:t>[25]</w:t>
      </w:r>
      <w:r w:rsidRPr="00617BCB">
        <w:rPr>
          <w:lang w:val="en-GB"/>
        </w:rPr>
        <w:fldChar w:fldCharType="end"/>
      </w:r>
      <w:r w:rsidRPr="00617BCB">
        <w:rPr>
          <w:lang w:val="en-GB"/>
        </w:rPr>
        <w:t xml:space="preserve">. Typically, the conductive material changes in resistivity as more direct pressure are applied on the sensor’s z-axis. FSR sensors are also known to be very cost-effective and have been utilized in various fields ranging from robotics to medical applications </w:t>
      </w:r>
      <w:r w:rsidRPr="00617BCB">
        <w:rPr>
          <w:lang w:val="en-GB"/>
        </w:rPr>
        <w:fldChar w:fldCharType="begin"/>
      </w:r>
      <w:r w:rsidR="00AD69B7">
        <w:rPr>
          <w:lang w:val="en-GB"/>
        </w:rPr>
        <w:instrText xml:space="preserve"> ADDIN ZOTERO_ITEM CSL_CITATION {"citationID":"DDCecVAC","properties":{"formattedCitation":"[26]","plainCitation":"[26]","noteIndex":0},"citationItems":[{"id":251,"uris":["http://zotero.org/users/11398818/items/HPZ9EFTU"],"itemData":{"id":251,"type":"paper-conference","DOI":"10.1117/12.2242950","event-place":"Tokyo, Japan","event-title":"First International Workshop on Pattern Recognition","page":"1001112","publisher-place":"Tokyo, Japan","source":"DOI.org (Crossref)","title":"Force Sensing Resistor (FSR): a brief overview and the low-cost sensor for active compliance control","title-short":"Force Sensing Resistor (FSR)","URL":"http://proceedings.spiedigitallibrary.org/proceeding.aspx?doi=10.1117/12.2242950","editor":[{"family":"Jiang","given":"Xudong"},{"family":"Chen","given":"Guojian"},{"family":"Capi","given":"Genci"},{"family":"Ishll","given":"Chiharu"}],"author":[{"family":"Sadun","given":"A. S."},{"family":"Jalani","given":"J."},{"family":"Sukor","given":"J. A."}],"accessed":{"date-parts":[["2023",11,23]]},"issued":{"date-parts":[["2016",7,11]]}}}],"schema":"https://github.com/citation-style-language/schema/raw/master/csl-citation.json"} </w:instrText>
      </w:r>
      <w:r w:rsidRPr="00617BCB">
        <w:rPr>
          <w:lang w:val="en-GB"/>
        </w:rPr>
        <w:fldChar w:fldCharType="separate"/>
      </w:r>
      <w:r w:rsidR="00AD69B7" w:rsidRPr="00AD69B7">
        <w:t>[26]</w:t>
      </w:r>
      <w:r w:rsidRPr="00617BCB">
        <w:rPr>
          <w:lang w:val="en-GB"/>
        </w:rPr>
        <w:fldChar w:fldCharType="end"/>
      </w:r>
      <w:r w:rsidRPr="00617BCB">
        <w:rPr>
          <w:lang w:val="en-GB"/>
        </w:rPr>
        <w:t xml:space="preserve">. However, the main limitation seen with these sensors is that it can be susceptible to drift errors which can negatively affect the accuracy of its readings. There are different methods such as sensor calibration and other advanced force computing techniques to mitigate this issue </w:t>
      </w:r>
      <w:r w:rsidRPr="00617BCB">
        <w:rPr>
          <w:lang w:val="en-GB"/>
        </w:rPr>
        <w:fldChar w:fldCharType="begin"/>
      </w:r>
      <w:r w:rsidR="00AD69B7">
        <w:rPr>
          <w:lang w:val="en-GB"/>
        </w:rPr>
        <w:instrText xml:space="preserve"> ADDIN ZOTERO_ITEM CSL_CITATION {"citationID":"VzA8Enwr","properties":{"formattedCitation":"[27]","plainCitation":"[27]","noteIndex":0},"citationItems":[{"id":295,"uris":["http://zotero.org/users/11398818/items/MX9B2Q7X"],"itemData":{"id":295,"type":"article-journal","container-title":"Sensing and Bio-Sensing Research","DOI":"10.1016/j.sbsr.2019.100300","ISSN":"22141804","journalAbbreviation":"Sensing and Bio-Sensing Research","language":"en","page":"100300","source":"DOI.org (Crossref)","title":"Error compensation in force sensing resistors","volume":"26","author":[{"family":"Velásquez","given":"Elkin I. Gutiérrez"},{"family":"Gómez","given":"Víctor"},{"family":"Paredes-Madrid","given":"Leonel"},{"family":"Colorado","given":"Henry A."}],"issued":{"date-parts":[["2019",11]]}}}],"schema":"https://github.com/citation-style-language/schema/raw/master/csl-citation.json"} </w:instrText>
      </w:r>
      <w:r w:rsidRPr="00617BCB">
        <w:rPr>
          <w:lang w:val="en-GB"/>
        </w:rPr>
        <w:fldChar w:fldCharType="separate"/>
      </w:r>
      <w:r w:rsidR="00AD69B7" w:rsidRPr="00AD69B7">
        <w:t>[27]</w:t>
      </w:r>
      <w:r w:rsidRPr="00617BCB">
        <w:rPr>
          <w:lang w:val="en-GB"/>
        </w:rPr>
        <w:fldChar w:fldCharType="end"/>
      </w:r>
      <w:r w:rsidRPr="00617BCB">
        <w:rPr>
          <w:lang w:val="en-GB"/>
        </w:rPr>
        <w:t xml:space="preserve">. </w:t>
      </w:r>
      <w:r w:rsidR="00B12F80" w:rsidRPr="00617BCB">
        <w:rPr>
          <w:lang w:val="en-GB"/>
        </w:rPr>
        <w:t xml:space="preserve">Listed in </w:t>
      </w:r>
      <w:r w:rsidR="00390333" w:rsidRPr="00617BCB">
        <w:rPr>
          <w:lang w:val="en-GB"/>
        </w:rPr>
        <w:t>Table</w:t>
      </w:r>
      <w:r w:rsidR="00B12F80" w:rsidRPr="00617BCB">
        <w:rPr>
          <w:lang w:val="en-GB"/>
        </w:rPr>
        <w:t xml:space="preserve"> </w:t>
      </w:r>
      <w:r w:rsidR="002F0078" w:rsidRPr="00617BCB">
        <w:rPr>
          <w:lang w:val="en-GB"/>
        </w:rPr>
        <w:t>3</w:t>
      </w:r>
      <w:r w:rsidR="00B12F80" w:rsidRPr="00617BCB">
        <w:rPr>
          <w:lang w:val="en-GB"/>
        </w:rPr>
        <w:t xml:space="preserve"> are some of the commercially available FSR sensors as well as </w:t>
      </w:r>
      <w:r w:rsidR="002F2A28" w:rsidRPr="00617BCB">
        <w:rPr>
          <w:lang w:val="en-GB"/>
        </w:rPr>
        <w:t>some of</w:t>
      </w:r>
      <w:r w:rsidR="00B12F80" w:rsidRPr="00617BCB">
        <w:rPr>
          <w:lang w:val="en-GB"/>
        </w:rPr>
        <w:t xml:space="preserve"> its technical specifications.</w:t>
      </w:r>
    </w:p>
    <w:p w14:paraId="34ACB92C" w14:textId="77777777" w:rsidR="0058745F" w:rsidRPr="00617BCB" w:rsidRDefault="0058745F" w:rsidP="00E52229">
      <w:pPr>
        <w:pStyle w:val="MDPI31text"/>
        <w:ind w:left="2968" w:firstLine="0"/>
        <w:rPr>
          <w:lang w:val="en-GB"/>
        </w:rPr>
      </w:pPr>
    </w:p>
    <w:tbl>
      <w:tblPr>
        <w:tblW w:w="0" w:type="auto"/>
        <w:jc w:val="center"/>
        <w:tblLook w:val="0000" w:firstRow="0" w:lastRow="0" w:firstColumn="0" w:lastColumn="0" w:noHBand="0" w:noVBand="0"/>
      </w:tblPr>
      <w:tblGrid>
        <w:gridCol w:w="4057"/>
        <w:gridCol w:w="4268"/>
      </w:tblGrid>
      <w:tr w:rsidR="0058745F" w:rsidRPr="00617BCB" w14:paraId="51842677" w14:textId="77777777" w:rsidTr="00BA2621">
        <w:trPr>
          <w:jc w:val="center"/>
        </w:trPr>
        <w:tc>
          <w:tcPr>
            <w:tcW w:w="4057" w:type="dxa"/>
            <w:shd w:val="clear" w:color="auto" w:fill="auto"/>
            <w:vAlign w:val="center"/>
          </w:tcPr>
          <w:p w14:paraId="6148AE8A" w14:textId="77777777" w:rsidR="0058745F" w:rsidRPr="00617BCB" w:rsidRDefault="0058745F" w:rsidP="00BA2621">
            <w:pPr>
              <w:pStyle w:val="MDPI52figure"/>
              <w:spacing w:before="0"/>
              <w:rPr>
                <w:lang w:val="en-GB"/>
              </w:rPr>
            </w:pPr>
            <w:r w:rsidRPr="00617BCB">
              <w:rPr>
                <w:noProof/>
                <w:lang w:val="en-GB"/>
              </w:rPr>
              <w:lastRenderedPageBreak/>
              <w:drawing>
                <wp:inline distT="0" distB="0" distL="0" distR="0" wp14:anchorId="1956C5D4" wp14:editId="30F025F7">
                  <wp:extent cx="2143125" cy="2143125"/>
                  <wp:effectExtent l="0" t="0" r="0" b="0"/>
                  <wp:docPr id="1716071051" name="Picture 1" descr="A ruler next to a square piece of electronic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071051" name="Picture 1" descr="A ruler next to a square piece of electronic device&#10;&#10;Description automatically generated"/>
                          <pic:cNvPicPr/>
                        </pic:nvPicPr>
                        <pic:blipFill>
                          <a:blip r:embed="rId16"/>
                          <a:stretch>
                            <a:fillRect/>
                          </a:stretch>
                        </pic:blipFill>
                        <pic:spPr>
                          <a:xfrm>
                            <a:off x="0" y="0"/>
                            <a:ext cx="2143421" cy="2143421"/>
                          </a:xfrm>
                          <a:prstGeom prst="rect">
                            <a:avLst/>
                          </a:prstGeom>
                        </pic:spPr>
                      </pic:pic>
                    </a:graphicData>
                  </a:graphic>
                </wp:inline>
              </w:drawing>
            </w:r>
          </w:p>
        </w:tc>
        <w:tc>
          <w:tcPr>
            <w:tcW w:w="4268" w:type="dxa"/>
          </w:tcPr>
          <w:p w14:paraId="3C5CDC81" w14:textId="77777777" w:rsidR="0058745F" w:rsidRPr="00617BCB" w:rsidRDefault="0058745F" w:rsidP="00BA2621">
            <w:pPr>
              <w:pStyle w:val="MDPI52figure"/>
              <w:spacing w:before="0"/>
              <w:rPr>
                <w:lang w:val="en-GB"/>
              </w:rPr>
            </w:pPr>
            <w:r w:rsidRPr="00617BCB">
              <w:rPr>
                <w:noProof/>
                <w:lang w:val="en-GB"/>
              </w:rPr>
              <w:drawing>
                <wp:inline distT="0" distB="0" distL="0" distR="0" wp14:anchorId="07ED474E" wp14:editId="34D53542">
                  <wp:extent cx="2103331" cy="2124075"/>
                  <wp:effectExtent l="0" t="0" r="0" b="0"/>
                  <wp:docPr id="2118650053" name="Picture 1" descr="A measuring device next to a ru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650053" name="Picture 1" descr="A measuring device next to a ruler"/>
                          <pic:cNvPicPr/>
                        </pic:nvPicPr>
                        <pic:blipFill>
                          <a:blip r:embed="rId17"/>
                          <a:stretch>
                            <a:fillRect/>
                          </a:stretch>
                        </pic:blipFill>
                        <pic:spPr>
                          <a:xfrm>
                            <a:off x="0" y="0"/>
                            <a:ext cx="2116260" cy="2137132"/>
                          </a:xfrm>
                          <a:prstGeom prst="rect">
                            <a:avLst/>
                          </a:prstGeom>
                        </pic:spPr>
                      </pic:pic>
                    </a:graphicData>
                  </a:graphic>
                </wp:inline>
              </w:drawing>
            </w:r>
          </w:p>
        </w:tc>
      </w:tr>
      <w:tr w:rsidR="0058745F" w:rsidRPr="00617BCB" w14:paraId="1AC790F4" w14:textId="77777777" w:rsidTr="00BA2621">
        <w:trPr>
          <w:jc w:val="center"/>
        </w:trPr>
        <w:tc>
          <w:tcPr>
            <w:tcW w:w="4057" w:type="dxa"/>
            <w:shd w:val="clear" w:color="auto" w:fill="auto"/>
            <w:vAlign w:val="center"/>
          </w:tcPr>
          <w:p w14:paraId="55C488C2" w14:textId="77777777" w:rsidR="0058745F" w:rsidRPr="00617BCB" w:rsidRDefault="0058745F" w:rsidP="00BA2621">
            <w:pPr>
              <w:pStyle w:val="MDPI42tablebody"/>
              <w:rPr>
                <w:lang w:val="en-GB"/>
              </w:rPr>
            </w:pPr>
            <w:r w:rsidRPr="00617BCB">
              <w:rPr>
                <w:lang w:val="en-GB"/>
              </w:rPr>
              <w:t>(</w:t>
            </w:r>
            <w:r w:rsidRPr="00617BCB">
              <w:rPr>
                <w:b/>
                <w:lang w:val="en-GB"/>
              </w:rPr>
              <w:t>a</w:t>
            </w:r>
            <w:r w:rsidRPr="00617BCB">
              <w:rPr>
                <w:lang w:val="en-GB"/>
              </w:rPr>
              <w:t>)</w:t>
            </w:r>
          </w:p>
        </w:tc>
        <w:tc>
          <w:tcPr>
            <w:tcW w:w="4268" w:type="dxa"/>
          </w:tcPr>
          <w:p w14:paraId="6FBF5909" w14:textId="77777777" w:rsidR="0058745F" w:rsidRPr="00617BCB" w:rsidRDefault="0058745F" w:rsidP="00BA2621">
            <w:pPr>
              <w:pStyle w:val="MDPI42tablebody"/>
              <w:rPr>
                <w:lang w:val="en-GB"/>
              </w:rPr>
            </w:pPr>
            <w:r w:rsidRPr="00617BCB">
              <w:rPr>
                <w:lang w:val="en-GB"/>
              </w:rPr>
              <w:t>(</w:t>
            </w:r>
            <w:r w:rsidRPr="00617BCB">
              <w:rPr>
                <w:b/>
                <w:lang w:val="en-GB"/>
              </w:rPr>
              <w:t>b</w:t>
            </w:r>
            <w:r w:rsidRPr="00617BCB">
              <w:rPr>
                <w:lang w:val="en-GB"/>
              </w:rPr>
              <w:t>)</w:t>
            </w:r>
          </w:p>
        </w:tc>
      </w:tr>
    </w:tbl>
    <w:p w14:paraId="2193B03F" w14:textId="7F6FC5AF" w:rsidR="00EA3453" w:rsidRPr="00617BCB" w:rsidRDefault="0058745F" w:rsidP="00EA3453">
      <w:pPr>
        <w:pStyle w:val="MDPI51figurecaption"/>
        <w:ind w:left="2968"/>
        <w:rPr>
          <w:color w:val="auto"/>
          <w:lang w:val="en-GB"/>
        </w:rPr>
      </w:pPr>
      <w:r w:rsidRPr="00617BCB">
        <w:rPr>
          <w:b/>
          <w:lang w:val="en-GB"/>
        </w:rPr>
        <w:t xml:space="preserve">Figure </w:t>
      </w:r>
      <w:r w:rsidR="00CD5673" w:rsidRPr="00617BCB">
        <w:rPr>
          <w:b/>
          <w:lang w:val="en-GB"/>
        </w:rPr>
        <w:t>4</w:t>
      </w:r>
      <w:r w:rsidRPr="00617BCB">
        <w:rPr>
          <w:b/>
          <w:lang w:val="en-GB"/>
        </w:rPr>
        <w:t xml:space="preserve">. </w:t>
      </w:r>
      <w:r w:rsidRPr="00617BCB">
        <w:rPr>
          <w:lang w:val="en-GB"/>
        </w:rPr>
        <w:t>Examples of FSR sensors (</w:t>
      </w:r>
      <w:r w:rsidRPr="00617BCB">
        <w:rPr>
          <w:b/>
          <w:lang w:val="en-GB"/>
        </w:rPr>
        <w:t>a</w:t>
      </w:r>
      <w:r w:rsidRPr="00617BCB">
        <w:rPr>
          <w:lang w:val="en-GB"/>
        </w:rPr>
        <w:t xml:space="preserve">) Square shaped FSR sensor (FSR01CE) </w:t>
      </w:r>
      <w:r w:rsidRPr="00617BCB">
        <w:rPr>
          <w:lang w:val="en-GB"/>
        </w:rPr>
        <w:fldChar w:fldCharType="begin"/>
      </w:r>
      <w:r w:rsidR="00AD69B7">
        <w:rPr>
          <w:lang w:val="en-GB"/>
        </w:rPr>
        <w:instrText xml:space="preserve"> ADDIN ZOTERO_ITEM CSL_CITATION {"citationID":"wVEa3pUb","properties":{"formattedCitation":"[28]","plainCitation":"[28]","noteIndex":0},"citationItems":[{"id":296,"uris":["http://zotero.org/users/11398818/items/7NMJRHN2"],"itemData":{"id":296,"type":"document","title":"Ohmite FSR Series Integration Guide: Force Sensing Resistor","URL":"https://www.mouser.com/pdfdocs/Ohmite-FSR-Integration-Guide-V1-0_11-01-18.pdf","author":[{"literal":"Ohmite"}],"issued":{"date-parts":[["2018"]]}}}],"schema":"https://github.com/citation-style-language/schema/raw/master/csl-citation.json"} </w:instrText>
      </w:r>
      <w:r w:rsidRPr="00617BCB">
        <w:rPr>
          <w:lang w:val="en-GB"/>
        </w:rPr>
        <w:fldChar w:fldCharType="separate"/>
      </w:r>
      <w:r w:rsidR="00AD69B7" w:rsidRPr="00AD69B7">
        <w:t>[28]</w:t>
      </w:r>
      <w:r w:rsidRPr="00617BCB">
        <w:rPr>
          <w:lang w:val="en-GB"/>
        </w:rPr>
        <w:fldChar w:fldCharType="end"/>
      </w:r>
      <w:r w:rsidRPr="00617BCB">
        <w:rPr>
          <w:lang w:val="en-GB"/>
        </w:rPr>
        <w:t>; (</w:t>
      </w:r>
      <w:r w:rsidRPr="00617BCB">
        <w:rPr>
          <w:b/>
          <w:lang w:val="en-GB"/>
        </w:rPr>
        <w:t>b</w:t>
      </w:r>
      <w:r w:rsidRPr="00617BCB">
        <w:rPr>
          <w:lang w:val="en-GB"/>
        </w:rPr>
        <w:t xml:space="preserve">) Circle </w:t>
      </w:r>
      <w:r w:rsidRPr="00617BCB">
        <w:rPr>
          <w:color w:val="auto"/>
          <w:lang w:val="en-GB"/>
        </w:rPr>
        <w:t xml:space="preserve">shaped FSR sensor (FSR03CE) </w:t>
      </w:r>
      <w:r w:rsidRPr="00617BCB">
        <w:rPr>
          <w:color w:val="auto"/>
          <w:lang w:val="en-GB"/>
        </w:rPr>
        <w:fldChar w:fldCharType="begin"/>
      </w:r>
      <w:r w:rsidR="00AD69B7">
        <w:rPr>
          <w:color w:val="auto"/>
          <w:lang w:val="en-GB"/>
        </w:rPr>
        <w:instrText xml:space="preserve"> ADDIN ZOTERO_ITEM CSL_CITATION {"citationID":"zbrlHwQ0","properties":{"formattedCitation":"[28]","plainCitation":"[28]","noteIndex":0},"citationItems":[{"id":296,"uris":["http://zotero.org/users/11398818/items/7NMJRHN2"],"itemData":{"id":296,"type":"document","title":"Ohmite FSR Series Integration Guide: Force Sensing Resistor","URL":"https://www.mouser.com/pdfdocs/Ohmite-FSR-Integration-Guide-V1-0_11-01-18.pdf","author":[{"literal":"Ohmite"}],"issued":{"date-parts":[["2018"]]}}}],"schema":"https://github.com/citation-style-language/schema/raw/master/csl-citation.json"} </w:instrText>
      </w:r>
      <w:r w:rsidRPr="00617BCB">
        <w:rPr>
          <w:color w:val="auto"/>
          <w:lang w:val="en-GB"/>
        </w:rPr>
        <w:fldChar w:fldCharType="separate"/>
      </w:r>
      <w:r w:rsidR="00AD69B7" w:rsidRPr="00AD69B7">
        <w:t>[28]</w:t>
      </w:r>
      <w:r w:rsidRPr="00617BCB">
        <w:rPr>
          <w:color w:val="auto"/>
          <w:lang w:val="en-GB"/>
        </w:rPr>
        <w:fldChar w:fldCharType="end"/>
      </w:r>
      <w:r w:rsidRPr="00617BCB">
        <w:rPr>
          <w:color w:val="auto"/>
          <w:lang w:val="en-GB"/>
        </w:rPr>
        <w:t>.</w:t>
      </w:r>
    </w:p>
    <w:p w14:paraId="33384DF2" w14:textId="09F03A25" w:rsidR="00156BE9" w:rsidRPr="00617BCB" w:rsidRDefault="00156BE9" w:rsidP="00156BE9">
      <w:pPr>
        <w:pStyle w:val="MDPI41tablecaption"/>
        <w:rPr>
          <w:color w:val="auto"/>
          <w:lang w:val="en-GB"/>
        </w:rPr>
      </w:pPr>
      <w:r w:rsidRPr="00617BCB">
        <w:rPr>
          <w:b/>
          <w:color w:val="auto"/>
          <w:lang w:val="en-GB"/>
        </w:rPr>
        <w:t xml:space="preserve">Table </w:t>
      </w:r>
      <w:r w:rsidR="007636CB" w:rsidRPr="00617BCB">
        <w:rPr>
          <w:b/>
          <w:color w:val="auto"/>
          <w:lang w:val="en-GB"/>
        </w:rPr>
        <w:t>3</w:t>
      </w:r>
      <w:r w:rsidRPr="00617BCB">
        <w:rPr>
          <w:b/>
          <w:color w:val="auto"/>
          <w:lang w:val="en-GB"/>
        </w:rPr>
        <w:t>.</w:t>
      </w:r>
      <w:r w:rsidRPr="00617BCB">
        <w:rPr>
          <w:color w:val="auto"/>
          <w:lang w:val="en-GB"/>
        </w:rPr>
        <w:t xml:space="preserve"> </w:t>
      </w:r>
      <w:r w:rsidR="007C1BE1" w:rsidRPr="00617BCB">
        <w:rPr>
          <w:color w:val="auto"/>
          <w:lang w:val="en-GB"/>
        </w:rPr>
        <w:t xml:space="preserve">Technical specifications on </w:t>
      </w:r>
      <w:r w:rsidR="00F82AEC" w:rsidRPr="00617BCB">
        <w:rPr>
          <w:color w:val="auto"/>
          <w:lang w:val="en-GB"/>
        </w:rPr>
        <w:t>FSR Sensors</w:t>
      </w:r>
      <w:r w:rsidR="005327CD" w:rsidRPr="00617BCB">
        <w:rPr>
          <w:color w:val="auto"/>
          <w:lang w:val="en-GB"/>
        </w:rPr>
        <w:t xml:space="preserve"> commercially available</w:t>
      </w:r>
    </w:p>
    <w:tbl>
      <w:tblPr>
        <w:tblW w:w="7849"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1442"/>
        <w:gridCol w:w="1890"/>
        <w:gridCol w:w="2700"/>
        <w:gridCol w:w="1797"/>
        <w:gridCol w:w="20"/>
      </w:tblGrid>
      <w:tr w:rsidR="00BC7B4D" w:rsidRPr="00617BCB" w14:paraId="29FCF156" w14:textId="6B8C9CAC" w:rsidTr="00B57CD0">
        <w:trPr>
          <w:trHeight w:val="267"/>
        </w:trPr>
        <w:tc>
          <w:tcPr>
            <w:tcW w:w="1442" w:type="dxa"/>
            <w:tcBorders>
              <w:bottom w:val="single" w:sz="4" w:space="0" w:color="auto"/>
            </w:tcBorders>
            <w:shd w:val="clear" w:color="auto" w:fill="auto"/>
            <w:vAlign w:val="center"/>
          </w:tcPr>
          <w:p w14:paraId="12131B2D" w14:textId="1F7D17BD" w:rsidR="00E513D5" w:rsidRPr="00617BCB" w:rsidRDefault="00E513D5" w:rsidP="00E513D5">
            <w:pPr>
              <w:pStyle w:val="MDPI42tablebody"/>
              <w:spacing w:line="240" w:lineRule="auto"/>
              <w:rPr>
                <w:b/>
                <w:snapToGrid/>
                <w:color w:val="auto"/>
                <w:lang w:val="en-GB"/>
              </w:rPr>
            </w:pPr>
            <w:r w:rsidRPr="00617BCB">
              <w:rPr>
                <w:b/>
                <w:snapToGrid/>
                <w:color w:val="auto"/>
                <w:lang w:val="en-GB"/>
              </w:rPr>
              <w:t>Model</w:t>
            </w:r>
          </w:p>
        </w:tc>
        <w:tc>
          <w:tcPr>
            <w:tcW w:w="1890" w:type="dxa"/>
            <w:tcBorders>
              <w:bottom w:val="single" w:sz="4" w:space="0" w:color="auto"/>
            </w:tcBorders>
            <w:shd w:val="clear" w:color="auto" w:fill="auto"/>
            <w:vAlign w:val="center"/>
          </w:tcPr>
          <w:p w14:paraId="02065429" w14:textId="3570DBE3" w:rsidR="00E513D5" w:rsidRPr="00617BCB" w:rsidRDefault="00E513D5" w:rsidP="00E513D5">
            <w:pPr>
              <w:pStyle w:val="MDPI42tablebody"/>
              <w:spacing w:line="240" w:lineRule="auto"/>
              <w:rPr>
                <w:b/>
                <w:snapToGrid/>
                <w:color w:val="auto"/>
                <w:lang w:val="en-GB"/>
              </w:rPr>
            </w:pPr>
            <w:r w:rsidRPr="00617BCB">
              <w:rPr>
                <w:b/>
                <w:snapToGrid/>
                <w:color w:val="auto"/>
                <w:lang w:val="en-GB"/>
              </w:rPr>
              <w:t xml:space="preserve">Manufacturer </w:t>
            </w:r>
          </w:p>
        </w:tc>
        <w:tc>
          <w:tcPr>
            <w:tcW w:w="2700" w:type="dxa"/>
            <w:tcBorders>
              <w:bottom w:val="single" w:sz="4" w:space="0" w:color="auto"/>
            </w:tcBorders>
            <w:shd w:val="clear" w:color="auto" w:fill="auto"/>
            <w:vAlign w:val="center"/>
          </w:tcPr>
          <w:p w14:paraId="5CF3C38E" w14:textId="77777777" w:rsidR="00E513D5" w:rsidRPr="00617BCB" w:rsidRDefault="00E513D5" w:rsidP="00E513D5">
            <w:pPr>
              <w:pStyle w:val="MDPI42tablebody"/>
              <w:spacing w:line="240" w:lineRule="auto"/>
              <w:rPr>
                <w:b/>
                <w:snapToGrid/>
                <w:color w:val="auto"/>
                <w:lang w:val="en-GB"/>
              </w:rPr>
            </w:pPr>
            <w:r w:rsidRPr="00617BCB">
              <w:rPr>
                <w:b/>
                <w:snapToGrid/>
                <w:color w:val="auto"/>
                <w:lang w:val="en-GB"/>
              </w:rPr>
              <w:t xml:space="preserve">Dimensions </w:t>
            </w:r>
          </w:p>
          <w:p w14:paraId="47D74EF5" w14:textId="15F7C2AA" w:rsidR="00E513D5" w:rsidRPr="00617BCB" w:rsidRDefault="00E513D5" w:rsidP="00E513D5">
            <w:pPr>
              <w:pStyle w:val="MDPI42tablebody"/>
              <w:spacing w:line="240" w:lineRule="auto"/>
              <w:rPr>
                <w:b/>
                <w:snapToGrid/>
                <w:color w:val="auto"/>
                <w:lang w:val="en-GB"/>
              </w:rPr>
            </w:pPr>
            <w:r w:rsidRPr="00617BCB">
              <w:rPr>
                <w:b/>
                <w:snapToGrid/>
                <w:color w:val="auto"/>
                <w:lang w:val="en-GB"/>
              </w:rPr>
              <w:t>(Length x Width, Thickness) (mm)</w:t>
            </w:r>
          </w:p>
        </w:tc>
        <w:tc>
          <w:tcPr>
            <w:tcW w:w="1797" w:type="dxa"/>
            <w:tcBorders>
              <w:bottom w:val="single" w:sz="4" w:space="0" w:color="auto"/>
            </w:tcBorders>
            <w:vAlign w:val="center"/>
          </w:tcPr>
          <w:p w14:paraId="400B5A37" w14:textId="79AB218C" w:rsidR="00E513D5" w:rsidRPr="00617BCB" w:rsidRDefault="00906615" w:rsidP="00E513D5">
            <w:pPr>
              <w:pStyle w:val="MDPI42tablebody"/>
              <w:spacing w:line="240" w:lineRule="auto"/>
              <w:rPr>
                <w:b/>
                <w:snapToGrid/>
                <w:color w:val="auto"/>
                <w:lang w:val="en-GB"/>
              </w:rPr>
            </w:pPr>
            <w:r w:rsidRPr="00617BCB">
              <w:rPr>
                <w:b/>
                <w:snapToGrid/>
                <w:color w:val="auto"/>
                <w:lang w:val="en-GB"/>
              </w:rPr>
              <w:t>Force Sensitivity Range</w:t>
            </w:r>
            <w:r w:rsidR="00E04260" w:rsidRPr="00617BCB">
              <w:rPr>
                <w:b/>
                <w:snapToGrid/>
                <w:color w:val="auto"/>
                <w:lang w:val="en-GB"/>
              </w:rPr>
              <w:t xml:space="preserve"> (Newtons)</w:t>
            </w:r>
          </w:p>
        </w:tc>
        <w:tc>
          <w:tcPr>
            <w:tcW w:w="20" w:type="dxa"/>
            <w:tcBorders>
              <w:bottom w:val="single" w:sz="4" w:space="0" w:color="auto"/>
            </w:tcBorders>
          </w:tcPr>
          <w:p w14:paraId="0C63637B" w14:textId="3EF45FC8" w:rsidR="00E513D5" w:rsidRPr="00617BCB" w:rsidRDefault="00E513D5" w:rsidP="00E513D5">
            <w:pPr>
              <w:pStyle w:val="MDPI42tablebody"/>
              <w:spacing w:line="240" w:lineRule="auto"/>
              <w:rPr>
                <w:b/>
                <w:snapToGrid/>
                <w:color w:val="auto"/>
                <w:lang w:val="en-GB"/>
              </w:rPr>
            </w:pPr>
          </w:p>
        </w:tc>
      </w:tr>
      <w:tr w:rsidR="00BC7B4D" w:rsidRPr="00617BCB" w14:paraId="4427A2F3" w14:textId="5BEC15DC" w:rsidTr="00B57CD0">
        <w:trPr>
          <w:trHeight w:val="251"/>
        </w:trPr>
        <w:tc>
          <w:tcPr>
            <w:tcW w:w="1442" w:type="dxa"/>
            <w:shd w:val="clear" w:color="auto" w:fill="auto"/>
            <w:vAlign w:val="center"/>
          </w:tcPr>
          <w:p w14:paraId="67C34309" w14:textId="53185AF8" w:rsidR="00E513D5" w:rsidRPr="00617BCB" w:rsidRDefault="00E513D5" w:rsidP="00E513D5">
            <w:pPr>
              <w:pStyle w:val="MDPI42tablebody"/>
              <w:spacing w:line="240" w:lineRule="auto"/>
              <w:rPr>
                <w:color w:val="auto"/>
                <w:lang w:val="en-GB"/>
              </w:rPr>
            </w:pPr>
            <w:r w:rsidRPr="00617BCB">
              <w:rPr>
                <w:color w:val="auto"/>
                <w:lang w:val="en-GB"/>
              </w:rPr>
              <w:t>FSR 402</w:t>
            </w:r>
            <w:r w:rsidR="00665387" w:rsidRPr="00617BCB">
              <w:rPr>
                <w:color w:val="auto"/>
                <w:lang w:val="en-GB"/>
              </w:rPr>
              <w:t xml:space="preserve"> </w:t>
            </w:r>
            <w:r w:rsidR="00665387" w:rsidRPr="00617BCB">
              <w:rPr>
                <w:color w:val="auto"/>
                <w:lang w:val="en-GB"/>
              </w:rPr>
              <w:fldChar w:fldCharType="begin"/>
            </w:r>
            <w:r w:rsidR="00AD69B7">
              <w:rPr>
                <w:color w:val="auto"/>
                <w:lang w:val="en-GB"/>
              </w:rPr>
              <w:instrText xml:space="preserve"> ADDIN ZOTERO_ITEM CSL_CITATION {"citationID":"PxcFKsZ6","properties":{"formattedCitation":"[29]","plainCitation":"[29]","noteIndex":0},"citationItems":[{"id":299,"uris":["http://zotero.org/users/11398818/items/C6DUHLS3"],"itemData":{"id":299,"type":"document","title":"FSR 402 Data Sheet","URL":"https://www.trossenrobotics.com/productdocs/2010-10-26-DataSheet-FSR402-Layout2.pdf","author":[{"literal":"Interlink Electronics"}]}}],"schema":"https://github.com/citation-style-language/schema/raw/master/csl-citation.json"} </w:instrText>
            </w:r>
            <w:r w:rsidR="00665387" w:rsidRPr="00617BCB">
              <w:rPr>
                <w:color w:val="auto"/>
                <w:lang w:val="en-GB"/>
              </w:rPr>
              <w:fldChar w:fldCharType="separate"/>
            </w:r>
            <w:r w:rsidR="00AD69B7" w:rsidRPr="00AD69B7">
              <w:t>[29]</w:t>
            </w:r>
            <w:r w:rsidR="00665387" w:rsidRPr="00617BCB">
              <w:rPr>
                <w:color w:val="auto"/>
                <w:lang w:val="en-GB"/>
              </w:rPr>
              <w:fldChar w:fldCharType="end"/>
            </w:r>
          </w:p>
        </w:tc>
        <w:tc>
          <w:tcPr>
            <w:tcW w:w="1890" w:type="dxa"/>
            <w:shd w:val="clear" w:color="auto" w:fill="auto"/>
            <w:vAlign w:val="center"/>
          </w:tcPr>
          <w:p w14:paraId="48EFA575" w14:textId="128602D3" w:rsidR="00E513D5" w:rsidRPr="00617BCB" w:rsidRDefault="00E513D5" w:rsidP="00E513D5">
            <w:pPr>
              <w:pStyle w:val="MDPI42tablebody"/>
              <w:spacing w:line="240" w:lineRule="auto"/>
              <w:rPr>
                <w:color w:val="auto"/>
                <w:lang w:val="en-GB"/>
              </w:rPr>
            </w:pPr>
            <w:r w:rsidRPr="00617BCB">
              <w:rPr>
                <w:color w:val="auto"/>
                <w:lang w:val="en-GB"/>
              </w:rPr>
              <w:t>Interlink Electronics</w:t>
            </w:r>
          </w:p>
        </w:tc>
        <w:tc>
          <w:tcPr>
            <w:tcW w:w="2700" w:type="dxa"/>
            <w:shd w:val="clear" w:color="auto" w:fill="auto"/>
            <w:vAlign w:val="center"/>
          </w:tcPr>
          <w:p w14:paraId="2CAB56A4" w14:textId="2E6CFE2F" w:rsidR="00E513D5" w:rsidRPr="00617BCB" w:rsidRDefault="00E513D5" w:rsidP="00E513D5">
            <w:pPr>
              <w:pStyle w:val="MDPI42tablebody"/>
              <w:spacing w:line="240" w:lineRule="auto"/>
              <w:rPr>
                <w:color w:val="auto"/>
                <w:lang w:val="en-GB"/>
              </w:rPr>
            </w:pPr>
            <w:r w:rsidRPr="00617BCB">
              <w:rPr>
                <w:color w:val="auto"/>
                <w:lang w:val="en-GB"/>
              </w:rPr>
              <w:t>14.68 x 14.68 x 0.46</w:t>
            </w:r>
          </w:p>
        </w:tc>
        <w:tc>
          <w:tcPr>
            <w:tcW w:w="1797" w:type="dxa"/>
            <w:vAlign w:val="center"/>
          </w:tcPr>
          <w:p w14:paraId="64EE7FB3" w14:textId="7DAA1495" w:rsidR="00E513D5" w:rsidRPr="00617BCB" w:rsidRDefault="00906615" w:rsidP="00E513D5">
            <w:pPr>
              <w:pStyle w:val="MDPI42tablebody"/>
              <w:spacing w:line="240" w:lineRule="auto"/>
              <w:rPr>
                <w:color w:val="auto"/>
                <w:lang w:val="en-GB"/>
              </w:rPr>
            </w:pPr>
            <w:r w:rsidRPr="00617BCB">
              <w:rPr>
                <w:color w:val="auto"/>
                <w:lang w:val="en-GB"/>
              </w:rPr>
              <w:t>0.1 - 1</w:t>
            </w:r>
            <w:r w:rsidR="00FC0971" w:rsidRPr="00617BCB">
              <w:rPr>
                <w:color w:val="auto"/>
                <w:lang w:val="en-GB"/>
              </w:rPr>
              <w:t>00</w:t>
            </w:r>
            <w:r w:rsidR="00E06F52" w:rsidRPr="00617BCB">
              <w:rPr>
                <w:color w:val="auto"/>
                <w:vertAlign w:val="superscript"/>
                <w:lang w:val="en-GB"/>
              </w:rPr>
              <w:t xml:space="preserve"> </w:t>
            </w:r>
            <w:r w:rsidR="00E06F52" w:rsidRPr="00617BCB">
              <w:rPr>
                <w:color w:val="auto"/>
                <w:lang w:val="en-GB"/>
              </w:rPr>
              <w:t>N</w:t>
            </w:r>
          </w:p>
        </w:tc>
        <w:tc>
          <w:tcPr>
            <w:tcW w:w="20" w:type="dxa"/>
          </w:tcPr>
          <w:p w14:paraId="0B0F9143" w14:textId="0E90D2AA" w:rsidR="00E513D5" w:rsidRPr="00617BCB" w:rsidRDefault="00E513D5" w:rsidP="00E513D5">
            <w:pPr>
              <w:pStyle w:val="MDPI42tablebody"/>
              <w:spacing w:line="240" w:lineRule="auto"/>
              <w:rPr>
                <w:color w:val="auto"/>
                <w:lang w:val="en-GB"/>
              </w:rPr>
            </w:pPr>
          </w:p>
        </w:tc>
      </w:tr>
      <w:tr w:rsidR="00BC7B4D" w:rsidRPr="00617BCB" w14:paraId="78903D6E" w14:textId="6F445FE0" w:rsidTr="00B57CD0">
        <w:trPr>
          <w:trHeight w:val="267"/>
        </w:trPr>
        <w:tc>
          <w:tcPr>
            <w:tcW w:w="1442" w:type="dxa"/>
            <w:shd w:val="clear" w:color="auto" w:fill="auto"/>
            <w:vAlign w:val="center"/>
          </w:tcPr>
          <w:p w14:paraId="3FA32828" w14:textId="1214537D" w:rsidR="00E513D5" w:rsidRPr="00617BCB" w:rsidRDefault="00E513D5" w:rsidP="00E513D5">
            <w:pPr>
              <w:pStyle w:val="MDPI42tablebody"/>
              <w:spacing w:line="240" w:lineRule="auto"/>
              <w:rPr>
                <w:color w:val="auto"/>
                <w:lang w:val="en-GB"/>
              </w:rPr>
            </w:pPr>
            <w:r w:rsidRPr="00617BCB">
              <w:rPr>
                <w:color w:val="auto"/>
                <w:lang w:val="en-GB"/>
              </w:rPr>
              <w:t>FSR 406</w:t>
            </w:r>
            <w:r w:rsidR="00665387" w:rsidRPr="00617BCB">
              <w:rPr>
                <w:color w:val="auto"/>
                <w:lang w:val="en-GB"/>
              </w:rPr>
              <w:t xml:space="preserve"> </w:t>
            </w:r>
            <w:r w:rsidR="00665387" w:rsidRPr="00617BCB">
              <w:rPr>
                <w:color w:val="auto"/>
                <w:lang w:val="en-GB"/>
              </w:rPr>
              <w:fldChar w:fldCharType="begin"/>
            </w:r>
            <w:r w:rsidR="00AD69B7">
              <w:rPr>
                <w:color w:val="auto"/>
                <w:lang w:val="en-GB"/>
              </w:rPr>
              <w:instrText xml:space="preserve"> ADDIN ZOTERO_ITEM CSL_CITATION {"citationID":"z47tbJsK","properties":{"formattedCitation":"[30]","plainCitation":"[30]","noteIndex":0},"citationItems":[{"id":300,"uris":["http://zotero.org/users/11398818/items/7YLRWDPN"],"itemData":{"id":300,"type":"document","title":"FSR 406 Data Sheet","URL":"https://datasheetspdf.com/pdf-file/1211691/InterlinkElectronics/FSR406/1","author":[{"literal":"Interlink Electronics"}]},"locator":"406"}],"schema":"https://github.com/citation-style-language/schema/raw/master/csl-citation.json"} </w:instrText>
            </w:r>
            <w:r w:rsidR="00665387" w:rsidRPr="00617BCB">
              <w:rPr>
                <w:color w:val="auto"/>
                <w:lang w:val="en-GB"/>
              </w:rPr>
              <w:fldChar w:fldCharType="separate"/>
            </w:r>
            <w:r w:rsidR="00AD69B7" w:rsidRPr="00AD69B7">
              <w:t>[30]</w:t>
            </w:r>
            <w:r w:rsidR="00665387" w:rsidRPr="00617BCB">
              <w:rPr>
                <w:color w:val="auto"/>
                <w:lang w:val="en-GB"/>
              </w:rPr>
              <w:fldChar w:fldCharType="end"/>
            </w:r>
          </w:p>
        </w:tc>
        <w:tc>
          <w:tcPr>
            <w:tcW w:w="1890" w:type="dxa"/>
            <w:shd w:val="clear" w:color="auto" w:fill="auto"/>
            <w:vAlign w:val="center"/>
          </w:tcPr>
          <w:p w14:paraId="7148653D" w14:textId="1BD51D72" w:rsidR="00E513D5" w:rsidRPr="00617BCB" w:rsidRDefault="00E513D5" w:rsidP="00E513D5">
            <w:pPr>
              <w:pStyle w:val="MDPI42tablebody"/>
              <w:rPr>
                <w:color w:val="auto"/>
                <w:lang w:val="en-GB"/>
              </w:rPr>
            </w:pPr>
            <w:r w:rsidRPr="00617BCB">
              <w:rPr>
                <w:color w:val="auto"/>
                <w:lang w:val="en-GB"/>
              </w:rPr>
              <w:t>Interlink Electronics</w:t>
            </w:r>
          </w:p>
        </w:tc>
        <w:tc>
          <w:tcPr>
            <w:tcW w:w="2700" w:type="dxa"/>
            <w:shd w:val="clear" w:color="auto" w:fill="auto"/>
            <w:vAlign w:val="center"/>
          </w:tcPr>
          <w:p w14:paraId="0160C5C8" w14:textId="790759F2" w:rsidR="00E513D5" w:rsidRPr="00617BCB" w:rsidRDefault="00E513D5" w:rsidP="00E513D5">
            <w:pPr>
              <w:pStyle w:val="MDPI42tablebody"/>
              <w:spacing w:line="240" w:lineRule="auto"/>
              <w:rPr>
                <w:color w:val="auto"/>
                <w:lang w:val="en-GB"/>
              </w:rPr>
            </w:pPr>
            <w:r w:rsidRPr="00617BCB">
              <w:rPr>
                <w:color w:val="auto"/>
                <w:lang w:val="en-GB"/>
              </w:rPr>
              <w:t>39.6 x 39.6 x 0.46</w:t>
            </w:r>
          </w:p>
        </w:tc>
        <w:tc>
          <w:tcPr>
            <w:tcW w:w="1797" w:type="dxa"/>
            <w:vAlign w:val="center"/>
          </w:tcPr>
          <w:p w14:paraId="71F034A0" w14:textId="1C3B5648" w:rsidR="00E513D5" w:rsidRPr="00617BCB" w:rsidRDefault="00EF6011" w:rsidP="00E513D5">
            <w:pPr>
              <w:pStyle w:val="MDPI42tablebody"/>
              <w:spacing w:line="240" w:lineRule="auto"/>
              <w:rPr>
                <w:color w:val="auto"/>
                <w:lang w:val="en-GB"/>
              </w:rPr>
            </w:pPr>
            <w:r w:rsidRPr="00617BCB">
              <w:rPr>
                <w:color w:val="auto"/>
                <w:lang w:val="en-GB"/>
              </w:rPr>
              <w:t xml:space="preserve">0.1 </w:t>
            </w:r>
            <w:r w:rsidR="00FC0971" w:rsidRPr="00617BCB">
              <w:rPr>
                <w:color w:val="auto"/>
                <w:lang w:val="en-GB"/>
              </w:rPr>
              <w:t>–</w:t>
            </w:r>
            <w:r w:rsidRPr="00617BCB">
              <w:rPr>
                <w:color w:val="auto"/>
                <w:lang w:val="en-GB"/>
              </w:rPr>
              <w:t xml:space="preserve"> 1</w:t>
            </w:r>
            <w:r w:rsidR="00FC0971" w:rsidRPr="00617BCB">
              <w:rPr>
                <w:color w:val="auto"/>
                <w:lang w:val="en-GB"/>
              </w:rPr>
              <w:t>00</w:t>
            </w:r>
            <w:r w:rsidRPr="00617BCB">
              <w:rPr>
                <w:color w:val="auto"/>
                <w:vertAlign w:val="superscript"/>
                <w:lang w:val="en-GB"/>
              </w:rPr>
              <w:t xml:space="preserve"> </w:t>
            </w:r>
            <w:r w:rsidRPr="00617BCB">
              <w:rPr>
                <w:color w:val="auto"/>
                <w:lang w:val="en-GB"/>
              </w:rPr>
              <w:t>N</w:t>
            </w:r>
          </w:p>
        </w:tc>
        <w:tc>
          <w:tcPr>
            <w:tcW w:w="20" w:type="dxa"/>
          </w:tcPr>
          <w:p w14:paraId="2D1EF87B" w14:textId="2CA5DBDB" w:rsidR="00E513D5" w:rsidRPr="00617BCB" w:rsidRDefault="00E513D5" w:rsidP="00E513D5">
            <w:pPr>
              <w:pStyle w:val="MDPI42tablebody"/>
              <w:spacing w:line="240" w:lineRule="auto"/>
              <w:rPr>
                <w:color w:val="auto"/>
                <w:lang w:val="en-GB"/>
              </w:rPr>
            </w:pPr>
          </w:p>
        </w:tc>
      </w:tr>
      <w:tr w:rsidR="00A546EF" w:rsidRPr="00617BCB" w14:paraId="20A8F3B7" w14:textId="77777777" w:rsidTr="00B57CD0">
        <w:trPr>
          <w:trHeight w:val="267"/>
        </w:trPr>
        <w:tc>
          <w:tcPr>
            <w:tcW w:w="1442" w:type="dxa"/>
            <w:shd w:val="clear" w:color="auto" w:fill="auto"/>
            <w:vAlign w:val="center"/>
          </w:tcPr>
          <w:p w14:paraId="148C3EAE" w14:textId="2777F689" w:rsidR="00A546EF" w:rsidRPr="00617BCB" w:rsidRDefault="00A546EF" w:rsidP="00E513D5">
            <w:pPr>
              <w:pStyle w:val="MDPI42tablebody"/>
              <w:spacing w:line="240" w:lineRule="auto"/>
              <w:rPr>
                <w:color w:val="auto"/>
                <w:lang w:val="en-GB"/>
              </w:rPr>
            </w:pPr>
            <w:r w:rsidRPr="00617BCB">
              <w:rPr>
                <w:color w:val="auto"/>
                <w:lang w:val="en-GB"/>
              </w:rPr>
              <w:t>FSR01CE</w:t>
            </w:r>
            <w:r w:rsidR="00B57CD0" w:rsidRPr="00617BCB">
              <w:rPr>
                <w:color w:val="auto"/>
                <w:lang w:val="en-GB"/>
              </w:rPr>
              <w:t xml:space="preserve"> </w:t>
            </w:r>
            <w:r w:rsidR="00B57CD0" w:rsidRPr="00617BCB">
              <w:rPr>
                <w:color w:val="auto"/>
                <w:lang w:val="en-GB"/>
              </w:rPr>
              <w:fldChar w:fldCharType="begin"/>
            </w:r>
            <w:r w:rsidR="00AD69B7">
              <w:rPr>
                <w:color w:val="auto"/>
                <w:lang w:val="en-GB"/>
              </w:rPr>
              <w:instrText xml:space="preserve"> ADDIN ZOTERO_ITEM CSL_CITATION {"citationID":"9XtN6rve","properties":{"formattedCitation":"[28]","plainCitation":"[28]","noteIndex":0},"citationItems":[{"id":296,"uris":["http://zotero.org/users/11398818/items/7NMJRHN2"],"itemData":{"id":296,"type":"document","title":"Ohmite FSR Series Integration Guide: Force Sensing Resistor","URL":"https://www.mouser.com/pdfdocs/Ohmite-FSR-Integration-Guide-V1-0_11-01-18.pdf","author":[{"literal":"Ohmite"}],"issued":{"date-parts":[["2018"]]}}}],"schema":"https://github.com/citation-style-language/schema/raw/master/csl-citation.json"} </w:instrText>
            </w:r>
            <w:r w:rsidR="00B57CD0" w:rsidRPr="00617BCB">
              <w:rPr>
                <w:color w:val="auto"/>
                <w:lang w:val="en-GB"/>
              </w:rPr>
              <w:fldChar w:fldCharType="separate"/>
            </w:r>
            <w:r w:rsidR="00AD69B7" w:rsidRPr="00AD69B7">
              <w:t>[28]</w:t>
            </w:r>
            <w:r w:rsidR="00B57CD0" w:rsidRPr="00617BCB">
              <w:rPr>
                <w:color w:val="auto"/>
                <w:lang w:val="en-GB"/>
              </w:rPr>
              <w:fldChar w:fldCharType="end"/>
            </w:r>
          </w:p>
        </w:tc>
        <w:tc>
          <w:tcPr>
            <w:tcW w:w="1890" w:type="dxa"/>
            <w:shd w:val="clear" w:color="auto" w:fill="auto"/>
            <w:vAlign w:val="center"/>
          </w:tcPr>
          <w:p w14:paraId="634D5514" w14:textId="7D112157" w:rsidR="00A546EF" w:rsidRPr="00617BCB" w:rsidRDefault="00A546EF" w:rsidP="00E513D5">
            <w:pPr>
              <w:pStyle w:val="MDPI42tablebody"/>
              <w:rPr>
                <w:color w:val="auto"/>
                <w:lang w:val="en-GB"/>
              </w:rPr>
            </w:pPr>
            <w:proofErr w:type="spellStart"/>
            <w:r w:rsidRPr="00617BCB">
              <w:rPr>
                <w:color w:val="auto"/>
                <w:lang w:val="en-GB"/>
              </w:rPr>
              <w:t>Ohmite</w:t>
            </w:r>
            <w:proofErr w:type="spellEnd"/>
          </w:p>
        </w:tc>
        <w:tc>
          <w:tcPr>
            <w:tcW w:w="2700" w:type="dxa"/>
            <w:shd w:val="clear" w:color="auto" w:fill="auto"/>
            <w:vAlign w:val="center"/>
          </w:tcPr>
          <w:p w14:paraId="28C5BF20" w14:textId="6C6E9391" w:rsidR="00A546EF" w:rsidRPr="00617BCB" w:rsidRDefault="00CF63E7" w:rsidP="00E513D5">
            <w:pPr>
              <w:pStyle w:val="MDPI42tablebody"/>
              <w:spacing w:line="240" w:lineRule="auto"/>
              <w:rPr>
                <w:color w:val="auto"/>
                <w:lang w:val="en-GB"/>
              </w:rPr>
            </w:pPr>
            <w:r w:rsidRPr="00617BCB">
              <w:rPr>
                <w:color w:val="auto"/>
                <w:lang w:val="en-GB"/>
              </w:rPr>
              <w:t>39.70 x 39.70 x 0.375</w:t>
            </w:r>
          </w:p>
        </w:tc>
        <w:tc>
          <w:tcPr>
            <w:tcW w:w="1797" w:type="dxa"/>
            <w:vAlign w:val="center"/>
          </w:tcPr>
          <w:p w14:paraId="454206D1" w14:textId="5ADD5BD5" w:rsidR="00A546EF" w:rsidRPr="00617BCB" w:rsidRDefault="004969D7" w:rsidP="00E513D5">
            <w:pPr>
              <w:pStyle w:val="MDPI42tablebody"/>
              <w:spacing w:line="240" w:lineRule="auto"/>
              <w:rPr>
                <w:color w:val="auto"/>
                <w:lang w:val="en-GB"/>
              </w:rPr>
            </w:pPr>
            <w:r w:rsidRPr="00617BCB">
              <w:rPr>
                <w:color w:val="auto"/>
                <w:lang w:val="en-GB"/>
              </w:rPr>
              <w:t>Up till 49</w:t>
            </w:r>
            <w:r w:rsidR="00FC0971" w:rsidRPr="00617BCB">
              <w:rPr>
                <w:color w:val="auto"/>
                <w:lang w:val="en-GB"/>
              </w:rPr>
              <w:t xml:space="preserve"> N</w:t>
            </w:r>
          </w:p>
        </w:tc>
        <w:tc>
          <w:tcPr>
            <w:tcW w:w="20" w:type="dxa"/>
          </w:tcPr>
          <w:p w14:paraId="110C51C0" w14:textId="77777777" w:rsidR="00A546EF" w:rsidRPr="00617BCB" w:rsidRDefault="00A546EF" w:rsidP="00E513D5">
            <w:pPr>
              <w:pStyle w:val="MDPI42tablebody"/>
              <w:spacing w:line="240" w:lineRule="auto"/>
              <w:rPr>
                <w:color w:val="auto"/>
                <w:lang w:val="en-GB"/>
              </w:rPr>
            </w:pPr>
          </w:p>
        </w:tc>
      </w:tr>
    </w:tbl>
    <w:p w14:paraId="0704FE03" w14:textId="77777777" w:rsidR="00156BE9" w:rsidRPr="00617BCB" w:rsidRDefault="00156BE9" w:rsidP="006C344A">
      <w:pPr>
        <w:pStyle w:val="MDPI31text"/>
        <w:ind w:left="2040"/>
        <w:rPr>
          <w:color w:val="auto"/>
          <w:lang w:val="en-GB"/>
        </w:rPr>
      </w:pPr>
    </w:p>
    <w:p w14:paraId="68530456" w14:textId="408A47A8" w:rsidR="00E52229" w:rsidRPr="00617BCB" w:rsidRDefault="00015563" w:rsidP="00E10A1D">
      <w:pPr>
        <w:pStyle w:val="MDPI23heading3"/>
        <w:rPr>
          <w:lang w:val="en-GB"/>
        </w:rPr>
      </w:pPr>
      <w:r w:rsidRPr="00617BCB">
        <w:rPr>
          <w:lang w:val="en-GB"/>
        </w:rPr>
        <w:t xml:space="preserve">4.1.2 </w:t>
      </w:r>
      <w:r w:rsidR="00E52229" w:rsidRPr="00617BCB">
        <w:rPr>
          <w:lang w:val="en-GB"/>
        </w:rPr>
        <w:t>Textile Pressure Sensor</w:t>
      </w:r>
    </w:p>
    <w:p w14:paraId="3DF0420C" w14:textId="0C6594A8" w:rsidR="00E52229" w:rsidRPr="00617BCB" w:rsidRDefault="00E52229" w:rsidP="00E52229">
      <w:pPr>
        <w:pStyle w:val="MDPI31text"/>
        <w:rPr>
          <w:lang w:val="en-GB"/>
        </w:rPr>
      </w:pPr>
      <w:r w:rsidRPr="00617BCB">
        <w:rPr>
          <w:lang w:val="en-GB"/>
        </w:rPr>
        <w:t xml:space="preserve">A textile-based pressure sensor is </w:t>
      </w:r>
      <w:r w:rsidR="00CD6EE9">
        <w:rPr>
          <w:lang w:val="en-GB"/>
        </w:rPr>
        <w:t>typically</w:t>
      </w:r>
      <w:r w:rsidRPr="00617BCB">
        <w:rPr>
          <w:lang w:val="en-GB"/>
        </w:rPr>
        <w:t xml:space="preserve"> composed of a soft fabric-based material</w:t>
      </w:r>
      <w:r w:rsidR="002A23F5">
        <w:rPr>
          <w:lang w:val="en-GB"/>
        </w:rPr>
        <w:t xml:space="preserve"> which </w:t>
      </w:r>
      <w:r w:rsidRPr="00617BCB">
        <w:rPr>
          <w:lang w:val="en-GB"/>
        </w:rPr>
        <w:t xml:space="preserve">consists of a conductive thread pattern placed over a dielectric material that serves as a substrate between the threads [21]. Figure </w:t>
      </w:r>
      <w:r w:rsidR="00CD5673" w:rsidRPr="00617BCB">
        <w:rPr>
          <w:lang w:val="en-GB"/>
        </w:rPr>
        <w:t>5</w:t>
      </w:r>
      <w:r w:rsidR="00D36F83" w:rsidRPr="00617BCB">
        <w:rPr>
          <w:lang w:val="en-GB"/>
        </w:rPr>
        <w:t>a</w:t>
      </w:r>
      <w:r w:rsidRPr="00617BCB">
        <w:rPr>
          <w:lang w:val="en-GB"/>
        </w:rPr>
        <w:t xml:space="preserve"> </w:t>
      </w:r>
      <w:r w:rsidR="002A23F5">
        <w:rPr>
          <w:lang w:val="en-GB"/>
        </w:rPr>
        <w:t>visualises</w:t>
      </w:r>
      <w:r w:rsidRPr="00617BCB">
        <w:rPr>
          <w:lang w:val="en-GB"/>
        </w:rPr>
        <w:t xml:space="preserve"> an example of how each layer within the textile pressure sensor is structured</w:t>
      </w:r>
      <w:r w:rsidR="002A23F5">
        <w:rPr>
          <w:lang w:val="en-GB"/>
        </w:rPr>
        <w:t xml:space="preserve"> within</w:t>
      </w:r>
      <w:r w:rsidRPr="00617BCB">
        <w:rPr>
          <w:lang w:val="en-GB"/>
        </w:rPr>
        <w:t xml:space="preserve">. One of the main advantages seen with textile force sensors is the fact that it is </w:t>
      </w:r>
      <w:r w:rsidR="007C1C41">
        <w:rPr>
          <w:lang w:val="en-GB"/>
        </w:rPr>
        <w:t>very durable</w:t>
      </w:r>
      <w:r w:rsidRPr="00617BCB">
        <w:rPr>
          <w:lang w:val="en-GB"/>
        </w:rPr>
        <w:t>, and it seamlessly integrates with garments making it unobstructive</w:t>
      </w:r>
      <w:r w:rsidR="007C1C41">
        <w:rPr>
          <w:lang w:val="en-GB"/>
        </w:rPr>
        <w:t xml:space="preserve"> and comfortable</w:t>
      </w:r>
      <w:r w:rsidRPr="00617BCB">
        <w:rPr>
          <w:lang w:val="en-GB"/>
        </w:rPr>
        <w:t xml:space="preserve"> to the end user. </w:t>
      </w:r>
      <w:r w:rsidR="00D36AA0" w:rsidRPr="00617BCB">
        <w:rPr>
          <w:lang w:val="en-GB"/>
        </w:rPr>
        <w:t>Hence</w:t>
      </w:r>
      <w:r w:rsidRPr="00617BCB">
        <w:rPr>
          <w:lang w:val="en-GB"/>
        </w:rPr>
        <w:t xml:space="preserve">, </w:t>
      </w:r>
      <w:r w:rsidR="007C1C41">
        <w:rPr>
          <w:lang w:val="en-GB"/>
        </w:rPr>
        <w:t xml:space="preserve">the reason </w:t>
      </w:r>
      <w:r w:rsidRPr="00617BCB">
        <w:rPr>
          <w:lang w:val="en-GB"/>
        </w:rPr>
        <w:t xml:space="preserve">this sensor tends to be </w:t>
      </w:r>
      <w:r w:rsidR="007C1C41">
        <w:rPr>
          <w:lang w:val="en-GB"/>
        </w:rPr>
        <w:t xml:space="preserve">more </w:t>
      </w:r>
      <w:r w:rsidRPr="00617BCB">
        <w:rPr>
          <w:lang w:val="en-GB"/>
        </w:rPr>
        <w:t xml:space="preserve">popular among wearable technologies. </w:t>
      </w:r>
    </w:p>
    <w:p w14:paraId="1F5C9FD0" w14:textId="77777777" w:rsidR="0082087C" w:rsidRPr="00617BCB" w:rsidRDefault="0082087C" w:rsidP="00E52229">
      <w:pPr>
        <w:pStyle w:val="MDPI31text"/>
        <w:rPr>
          <w:lang w:val="en-GB"/>
        </w:rPr>
      </w:pPr>
    </w:p>
    <w:tbl>
      <w:tblPr>
        <w:tblW w:w="0" w:type="auto"/>
        <w:jc w:val="center"/>
        <w:tblLook w:val="0000" w:firstRow="0" w:lastRow="0" w:firstColumn="0" w:lastColumn="0" w:noHBand="0" w:noVBand="0"/>
      </w:tblPr>
      <w:tblGrid>
        <w:gridCol w:w="5330"/>
        <w:gridCol w:w="4268"/>
      </w:tblGrid>
      <w:tr w:rsidR="00E52229" w:rsidRPr="00617BCB" w14:paraId="336FFD9A" w14:textId="77777777" w:rsidTr="00E52229">
        <w:trPr>
          <w:jc w:val="center"/>
        </w:trPr>
        <w:tc>
          <w:tcPr>
            <w:tcW w:w="4986" w:type="dxa"/>
            <w:shd w:val="clear" w:color="auto" w:fill="auto"/>
            <w:vAlign w:val="center"/>
          </w:tcPr>
          <w:p w14:paraId="5DF1D897" w14:textId="77777777" w:rsidR="00E52229" w:rsidRPr="00617BCB" w:rsidRDefault="00E52229" w:rsidP="00BA2621">
            <w:pPr>
              <w:pStyle w:val="MDPI52figure"/>
              <w:spacing w:before="0"/>
              <w:rPr>
                <w:lang w:val="en-GB"/>
              </w:rPr>
            </w:pPr>
            <w:r w:rsidRPr="00617BCB">
              <w:rPr>
                <w:noProof/>
                <w:lang w:val="en-GB"/>
              </w:rPr>
              <w:drawing>
                <wp:inline distT="0" distB="0" distL="0" distR="0" wp14:anchorId="7F910D06" wp14:editId="66FFB1D8">
                  <wp:extent cx="3228769" cy="1228725"/>
                  <wp:effectExtent l="19050" t="19050" r="0" b="0"/>
                  <wp:docPr id="1892929650" name="Picture 1" descr="Sensors 18 01190 g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nsors 18 01190 g00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316938" cy="1262278"/>
                          </a:xfrm>
                          <a:prstGeom prst="rect">
                            <a:avLst/>
                          </a:prstGeom>
                          <a:noFill/>
                          <a:ln>
                            <a:solidFill>
                              <a:schemeClr val="tx1"/>
                            </a:solidFill>
                          </a:ln>
                        </pic:spPr>
                      </pic:pic>
                    </a:graphicData>
                  </a:graphic>
                </wp:inline>
              </w:drawing>
            </w:r>
          </w:p>
        </w:tc>
        <w:tc>
          <w:tcPr>
            <w:tcW w:w="4268" w:type="dxa"/>
          </w:tcPr>
          <w:p w14:paraId="220EF8EA" w14:textId="77777777" w:rsidR="00E52229" w:rsidRPr="00617BCB" w:rsidRDefault="00E52229" w:rsidP="00BA2621">
            <w:pPr>
              <w:pStyle w:val="MDPI52figure"/>
              <w:spacing w:before="0"/>
              <w:rPr>
                <w:lang w:val="en-GB"/>
              </w:rPr>
            </w:pPr>
            <w:r w:rsidRPr="00617BCB">
              <w:rPr>
                <w:noProof/>
                <w:lang w:val="en-GB"/>
              </w:rPr>
              <w:drawing>
                <wp:inline distT="0" distB="0" distL="0" distR="0" wp14:anchorId="7326F491" wp14:editId="3881616D">
                  <wp:extent cx="1699877" cy="1619250"/>
                  <wp:effectExtent l="0" t="0" r="0" b="0"/>
                  <wp:docPr id="194057212" name="Picture 1" descr="A black square with white lines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57212" name="Picture 1" descr="A black square with white lines on it&#10;&#10;Description automatically generated"/>
                          <pic:cNvPicPr/>
                        </pic:nvPicPr>
                        <pic:blipFill>
                          <a:blip r:embed="rId19"/>
                          <a:stretch>
                            <a:fillRect/>
                          </a:stretch>
                        </pic:blipFill>
                        <pic:spPr>
                          <a:xfrm>
                            <a:off x="0" y="0"/>
                            <a:ext cx="1702712" cy="1621951"/>
                          </a:xfrm>
                          <a:prstGeom prst="rect">
                            <a:avLst/>
                          </a:prstGeom>
                        </pic:spPr>
                      </pic:pic>
                    </a:graphicData>
                  </a:graphic>
                </wp:inline>
              </w:drawing>
            </w:r>
          </w:p>
        </w:tc>
      </w:tr>
      <w:tr w:rsidR="00E52229" w:rsidRPr="00617BCB" w14:paraId="7793E3A4" w14:textId="77777777" w:rsidTr="00E52229">
        <w:trPr>
          <w:jc w:val="center"/>
        </w:trPr>
        <w:tc>
          <w:tcPr>
            <w:tcW w:w="4986" w:type="dxa"/>
            <w:shd w:val="clear" w:color="auto" w:fill="auto"/>
            <w:vAlign w:val="center"/>
          </w:tcPr>
          <w:p w14:paraId="6A60D98E" w14:textId="77777777" w:rsidR="00E52229" w:rsidRPr="00617BCB" w:rsidRDefault="00E52229" w:rsidP="00BA2621">
            <w:pPr>
              <w:pStyle w:val="MDPI42tablebody"/>
              <w:rPr>
                <w:lang w:val="en-GB"/>
              </w:rPr>
            </w:pPr>
            <w:r w:rsidRPr="00617BCB">
              <w:rPr>
                <w:lang w:val="en-GB"/>
              </w:rPr>
              <w:t>(</w:t>
            </w:r>
            <w:r w:rsidRPr="00617BCB">
              <w:rPr>
                <w:b/>
                <w:lang w:val="en-GB"/>
              </w:rPr>
              <w:t>a</w:t>
            </w:r>
            <w:r w:rsidRPr="00617BCB">
              <w:rPr>
                <w:lang w:val="en-GB"/>
              </w:rPr>
              <w:t>)</w:t>
            </w:r>
          </w:p>
        </w:tc>
        <w:tc>
          <w:tcPr>
            <w:tcW w:w="4268" w:type="dxa"/>
          </w:tcPr>
          <w:p w14:paraId="208709E9" w14:textId="77777777" w:rsidR="00E52229" w:rsidRPr="00617BCB" w:rsidRDefault="00E52229" w:rsidP="00BA2621">
            <w:pPr>
              <w:pStyle w:val="MDPI42tablebody"/>
              <w:rPr>
                <w:lang w:val="en-GB"/>
              </w:rPr>
            </w:pPr>
            <w:r w:rsidRPr="00617BCB">
              <w:rPr>
                <w:lang w:val="en-GB"/>
              </w:rPr>
              <w:t>(</w:t>
            </w:r>
            <w:r w:rsidRPr="00617BCB">
              <w:rPr>
                <w:b/>
                <w:lang w:val="en-GB"/>
              </w:rPr>
              <w:t>b</w:t>
            </w:r>
            <w:r w:rsidRPr="00617BCB">
              <w:rPr>
                <w:lang w:val="en-GB"/>
              </w:rPr>
              <w:t>)</w:t>
            </w:r>
          </w:p>
        </w:tc>
      </w:tr>
    </w:tbl>
    <w:p w14:paraId="45228CB8" w14:textId="0777FD4F" w:rsidR="00E52229" w:rsidRPr="00617BCB" w:rsidRDefault="00E52229" w:rsidP="00E52229">
      <w:pPr>
        <w:pStyle w:val="MDPI51figurecaption"/>
        <w:ind w:left="2968"/>
        <w:rPr>
          <w:lang w:val="en-GB"/>
        </w:rPr>
      </w:pPr>
      <w:r w:rsidRPr="00617BCB">
        <w:rPr>
          <w:b/>
          <w:bCs/>
          <w:lang w:val="en-GB"/>
        </w:rPr>
        <w:t xml:space="preserve">Figure </w:t>
      </w:r>
      <w:r w:rsidR="00CD5673" w:rsidRPr="00617BCB">
        <w:rPr>
          <w:b/>
          <w:bCs/>
          <w:lang w:val="en-GB"/>
        </w:rPr>
        <w:t>5</w:t>
      </w:r>
      <w:r w:rsidRPr="00617BCB">
        <w:rPr>
          <w:lang w:val="en-GB"/>
        </w:rPr>
        <w:t xml:space="preserve">. Textile Pressure Sensor (a) Textile Pressure Sensor composition </w:t>
      </w:r>
      <w:r w:rsidR="008409CE" w:rsidRPr="00617BCB">
        <w:rPr>
          <w:lang w:val="en-GB"/>
        </w:rPr>
        <w:fldChar w:fldCharType="begin"/>
      </w:r>
      <w:r w:rsidR="00AD69B7">
        <w:rPr>
          <w:lang w:val="en-GB"/>
        </w:rPr>
        <w:instrText xml:space="preserve"> ADDIN ZOTERO_ITEM CSL_CITATION {"citationID":"XVIR1Aoj","properties":{"formattedCitation":"[31]","plainCitation":"[31]","noteIndex":0},"citationItems":[{"id":255,"uris":["http://zotero.org/users/11398818/items/R6882BB3"],"itemData":{"id":255,"type":"article-journal","container-title":"Sensors","DOI":"10.3390/s18041190","ISSN":"1424-8220","issue":"4","journalAbbreviation":"Sensors","language":"en","page":"1190","source":"DOI.org (Crossref)","title":"Easy-to-Build Textile Pressure Sensor","volume":"18","author":[{"family":"Pizarro","given":"Francisco"},{"family":"Villavicencio","given":"Piero"},{"family":"Yunge","given":"Daniel"},{"family":"Rodríguez","given":"Mauricio"},{"family":"Hermosilla","given":"Gabriel"},{"family":"Leiva","given":"Ariel"}],"issued":{"date-parts":[["2018",4,13]]}}}],"schema":"https://github.com/citation-style-language/schema/raw/master/csl-citation.json"} </w:instrText>
      </w:r>
      <w:r w:rsidR="008409CE" w:rsidRPr="00617BCB">
        <w:rPr>
          <w:lang w:val="en-GB"/>
        </w:rPr>
        <w:fldChar w:fldCharType="separate"/>
      </w:r>
      <w:r w:rsidR="00AD69B7" w:rsidRPr="00AD69B7">
        <w:t>[31]</w:t>
      </w:r>
      <w:r w:rsidR="008409CE" w:rsidRPr="00617BCB">
        <w:rPr>
          <w:lang w:val="en-GB"/>
        </w:rPr>
        <w:fldChar w:fldCharType="end"/>
      </w:r>
      <w:r w:rsidRPr="00617BCB">
        <w:rPr>
          <w:lang w:val="en-GB"/>
        </w:rPr>
        <w:t xml:space="preserve">; (b) </w:t>
      </w:r>
      <w:proofErr w:type="spellStart"/>
      <w:r w:rsidRPr="00617BCB">
        <w:rPr>
          <w:lang w:val="en-GB"/>
        </w:rPr>
        <w:t>PreCaTex</w:t>
      </w:r>
      <w:proofErr w:type="spellEnd"/>
      <w:r w:rsidRPr="00617BCB">
        <w:rPr>
          <w:lang w:val="en-GB"/>
        </w:rPr>
        <w:t xml:space="preserve"> </w:t>
      </w:r>
      <w:r w:rsidR="0076058A">
        <w:rPr>
          <w:lang w:val="en-GB"/>
        </w:rPr>
        <w:t xml:space="preserve">textile </w:t>
      </w:r>
      <w:r w:rsidRPr="00617BCB">
        <w:rPr>
          <w:lang w:val="en-GB"/>
        </w:rPr>
        <w:t xml:space="preserve">sensor </w:t>
      </w:r>
      <w:r w:rsidR="008409CE" w:rsidRPr="00617BCB">
        <w:rPr>
          <w:lang w:val="en-GB"/>
        </w:rPr>
        <w:fldChar w:fldCharType="begin"/>
      </w:r>
      <w:r w:rsidR="00AD69B7">
        <w:rPr>
          <w:lang w:val="en-GB"/>
        </w:rPr>
        <w:instrText xml:space="preserve"> ADDIN ZOTERO_ITEM CSL_CITATION {"citationID":"YOCu0rkU","properties":{"formattedCitation":"[32]","plainCitation":"[32]","noteIndex":0},"citationItems":[{"id":153,"uris":["http://zotero.org/users/11398818/items/NETFL3DX"],"itemData":{"id":153,"type":"article-journal","abstract":"In this paper, a smart office chair with movable textile sensors to monitor sitting position during the workday is presented. The system consists of a presence textile capacitive sensor with different levels of activation with a signal conditioning device. The proposed system was integrated into an office chair to detect postures that could provoke musculoskeletal disorders or discomfort. The microcontroller measured the capacitance by means of a cycle count method and provided the position information in real time. The information could be analysed to set up warnings to prevent incorrect postures or the necessity to move. Five participants assumed a series of postures, and the results showed the workability of the proposed smart chair. The chair can be provided as a new tool for companies, hospitals, or other institutions to detect incorrect postures and monitor the postures of people with reduced mobility. This tool can optimise control procedures or prevent occupational risks.","container-title":"Materials","DOI":"10.3390/ma16134838","ISSN":"1996-1944","issue":"13","journalAbbreviation":"Materials","language":"en","page":"4838","source":"DOI.org (Crossref)","title":"A Smart Chair to Monitor Sitting Posture by Capacitive Textile Sensors","volume":"16","author":[{"family":"Martínez-Estrada","given":"Marc"},{"family":"Vuohijoki","given":"Tiina"},{"family":"Poberznik","given":"Anja"},{"family":"Shaikh","given":"Asif"},{"family":"Virkki","given":"Johanna"},{"family":"Gil","given":"Ignacio"},{"family":"Fernández-García","given":"Raúl"}],"issued":{"date-parts":[["2023",7,5]]}}}],"schema":"https://github.com/citation-style-language/schema/raw/master/csl-citation.json"} </w:instrText>
      </w:r>
      <w:r w:rsidR="008409CE" w:rsidRPr="00617BCB">
        <w:rPr>
          <w:lang w:val="en-GB"/>
        </w:rPr>
        <w:fldChar w:fldCharType="separate"/>
      </w:r>
      <w:r w:rsidR="00AD69B7" w:rsidRPr="00AD69B7">
        <w:t>[32]</w:t>
      </w:r>
      <w:r w:rsidR="008409CE" w:rsidRPr="00617BCB">
        <w:rPr>
          <w:lang w:val="en-GB"/>
        </w:rPr>
        <w:fldChar w:fldCharType="end"/>
      </w:r>
      <w:r w:rsidRPr="00617BCB">
        <w:rPr>
          <w:lang w:val="en-GB"/>
        </w:rPr>
        <w:t>.</w:t>
      </w:r>
    </w:p>
    <w:p w14:paraId="776001F8" w14:textId="4872F759" w:rsidR="00EA3453" w:rsidRPr="00617BCB" w:rsidRDefault="00B1271D" w:rsidP="0076058A">
      <w:pPr>
        <w:pStyle w:val="MDPI31text"/>
        <w:rPr>
          <w:lang w:val="en-GB"/>
        </w:rPr>
      </w:pPr>
      <w:r>
        <w:rPr>
          <w:lang w:val="en-GB"/>
        </w:rPr>
        <w:t xml:space="preserve">There were a </w:t>
      </w:r>
      <w:r w:rsidR="00E52229" w:rsidRPr="00617BCB">
        <w:rPr>
          <w:lang w:val="en-GB"/>
        </w:rPr>
        <w:t xml:space="preserve">few research studies found </w:t>
      </w:r>
      <w:r>
        <w:rPr>
          <w:lang w:val="en-GB"/>
        </w:rPr>
        <w:t xml:space="preserve">that employed </w:t>
      </w:r>
      <w:r w:rsidR="00E52229" w:rsidRPr="00617BCB">
        <w:rPr>
          <w:lang w:val="en-GB"/>
        </w:rPr>
        <w:t xml:space="preserve">textile </w:t>
      </w:r>
      <w:r>
        <w:rPr>
          <w:lang w:val="en-GB"/>
        </w:rPr>
        <w:t xml:space="preserve">pressure </w:t>
      </w:r>
      <w:r w:rsidR="00E52229" w:rsidRPr="00617BCB">
        <w:rPr>
          <w:lang w:val="en-GB"/>
        </w:rPr>
        <w:t xml:space="preserve">sensors to classify sitting postures. One of which was Kim et al </w:t>
      </w:r>
      <w:r w:rsidR="009169CA" w:rsidRPr="00617BCB">
        <w:rPr>
          <w:lang w:val="en-GB"/>
        </w:rPr>
        <w:fldChar w:fldCharType="begin"/>
      </w:r>
      <w:r w:rsidR="00AD69B7">
        <w:rPr>
          <w:lang w:val="en-GB"/>
        </w:rPr>
        <w:instrText xml:space="preserve"> ADDIN ZOTERO_ITEM CSL_CITATION {"citationID":"kkraCpEO","properties":{"formattedCitation":"[33]","plainCitation":"[33]","noteIndex":0},"citationItems":[{"id":161,"uris":["http://zotero.org/users/11398818/items/JP76KCNB"],"itemData":{"id":161,"type":"article-journal","container-title":"Sensors and Actuators A: Physical","DOI":"10.1016/j.sna.2017.11.054","ISSN":"09244247","journalAbbreviation":"Sensors and Actuators A: Physical","language":"en","page":"394-400","source":"DOI.org (Crossref)","title":"Real-time sitting posture correction system based on highly durable and washable electronic textile pressure sensors","volume":"269","author":[{"family":"Kim","given":"Minjeong"},{"family":"Kim","given":"Hyoungjun"},{"family":"Park","given":"Jinwoo"},{"family":"Jee","given":"Kwang-Koo"},{"family":"Lim","given":"Jung Ah"},{"family":"Park","given":"Min-Chul"}],"issued":{"date-parts":[["2018",1]]}}}],"schema":"https://github.com/citation-style-language/schema/raw/master/csl-citation.json"} </w:instrText>
      </w:r>
      <w:r w:rsidR="009169CA" w:rsidRPr="00617BCB">
        <w:rPr>
          <w:lang w:val="en-GB"/>
        </w:rPr>
        <w:fldChar w:fldCharType="separate"/>
      </w:r>
      <w:r w:rsidR="00AD69B7" w:rsidRPr="00AD69B7">
        <w:t>[33]</w:t>
      </w:r>
      <w:r w:rsidR="009169CA" w:rsidRPr="00617BCB">
        <w:rPr>
          <w:lang w:val="en-GB"/>
        </w:rPr>
        <w:fldChar w:fldCharType="end"/>
      </w:r>
      <w:r w:rsidR="009169CA" w:rsidRPr="00617BCB">
        <w:rPr>
          <w:lang w:val="en-GB"/>
        </w:rPr>
        <w:t xml:space="preserve"> </w:t>
      </w:r>
      <w:r w:rsidR="00E52229" w:rsidRPr="00617BCB">
        <w:rPr>
          <w:lang w:val="en-GB"/>
        </w:rPr>
        <w:t>who developed a washable textile pressure sensor and incorporated it into their chair system to classify 7 sitting pos</w:t>
      </w:r>
      <w:r w:rsidR="00E52229" w:rsidRPr="00617BCB">
        <w:rPr>
          <w:lang w:val="en-GB"/>
        </w:rPr>
        <w:lastRenderedPageBreak/>
        <w:t>tures using a decision algorithm. Another study proposed a “</w:t>
      </w:r>
      <w:proofErr w:type="spellStart"/>
      <w:r w:rsidR="00E52229" w:rsidRPr="00617BCB">
        <w:rPr>
          <w:lang w:val="en-GB"/>
        </w:rPr>
        <w:t>eCushion</w:t>
      </w:r>
      <w:proofErr w:type="spellEnd"/>
      <w:r w:rsidR="00E52229" w:rsidRPr="00617BCB">
        <w:rPr>
          <w:lang w:val="en-GB"/>
        </w:rPr>
        <w:t>” device</w:t>
      </w:r>
      <w:r w:rsidR="00EB315D">
        <w:rPr>
          <w:lang w:val="en-GB"/>
        </w:rPr>
        <w:t xml:space="preserve"> which incorporated an “</w:t>
      </w:r>
      <w:proofErr w:type="spellStart"/>
      <w:r w:rsidR="00EB315D">
        <w:rPr>
          <w:lang w:val="en-GB"/>
        </w:rPr>
        <w:t>eTextile</w:t>
      </w:r>
      <w:proofErr w:type="spellEnd"/>
      <w:r w:rsidR="00EB315D">
        <w:rPr>
          <w:lang w:val="en-GB"/>
        </w:rPr>
        <w:t xml:space="preserve">” </w:t>
      </w:r>
      <w:r w:rsidR="00E52229" w:rsidRPr="00617BCB">
        <w:rPr>
          <w:lang w:val="en-GB"/>
        </w:rPr>
        <w:t xml:space="preserve">pressure </w:t>
      </w:r>
      <w:r w:rsidR="00EB315D">
        <w:rPr>
          <w:lang w:val="en-GB"/>
        </w:rPr>
        <w:t xml:space="preserve">sensor </w:t>
      </w:r>
      <w:r w:rsidR="00E52229" w:rsidRPr="00617BCB">
        <w:rPr>
          <w:lang w:val="en-GB"/>
        </w:rPr>
        <w:t xml:space="preserve">array that can detect 7 different sitting postures at 85.9% accuracy </w:t>
      </w:r>
      <w:r w:rsidR="00AD5AAF" w:rsidRPr="00617BCB">
        <w:rPr>
          <w:lang w:val="en-GB"/>
        </w:rPr>
        <w:fldChar w:fldCharType="begin"/>
      </w:r>
      <w:r w:rsidR="00AD69B7">
        <w:rPr>
          <w:lang w:val="en-GB"/>
        </w:rPr>
        <w:instrText xml:space="preserve"> ADDIN ZOTERO_ITEM CSL_CITATION {"citationID":"ebD9Hc9X","properties":{"formattedCitation":"[34]","plainCitation":"[34]","noteIndex":0},"citationItems":[{"id":232,"uris":["http://zotero.org/users/11398818/items/ZMS5CAZB"],"itemData":{"id":232,"type":"article-journal","container-title":"IEEE Sensors Journal","DOI":"10.1109/JSEN.2013.2259589","ISSN":"1530-437X, 1558-1748","issue":"10","journalAbbreviation":"IEEE Sensors J.","page":"3926-3934","source":"DOI.org (Crossref)","title":"eCushion: A Textile Pressure Sensor Array Design and Calibration for Sitting Posture Analysis","title-short":"eCushion","volume":"13","author":[{"family":"Xu","given":"Wenyao"},{"family":"Huang","given":"Ming-Chun"},{"family":"Amini","given":"Navid"},{"family":"He","given":"Lei"},{"family":"Sarrafzadeh","given":"Majid"}],"issued":{"date-parts":[["2013",10]]}}}],"schema":"https://github.com/citation-style-language/schema/raw/master/csl-citation.json"} </w:instrText>
      </w:r>
      <w:r w:rsidR="00AD5AAF" w:rsidRPr="00617BCB">
        <w:rPr>
          <w:lang w:val="en-GB"/>
        </w:rPr>
        <w:fldChar w:fldCharType="separate"/>
      </w:r>
      <w:r w:rsidR="00AD69B7" w:rsidRPr="00AD69B7">
        <w:t>[34]</w:t>
      </w:r>
      <w:r w:rsidR="00AD5AAF" w:rsidRPr="00617BCB">
        <w:rPr>
          <w:lang w:val="en-GB"/>
        </w:rPr>
        <w:fldChar w:fldCharType="end"/>
      </w:r>
      <w:r w:rsidR="00E52229" w:rsidRPr="00617BCB">
        <w:rPr>
          <w:lang w:val="en-GB"/>
        </w:rPr>
        <w:t xml:space="preserve">. Additionally, Martínez-Estrada et al </w:t>
      </w:r>
      <w:r w:rsidR="00AD5AAF" w:rsidRPr="00617BCB">
        <w:rPr>
          <w:lang w:val="en-GB"/>
        </w:rPr>
        <w:fldChar w:fldCharType="begin"/>
      </w:r>
      <w:r w:rsidR="00AD69B7">
        <w:rPr>
          <w:lang w:val="en-GB"/>
        </w:rPr>
        <w:instrText xml:space="preserve"> ADDIN ZOTERO_ITEM CSL_CITATION {"citationID":"SwJWfZ7b","properties":{"formattedCitation":"[32]","plainCitation":"[32]","noteIndex":0},"citationItems":[{"id":153,"uris":["http://zotero.org/users/11398818/items/NETFL3DX"],"itemData":{"id":153,"type":"article-journal","abstract":"In this paper, a smart office chair with movable textile sensors to monitor sitting position during the workday is presented. The system consists of a presence textile capacitive sensor with different levels of activation with a signal conditioning device. The proposed system was integrated into an office chair to detect postures that could provoke musculoskeletal disorders or discomfort. The microcontroller measured the capacitance by means of a cycle count method and provided the position information in real time. The information could be analysed to set up warnings to prevent incorrect postures or the necessity to move. Five participants assumed a series of postures, and the results showed the workability of the proposed smart chair. The chair can be provided as a new tool for companies, hospitals, or other institutions to detect incorrect postures and monitor the postures of people with reduced mobility. This tool can optimise control procedures or prevent occupational risks.","container-title":"Materials","DOI":"10.3390/ma16134838","ISSN":"1996-1944","issue":"13","journalAbbreviation":"Materials","language":"en","page":"4838","source":"DOI.org (Crossref)","title":"A Smart Chair to Monitor Sitting Posture by Capacitive Textile Sensors","volume":"16","author":[{"family":"Martínez-Estrada","given":"Marc"},{"family":"Vuohijoki","given":"Tiina"},{"family":"Poberznik","given":"Anja"},{"family":"Shaikh","given":"Asif"},{"family":"Virkki","given":"Johanna"},{"family":"Gil","given":"Ignacio"},{"family":"Fernández-García","given":"Raúl"}],"issued":{"date-parts":[["2023",7,5]]}}}],"schema":"https://github.com/citation-style-language/schema/raw/master/csl-citation.json"} </w:instrText>
      </w:r>
      <w:r w:rsidR="00AD5AAF" w:rsidRPr="00617BCB">
        <w:rPr>
          <w:lang w:val="en-GB"/>
        </w:rPr>
        <w:fldChar w:fldCharType="separate"/>
      </w:r>
      <w:r w:rsidR="00AD69B7" w:rsidRPr="00AD69B7">
        <w:t>[32]</w:t>
      </w:r>
      <w:r w:rsidR="00AD5AAF" w:rsidRPr="00617BCB">
        <w:rPr>
          <w:lang w:val="en-GB"/>
        </w:rPr>
        <w:fldChar w:fldCharType="end"/>
      </w:r>
      <w:r w:rsidR="00E52229" w:rsidRPr="00617BCB">
        <w:rPr>
          <w:lang w:val="en-GB"/>
        </w:rPr>
        <w:t xml:space="preserve"> developed</w:t>
      </w:r>
      <w:r w:rsidR="00A67D2B">
        <w:rPr>
          <w:lang w:val="en-GB"/>
        </w:rPr>
        <w:t xml:space="preserve"> </w:t>
      </w:r>
      <w:r w:rsidR="00140094">
        <w:rPr>
          <w:lang w:val="en-GB"/>
        </w:rPr>
        <w:t>10</w:t>
      </w:r>
      <w:r w:rsidR="0076058A">
        <w:rPr>
          <w:lang w:val="en-GB"/>
        </w:rPr>
        <w:t xml:space="preserve"> detachable </w:t>
      </w:r>
      <w:r w:rsidR="00A67D2B">
        <w:rPr>
          <w:lang w:val="en-GB"/>
        </w:rPr>
        <w:t>textile pressure sensor (</w:t>
      </w:r>
      <w:proofErr w:type="spellStart"/>
      <w:r w:rsidR="00A67D2B" w:rsidRPr="00A67D2B">
        <w:rPr>
          <w:lang w:val="en-GB"/>
        </w:rPr>
        <w:t>PreCaTex</w:t>
      </w:r>
      <w:proofErr w:type="spellEnd"/>
      <w:r w:rsidR="00A67D2B">
        <w:rPr>
          <w:lang w:val="en-GB"/>
        </w:rPr>
        <w:t>)</w:t>
      </w:r>
      <w:r w:rsidR="00E52229" w:rsidRPr="00617BCB">
        <w:rPr>
          <w:lang w:val="en-GB"/>
        </w:rPr>
        <w:t xml:space="preserve"> </w:t>
      </w:r>
      <w:r w:rsidR="00A67D2B">
        <w:rPr>
          <w:lang w:val="en-GB"/>
        </w:rPr>
        <w:t xml:space="preserve">which were placed </w:t>
      </w:r>
      <w:r w:rsidR="00140094">
        <w:rPr>
          <w:lang w:val="en-GB"/>
        </w:rPr>
        <w:t xml:space="preserve">at </w:t>
      </w:r>
      <w:r w:rsidR="00A67D2B">
        <w:rPr>
          <w:lang w:val="en-GB"/>
        </w:rPr>
        <w:t>strategic points around the chair.</w:t>
      </w:r>
      <w:r w:rsidR="0066377B">
        <w:rPr>
          <w:lang w:val="en-GB"/>
        </w:rPr>
        <w:t xml:space="preserve"> </w:t>
      </w:r>
    </w:p>
    <w:p w14:paraId="2831FF4A" w14:textId="77777777" w:rsidR="00C6225B" w:rsidRPr="00617BCB" w:rsidRDefault="00C6225B" w:rsidP="00EA3453">
      <w:pPr>
        <w:pStyle w:val="MDPI31text"/>
        <w:rPr>
          <w:lang w:val="en-GB"/>
        </w:rPr>
      </w:pPr>
    </w:p>
    <w:p w14:paraId="7F8D1A06" w14:textId="4B29746E" w:rsidR="00D359E5" w:rsidRPr="00617BCB" w:rsidRDefault="00E10A1D" w:rsidP="00E10A1D">
      <w:pPr>
        <w:pStyle w:val="MDPI23heading3"/>
        <w:rPr>
          <w:lang w:val="en-GB"/>
        </w:rPr>
      </w:pPr>
      <w:r w:rsidRPr="00617BCB">
        <w:rPr>
          <w:lang w:val="en-GB"/>
        </w:rPr>
        <w:t xml:space="preserve">4.1.3 </w:t>
      </w:r>
      <w:r w:rsidR="00D359E5" w:rsidRPr="00617BCB">
        <w:rPr>
          <w:lang w:val="en-GB"/>
        </w:rPr>
        <w:t>Load Cells</w:t>
      </w:r>
    </w:p>
    <w:p w14:paraId="7E9189AE" w14:textId="49384BDE" w:rsidR="00955603" w:rsidRDefault="00D359E5" w:rsidP="00D359E5">
      <w:pPr>
        <w:pStyle w:val="MDPI31text"/>
        <w:rPr>
          <w:lang w:val="en-GB"/>
        </w:rPr>
      </w:pPr>
      <w:r w:rsidRPr="00617BCB">
        <w:rPr>
          <w:lang w:val="en-GB"/>
        </w:rPr>
        <w:t xml:space="preserve">Load cells are another variation of force sensor which is used </w:t>
      </w:r>
      <w:r w:rsidR="00955603">
        <w:rPr>
          <w:lang w:val="en-GB"/>
        </w:rPr>
        <w:t xml:space="preserve">among researchers in the </w:t>
      </w:r>
      <w:r w:rsidRPr="00617BCB">
        <w:rPr>
          <w:lang w:val="en-GB"/>
        </w:rPr>
        <w:t>monitor</w:t>
      </w:r>
      <w:r w:rsidR="00955603">
        <w:rPr>
          <w:lang w:val="en-GB"/>
        </w:rPr>
        <w:t xml:space="preserve">ing of </w:t>
      </w:r>
      <w:r w:rsidRPr="00617BCB">
        <w:rPr>
          <w:lang w:val="en-GB"/>
        </w:rPr>
        <w:t xml:space="preserve">sitting postures. </w:t>
      </w:r>
      <w:r w:rsidR="00170A06">
        <w:rPr>
          <w:lang w:val="en-GB"/>
        </w:rPr>
        <w:t>A load cell</w:t>
      </w:r>
      <w:r w:rsidRPr="00617BCB">
        <w:rPr>
          <w:lang w:val="en-GB"/>
        </w:rPr>
        <w:t xml:space="preserve"> sensor works by converting</w:t>
      </w:r>
      <w:r w:rsidR="00170A06">
        <w:rPr>
          <w:lang w:val="en-GB"/>
        </w:rPr>
        <w:t xml:space="preserve"> applied</w:t>
      </w:r>
      <w:r w:rsidRPr="00617BCB">
        <w:rPr>
          <w:lang w:val="en-GB"/>
        </w:rPr>
        <w:t xml:space="preserve"> mechanical force into </w:t>
      </w:r>
      <w:r w:rsidR="00170A06">
        <w:rPr>
          <w:lang w:val="en-GB"/>
        </w:rPr>
        <w:t xml:space="preserve">measurable </w:t>
      </w:r>
      <w:r w:rsidRPr="00617BCB">
        <w:rPr>
          <w:lang w:val="en-GB"/>
        </w:rPr>
        <w:t>digital signals which can be read by microcontrollers.</w:t>
      </w:r>
      <w:r w:rsidR="00F74CA4" w:rsidRPr="00617BCB">
        <w:rPr>
          <w:lang w:val="en-GB"/>
        </w:rPr>
        <w:t xml:space="preserve"> </w:t>
      </w:r>
      <w:r w:rsidR="00955603">
        <w:rPr>
          <w:lang w:val="en-GB"/>
        </w:rPr>
        <w:t>Currently, there are different types of load cells such as strain gauge, piezoelectric, hydraulic, and capacitive load cells</w:t>
      </w:r>
      <w:r w:rsidR="00AE7F43">
        <w:rPr>
          <w:lang w:val="en-GB"/>
        </w:rPr>
        <w:t xml:space="preserve"> </w:t>
      </w:r>
      <w:r w:rsidR="00AE7F43" w:rsidRPr="00617BCB">
        <w:rPr>
          <w:lang w:val="en-GB"/>
        </w:rPr>
        <w:fldChar w:fldCharType="begin"/>
      </w:r>
      <w:r w:rsidR="00AE7F43">
        <w:rPr>
          <w:lang w:val="en-GB"/>
        </w:rPr>
        <w:instrText xml:space="preserve"> ADDIN ZOTERO_ITEM CSL_CITATION {"citationID":"mxsxeitF","properties":{"formattedCitation":"[35]","plainCitation":"[35]","noteIndex":0},"citationItems":[{"id":302,"uris":["http://zotero.org/users/11398818/items/QLAMBXLT"],"itemData":{"id":302,"type":"article-journal","container-title":"Journal of Mechanical and Mechanics Engineering 6.3","page":"22-29","title":"Overview of Load Cells","author":[{"family":"Kamble","given":"Vijay"},{"family":"shinde","given":"Vasudev Dhondiram"},{"family":"Kittur","given":"Jayant K"}],"issued":{"date-parts":[["2020"]]}}}],"schema":"https://github.com/citation-style-language/schema/raw/master/csl-citation.json"} </w:instrText>
      </w:r>
      <w:r w:rsidR="00AE7F43" w:rsidRPr="00617BCB">
        <w:rPr>
          <w:lang w:val="en-GB"/>
        </w:rPr>
        <w:fldChar w:fldCharType="separate"/>
      </w:r>
      <w:r w:rsidR="00AE7F43" w:rsidRPr="00AD69B7">
        <w:t>[35]</w:t>
      </w:r>
      <w:r w:rsidR="00AE7F43" w:rsidRPr="00617BCB">
        <w:rPr>
          <w:lang w:val="en-GB"/>
        </w:rPr>
        <w:fldChar w:fldCharType="end"/>
      </w:r>
      <w:r w:rsidR="00955603">
        <w:rPr>
          <w:lang w:val="en-GB"/>
        </w:rPr>
        <w:t xml:space="preserve">. </w:t>
      </w:r>
    </w:p>
    <w:p w14:paraId="632C4E1D" w14:textId="6B03744C" w:rsidR="00D359E5" w:rsidRPr="00617BCB" w:rsidRDefault="00F74CA4" w:rsidP="00D359E5">
      <w:pPr>
        <w:pStyle w:val="MDPI31text"/>
        <w:rPr>
          <w:lang w:val="en-GB"/>
        </w:rPr>
      </w:pPr>
      <w:r w:rsidRPr="00617BCB">
        <w:rPr>
          <w:lang w:val="en-GB"/>
        </w:rPr>
        <w:t xml:space="preserve">Some of the commercially available </w:t>
      </w:r>
      <w:r w:rsidR="00310F53" w:rsidRPr="00617BCB">
        <w:rPr>
          <w:lang w:val="en-GB"/>
        </w:rPr>
        <w:t>load cell sensors can be found in Table 4 below.</w:t>
      </w:r>
    </w:p>
    <w:p w14:paraId="0DAAB873" w14:textId="11B21BC8" w:rsidR="0034017D" w:rsidRPr="00617BCB" w:rsidRDefault="0034017D" w:rsidP="0034017D">
      <w:pPr>
        <w:pStyle w:val="MDPI41tablecaption"/>
        <w:rPr>
          <w:color w:val="auto"/>
          <w:lang w:val="en-GB"/>
        </w:rPr>
      </w:pPr>
      <w:r w:rsidRPr="00617BCB">
        <w:rPr>
          <w:b/>
          <w:color w:val="auto"/>
          <w:lang w:val="en-GB"/>
        </w:rPr>
        <w:t xml:space="preserve">Table </w:t>
      </w:r>
      <w:r w:rsidR="00383DE8" w:rsidRPr="00617BCB">
        <w:rPr>
          <w:b/>
          <w:color w:val="auto"/>
          <w:lang w:val="en-GB"/>
        </w:rPr>
        <w:t>4</w:t>
      </w:r>
      <w:r w:rsidRPr="00617BCB">
        <w:rPr>
          <w:b/>
          <w:color w:val="auto"/>
          <w:lang w:val="en-GB"/>
        </w:rPr>
        <w:t>.</w:t>
      </w:r>
      <w:r w:rsidRPr="00617BCB">
        <w:rPr>
          <w:color w:val="auto"/>
          <w:lang w:val="en-GB"/>
        </w:rPr>
        <w:t xml:space="preserve"> Technical specifications on Load cells Sensors commercially available</w:t>
      </w:r>
    </w:p>
    <w:tbl>
      <w:tblPr>
        <w:tblW w:w="7849"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1442"/>
        <w:gridCol w:w="2340"/>
        <w:gridCol w:w="2790"/>
        <w:gridCol w:w="1257"/>
        <w:gridCol w:w="20"/>
      </w:tblGrid>
      <w:tr w:rsidR="00BC7B4D" w:rsidRPr="00617BCB" w14:paraId="2BD4A8EB" w14:textId="77777777" w:rsidTr="002D3B39">
        <w:trPr>
          <w:trHeight w:val="267"/>
        </w:trPr>
        <w:tc>
          <w:tcPr>
            <w:tcW w:w="1442" w:type="dxa"/>
            <w:tcBorders>
              <w:bottom w:val="single" w:sz="4" w:space="0" w:color="auto"/>
            </w:tcBorders>
            <w:shd w:val="clear" w:color="auto" w:fill="auto"/>
            <w:vAlign w:val="center"/>
          </w:tcPr>
          <w:p w14:paraId="6972CCA5" w14:textId="77777777" w:rsidR="0034017D" w:rsidRPr="00617BCB" w:rsidRDefault="0034017D" w:rsidP="00697308">
            <w:pPr>
              <w:pStyle w:val="MDPI42tablebody"/>
              <w:spacing w:line="240" w:lineRule="auto"/>
              <w:rPr>
                <w:b/>
                <w:snapToGrid/>
                <w:color w:val="auto"/>
                <w:lang w:val="en-GB"/>
              </w:rPr>
            </w:pPr>
            <w:r w:rsidRPr="00617BCB">
              <w:rPr>
                <w:b/>
                <w:snapToGrid/>
                <w:color w:val="auto"/>
                <w:lang w:val="en-GB"/>
              </w:rPr>
              <w:t>Model</w:t>
            </w:r>
          </w:p>
        </w:tc>
        <w:tc>
          <w:tcPr>
            <w:tcW w:w="2340" w:type="dxa"/>
            <w:tcBorders>
              <w:bottom w:val="single" w:sz="4" w:space="0" w:color="auto"/>
            </w:tcBorders>
            <w:shd w:val="clear" w:color="auto" w:fill="auto"/>
            <w:vAlign w:val="center"/>
          </w:tcPr>
          <w:p w14:paraId="7421D0F9" w14:textId="77777777" w:rsidR="0034017D" w:rsidRPr="00617BCB" w:rsidRDefault="0034017D" w:rsidP="00697308">
            <w:pPr>
              <w:pStyle w:val="MDPI42tablebody"/>
              <w:spacing w:line="240" w:lineRule="auto"/>
              <w:rPr>
                <w:b/>
                <w:snapToGrid/>
                <w:color w:val="auto"/>
                <w:lang w:val="en-GB"/>
              </w:rPr>
            </w:pPr>
            <w:r w:rsidRPr="00617BCB">
              <w:rPr>
                <w:b/>
                <w:snapToGrid/>
                <w:color w:val="auto"/>
                <w:lang w:val="en-GB"/>
              </w:rPr>
              <w:t xml:space="preserve">Manufacturer </w:t>
            </w:r>
          </w:p>
        </w:tc>
        <w:tc>
          <w:tcPr>
            <w:tcW w:w="2790" w:type="dxa"/>
            <w:tcBorders>
              <w:bottom w:val="single" w:sz="4" w:space="0" w:color="auto"/>
            </w:tcBorders>
            <w:shd w:val="clear" w:color="auto" w:fill="auto"/>
            <w:vAlign w:val="center"/>
          </w:tcPr>
          <w:p w14:paraId="505AC409" w14:textId="77777777" w:rsidR="0034017D" w:rsidRPr="00617BCB" w:rsidRDefault="0034017D" w:rsidP="00697308">
            <w:pPr>
              <w:pStyle w:val="MDPI42tablebody"/>
              <w:spacing w:line="240" w:lineRule="auto"/>
              <w:rPr>
                <w:b/>
                <w:snapToGrid/>
                <w:color w:val="auto"/>
                <w:lang w:val="en-GB"/>
              </w:rPr>
            </w:pPr>
            <w:r w:rsidRPr="00617BCB">
              <w:rPr>
                <w:b/>
                <w:snapToGrid/>
                <w:color w:val="auto"/>
                <w:lang w:val="en-GB"/>
              </w:rPr>
              <w:t xml:space="preserve">Dimensions </w:t>
            </w:r>
          </w:p>
          <w:p w14:paraId="451F768B" w14:textId="1A7B1180" w:rsidR="0034017D" w:rsidRPr="00617BCB" w:rsidRDefault="0034017D" w:rsidP="00697308">
            <w:pPr>
              <w:pStyle w:val="MDPI42tablebody"/>
              <w:spacing w:line="240" w:lineRule="auto"/>
              <w:rPr>
                <w:b/>
                <w:snapToGrid/>
                <w:color w:val="auto"/>
                <w:lang w:val="en-GB"/>
              </w:rPr>
            </w:pPr>
            <w:r w:rsidRPr="00617BCB">
              <w:rPr>
                <w:b/>
                <w:snapToGrid/>
                <w:color w:val="auto"/>
                <w:lang w:val="en-GB"/>
              </w:rPr>
              <w:t>(Length x Width) (mm)</w:t>
            </w:r>
          </w:p>
        </w:tc>
        <w:tc>
          <w:tcPr>
            <w:tcW w:w="1257" w:type="dxa"/>
            <w:tcBorders>
              <w:bottom w:val="single" w:sz="4" w:space="0" w:color="auto"/>
            </w:tcBorders>
            <w:vAlign w:val="center"/>
          </w:tcPr>
          <w:p w14:paraId="63139433" w14:textId="3A0C3142" w:rsidR="0034017D" w:rsidRPr="00617BCB" w:rsidRDefault="00A32B90" w:rsidP="00A32B90">
            <w:pPr>
              <w:pStyle w:val="MDPI42tablebody"/>
              <w:spacing w:line="240" w:lineRule="auto"/>
              <w:rPr>
                <w:b/>
                <w:snapToGrid/>
                <w:color w:val="auto"/>
                <w:lang w:val="en-GB"/>
              </w:rPr>
            </w:pPr>
            <w:r w:rsidRPr="00617BCB">
              <w:rPr>
                <w:b/>
                <w:snapToGrid/>
                <w:color w:val="auto"/>
                <w:lang w:val="en-GB"/>
              </w:rPr>
              <w:t>Capacity</w:t>
            </w:r>
            <w:r w:rsidR="0034017D" w:rsidRPr="00617BCB">
              <w:rPr>
                <w:b/>
                <w:snapToGrid/>
                <w:color w:val="auto"/>
                <w:lang w:val="en-GB"/>
              </w:rPr>
              <w:t xml:space="preserve"> </w:t>
            </w:r>
            <w:r w:rsidRPr="00617BCB">
              <w:rPr>
                <w:b/>
                <w:snapToGrid/>
                <w:color w:val="auto"/>
                <w:lang w:val="en-GB"/>
              </w:rPr>
              <w:t>(kg</w:t>
            </w:r>
            <w:r w:rsidR="0034017D" w:rsidRPr="00617BCB">
              <w:rPr>
                <w:b/>
                <w:snapToGrid/>
                <w:color w:val="auto"/>
                <w:lang w:val="en-GB"/>
              </w:rPr>
              <w:t>)</w:t>
            </w:r>
          </w:p>
        </w:tc>
        <w:tc>
          <w:tcPr>
            <w:tcW w:w="20" w:type="dxa"/>
            <w:tcBorders>
              <w:bottom w:val="single" w:sz="4" w:space="0" w:color="auto"/>
            </w:tcBorders>
          </w:tcPr>
          <w:p w14:paraId="01296357" w14:textId="77777777" w:rsidR="0034017D" w:rsidRPr="00617BCB" w:rsidRDefault="0034017D" w:rsidP="00697308">
            <w:pPr>
              <w:pStyle w:val="MDPI42tablebody"/>
              <w:spacing w:line="240" w:lineRule="auto"/>
              <w:rPr>
                <w:b/>
                <w:snapToGrid/>
                <w:color w:val="auto"/>
                <w:lang w:val="en-GB"/>
              </w:rPr>
            </w:pPr>
          </w:p>
        </w:tc>
      </w:tr>
      <w:tr w:rsidR="00BC7B4D" w:rsidRPr="00617BCB" w14:paraId="1E532F5F" w14:textId="77777777" w:rsidTr="002D3B39">
        <w:trPr>
          <w:trHeight w:val="251"/>
        </w:trPr>
        <w:tc>
          <w:tcPr>
            <w:tcW w:w="1442" w:type="dxa"/>
            <w:shd w:val="clear" w:color="auto" w:fill="auto"/>
            <w:vAlign w:val="center"/>
          </w:tcPr>
          <w:p w14:paraId="18610E93" w14:textId="641E7E34" w:rsidR="0034017D" w:rsidRPr="00617BCB" w:rsidRDefault="0034017D" w:rsidP="00697308">
            <w:pPr>
              <w:pStyle w:val="MDPI42tablebody"/>
              <w:spacing w:line="240" w:lineRule="auto"/>
              <w:rPr>
                <w:color w:val="auto"/>
                <w:lang w:val="en-GB"/>
              </w:rPr>
            </w:pPr>
            <w:r w:rsidRPr="00617BCB">
              <w:rPr>
                <w:color w:val="auto"/>
                <w:lang w:val="en-GB"/>
              </w:rPr>
              <w:t xml:space="preserve">SEN-10245 </w:t>
            </w:r>
            <w:r w:rsidRPr="00617BCB">
              <w:rPr>
                <w:color w:val="auto"/>
                <w:lang w:val="en-GB"/>
              </w:rPr>
              <w:fldChar w:fldCharType="begin"/>
            </w:r>
            <w:r w:rsidR="00AD69B7">
              <w:rPr>
                <w:color w:val="auto"/>
                <w:lang w:val="en-GB"/>
              </w:rPr>
              <w:instrText xml:space="preserve"> ADDIN ZOTERO_ITEM CSL_CITATION {"citationID":"YOLQGZ48","properties":{"formattedCitation":"[29]","plainCitation":"[29]","noteIndex":0},"citationItems":[{"id":299,"uris":["http://zotero.org/users/11398818/items/C6DUHLS3"],"itemData":{"id":299,"type":"document","title":"FSR 402 Data Sheet","URL":"https://www.trossenrobotics.com/productdocs/2010-10-26-DataSheet-FSR402-Layout2.pdf","author":[{"literal":"Interlink Electronics"}]}}],"schema":"https://github.com/citation-style-language/schema/raw/master/csl-citation.json"} </w:instrText>
            </w:r>
            <w:r w:rsidRPr="00617BCB">
              <w:rPr>
                <w:color w:val="auto"/>
                <w:lang w:val="en-GB"/>
              </w:rPr>
              <w:fldChar w:fldCharType="separate"/>
            </w:r>
            <w:r w:rsidR="00AD69B7" w:rsidRPr="00AD69B7">
              <w:t>[29]</w:t>
            </w:r>
            <w:r w:rsidRPr="00617BCB">
              <w:rPr>
                <w:color w:val="auto"/>
                <w:lang w:val="en-GB"/>
              </w:rPr>
              <w:fldChar w:fldCharType="end"/>
            </w:r>
          </w:p>
        </w:tc>
        <w:tc>
          <w:tcPr>
            <w:tcW w:w="2340" w:type="dxa"/>
            <w:shd w:val="clear" w:color="auto" w:fill="auto"/>
            <w:vAlign w:val="center"/>
          </w:tcPr>
          <w:p w14:paraId="5E78DC27" w14:textId="7030FD63" w:rsidR="0034017D" w:rsidRPr="00617BCB" w:rsidRDefault="00DC5178" w:rsidP="00697308">
            <w:pPr>
              <w:pStyle w:val="MDPI42tablebody"/>
              <w:spacing w:line="240" w:lineRule="auto"/>
              <w:rPr>
                <w:color w:val="auto"/>
                <w:lang w:val="en-GB"/>
              </w:rPr>
            </w:pPr>
            <w:proofErr w:type="spellStart"/>
            <w:r w:rsidRPr="00617BCB">
              <w:rPr>
                <w:color w:val="auto"/>
                <w:lang w:val="en-GB"/>
              </w:rPr>
              <w:t>SparkFun</w:t>
            </w:r>
            <w:proofErr w:type="spellEnd"/>
            <w:r w:rsidRPr="00617BCB">
              <w:rPr>
                <w:color w:val="auto"/>
                <w:lang w:val="en-GB"/>
              </w:rPr>
              <w:t xml:space="preserve"> Electronics</w:t>
            </w:r>
          </w:p>
        </w:tc>
        <w:tc>
          <w:tcPr>
            <w:tcW w:w="2790" w:type="dxa"/>
            <w:shd w:val="clear" w:color="auto" w:fill="auto"/>
            <w:vAlign w:val="center"/>
          </w:tcPr>
          <w:p w14:paraId="5DA2B5F2" w14:textId="6846A999" w:rsidR="0034017D" w:rsidRPr="00617BCB" w:rsidRDefault="002D3B39" w:rsidP="00697308">
            <w:pPr>
              <w:pStyle w:val="MDPI42tablebody"/>
              <w:spacing w:line="240" w:lineRule="auto"/>
              <w:rPr>
                <w:color w:val="auto"/>
                <w:lang w:val="en-GB"/>
              </w:rPr>
            </w:pPr>
            <w:r w:rsidRPr="00617BCB">
              <w:rPr>
                <w:color w:val="auto"/>
                <w:lang w:val="en-GB"/>
              </w:rPr>
              <w:t>34 x 34</w:t>
            </w:r>
          </w:p>
        </w:tc>
        <w:tc>
          <w:tcPr>
            <w:tcW w:w="1257" w:type="dxa"/>
            <w:vAlign w:val="center"/>
          </w:tcPr>
          <w:p w14:paraId="462AEB1E" w14:textId="27F87654" w:rsidR="0034017D" w:rsidRPr="00617BCB" w:rsidRDefault="00A32B90" w:rsidP="00697308">
            <w:pPr>
              <w:pStyle w:val="MDPI42tablebody"/>
              <w:spacing w:line="240" w:lineRule="auto"/>
              <w:rPr>
                <w:color w:val="auto"/>
                <w:lang w:val="en-GB"/>
              </w:rPr>
            </w:pPr>
            <w:r w:rsidRPr="00617BCB">
              <w:rPr>
                <w:color w:val="auto"/>
                <w:lang w:val="en-GB"/>
              </w:rPr>
              <w:t>40-50</w:t>
            </w:r>
          </w:p>
        </w:tc>
        <w:tc>
          <w:tcPr>
            <w:tcW w:w="20" w:type="dxa"/>
          </w:tcPr>
          <w:p w14:paraId="778AAE71" w14:textId="77777777" w:rsidR="0034017D" w:rsidRPr="00617BCB" w:rsidRDefault="0034017D" w:rsidP="00697308">
            <w:pPr>
              <w:pStyle w:val="MDPI42tablebody"/>
              <w:spacing w:line="240" w:lineRule="auto"/>
              <w:rPr>
                <w:color w:val="auto"/>
                <w:lang w:val="en-GB"/>
              </w:rPr>
            </w:pPr>
          </w:p>
        </w:tc>
      </w:tr>
      <w:tr w:rsidR="00BC7B4D" w:rsidRPr="00617BCB" w14:paraId="5651F6AA" w14:textId="77777777" w:rsidTr="002D3B39">
        <w:trPr>
          <w:trHeight w:val="267"/>
        </w:trPr>
        <w:tc>
          <w:tcPr>
            <w:tcW w:w="1442" w:type="dxa"/>
            <w:shd w:val="clear" w:color="auto" w:fill="auto"/>
            <w:vAlign w:val="center"/>
          </w:tcPr>
          <w:p w14:paraId="784D0EF9" w14:textId="3078ECBC" w:rsidR="0034017D" w:rsidRPr="00617BCB" w:rsidRDefault="00B87082" w:rsidP="00697308">
            <w:pPr>
              <w:pStyle w:val="MDPI42tablebody"/>
              <w:spacing w:line="240" w:lineRule="auto"/>
              <w:rPr>
                <w:color w:val="auto"/>
                <w:lang w:val="en-GB"/>
              </w:rPr>
            </w:pPr>
            <w:r w:rsidRPr="00617BCB">
              <w:rPr>
                <w:color w:val="auto"/>
                <w:lang w:val="en-GB"/>
              </w:rPr>
              <w:t>P0236-142</w:t>
            </w:r>
            <w:r w:rsidR="00C117F2" w:rsidRPr="00617BCB">
              <w:rPr>
                <w:color w:val="auto"/>
                <w:lang w:val="en-GB"/>
              </w:rPr>
              <w:t xml:space="preserve"> </w:t>
            </w:r>
            <w:r w:rsidR="00C117F2" w:rsidRPr="00617BCB">
              <w:rPr>
                <w:color w:val="auto"/>
                <w:lang w:val="en-GB"/>
              </w:rPr>
              <w:fldChar w:fldCharType="begin"/>
            </w:r>
            <w:r w:rsidR="00AD69B7">
              <w:rPr>
                <w:color w:val="auto"/>
                <w:lang w:val="en-GB"/>
              </w:rPr>
              <w:instrText xml:space="preserve"> ADDIN ZOTERO_ITEM CSL_CITATION {"citationID":"0W6pp69n","properties":{"formattedCitation":"[36]","plainCitation":"[36]","noteIndex":0},"citationItems":[{"id":180,"uris":["http://zotero.org/users/11398818/items/R5TKSJBE"],"itemData":{"id":180,"type":"article-journal","container-title":"Sensors","DOI":"10.3390/s18010208","ISSN":"1424-8220","issue":"2","journalAbbreviation":"Sensors","language":"en","page":"208","source":"DOI.org (Crossref)","title":"Sitting Posture Monitoring System Based on a Low-Cost Load Cell Using Machine Learning","volume":"18","author":[{"family":"Roh","given":"Jongryun"},{"family":"Park","given":"Hyeong-jun"},{"family":"Lee","given":"Kwang"},{"family":"Hyeong","given":"Joonho"},{"family":"Kim","given":"Sayup"},{"family":"Lee","given":"Boreom"}],"issued":{"date-parts":[["2018",1,12]]}}}],"schema":"https://github.com/citation-style-language/schema/raw/master/csl-citation.json"} </w:instrText>
            </w:r>
            <w:r w:rsidR="00C117F2" w:rsidRPr="00617BCB">
              <w:rPr>
                <w:color w:val="auto"/>
                <w:lang w:val="en-GB"/>
              </w:rPr>
              <w:fldChar w:fldCharType="separate"/>
            </w:r>
            <w:r w:rsidR="00AD69B7" w:rsidRPr="00AD69B7">
              <w:t>[36]</w:t>
            </w:r>
            <w:r w:rsidR="00C117F2" w:rsidRPr="00617BCB">
              <w:rPr>
                <w:color w:val="auto"/>
                <w:lang w:val="en-GB"/>
              </w:rPr>
              <w:fldChar w:fldCharType="end"/>
            </w:r>
            <w:r w:rsidRPr="00617BCB">
              <w:rPr>
                <w:color w:val="auto"/>
                <w:lang w:val="en-GB"/>
              </w:rPr>
              <w:t xml:space="preserve"> </w:t>
            </w:r>
          </w:p>
        </w:tc>
        <w:tc>
          <w:tcPr>
            <w:tcW w:w="2340" w:type="dxa"/>
            <w:shd w:val="clear" w:color="auto" w:fill="auto"/>
            <w:vAlign w:val="center"/>
          </w:tcPr>
          <w:p w14:paraId="3F4460E4" w14:textId="140B5442" w:rsidR="0034017D" w:rsidRPr="00617BCB" w:rsidRDefault="00B87082" w:rsidP="00697308">
            <w:pPr>
              <w:pStyle w:val="MDPI42tablebody"/>
              <w:rPr>
                <w:color w:val="auto"/>
                <w:lang w:val="en-GB"/>
              </w:rPr>
            </w:pPr>
            <w:r w:rsidRPr="00617BCB">
              <w:rPr>
                <w:color w:val="auto"/>
                <w:lang w:val="en-GB"/>
              </w:rPr>
              <w:t>Hanjin Data Corps</w:t>
            </w:r>
          </w:p>
        </w:tc>
        <w:tc>
          <w:tcPr>
            <w:tcW w:w="2790" w:type="dxa"/>
            <w:shd w:val="clear" w:color="auto" w:fill="auto"/>
            <w:vAlign w:val="center"/>
          </w:tcPr>
          <w:p w14:paraId="3D45DD2D" w14:textId="162E069F" w:rsidR="0034017D" w:rsidRPr="00617BCB" w:rsidRDefault="00383DE8" w:rsidP="00697308">
            <w:pPr>
              <w:pStyle w:val="MDPI42tablebody"/>
              <w:spacing w:line="240" w:lineRule="auto"/>
              <w:rPr>
                <w:color w:val="auto"/>
                <w:lang w:val="en-GB"/>
              </w:rPr>
            </w:pPr>
            <w:r w:rsidRPr="00617BCB">
              <w:rPr>
                <w:color w:val="auto"/>
                <w:lang w:val="en-GB"/>
              </w:rPr>
              <w:t>34 x 34</w:t>
            </w:r>
          </w:p>
        </w:tc>
        <w:tc>
          <w:tcPr>
            <w:tcW w:w="1257" w:type="dxa"/>
            <w:vAlign w:val="center"/>
          </w:tcPr>
          <w:p w14:paraId="3C42D2BA" w14:textId="7EC0CEA2" w:rsidR="0034017D" w:rsidRPr="00617BCB" w:rsidRDefault="00383DE8" w:rsidP="00697308">
            <w:pPr>
              <w:pStyle w:val="MDPI42tablebody"/>
              <w:spacing w:line="240" w:lineRule="auto"/>
              <w:rPr>
                <w:color w:val="auto"/>
                <w:lang w:val="en-GB"/>
              </w:rPr>
            </w:pPr>
            <w:r w:rsidRPr="00617BCB">
              <w:rPr>
                <w:color w:val="auto"/>
                <w:lang w:val="en-GB"/>
              </w:rPr>
              <w:t>-</w:t>
            </w:r>
          </w:p>
        </w:tc>
        <w:tc>
          <w:tcPr>
            <w:tcW w:w="20" w:type="dxa"/>
          </w:tcPr>
          <w:p w14:paraId="6A9AF911" w14:textId="77777777" w:rsidR="0034017D" w:rsidRPr="00617BCB" w:rsidRDefault="0034017D" w:rsidP="00697308">
            <w:pPr>
              <w:pStyle w:val="MDPI42tablebody"/>
              <w:spacing w:line="240" w:lineRule="auto"/>
              <w:rPr>
                <w:color w:val="auto"/>
                <w:lang w:val="en-GB"/>
              </w:rPr>
            </w:pPr>
          </w:p>
        </w:tc>
      </w:tr>
    </w:tbl>
    <w:p w14:paraId="77D0506F" w14:textId="77777777" w:rsidR="0034017D" w:rsidRPr="00617BCB" w:rsidRDefault="0034017D" w:rsidP="00D359E5">
      <w:pPr>
        <w:pStyle w:val="MDPI31text"/>
        <w:rPr>
          <w:lang w:val="en-GB"/>
        </w:rPr>
      </w:pPr>
    </w:p>
    <w:p w14:paraId="35BDAB24" w14:textId="6575C197" w:rsidR="00D359E5" w:rsidRPr="00617BCB" w:rsidRDefault="00D359E5" w:rsidP="00D359E5">
      <w:pPr>
        <w:pStyle w:val="MDPI31text"/>
        <w:rPr>
          <w:lang w:val="en-GB"/>
        </w:rPr>
      </w:pPr>
      <w:r w:rsidRPr="00617BCB">
        <w:rPr>
          <w:lang w:val="en-GB"/>
        </w:rPr>
        <w:t xml:space="preserve"> </w:t>
      </w:r>
      <w:r w:rsidR="000219F6" w:rsidRPr="00617BCB">
        <w:rPr>
          <w:lang w:val="en-GB"/>
        </w:rPr>
        <w:t xml:space="preserve">In terms of the research studies that implemented load cells, </w:t>
      </w:r>
      <w:proofErr w:type="spellStart"/>
      <w:r w:rsidRPr="00617BCB">
        <w:rPr>
          <w:lang w:val="en-GB"/>
        </w:rPr>
        <w:t>Roh</w:t>
      </w:r>
      <w:proofErr w:type="spellEnd"/>
      <w:r w:rsidRPr="00617BCB">
        <w:rPr>
          <w:lang w:val="en-GB"/>
        </w:rPr>
        <w:t xml:space="preserve"> et al. in 2018 </w:t>
      </w:r>
      <w:r w:rsidRPr="00617BCB">
        <w:rPr>
          <w:lang w:val="en-GB"/>
        </w:rPr>
        <w:fldChar w:fldCharType="begin"/>
      </w:r>
      <w:r w:rsidR="00AD69B7">
        <w:rPr>
          <w:lang w:val="en-GB"/>
        </w:rPr>
        <w:instrText xml:space="preserve"> ADDIN ZOTERO_ITEM CSL_CITATION {"citationID":"GKe7PrM7","properties":{"formattedCitation":"[36]","plainCitation":"[36]","noteIndex":0},"citationItems":[{"id":180,"uris":["http://zotero.org/users/11398818/items/R5TKSJBE"],"itemData":{"id":180,"type":"article-journal","container-title":"Sensors","DOI":"10.3390/s18010208","ISSN":"1424-8220","issue":"2","journalAbbreviation":"Sensors","language":"en","page":"208","source":"DOI.org (Crossref)","title":"Sitting Posture Monitoring System Based on a Low-Cost Load Cell Using Machine Learning","volume":"18","author":[{"family":"Roh","given":"Jongryun"},{"family":"Park","given":"Hyeong-jun"},{"family":"Lee","given":"Kwang"},{"family":"Hyeong","given":"Joonho"},{"family":"Kim","given":"Sayup"},{"family":"Lee","given":"Boreom"}],"issued":{"date-parts":[["2018",1,12]]}}}],"schema":"https://github.com/citation-style-language/schema/raw/master/csl-citation.json"} </w:instrText>
      </w:r>
      <w:r w:rsidRPr="00617BCB">
        <w:rPr>
          <w:lang w:val="en-GB"/>
        </w:rPr>
        <w:fldChar w:fldCharType="separate"/>
      </w:r>
      <w:r w:rsidR="00AD69B7" w:rsidRPr="00AD69B7">
        <w:t>[36]</w:t>
      </w:r>
      <w:r w:rsidRPr="00617BCB">
        <w:rPr>
          <w:lang w:val="en-GB"/>
        </w:rPr>
        <w:fldChar w:fldCharType="end"/>
      </w:r>
      <w:r w:rsidRPr="00617BCB">
        <w:rPr>
          <w:lang w:val="en-GB"/>
        </w:rPr>
        <w:t xml:space="preserve"> developed a smart chair by integrating 4 load cell sensors within the chair sitting cushion to classify 6 sitting postures. An accuracy of 97.94% was achieved using a SVM (RBF kernel) ML model. Similarly, Pereira and Plácido da Silva in 2023 </w:t>
      </w:r>
      <w:r w:rsidRPr="00617BCB">
        <w:rPr>
          <w:lang w:val="en-GB"/>
        </w:rPr>
        <w:fldChar w:fldCharType="begin"/>
      </w:r>
      <w:r w:rsidR="00AD69B7">
        <w:rPr>
          <w:lang w:val="en-GB"/>
        </w:rPr>
        <w:instrText xml:space="preserve"> ADDIN ZOTERO_ITEM CSL_CITATION {"citationID":"gLgG9lFs","properties":{"formattedCitation":"[37]","plainCitation":"[37]","noteIndex":0},"citationItems":[{"id":145,"uris":["http://zotero.org/users/11398818/items/A9UVN24S"],"itemData":{"id":145,"type":"article-journal","abstract":"In recent years, employment in sedentary occupations has continuously risen. Office workers are more prone to prolonged static sitting, spending 65–80% of work hours sitting, increasing risks for multiple health problems, including cardiovascular diseases and musculoskeletal disorders. These adverse health effects lead to decreased productivity, increased absenteeism and health care costs. However, lack of regulation targeting these issues has oftentimes left them unattended. This article proposes a smart chair system, with posture and electrocardiography (ECG) monitoring modules, using an “invisible” sensing approach, to optimize working conditions, without hindering everyday tasks. For posture classification, machine learning models were trained and tested with datasets composed by center of mass coordinates in the seat plane, computed from the weight measured by load cells fixed under the seat. Models were trained and evaluated in the classification of five and seven sitting positions, achieving high accuracy results for all five-class models (&gt;97.4%), and good results for some seven-class models, particularly the best performing k-NN model (87.5%). For ECG monitoring, signals were acquired at the armrests covered with conductive nappa, connected to a single-lead sensor. Following signal filtering and segmentation, several outlier detection methods were applied to remove extremely noisy segments with mislabeled R-peaks, but only DBSCAN showed satisfactory results for the ECG segmentation performance (88.21%) and accuracy (90.50%).","container-title":"Sensors","DOI":"10.3390/s23020719","ISSN":"1424-8220","issue":"2","journalAbbreviation":"Sensors","language":"en","page":"719","source":"DOI.org (Crossref)","title":"A Novel Smart Chair System for Posture Classification and Invisible ECG Monitoring","volume":"23","author":[{"family":"Pereira","given":"Leonor"},{"family":"Plácido Da Silva","given":"Hugo"}],"issued":{"date-parts":[["2023",1,8]]}}}],"schema":"https://github.com/citation-style-language/schema/raw/master/csl-citation.json"} </w:instrText>
      </w:r>
      <w:r w:rsidRPr="00617BCB">
        <w:rPr>
          <w:lang w:val="en-GB"/>
        </w:rPr>
        <w:fldChar w:fldCharType="separate"/>
      </w:r>
      <w:r w:rsidR="00AD69B7" w:rsidRPr="00AD69B7">
        <w:t>[37]</w:t>
      </w:r>
      <w:r w:rsidRPr="00617BCB">
        <w:rPr>
          <w:lang w:val="en-GB"/>
        </w:rPr>
        <w:fldChar w:fldCharType="end"/>
      </w:r>
      <w:r w:rsidRPr="00617BCB">
        <w:rPr>
          <w:lang w:val="en-GB"/>
        </w:rPr>
        <w:t xml:space="preserve"> distributed 3 load cells across the seat’s cushion in order to classify 8 sitting postures; overall they were able to a classification accuracy of 98.50%.</w:t>
      </w:r>
    </w:p>
    <w:p w14:paraId="485B608A" w14:textId="77777777" w:rsidR="00D359E5" w:rsidRPr="00617BCB" w:rsidRDefault="00D359E5" w:rsidP="00D359E5">
      <w:pPr>
        <w:pStyle w:val="MDPI31text"/>
        <w:rPr>
          <w:lang w:val="en-GB"/>
        </w:rPr>
      </w:pPr>
    </w:p>
    <w:p w14:paraId="0175A04A" w14:textId="3D0A8148" w:rsidR="00D359E5" w:rsidRPr="00617BCB" w:rsidRDefault="00E10A1D" w:rsidP="00E10A1D">
      <w:pPr>
        <w:pStyle w:val="MDPI23heading3"/>
        <w:rPr>
          <w:lang w:val="en-GB"/>
        </w:rPr>
      </w:pPr>
      <w:r w:rsidRPr="00617BCB">
        <w:rPr>
          <w:lang w:val="en-GB"/>
        </w:rPr>
        <w:t xml:space="preserve">4.1.4 </w:t>
      </w:r>
      <w:r w:rsidR="00D359E5" w:rsidRPr="00617BCB">
        <w:rPr>
          <w:lang w:val="en-GB"/>
        </w:rPr>
        <w:t>Flex Sensors</w:t>
      </w:r>
    </w:p>
    <w:p w14:paraId="1FB9D384" w14:textId="696BE005" w:rsidR="00E32DAE" w:rsidRPr="00617BCB" w:rsidRDefault="00D359E5" w:rsidP="00E32DAE">
      <w:pPr>
        <w:pStyle w:val="MDPI31text"/>
        <w:rPr>
          <w:lang w:val="en-GB"/>
        </w:rPr>
      </w:pPr>
      <w:r w:rsidRPr="00617BCB">
        <w:rPr>
          <w:lang w:val="en-GB"/>
        </w:rPr>
        <w:t xml:space="preserve">A flex sensor, also known as a bend sensor, works by measuring the degree of displacement resulting from the bending action being applied to the sensor </w:t>
      </w:r>
      <w:r w:rsidRPr="00617BCB">
        <w:rPr>
          <w:lang w:val="en-GB"/>
        </w:rPr>
        <w:fldChar w:fldCharType="begin"/>
      </w:r>
      <w:r w:rsidR="00AD69B7">
        <w:rPr>
          <w:lang w:val="en-GB"/>
        </w:rPr>
        <w:instrText xml:space="preserve"> ADDIN ZOTERO_ITEM CSL_CITATION {"citationID":"snQR9O3i","properties":{"formattedCitation":"[38]","plainCitation":"[38]","noteIndex":0},"citationItems":[{"id":252,"uris":["http://zotero.org/users/11398818/items/MMKV59DG"],"itemData":{"id":252,"type":"article-journal","abstract":"Flex sensor has multiple applications like most\nsensors. Even though it is widely used as a goniometer in\nrehabilitation research, its applications can be seen in\ndifferent fields like, human machine interfaces, geology and\nmusical instruments. In each application, the sensor identifies\nthe flexure in terms of varying resistance that can be recorded\ndigitally and the data is then used differently depending on\napplication. With the advent of goniometer glove, measuring\njoint movements in rehabilitation research was simplified,\nwhich was earlier measured by mechanical goniometers.\nLater these gloves were used as human machine interfaces\n(HMI). Another type of HMI input device called a shape tape\nhas been created to replicate shapes of real objects into CAD\nenvironment. In geology, the sensor was used to identify\nlandslides remotely. Also flex sensor is used in creating a\nmusical instrument that can be played by deforming and\nbending the instrument, to encourage experimentation to\ncreate interesting musical effects. Apart from these existing\napplications, this paper proposes another application to use\nthe sensor to identify the dents on sheet metal panels, by\nrecording flexure in two dimensions across the sheet.","container-title":"International Journal of Emerging Technology and Advanced Engineering","issue":"7","page":"97-100","title":"A Review on Applications of Flex Sensors","volume":"7","author":[{"family":"Sreejan","given":"Alapati"},{"family":"Narayan","given":"Yeole Shivraj"}],"issued":{"date-parts":[["2017"]]}}}],"schema":"https://github.com/citation-style-language/schema/raw/master/csl-citation.json"} </w:instrText>
      </w:r>
      <w:r w:rsidRPr="00617BCB">
        <w:rPr>
          <w:lang w:val="en-GB"/>
        </w:rPr>
        <w:fldChar w:fldCharType="separate"/>
      </w:r>
      <w:r w:rsidR="00AD69B7" w:rsidRPr="00AD69B7">
        <w:t>[38]</w:t>
      </w:r>
      <w:r w:rsidRPr="00617BCB">
        <w:rPr>
          <w:lang w:val="en-GB"/>
        </w:rPr>
        <w:fldChar w:fldCharType="end"/>
      </w:r>
      <w:r w:rsidRPr="00617BCB">
        <w:rPr>
          <w:lang w:val="en-GB"/>
        </w:rPr>
        <w:t xml:space="preserve">. It was seen that the primary use of flex sensors in the classification of sitting postures is not a widely popular approach among numerous studies. </w:t>
      </w:r>
    </w:p>
    <w:p w14:paraId="599FA14A" w14:textId="53083CFB" w:rsidR="00D359E5" w:rsidRPr="00617BCB" w:rsidRDefault="00D359E5" w:rsidP="00E32DAE">
      <w:pPr>
        <w:pStyle w:val="MDPI31text"/>
        <w:rPr>
          <w:lang w:val="en-GB"/>
        </w:rPr>
      </w:pPr>
      <w:r w:rsidRPr="00617BCB">
        <w:rPr>
          <w:lang w:val="en-GB"/>
        </w:rPr>
        <w:t xml:space="preserve">Overall, there were only 2 studies identified that utilized this method for sitting posture detection. The first was by Hu et al </w:t>
      </w:r>
      <w:r w:rsidRPr="00617BCB">
        <w:rPr>
          <w:lang w:val="en-GB"/>
        </w:rPr>
        <w:fldChar w:fldCharType="begin"/>
      </w:r>
      <w:r w:rsidR="00AD69B7">
        <w:rPr>
          <w:lang w:val="en-GB"/>
        </w:rPr>
        <w:instrText xml:space="preserve"> ADDIN ZOTERO_ITEM CSL_CITATION {"citationID":"yIgAyEHq","properties":{"formattedCitation":"[39]","plainCitation":"[39]","noteIndex":0},"citationItems":[{"id":167,"uris":["http://zotero.org/users/11398818/items/DR5UVBDW"],"itemData":{"id":167,"type":"article-journal","container-title":"IEEE Sensors Journal","DOI":"10.1109/JSEN.2020.2980207","ISSN":"1530-437X, 1558-1748, 2379-9153","issue":"14","journalAbbreviation":"IEEE Sensors J.","page":"8007-8016","source":"DOI.org (Crossref)","title":"A Smart Chair Sitting Posture Recognition System Using Flex Sensors and FPGA Implemented Artificial Neural Network","volume":"20","author":[{"family":"Hu","given":"Qisong"},{"family":"Tang","given":"Xiaochen"},{"family":"Tang","given":"Wei"}],"issued":{"date-parts":[["2020",7,15]]}}}],"schema":"https://github.com/citation-style-language/schema/raw/master/csl-citation.json"} </w:instrText>
      </w:r>
      <w:r w:rsidRPr="00617BCB">
        <w:rPr>
          <w:lang w:val="en-GB"/>
        </w:rPr>
        <w:fldChar w:fldCharType="separate"/>
      </w:r>
      <w:r w:rsidR="00AD69B7" w:rsidRPr="00AD69B7">
        <w:t>[39]</w:t>
      </w:r>
      <w:r w:rsidRPr="00617BCB">
        <w:rPr>
          <w:lang w:val="en-GB"/>
        </w:rPr>
        <w:fldChar w:fldCharType="end"/>
      </w:r>
      <w:r w:rsidRPr="00617BCB">
        <w:rPr>
          <w:lang w:val="en-GB"/>
        </w:rPr>
        <w:t xml:space="preserve"> who developed a smart sensing chair using 6 flex sensors and a 2-layer Artificial neural network (ANN) for detecting 7 sitting postures and achieved an accuracy of 97.43%. The second was by </w:t>
      </w:r>
      <w:r w:rsidRPr="00617BCB">
        <w:rPr>
          <w:lang w:val="en-GB"/>
        </w:rPr>
        <w:fldChar w:fldCharType="begin"/>
      </w:r>
      <w:r w:rsidR="00AD69B7">
        <w:rPr>
          <w:lang w:val="en-GB"/>
        </w:rPr>
        <w:instrText xml:space="preserve"> ADDIN ZOTERO_ITEM CSL_CITATION {"citationID":"5tW320UG","properties":{"formattedCitation":"[40]","plainCitation":"[40]","noteIndex":0},"citationItems":[{"id":254,"uris":["http://zotero.org/users/11398818/items/65CCGVLQ"],"itemData":{"id":254,"type":"paper-conference","container-title":"2022 IEEE 15th Dallas Circuit And System Conference (DCAS)","DOI":"10.1109/DCAS53974.2022.9845620","event-place":"Dallas, TX, USA","event-title":"2022 IEEE 15th Dallas Circuit And System Conference (DCAS)","ISBN":"978-1-66549-885-2","page":"1-2","publisher":"IEEE","publisher-place":"Dallas, TX, USA","source":"DOI.org (Crossref)","title":"FPGA-based smart chair recognition system using flex sensors","URL":"https://ieeexplore.ieee.org/document/9845620/","author":[{"family":"AbuTerkia","given":"Ibrahim"},{"family":"Hannoun","given":"Mustafa"},{"family":"Suwal","given":"Bikal"},{"family":"Ahmed","given":"Md Sharif"},{"family":"Sundaravdivel","given":"Prabha"}],"accessed":{"date-parts":[["2023",12,4]]},"issued":{"date-parts":[["2022",6,17]]}}}],"schema":"https://github.com/citation-style-language/schema/raw/master/csl-citation.json"} </w:instrText>
      </w:r>
      <w:r w:rsidRPr="00617BCB">
        <w:rPr>
          <w:lang w:val="en-GB"/>
        </w:rPr>
        <w:fldChar w:fldCharType="separate"/>
      </w:r>
      <w:r w:rsidR="00AD69B7" w:rsidRPr="00AD69B7">
        <w:t>[40]</w:t>
      </w:r>
      <w:r w:rsidRPr="00617BCB">
        <w:rPr>
          <w:lang w:val="en-GB"/>
        </w:rPr>
        <w:fldChar w:fldCharType="end"/>
      </w:r>
      <w:r w:rsidRPr="00617BCB">
        <w:rPr>
          <w:lang w:val="en-GB"/>
        </w:rPr>
        <w:t xml:space="preserve"> which also developed a similar system without the use of an ML model which aimed at detecting 7 different sitting postures. </w:t>
      </w:r>
    </w:p>
    <w:p w14:paraId="5BFB751A" w14:textId="77777777" w:rsidR="00D359E5" w:rsidRPr="00617BCB" w:rsidRDefault="00D359E5" w:rsidP="00D359E5">
      <w:pPr>
        <w:pStyle w:val="MDPI31text"/>
        <w:rPr>
          <w:lang w:val="en-GB"/>
        </w:rPr>
      </w:pPr>
      <w:r w:rsidRPr="00617BCB">
        <w:rPr>
          <w:lang w:val="en-GB"/>
        </w:rPr>
        <w:t xml:space="preserve"> </w:t>
      </w:r>
    </w:p>
    <w:p w14:paraId="690C489A" w14:textId="729049B4" w:rsidR="00E52229" w:rsidRPr="00617BCB" w:rsidRDefault="00E10A1D" w:rsidP="00E10A1D">
      <w:pPr>
        <w:pStyle w:val="MDPI23heading3"/>
        <w:rPr>
          <w:lang w:val="en-GB"/>
        </w:rPr>
      </w:pPr>
      <w:r w:rsidRPr="00617BCB">
        <w:rPr>
          <w:lang w:val="en-GB"/>
        </w:rPr>
        <w:t xml:space="preserve">4.1.5 </w:t>
      </w:r>
      <w:r w:rsidR="00014839" w:rsidRPr="00617BCB">
        <w:rPr>
          <w:lang w:val="en-GB"/>
        </w:rPr>
        <w:t>Image</w:t>
      </w:r>
      <w:r w:rsidR="00196B58" w:rsidRPr="00617BCB">
        <w:rPr>
          <w:lang w:val="en-GB"/>
        </w:rPr>
        <w:t xml:space="preserve"> Sensors</w:t>
      </w:r>
    </w:p>
    <w:p w14:paraId="7F93B400" w14:textId="389A7971" w:rsidR="00014839" w:rsidRPr="00617BCB" w:rsidRDefault="002272C9" w:rsidP="00014839">
      <w:pPr>
        <w:pStyle w:val="MDPI31text"/>
        <w:rPr>
          <w:color w:val="auto"/>
          <w:lang w:val="en-GB"/>
        </w:rPr>
      </w:pPr>
      <w:r w:rsidRPr="00617BCB">
        <w:rPr>
          <w:color w:val="auto"/>
          <w:lang w:val="en-GB"/>
        </w:rPr>
        <w:t>These</w:t>
      </w:r>
      <w:r w:rsidR="00A74C31" w:rsidRPr="00617BCB">
        <w:rPr>
          <w:color w:val="auto"/>
          <w:lang w:val="en-GB"/>
        </w:rPr>
        <w:t xml:space="preserve"> i</w:t>
      </w:r>
      <w:r w:rsidR="007A3CC0" w:rsidRPr="00617BCB">
        <w:rPr>
          <w:color w:val="auto"/>
          <w:lang w:val="en-GB"/>
        </w:rPr>
        <w:t xml:space="preserve">mage-based </w:t>
      </w:r>
      <w:r w:rsidR="00BB18FF" w:rsidRPr="00617BCB">
        <w:rPr>
          <w:color w:val="auto"/>
          <w:lang w:val="en-GB"/>
        </w:rPr>
        <w:t>sensor</w:t>
      </w:r>
      <w:r w:rsidR="00155758" w:rsidRPr="00617BCB">
        <w:rPr>
          <w:color w:val="auto"/>
          <w:lang w:val="en-GB"/>
        </w:rPr>
        <w:t xml:space="preserve">s such as </w:t>
      </w:r>
      <w:r w:rsidR="00A74C31" w:rsidRPr="00617BCB">
        <w:rPr>
          <w:color w:val="auto"/>
          <w:lang w:val="en-GB"/>
        </w:rPr>
        <w:t xml:space="preserve">a </w:t>
      </w:r>
      <w:r w:rsidR="00E14352" w:rsidRPr="00617BCB">
        <w:rPr>
          <w:color w:val="auto"/>
          <w:lang w:val="en-GB"/>
        </w:rPr>
        <w:t xml:space="preserve">camera and 3d image </w:t>
      </w:r>
      <w:r w:rsidR="00B0460E" w:rsidRPr="00617BCB">
        <w:rPr>
          <w:color w:val="auto"/>
          <w:lang w:val="en-GB"/>
        </w:rPr>
        <w:t>sensors</w:t>
      </w:r>
      <w:r w:rsidR="00753355" w:rsidRPr="00617BCB">
        <w:rPr>
          <w:color w:val="auto"/>
          <w:lang w:val="en-GB"/>
        </w:rPr>
        <w:t xml:space="preserve"> </w:t>
      </w:r>
      <w:r w:rsidR="00A74C31" w:rsidRPr="00617BCB">
        <w:rPr>
          <w:color w:val="auto"/>
          <w:lang w:val="en-GB"/>
        </w:rPr>
        <w:t>typically integrate</w:t>
      </w:r>
      <w:r w:rsidR="00753355" w:rsidRPr="00617BCB">
        <w:rPr>
          <w:color w:val="auto"/>
          <w:lang w:val="en-GB"/>
        </w:rPr>
        <w:t xml:space="preserve"> with a computer vision </w:t>
      </w:r>
      <w:r w:rsidR="00C63D60" w:rsidRPr="00617BCB">
        <w:rPr>
          <w:color w:val="auto"/>
          <w:lang w:val="en-GB"/>
        </w:rPr>
        <w:t xml:space="preserve">algorithm which works by </w:t>
      </w:r>
      <w:r w:rsidR="00EB475A" w:rsidRPr="00617BCB">
        <w:rPr>
          <w:color w:val="auto"/>
          <w:lang w:val="en-GB"/>
        </w:rPr>
        <w:t xml:space="preserve">capturing visual elements from an image. </w:t>
      </w:r>
      <w:r w:rsidR="002A6A47" w:rsidRPr="00617BCB">
        <w:rPr>
          <w:color w:val="auto"/>
          <w:lang w:val="en-GB"/>
        </w:rPr>
        <w:t xml:space="preserve">In the classification of sitting postures, </w:t>
      </w:r>
      <w:r w:rsidR="00EF255F" w:rsidRPr="00617BCB">
        <w:rPr>
          <w:color w:val="auto"/>
          <w:lang w:val="en-GB"/>
        </w:rPr>
        <w:t xml:space="preserve">there is normally a </w:t>
      </w:r>
      <w:r w:rsidR="00B53FF9" w:rsidRPr="00617BCB">
        <w:rPr>
          <w:color w:val="auto"/>
          <w:lang w:val="en-GB"/>
        </w:rPr>
        <w:t xml:space="preserve">digital camera actively positioned directly at the subjects. Furthermore, </w:t>
      </w:r>
      <w:r w:rsidR="00837AF2" w:rsidRPr="00617BCB">
        <w:rPr>
          <w:color w:val="auto"/>
          <w:lang w:val="en-GB"/>
        </w:rPr>
        <w:t>with the use of</w:t>
      </w:r>
      <w:r w:rsidR="00B53FF9" w:rsidRPr="00617BCB">
        <w:rPr>
          <w:color w:val="auto"/>
          <w:lang w:val="en-GB"/>
        </w:rPr>
        <w:t xml:space="preserve"> image processing </w:t>
      </w:r>
      <w:r w:rsidR="00837AF2" w:rsidRPr="00617BCB">
        <w:rPr>
          <w:color w:val="auto"/>
          <w:lang w:val="en-GB"/>
        </w:rPr>
        <w:t>libraries</w:t>
      </w:r>
      <w:r w:rsidR="00830B48" w:rsidRPr="00617BCB">
        <w:rPr>
          <w:color w:val="auto"/>
          <w:lang w:val="en-GB"/>
        </w:rPr>
        <w:t xml:space="preserve"> such as </w:t>
      </w:r>
      <w:proofErr w:type="spellStart"/>
      <w:r w:rsidR="00830B48" w:rsidRPr="00617BCB">
        <w:rPr>
          <w:color w:val="auto"/>
          <w:lang w:val="en-GB"/>
        </w:rPr>
        <w:t>OpenPose</w:t>
      </w:r>
      <w:proofErr w:type="spellEnd"/>
      <w:r w:rsidR="00653748" w:rsidRPr="00617BCB">
        <w:rPr>
          <w:color w:val="auto"/>
          <w:lang w:val="en-GB"/>
        </w:rPr>
        <w:t xml:space="preserve"> or OpenCV</w:t>
      </w:r>
      <w:r w:rsidR="00B53FF9" w:rsidRPr="00617BCB">
        <w:rPr>
          <w:color w:val="auto"/>
          <w:lang w:val="en-GB"/>
        </w:rPr>
        <w:t xml:space="preserve">, </w:t>
      </w:r>
      <w:r w:rsidR="00B601AB" w:rsidRPr="00617BCB">
        <w:rPr>
          <w:color w:val="auto"/>
          <w:lang w:val="en-GB"/>
        </w:rPr>
        <w:t>researchers</w:t>
      </w:r>
      <w:r w:rsidR="00B53FF9" w:rsidRPr="00617BCB">
        <w:rPr>
          <w:color w:val="auto"/>
          <w:lang w:val="en-GB"/>
        </w:rPr>
        <w:t xml:space="preserve"> </w:t>
      </w:r>
      <w:r w:rsidR="00B601AB" w:rsidRPr="00617BCB">
        <w:rPr>
          <w:color w:val="auto"/>
          <w:lang w:val="en-GB"/>
        </w:rPr>
        <w:t>were able</w:t>
      </w:r>
      <w:r w:rsidR="00B53FF9" w:rsidRPr="00617BCB">
        <w:rPr>
          <w:color w:val="auto"/>
          <w:lang w:val="en-GB"/>
        </w:rPr>
        <w:t xml:space="preserve"> </w:t>
      </w:r>
      <w:r w:rsidR="00960180" w:rsidRPr="00617BCB">
        <w:rPr>
          <w:color w:val="auto"/>
          <w:lang w:val="en-GB"/>
        </w:rPr>
        <w:t>analyse</w:t>
      </w:r>
      <w:r w:rsidR="00B53FF9" w:rsidRPr="00617BCB">
        <w:rPr>
          <w:color w:val="auto"/>
          <w:lang w:val="en-GB"/>
        </w:rPr>
        <w:t xml:space="preserve"> each video frame to determine the sitting posture.</w:t>
      </w:r>
      <w:r w:rsidR="00EF255F" w:rsidRPr="00617BCB">
        <w:rPr>
          <w:color w:val="auto"/>
          <w:lang w:val="en-GB"/>
        </w:rPr>
        <w:t xml:space="preserve"> </w:t>
      </w:r>
    </w:p>
    <w:p w14:paraId="6A6A980C" w14:textId="691A1D1E" w:rsidR="00653748" w:rsidRPr="00617BCB" w:rsidRDefault="004B06BB" w:rsidP="00014839">
      <w:pPr>
        <w:pStyle w:val="MDPI31text"/>
        <w:rPr>
          <w:lang w:val="en-GB"/>
        </w:rPr>
      </w:pPr>
      <w:r w:rsidRPr="00617BCB">
        <w:rPr>
          <w:lang w:val="en-GB"/>
        </w:rPr>
        <w:t xml:space="preserve">This method is not a very popular option among the research studies found. However, there were </w:t>
      </w:r>
      <w:r w:rsidR="00F770BB" w:rsidRPr="00617BCB">
        <w:rPr>
          <w:lang w:val="en-GB"/>
        </w:rPr>
        <w:t xml:space="preserve">a few </w:t>
      </w:r>
      <w:r w:rsidR="00744120" w:rsidRPr="00617BCB">
        <w:rPr>
          <w:lang w:val="en-GB"/>
        </w:rPr>
        <w:t>studies that</w:t>
      </w:r>
      <w:r w:rsidR="00C21BBA" w:rsidRPr="00617BCB">
        <w:rPr>
          <w:lang w:val="en-GB"/>
        </w:rPr>
        <w:t xml:space="preserve"> </w:t>
      </w:r>
      <w:r w:rsidR="00F770BB" w:rsidRPr="00617BCB">
        <w:rPr>
          <w:lang w:val="en-GB"/>
        </w:rPr>
        <w:t>found that used imaging systems.</w:t>
      </w:r>
      <w:r w:rsidRPr="00617BCB">
        <w:rPr>
          <w:lang w:val="en-GB"/>
        </w:rPr>
        <w:t xml:space="preserve"> </w:t>
      </w:r>
      <w:r w:rsidR="00653748" w:rsidRPr="00617BCB">
        <w:rPr>
          <w:lang w:val="en-GB"/>
        </w:rPr>
        <w:t xml:space="preserve">Mallare et al. in 2017 [60] developed a system utilizing 2 </w:t>
      </w:r>
      <w:r w:rsidR="00F770BB" w:rsidRPr="00617BCB">
        <w:rPr>
          <w:lang w:val="en-GB"/>
        </w:rPr>
        <w:t xml:space="preserve">digital </w:t>
      </w:r>
      <w:r w:rsidR="00653748" w:rsidRPr="00617BCB">
        <w:rPr>
          <w:lang w:val="en-GB"/>
        </w:rPr>
        <w:t>cameras</w:t>
      </w:r>
      <w:r w:rsidR="00F770BB" w:rsidRPr="00617BCB">
        <w:rPr>
          <w:lang w:val="en-GB"/>
        </w:rPr>
        <w:t>,</w:t>
      </w:r>
      <w:r w:rsidR="00653748" w:rsidRPr="00617BCB">
        <w:rPr>
          <w:lang w:val="en-GB"/>
        </w:rPr>
        <w:t xml:space="preserve"> strategically </w:t>
      </w:r>
      <w:r w:rsidRPr="00617BCB">
        <w:rPr>
          <w:lang w:val="en-GB"/>
        </w:rPr>
        <w:t>positioned</w:t>
      </w:r>
      <w:r w:rsidR="00653748" w:rsidRPr="00617BCB">
        <w:rPr>
          <w:lang w:val="en-GB"/>
        </w:rPr>
        <w:t xml:space="preserve"> at (front and side) angles in the detection of bad sitting postures. Overall, they were only able to achieve an accuracy of 61.3% using the SVM algorithm. </w:t>
      </w:r>
      <w:r w:rsidR="00BD574B" w:rsidRPr="00617BCB">
        <w:rPr>
          <w:lang w:val="en-GB"/>
        </w:rPr>
        <w:t>Additionally</w:t>
      </w:r>
      <w:r w:rsidR="001322FE" w:rsidRPr="00617BCB">
        <w:rPr>
          <w:lang w:val="en-GB"/>
        </w:rPr>
        <w:t xml:space="preserve">, </w:t>
      </w:r>
      <w:r w:rsidR="00653748" w:rsidRPr="00617BCB">
        <w:rPr>
          <w:lang w:val="en-GB"/>
        </w:rPr>
        <w:t xml:space="preserve">Chen et al. in 2019 [52] further improved on this by using an Astra3D Sensor which is a 3D depth </w:t>
      </w:r>
      <w:r w:rsidR="00653748" w:rsidRPr="00617BCB">
        <w:rPr>
          <w:lang w:val="en-GB"/>
        </w:rPr>
        <w:lastRenderedPageBreak/>
        <w:t xml:space="preserve">camera. </w:t>
      </w:r>
      <w:r w:rsidR="004C32C6" w:rsidRPr="00617BCB">
        <w:rPr>
          <w:lang w:val="en-GB"/>
        </w:rPr>
        <w:t>With the utilization of the</w:t>
      </w:r>
      <w:r w:rsidR="00653748" w:rsidRPr="00617BCB">
        <w:rPr>
          <w:lang w:val="en-GB"/>
        </w:rPr>
        <w:t xml:space="preserve"> </w:t>
      </w:r>
      <w:proofErr w:type="spellStart"/>
      <w:r w:rsidR="00653748" w:rsidRPr="00617BCB">
        <w:rPr>
          <w:lang w:val="en-GB"/>
        </w:rPr>
        <w:t>OpenPose</w:t>
      </w:r>
      <w:proofErr w:type="spellEnd"/>
      <w:r w:rsidR="00653748" w:rsidRPr="00617BCB">
        <w:rPr>
          <w:lang w:val="en-GB"/>
        </w:rPr>
        <w:t xml:space="preserve"> library along with CNN for the posture classification, </w:t>
      </w:r>
      <w:r w:rsidR="004C32C6" w:rsidRPr="00617BCB">
        <w:rPr>
          <w:lang w:val="en-GB"/>
        </w:rPr>
        <w:t>they were able to achieve an overall</w:t>
      </w:r>
      <w:r w:rsidR="00653748" w:rsidRPr="00617BCB">
        <w:rPr>
          <w:lang w:val="en-GB"/>
        </w:rPr>
        <w:t xml:space="preserve"> accuracy of 90%.</w:t>
      </w:r>
    </w:p>
    <w:p w14:paraId="0D16183E" w14:textId="51306AC2" w:rsidR="00AF40AD" w:rsidRPr="00617BCB" w:rsidRDefault="00BE3980" w:rsidP="00BE3980">
      <w:pPr>
        <w:pStyle w:val="MDPI22heading2"/>
        <w:rPr>
          <w:noProof w:val="0"/>
          <w:lang w:val="en-GB"/>
        </w:rPr>
      </w:pPr>
      <w:r w:rsidRPr="00617BCB">
        <w:rPr>
          <w:noProof w:val="0"/>
          <w:lang w:val="en-GB"/>
        </w:rPr>
        <w:t xml:space="preserve">4.2 </w:t>
      </w:r>
      <w:r w:rsidR="00AF40AD" w:rsidRPr="00617BCB">
        <w:rPr>
          <w:noProof w:val="0"/>
          <w:lang w:val="en-GB"/>
        </w:rPr>
        <w:t>Pressure Sensors Placement Strategy</w:t>
      </w:r>
    </w:p>
    <w:p w14:paraId="23ACC4FD" w14:textId="45492614" w:rsidR="00AF40AD" w:rsidRPr="00951688" w:rsidRDefault="00951688" w:rsidP="00951688">
      <w:pPr>
        <w:pStyle w:val="MDPI31text"/>
        <w:rPr>
          <w:lang w:val="en-GB"/>
        </w:rPr>
      </w:pPr>
      <w:r>
        <w:rPr>
          <w:lang w:val="en-GB"/>
        </w:rPr>
        <w:t>Across the research studies found, it was seen that</w:t>
      </w:r>
      <w:r w:rsidR="00AF40AD" w:rsidRPr="00617BCB">
        <w:rPr>
          <w:lang w:val="en-GB"/>
        </w:rPr>
        <w:t xml:space="preserve"> are two main approaches being employed in the placement of </w:t>
      </w:r>
      <w:r>
        <w:rPr>
          <w:lang w:val="en-GB"/>
        </w:rPr>
        <w:t>pressure</w:t>
      </w:r>
      <w:r w:rsidR="00AF40AD" w:rsidRPr="00617BCB">
        <w:rPr>
          <w:lang w:val="en-GB"/>
        </w:rPr>
        <w:t xml:space="preserve"> sensors among smart sensing chairs systems which are dense sensor configuration and a sparse sensor configuration</w:t>
      </w:r>
      <w:r w:rsidR="005C2D55">
        <w:rPr>
          <w:lang w:val="en-GB"/>
        </w:rPr>
        <w:t xml:space="preserve"> as describe by Ma e</w:t>
      </w:r>
      <w:r w:rsidR="00396DED">
        <w:rPr>
          <w:lang w:val="en-GB"/>
        </w:rPr>
        <w:t>t</w:t>
      </w:r>
      <w:r w:rsidR="005C2D55">
        <w:rPr>
          <w:lang w:val="en-GB"/>
        </w:rPr>
        <w:t xml:space="preserve"> al. </w:t>
      </w:r>
      <w:r w:rsidR="005C2D55" w:rsidRPr="00617BCB">
        <w:rPr>
          <w:lang w:val="en-GB"/>
        </w:rPr>
        <w:fldChar w:fldCharType="begin"/>
      </w:r>
      <w:r w:rsidR="005C2D55">
        <w:rPr>
          <w:lang w:val="en-GB"/>
        </w:rPr>
        <w:instrText xml:space="preserve"> ADDIN ZOTERO_ITEM CSL_CITATION {"citationID":"THpGOPt2","properties":{"formattedCitation":"[41]","plainCitation":"[41]","noteIndex":0},"citationItems":[{"id":223,"uris":["http://zotero.org/users/11398818/items/2HFDN9YP"],"itemData":{"id":223,"type":"article-journal","container-title":"IEEE Systems, Man, and Cybernetics Magazine","DOI":"10.1109/MSMC.2019.2962226","ISSN":"2333-942X, 2380-1298","issue":"4","journalAbbreviation":"IEEE Syst. Man Cybern. Mag.","page":"6-14","source":"DOI.org (Crossref)","title":"Smart Cushion-Based Activity Recognition: Prompting Users to Maintain a Healthy Seated Posture","title-short":"Smart Cushion-Based Activity Recognition","volume":"6","author":[{"family":"Ma","given":"Congcong"},{"family":"Li","given":"Wenfeng"},{"family":"Gravina","given":"Raffaele"},{"family":"Du","given":"Juan"},{"family":"Li","given":"Qimeng"},{"family":"Fortino","given":"Giancarlo"}],"issued":{"date-parts":[["2020",10]]}}}],"schema":"https://github.com/citation-style-language/schema/raw/master/csl-citation.json"} </w:instrText>
      </w:r>
      <w:r w:rsidR="005C2D55" w:rsidRPr="00617BCB">
        <w:rPr>
          <w:lang w:val="en-GB"/>
        </w:rPr>
        <w:fldChar w:fldCharType="separate"/>
      </w:r>
      <w:r w:rsidR="005C2D55" w:rsidRPr="00AD69B7">
        <w:t>[41]</w:t>
      </w:r>
      <w:r w:rsidR="005C2D55" w:rsidRPr="00617BCB">
        <w:rPr>
          <w:lang w:val="en-GB"/>
        </w:rPr>
        <w:fldChar w:fldCharType="end"/>
      </w:r>
      <w:r w:rsidR="00AF40AD" w:rsidRPr="00617BCB">
        <w:rPr>
          <w:lang w:val="en-GB"/>
        </w:rPr>
        <w:t xml:space="preserve">. A dense sensor </w:t>
      </w:r>
      <w:r w:rsidR="005C2D55">
        <w:rPr>
          <w:lang w:val="en-GB"/>
        </w:rPr>
        <w:t>configuration</w:t>
      </w:r>
      <w:r w:rsidR="00AF40AD" w:rsidRPr="00617BCB">
        <w:rPr>
          <w:lang w:val="en-GB"/>
        </w:rPr>
        <w:t xml:space="preserve"> </w:t>
      </w:r>
      <w:r w:rsidR="00C64914" w:rsidRPr="00617BCB">
        <w:rPr>
          <w:lang w:val="en-GB"/>
        </w:rPr>
        <w:t>involves us</w:t>
      </w:r>
      <w:r w:rsidR="005C2D55">
        <w:rPr>
          <w:lang w:val="en-GB"/>
        </w:rPr>
        <w:t xml:space="preserve">ing </w:t>
      </w:r>
      <w:r w:rsidR="00AF40AD" w:rsidRPr="00617BCB">
        <w:rPr>
          <w:lang w:val="en-GB"/>
        </w:rPr>
        <w:t xml:space="preserve">a flexible </w:t>
      </w:r>
      <w:r w:rsidR="005C2D55">
        <w:rPr>
          <w:lang w:val="en-GB"/>
        </w:rPr>
        <w:t>sensor</w:t>
      </w:r>
      <w:r w:rsidR="0095068A">
        <w:rPr>
          <w:lang w:val="en-GB"/>
        </w:rPr>
        <w:t xml:space="preserve"> array</w:t>
      </w:r>
      <w:r w:rsidR="005C2D55">
        <w:rPr>
          <w:lang w:val="en-GB"/>
        </w:rPr>
        <w:t xml:space="preserve"> </w:t>
      </w:r>
      <w:r w:rsidR="00AF40AD" w:rsidRPr="00617BCB">
        <w:rPr>
          <w:lang w:val="en-GB"/>
        </w:rPr>
        <w:t>mat contai</w:t>
      </w:r>
      <w:r w:rsidR="0095068A">
        <w:rPr>
          <w:lang w:val="en-GB"/>
        </w:rPr>
        <w:t>ning</w:t>
      </w:r>
      <w:r w:rsidR="00AF40AD" w:rsidRPr="00617BCB">
        <w:rPr>
          <w:lang w:val="en-GB"/>
        </w:rPr>
        <w:t xml:space="preserve"> multiple pressure sensors</w:t>
      </w:r>
      <w:r w:rsidR="005C2D55">
        <w:rPr>
          <w:lang w:val="en-GB"/>
        </w:rPr>
        <w:t xml:space="preserve"> units </w:t>
      </w:r>
      <w:r w:rsidR="00AF40AD" w:rsidRPr="00617BCB">
        <w:rPr>
          <w:lang w:val="en-GB"/>
        </w:rPr>
        <w:t xml:space="preserve">are interconnected together. On the other hand, a sparse sensor </w:t>
      </w:r>
      <w:r w:rsidR="005C2D55">
        <w:rPr>
          <w:lang w:val="en-GB"/>
        </w:rPr>
        <w:t>configuration</w:t>
      </w:r>
      <w:r w:rsidR="00AF40AD" w:rsidRPr="00617BCB">
        <w:rPr>
          <w:lang w:val="en-GB"/>
        </w:rPr>
        <w:t xml:space="preserve"> goes </w:t>
      </w:r>
      <w:r w:rsidR="0095068A">
        <w:rPr>
          <w:lang w:val="en-GB"/>
        </w:rPr>
        <w:t xml:space="preserve">on the idea </w:t>
      </w:r>
      <w:r w:rsidR="00AF40AD" w:rsidRPr="00617BCB">
        <w:rPr>
          <w:lang w:val="en-GB"/>
        </w:rPr>
        <w:t xml:space="preserve">of having several individual pressure sensors placed at strategic point around the chair. </w:t>
      </w:r>
    </w:p>
    <w:p w14:paraId="360DD5CF" w14:textId="77777777" w:rsidR="00AF40AD" w:rsidRPr="00617BCB" w:rsidRDefault="00AF40AD" w:rsidP="00AF40AD">
      <w:pPr>
        <w:pStyle w:val="MDPI31text"/>
        <w:rPr>
          <w:lang w:val="en-GB"/>
        </w:rPr>
      </w:pPr>
    </w:p>
    <w:p w14:paraId="36B8D03D" w14:textId="13DFCB19" w:rsidR="00EC0F93" w:rsidRDefault="00BE3980" w:rsidP="00E97CA0">
      <w:pPr>
        <w:pStyle w:val="MDPI23heading3"/>
        <w:rPr>
          <w:lang w:val="en-GB"/>
        </w:rPr>
      </w:pPr>
      <w:r w:rsidRPr="00617BCB">
        <w:rPr>
          <w:lang w:val="en-GB"/>
        </w:rPr>
        <w:t xml:space="preserve">4.2.1 </w:t>
      </w:r>
      <w:r w:rsidR="00AF40AD" w:rsidRPr="00617BCB">
        <w:rPr>
          <w:lang w:val="en-GB"/>
        </w:rPr>
        <w:t>Dense Sensor Arra</w:t>
      </w:r>
      <w:r w:rsidR="00E97CA0">
        <w:rPr>
          <w:lang w:val="en-GB"/>
        </w:rPr>
        <w:t>y</w:t>
      </w:r>
    </w:p>
    <w:p w14:paraId="784022DC" w14:textId="4B731F63" w:rsidR="00BA497A" w:rsidRDefault="00E97CA0" w:rsidP="00197BEE">
      <w:pPr>
        <w:pStyle w:val="MDPI31text"/>
        <w:rPr>
          <w:lang w:val="en-GB"/>
        </w:rPr>
      </w:pPr>
      <w:r>
        <w:rPr>
          <w:lang w:val="en-GB"/>
        </w:rPr>
        <w:t xml:space="preserve">This configuration can also be used with textile pressure sensors. </w:t>
      </w:r>
      <w:r w:rsidR="00AF40AD" w:rsidRPr="00617BCB">
        <w:rPr>
          <w:lang w:val="en-GB"/>
        </w:rPr>
        <w:t xml:space="preserve">Xu et al, </w:t>
      </w:r>
      <w:r w:rsidR="00AF40AD" w:rsidRPr="00617BCB">
        <w:rPr>
          <w:lang w:val="en-GB"/>
        </w:rPr>
        <w:fldChar w:fldCharType="begin"/>
      </w:r>
      <w:r w:rsidR="00AD69B7">
        <w:rPr>
          <w:lang w:val="en-GB"/>
        </w:rPr>
        <w:instrText xml:space="preserve"> ADDIN ZOTERO_ITEM CSL_CITATION {"citationID":"PA4OAPFs","properties":{"formattedCitation":"[34]","plainCitation":"[34]","noteIndex":0},"citationItems":[{"id":232,"uris":["http://zotero.org/users/11398818/items/ZMS5CAZB"],"itemData":{"id":232,"type":"article-journal","container-title":"IEEE Sensors Journal","DOI":"10.1109/JSEN.2013.2259589","ISSN":"1530-437X, 1558-1748","issue":"10","journalAbbreviation":"IEEE Sensors J.","page":"3926-3934","source":"DOI.org (Crossref)","title":"eCushion: A Textile Pressure Sensor Array Design and Calibration for Sitting Posture Analysis","title-short":"eCushion","volume":"13","author":[{"family":"Xu","given":"Wenyao"},{"family":"Huang","given":"Ming-Chun"},{"family":"Amini","given":"Navid"},{"family":"He","given":"Lei"},{"family":"Sarrafzadeh","given":"Majid"}],"issued":{"date-parts":[["2013",10]]}}}],"schema":"https://github.com/citation-style-language/schema/raw/master/csl-citation.json"} </w:instrText>
      </w:r>
      <w:r w:rsidR="00AF40AD" w:rsidRPr="00617BCB">
        <w:rPr>
          <w:lang w:val="en-GB"/>
        </w:rPr>
        <w:fldChar w:fldCharType="separate"/>
      </w:r>
      <w:r w:rsidR="00AD69B7" w:rsidRPr="00AD69B7">
        <w:t>[34]</w:t>
      </w:r>
      <w:r w:rsidR="00AF40AD" w:rsidRPr="00617BCB">
        <w:rPr>
          <w:lang w:val="en-GB"/>
        </w:rPr>
        <w:fldChar w:fldCharType="end"/>
      </w:r>
      <w:r w:rsidR="00AF40AD" w:rsidRPr="00617BCB">
        <w:rPr>
          <w:lang w:val="en-GB"/>
        </w:rPr>
        <w:t xml:space="preserve"> used a textile pressure sensor array along with a dynamic time wrapping based algorithm to classify 7 sitting postures with 85.90 accuracy. Huang et al., 2017 </w:t>
      </w:r>
      <w:r w:rsidR="00AF40AD" w:rsidRPr="00617BCB">
        <w:rPr>
          <w:lang w:val="en-GB"/>
        </w:rPr>
        <w:fldChar w:fldCharType="begin"/>
      </w:r>
      <w:r w:rsidR="00AD69B7">
        <w:rPr>
          <w:lang w:val="en-GB"/>
        </w:rPr>
        <w:instrText xml:space="preserve"> ADDIN ZOTERO_ITEM CSL_CITATION {"citationID":"gb41VxpW","properties":{"formattedCitation":"[42]","plainCitation":"[42]","noteIndex":0},"citationItems":[{"id":151,"uris":["http://zotero.org/users/11398818/items/IH6ZVDXW"],"itemData":{"id":151,"type":"article-journal","abstract":"&lt;p class=\"1\"&gt;Sitting is a common behavior of human body in daily life. It is found that poor sitting postures can link to pains and other complications for people in literature. In order to avoid the adverse effects of poor sitting behavior, we have developed a highly practical design of smart chair system in this paper, which is able to monitor the sitting behavior of human body accurately and non-invasively. The pressure patterns of eight standardized sitting postures of human subjects were acquired and transmitted to the computer for the automatic sitting posture recognition with the application of artificial neural network classifier. The experimental results showed that it can recognize eight sitting postures of human subjects with high accuracy. The sitting posture monitoring in the developed smart chair system can help or promote people to achieve and maintain healthy sitting behavior, and prevent or reduce the chronic disease caused by poor sitting behavior. These promising results suggested that the presented system is feasible for sitting behavior monitoring, which can find applications in many areas including healthcare services, human-computer interactions and intelligent environment.&lt;/p&gt;","container-title":"KnE Engineering","DOI":"10.18502/keg.v2i2.626","ISSN":"2518-6841","issue":"2","journalAbbreviation":"KEG","page":"274","source":"DOI.org (Crossref)","title":"Smart Chair for Monitoring of Sitting Behavior","volume":"2","author":[{"family":"Huang","given":"Mengjie"},{"family":"Gibson","given":"Ian"},{"family":"Yang","given":"Rui"}],"issued":{"date-parts":[["2017",2,9]]}}}],"schema":"https://github.com/citation-style-language/schema/raw/master/csl-citation.json"} </w:instrText>
      </w:r>
      <w:r w:rsidR="00AF40AD" w:rsidRPr="00617BCB">
        <w:rPr>
          <w:lang w:val="en-GB"/>
        </w:rPr>
        <w:fldChar w:fldCharType="separate"/>
      </w:r>
      <w:r w:rsidR="00AD69B7" w:rsidRPr="00AD69B7">
        <w:t>[42]</w:t>
      </w:r>
      <w:r w:rsidR="00AF40AD" w:rsidRPr="00617BCB">
        <w:rPr>
          <w:lang w:val="en-GB"/>
        </w:rPr>
        <w:fldChar w:fldCharType="end"/>
      </w:r>
      <w:r w:rsidR="00AF40AD" w:rsidRPr="00617BCB">
        <w:rPr>
          <w:lang w:val="en-GB"/>
        </w:rPr>
        <w:t xml:space="preserve"> used a 52x44 Piezo-Resistive Sensor Array which was placed on the bottom seating. Using the ANN classifier, they were able to achieve a classification accuracy of 92.2%. Kim et al., 2018 </w:t>
      </w:r>
      <w:r w:rsidR="00AF40AD" w:rsidRPr="00617BCB">
        <w:rPr>
          <w:lang w:val="en-GB"/>
        </w:rPr>
        <w:fldChar w:fldCharType="begin"/>
      </w:r>
      <w:r w:rsidR="00AD69B7">
        <w:rPr>
          <w:lang w:val="en-GB"/>
        </w:rPr>
        <w:instrText xml:space="preserve"> ADDIN ZOTERO_ITEM CSL_CITATION {"citationID":"XH46TJ1n","properties":{"formattedCitation":"[33]","plainCitation":"[33]","noteIndex":0},"citationItems":[{"id":161,"uris":["http://zotero.org/users/11398818/items/JP76KCNB"],"itemData":{"id":161,"type":"article-journal","container-title":"Sensors and Actuators A: Physical","DOI":"10.1016/j.sna.2017.11.054","ISSN":"09244247","journalAbbreviation":"Sensors and Actuators A: Physical","language":"en","page":"394-400","source":"DOI.org (Crossref)","title":"Real-time sitting posture correction system based on highly durable and washable electronic textile pressure sensors","volume":"269","author":[{"family":"Kim","given":"Minjeong"},{"family":"Kim","given":"Hyoungjun"},{"family":"Park","given":"Jinwoo"},{"family":"Jee","given":"Kwang-Koo"},{"family":"Lim","given":"Jung Ah"},{"family":"Park","given":"Min-Chul"}],"issued":{"date-parts":[["2018",1]]}}}],"schema":"https://github.com/citation-style-language/schema/raw/master/csl-citation.json"} </w:instrText>
      </w:r>
      <w:r w:rsidR="00AF40AD" w:rsidRPr="00617BCB">
        <w:rPr>
          <w:lang w:val="en-GB"/>
        </w:rPr>
        <w:fldChar w:fldCharType="separate"/>
      </w:r>
      <w:r w:rsidR="00AD69B7" w:rsidRPr="00AD69B7">
        <w:t>[33]</w:t>
      </w:r>
      <w:r w:rsidR="00AF40AD" w:rsidRPr="00617BCB">
        <w:rPr>
          <w:lang w:val="en-GB"/>
        </w:rPr>
        <w:fldChar w:fldCharType="end"/>
      </w:r>
      <w:r w:rsidR="00AF40AD" w:rsidRPr="00617BCB">
        <w:rPr>
          <w:lang w:val="en-GB"/>
        </w:rPr>
        <w:t xml:space="preserve"> developed a washable fabric-based sensor array. Even after one thousand independent washes, the capacitance reading from textile sensors array had not deteriorated. Kim et al. </w:t>
      </w:r>
      <w:r w:rsidR="00AF40AD" w:rsidRPr="00617BCB">
        <w:rPr>
          <w:lang w:val="en-GB"/>
        </w:rPr>
        <w:fldChar w:fldCharType="begin"/>
      </w:r>
      <w:r w:rsidR="00AD69B7">
        <w:rPr>
          <w:lang w:val="en-GB"/>
        </w:rPr>
        <w:instrText xml:space="preserve"> ADDIN ZOTERO_ITEM CSL_CITATION {"citationID":"l3tYwQ5a","properties":{"formattedCitation":"[43]","plainCitation":"[43]","noteIndex":0},"citationItems":[{"id":214,"uris":["http://zotero.org/users/11398818/items/SBMQ83RY"],"itemData":{"id":214,"type":"article-journal","abstract":"Sitting on a chair in an awkward posture or sitting for a long period of time is a risk factor for musculoskeletal disorders. A postural habit that has been formed cannot be changed easily. It is important to form a proper postural habit from childhood as the lumbar disease during childhood caused by their improper posture is most likely to recur. Thus, there is a need for a monitoring system that classifies children’s sitting postures. The purpose of this paper is to develop a system for classifying sitting postures for children using machine learning algorithms. The convolutional neural network (CNN) algorithm was used in addition to the conventional algorithms: Naïve Bayes classifier (NB), decision tree (DT), neural network (NN), multinomial logistic regression (MLR), and support vector machine (SVM). To collect data for classifying sitting postures, a sensing cushion was developed by mounting a pressure sensor mat (8 × 8) inside children’s chair seat cushion. Ten children participated, and sensor data was collected by taking a static posture for the five prescribed postures. The accuracy of CNN was found to be the highest as compared with those of the other algorithms. It is expected that the comprehensive posture monitoring system would be established through future research on enhancing the classification algorithm and providing an effective feedback system.","container-title":"Applied Sciences","DOI":"10.3390/app8081280","ISSN":"2076-3417","issue":"8","journalAbbreviation":"Applied Sciences","language":"en","page":"1280","source":"DOI.org (Crossref)","title":"Classification of Children’s Sitting Postures Using Machine Learning Algorithms","volume":"8","author":[{"family":"Kim","given":"Yong"},{"family":"Son","given":"Youngdoo"},{"family":"Kim","given":"Wonjoon"},{"family":"Jin","given":"Byungki"},{"family":"Yun","given":"Myung"}],"issued":{"date-parts":[["2018",8,1]]}}}],"schema":"https://github.com/citation-style-language/schema/raw/master/csl-citation.json"} </w:instrText>
      </w:r>
      <w:r w:rsidR="00AF40AD" w:rsidRPr="00617BCB">
        <w:rPr>
          <w:lang w:val="en-GB"/>
        </w:rPr>
        <w:fldChar w:fldCharType="separate"/>
      </w:r>
      <w:r w:rsidR="00AD69B7" w:rsidRPr="00AD69B7">
        <w:t>[43]</w:t>
      </w:r>
      <w:r w:rsidR="00AF40AD" w:rsidRPr="00617BCB">
        <w:rPr>
          <w:lang w:val="en-GB"/>
        </w:rPr>
        <w:fldChar w:fldCharType="end"/>
      </w:r>
      <w:r w:rsidR="00AF40AD" w:rsidRPr="00617BCB">
        <w:rPr>
          <w:lang w:val="en-GB"/>
        </w:rPr>
        <w:t xml:space="preserve"> achieved a 95.30% accuracy using 8x8 pressure array and a CNN classifier to classify 5 sitting postures among children. Similarly, Cai et al. </w:t>
      </w:r>
      <w:r w:rsidR="00AF40AD" w:rsidRPr="00617BCB">
        <w:rPr>
          <w:lang w:val="en-GB"/>
        </w:rPr>
        <w:fldChar w:fldCharType="begin"/>
      </w:r>
      <w:r w:rsidR="00AD69B7">
        <w:rPr>
          <w:lang w:val="en-GB"/>
        </w:rPr>
        <w:instrText xml:space="preserve"> ADDIN ZOTERO_ITEM CSL_CITATION {"citationID":"9bzs1587","properties":{"formattedCitation":"[44]","plainCitation":"[44]","noteIndex":0},"citationItems":[{"id":143,"uris":["http://zotero.org/users/11398818/items/6LWNY69L"],"itemData":{"id":143,"type":"article-journal","abstract":"As the intensity of work increases, many of us sit for long hours while working in the office. It is not easy to sit properly at work all the time and sitting for a long time with wrong postures may cause a series of health problems as time goes by. In addition, monitoring the sitting posture of patients with spinal disease would be beneficial for their recovery. Accordingly, this paper designs and implements a sitting posture recognition system from a flexible array pressure sensor, which is used to acquire pressure distribution map of sitting hips in a real-time manner. Moreover, an improved self-organizing map-based classification algorithm for six kinds of sitting posture recognition is proposed to identify whether the current sitting posture is appropriate. The extensive experimental results verify that the performance of ISOM-based sitting posture recognition algorithm (ISOM-SPR) in short outperforms that of four kinds of traditional algorithms including decision tree-based (DT), K-means-based (KM), back propagation neural network-based (BP), self-organizing map-based (SOM) sitting posture recognition algorithms. Finally, it is proven that the proposed system based on ISOM-SPR algorithm has good robustness and high accuracy.","container-title":"Sensors","DOI":"10.3390/s21186246","ISSN":"1424-8220","issue":"18","journalAbbreviation":"Sensors","language":"en","page":"6246","source":"DOI.org (Crossref)","title":"Improved Self-Organizing Map-Based Unsupervised Learning Algorithm for Sitting Posture Recognition System","volume":"21","author":[{"family":"Cai","given":"Wenyu"},{"family":"Zhao","given":"Dongyang"},{"family":"Zhang","given":"Meiyan"},{"family":"Xu","given":"Yinan"},{"family":"Li","given":"Zhu"}],"issued":{"date-parts":[["2021",9,17]]}}}],"schema":"https://github.com/citation-style-language/schema/raw/master/csl-citation.json"} </w:instrText>
      </w:r>
      <w:r w:rsidR="00AF40AD" w:rsidRPr="00617BCB">
        <w:rPr>
          <w:lang w:val="en-GB"/>
        </w:rPr>
        <w:fldChar w:fldCharType="separate"/>
      </w:r>
      <w:r w:rsidR="00AD69B7" w:rsidRPr="00AD69B7">
        <w:t>[44]</w:t>
      </w:r>
      <w:r w:rsidR="00AF40AD" w:rsidRPr="00617BCB">
        <w:rPr>
          <w:lang w:val="en-GB"/>
        </w:rPr>
        <w:fldChar w:fldCharType="end"/>
      </w:r>
      <w:r w:rsidR="00AF40AD" w:rsidRPr="00617BCB">
        <w:rPr>
          <w:lang w:val="en-GB"/>
        </w:rPr>
        <w:t xml:space="preserve"> utilized a flexible pressure sensor array (400mm x 400mm) placed on the bottom seat cushion to recognize 6 different sitting postures. Ran et al. </w:t>
      </w:r>
      <w:r w:rsidR="00AF40AD" w:rsidRPr="00617BCB">
        <w:rPr>
          <w:lang w:val="en-GB"/>
        </w:rPr>
        <w:fldChar w:fldCharType="begin"/>
      </w:r>
      <w:r w:rsidR="00AD69B7">
        <w:rPr>
          <w:lang w:val="en-GB"/>
        </w:rPr>
        <w:instrText xml:space="preserve"> ADDIN ZOTERO_ITEM CSL_CITATION {"citationID":"g6XQK4ny","properties":{"formattedCitation":"[45]","plainCitation":"[45]","noteIndex":0},"citationItems":[{"id":163,"uris":["http://zotero.org/users/11398818/items/L7KAFSQC"],"itemData":{"id":163,"type":"article-journal","container-title":"Sensors and Actuators A: Physical","DOI":"10.1016/j.sna.2021.112900","ISSN":"09244247","journalAbbreviation":"Sensors and Actuators A: Physical","language":"en","page":"112900","source":"DOI.org (Crossref)","title":"A portable sitting posture monitoring system based on a pressure sensor array and machine learning","volume":"331","author":[{"family":"Ran","given":"Xu"},{"family":"Wang","given":"Cong"},{"family":"Xiao","given":"Yao"},{"family":"Gao","given":"Xuliang"},{"family":"Zhu","given":"Zhiyuan"},{"family":"Chen","given":"Bin"}],"issued":{"date-parts":[["2021",11]]}}}],"schema":"https://github.com/citation-style-language/schema/raw/master/csl-citation.json"} </w:instrText>
      </w:r>
      <w:r w:rsidR="00AF40AD" w:rsidRPr="00617BCB">
        <w:rPr>
          <w:lang w:val="en-GB"/>
        </w:rPr>
        <w:fldChar w:fldCharType="separate"/>
      </w:r>
      <w:r w:rsidR="00AD69B7" w:rsidRPr="00AD69B7">
        <w:t>[45]</w:t>
      </w:r>
      <w:r w:rsidR="00AF40AD" w:rsidRPr="00617BCB">
        <w:rPr>
          <w:lang w:val="en-GB"/>
        </w:rPr>
        <w:fldChar w:fldCharType="end"/>
      </w:r>
      <w:r w:rsidR="00AF40AD" w:rsidRPr="00617BCB">
        <w:rPr>
          <w:lang w:val="en-GB"/>
        </w:rPr>
        <w:t xml:space="preserve"> installed a 11 × 13 Pressure Sensor Array (IMM00014, I-MOTION) which communicated with a Raspberry PI computer which achieve a 96.22% classification accuracy using a 5-layer ANN classifier</w:t>
      </w:r>
      <w:r w:rsidR="00A50BE6">
        <w:rPr>
          <w:lang w:val="en-GB"/>
        </w:rPr>
        <w:t xml:space="preserve"> as shown in Figure 6a</w:t>
      </w:r>
      <w:r w:rsidR="00AF40AD" w:rsidRPr="00617BCB">
        <w:rPr>
          <w:lang w:val="en-GB"/>
        </w:rPr>
        <w:t xml:space="preserve">. Ahmad et al. </w:t>
      </w:r>
      <w:r w:rsidR="00AF40AD" w:rsidRPr="00617BCB">
        <w:rPr>
          <w:lang w:val="en-GB"/>
        </w:rPr>
        <w:fldChar w:fldCharType="begin"/>
      </w:r>
      <w:r w:rsidR="00AD69B7">
        <w:rPr>
          <w:lang w:val="en-GB"/>
        </w:rPr>
        <w:instrText xml:space="preserve"> ADDIN ZOTERO_ITEM CSL_CITATION {"citationID":"vBduqYIj","properties":{"formattedCitation":"[46]","plainCitation":"[46]","noteIndex":0},"citationItems":[{"id":105,"uris":["http://zotero.org/groups/5004747/items/N5KK9WGQ"],"itemData":{"id":105,"type":"article-journal","abstract":"This paper presents a posture recognition system aimed at detecting sitting postures of a wheelchair user. The main goals of the proposed system are to identify and inform irregular and improper posture to prevent sitting-related health issues such as pressure ulcers, with the potential that it could also be used for individuals without mobility issues. In the proposed monitoring system, an array of 16 screen printed pressure sensor units was employed to obtain pressure data, which are sampled and processed in real-time using read-out electronics. The posture recognition was performed for four sitting positions: right-, left-, forward- and backward leaning based on k-nearest neighbors (k-NN), support vector machines (SVM), random forest (RF), decision tree (DT) and LightGBM machine learning algorithms. As a result, a posture classification accuracy of up to 99.03 percent can be achieved. Experimental studies illustrate that the system can provide real-time pressure distribution value in the form of a pressure map on a standard PC and also on a raspberry pi system equipped with a touchscreen monitor. The stored pressure distribution data can later be shared with healthcare professionals so that abnormalities in sitting patterns can be identified by employing a post-processing unit. The proposed system could be used for risk assessments related to pressure ulcers. It may be served as a benchmark by recording and identifying individuals’ sitting patterns and the possibility of being realized as a lightweight portable health monitoring device.","container-title":"Sensors","DOI":"10.3390/s21196349","ISSN":"1424-8220","issue":"19","journalAbbreviation":"Sensors","language":"en","page":"6349","source":"DOI.org (Crossref)","title":"A Proposal of Implementation of Sitting Posture Monitoring System for Wheelchair Utilizing Machine Learning Methods","volume":"21","author":[{"family":"Ahmad","given":"Jawad"},{"family":"Sidén","given":"Johan"},{"family":"Andersson","given":"Henrik"}],"issued":{"date-parts":[["2021",9,23]]}}}],"schema":"https://github.com/citation-style-language/schema/raw/master/csl-citation.json"} </w:instrText>
      </w:r>
      <w:r w:rsidR="00AF40AD" w:rsidRPr="00617BCB">
        <w:rPr>
          <w:lang w:val="en-GB"/>
        </w:rPr>
        <w:fldChar w:fldCharType="separate"/>
      </w:r>
      <w:r w:rsidR="00AD69B7" w:rsidRPr="00AD69B7">
        <w:t>[46]</w:t>
      </w:r>
      <w:r w:rsidR="00AF40AD" w:rsidRPr="00617BCB">
        <w:rPr>
          <w:lang w:val="en-GB"/>
        </w:rPr>
        <w:fldChar w:fldCharType="end"/>
      </w:r>
      <w:r w:rsidR="00AF40AD" w:rsidRPr="00617BCB">
        <w:rPr>
          <w:lang w:val="en-GB"/>
        </w:rPr>
        <w:t xml:space="preserve"> embedded a 16 screen pressure sensor array, also using a raspberry pi for sitting classification which obtained an high accuracy of 99.03% using </w:t>
      </w:r>
      <w:proofErr w:type="spellStart"/>
      <w:r w:rsidR="00AF40AD" w:rsidRPr="00617BCB">
        <w:rPr>
          <w:lang w:val="en-GB"/>
        </w:rPr>
        <w:t>LightGBM</w:t>
      </w:r>
      <w:proofErr w:type="spellEnd"/>
      <w:r w:rsidR="00AF40AD" w:rsidRPr="00617BCB">
        <w:rPr>
          <w:lang w:val="en-GB"/>
        </w:rPr>
        <w:t xml:space="preserve"> machine learning algorithm</w:t>
      </w:r>
      <w:r w:rsidR="000A08BB">
        <w:rPr>
          <w:lang w:val="en-GB"/>
        </w:rPr>
        <w:t xml:space="preserve"> shown in </w:t>
      </w:r>
      <w:r w:rsidR="001B207B">
        <w:rPr>
          <w:lang w:val="en-GB"/>
        </w:rPr>
        <w:t>Figure 6c</w:t>
      </w:r>
      <w:r w:rsidR="00AF40AD" w:rsidRPr="00617BCB">
        <w:rPr>
          <w:lang w:val="en-GB"/>
        </w:rPr>
        <w:t xml:space="preserve">. Wang et al. </w:t>
      </w:r>
      <w:r w:rsidR="00AF40AD" w:rsidRPr="00617BCB">
        <w:rPr>
          <w:lang w:val="en-GB"/>
        </w:rPr>
        <w:fldChar w:fldCharType="begin"/>
      </w:r>
      <w:r w:rsidR="00AD69B7">
        <w:rPr>
          <w:lang w:val="en-GB"/>
        </w:rPr>
        <w:instrText xml:space="preserve"> ADDIN ZOTERO_ITEM CSL_CITATION {"citationID":"rPjymtlO","properties":{"formattedCitation":"[47]","plainCitation":"[47]","noteIndex":0},"citationItems":[{"id":126,"uris":["http://zotero.org/groups/5004747/items/SZ698YAT"],"itemData":{"id":126,"type":"article-journal","container-title":"IEEE Sensors Journal","DOI":"10.1109/JSEN.2020.3016611","ISSN":"1530-437X, 1558-1748, 2379-9153","issue":"2","journalAbbreviation":"IEEE Sensors J.","page":"1779-1786","source":"DOI.org (Crossref)","title":"Sitting Posture Recognition Using a Spiking Neural Network","volume":"21","author":[{"family":"Wang","given":"Jianquan"},{"family":"Hafidh","given":"Basim"},{"family":"Dong","given":"Haiwei"},{"family":"El Saddik","given":"Abdulmotaleb"}],"issued":{"date-parts":[["2021",1,15]]}}}],"schema":"https://github.com/citation-style-language/schema/raw/master/csl-citation.json"} </w:instrText>
      </w:r>
      <w:r w:rsidR="00AF40AD" w:rsidRPr="00617BCB">
        <w:rPr>
          <w:lang w:val="en-GB"/>
        </w:rPr>
        <w:fldChar w:fldCharType="separate"/>
      </w:r>
      <w:r w:rsidR="00AD69B7" w:rsidRPr="00AD69B7">
        <w:t>[47]</w:t>
      </w:r>
      <w:r w:rsidR="00AF40AD" w:rsidRPr="00617BCB">
        <w:rPr>
          <w:lang w:val="en-GB"/>
        </w:rPr>
        <w:fldChar w:fldCharType="end"/>
      </w:r>
      <w:r w:rsidR="00AF40AD" w:rsidRPr="00617BCB">
        <w:rPr>
          <w:lang w:val="en-GB"/>
        </w:rPr>
        <w:t xml:space="preserve"> developed 2 sets of interconnected sensor sheets which cover both backrest and the seating cushion of the smart sensing chair</w:t>
      </w:r>
      <w:r w:rsidR="000A08BB">
        <w:rPr>
          <w:lang w:val="en-GB"/>
        </w:rPr>
        <w:t xml:space="preserve"> seen in Figure 6b</w:t>
      </w:r>
      <w:r w:rsidR="00AF40AD" w:rsidRPr="00617BCB">
        <w:rPr>
          <w:lang w:val="en-GB"/>
        </w:rPr>
        <w:t xml:space="preserve">. Using the SNN classifier, their proposed system could distinguish 15 different sitting postures with an accuracy of 88.52%, which is among the highest number of postures being classified. Fan et al. </w:t>
      </w:r>
      <w:r w:rsidR="00AF40AD" w:rsidRPr="00617BCB">
        <w:rPr>
          <w:lang w:val="en-GB"/>
        </w:rPr>
        <w:fldChar w:fldCharType="begin"/>
      </w:r>
      <w:r w:rsidR="00AD69B7">
        <w:rPr>
          <w:lang w:val="en-GB"/>
        </w:rPr>
        <w:instrText xml:space="preserve"> ADDIN ZOTERO_ITEM CSL_CITATION {"citationID":"Lsu2glnm","properties":{"formattedCitation":"[48]","plainCitation":"[48]","noteIndex":0},"citationItems":[{"id":220,"uris":["http://zotero.org/users/11398818/items/L4XCYESC"],"itemData":{"id":220,"type":"article-journal","container-title":"Biomedical Signal Processing and Control","DOI":"10.1016/j.bspc.2021.103432","ISSN":"17468094","journalAbbreviation":"Biomedical Signal Processing and Control","language":"en","page":"103432","source":"DOI.org (Crossref)","title":"A deep learning based 2-dimensional hip pressure signals analysis method for sitting posture recognition","volume":"73","author":[{"family":"Fan","given":"Zhe"},{"family":"Hu","given":"Xing"},{"family":"Chen","given":"Wen-Ming"},{"family":"Zhang","given":"Da-Wei"},{"family":"Ma","given":"Xin"}],"issued":{"date-parts":[["2022",3]]}}}],"schema":"https://github.com/citation-style-language/schema/raw/master/csl-citation.json"} </w:instrText>
      </w:r>
      <w:r w:rsidR="00AF40AD" w:rsidRPr="00617BCB">
        <w:rPr>
          <w:lang w:val="en-GB"/>
        </w:rPr>
        <w:fldChar w:fldCharType="separate"/>
      </w:r>
      <w:r w:rsidR="00AD69B7" w:rsidRPr="00AD69B7">
        <w:t>[48]</w:t>
      </w:r>
      <w:r w:rsidR="00AF40AD" w:rsidRPr="00617BCB">
        <w:rPr>
          <w:lang w:val="en-GB"/>
        </w:rPr>
        <w:fldChar w:fldCharType="end"/>
      </w:r>
      <w:r w:rsidR="00AF40AD" w:rsidRPr="00617BCB">
        <w:rPr>
          <w:lang w:val="en-GB"/>
        </w:rPr>
        <w:t xml:space="preserve"> also implemented a similar system that analyses the hip pressure, which subsequently achieved an accuracy of 99.82 using CNN.</w:t>
      </w:r>
      <w:r w:rsidR="00396DED">
        <w:rPr>
          <w:lang w:val="en-GB"/>
        </w:rPr>
        <w:t xml:space="preserve"> Table 6</w:t>
      </w:r>
      <w:r w:rsidR="00683154">
        <w:rPr>
          <w:lang w:val="en-GB"/>
        </w:rPr>
        <w:t xml:space="preserve"> below</w:t>
      </w:r>
      <w:r w:rsidR="00396DED">
        <w:rPr>
          <w:lang w:val="en-GB"/>
        </w:rPr>
        <w:t xml:space="preserve"> provides </w:t>
      </w:r>
      <w:r w:rsidR="0041500C">
        <w:rPr>
          <w:lang w:val="en-GB"/>
        </w:rPr>
        <w:t>the</w:t>
      </w:r>
      <w:r w:rsidR="00683154">
        <w:rPr>
          <w:lang w:val="en-GB"/>
        </w:rPr>
        <w:t xml:space="preserve"> list of studies that used sensor array modules.</w:t>
      </w:r>
    </w:p>
    <w:p w14:paraId="0D3C56B6" w14:textId="5ED73831" w:rsidR="00785699" w:rsidRDefault="00785699" w:rsidP="00785699">
      <w:pPr>
        <w:pStyle w:val="MDPI52figure"/>
        <w:rPr>
          <w:lang w:val="en-GB"/>
        </w:rPr>
      </w:pPr>
      <w:r>
        <w:rPr>
          <w:noProof/>
        </w:rPr>
        <w:drawing>
          <wp:inline distT="0" distB="0" distL="0" distR="0" wp14:anchorId="019392DC" wp14:editId="0AA9F560">
            <wp:extent cx="4814229" cy="2655048"/>
            <wp:effectExtent l="0" t="0" r="0" b="0"/>
            <wp:docPr id="1168928742" name="Picture 1" descr="A collage of different types of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928742" name="Picture 1" descr="A collage of different types of electronics&#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831707" cy="2664687"/>
                    </a:xfrm>
                    <a:prstGeom prst="rect">
                      <a:avLst/>
                    </a:prstGeom>
                    <a:noFill/>
                    <a:ln>
                      <a:noFill/>
                    </a:ln>
                  </pic:spPr>
                </pic:pic>
              </a:graphicData>
            </a:graphic>
          </wp:inline>
        </w:drawing>
      </w:r>
    </w:p>
    <w:p w14:paraId="1BB8DE31" w14:textId="72A83B91" w:rsidR="00785699" w:rsidRPr="00617BCB" w:rsidRDefault="00785699" w:rsidP="00785699">
      <w:pPr>
        <w:pStyle w:val="MDPI51figurecaption"/>
      </w:pPr>
      <w:r w:rsidRPr="00785699">
        <w:rPr>
          <w:b/>
          <w:bCs/>
        </w:rPr>
        <w:lastRenderedPageBreak/>
        <w:t xml:space="preserve">Figure </w:t>
      </w:r>
      <w:r w:rsidR="00A50BE6">
        <w:rPr>
          <w:b/>
          <w:bCs/>
        </w:rPr>
        <w:t>6</w:t>
      </w:r>
      <w:r w:rsidRPr="00785699">
        <w:t xml:space="preserve">. </w:t>
      </w:r>
      <w:r>
        <w:t xml:space="preserve">Some </w:t>
      </w:r>
      <w:r w:rsidR="00EB6EB2">
        <w:t>studies</w:t>
      </w:r>
      <w:r>
        <w:t xml:space="preserve"> implemented the use of dense sensor arrays</w:t>
      </w:r>
      <w:r w:rsidR="00EB6EB2">
        <w:t>.</w:t>
      </w:r>
      <w:r>
        <w:t xml:space="preserve"> </w:t>
      </w:r>
      <w:r w:rsidRPr="00785699">
        <w:rPr>
          <w:b/>
          <w:bCs/>
        </w:rPr>
        <w:t>(a)</w:t>
      </w:r>
      <w:r w:rsidR="00D54255">
        <w:t xml:space="preserve"> Pressure array cushion n with haptic feedback </w:t>
      </w:r>
      <w:r w:rsidR="00D54255">
        <w:fldChar w:fldCharType="begin"/>
      </w:r>
      <w:r w:rsidR="00D54255">
        <w:instrText xml:space="preserve"> ADDIN ZOTERO_ITEM CSL_CITATION {"citationID":"OUku47PT","properties":{"formattedCitation":"[45]","plainCitation":"[45]","noteIndex":0},"citationItems":[{"id":163,"uris":["http://zotero.org/users/11398818/items/L7KAFSQC"],"itemData":{"id":163,"type":"article-journal","container-title":"Sensors and Actuators A: Physical","DOI":"10.1016/j.sna.2021.112900","ISSN":"09244247","journalAbbreviation":"Sensors and Actuators A: Physical","language":"en","page":"112900","source":"DOI.org (Crossref)","title":"A portable sitting posture monitoring system based on a pressure sensor array and machine learning","volume":"331","author":[{"family":"Ran","given":"Xu"},{"family":"Wang","given":"Cong"},{"family":"Xiao","given":"Yao"},{"family":"Gao","given":"Xuliang"},{"family":"Zhu","given":"Zhiyuan"},{"family":"Chen","given":"Bin"}],"issued":{"date-parts":[["2021",11]]}}}],"schema":"https://github.com/citation-style-language/schema/raw/master/csl-citation.json"} </w:instrText>
      </w:r>
      <w:r w:rsidR="00D54255">
        <w:fldChar w:fldCharType="separate"/>
      </w:r>
      <w:r w:rsidR="00D54255" w:rsidRPr="00D54255">
        <w:t>[45]</w:t>
      </w:r>
      <w:r w:rsidR="00D54255">
        <w:fldChar w:fldCharType="end"/>
      </w:r>
      <w:r w:rsidRPr="00785699">
        <w:t xml:space="preserve"> </w:t>
      </w:r>
      <w:r w:rsidRPr="0063104E">
        <w:rPr>
          <w:b/>
          <w:bCs/>
        </w:rPr>
        <w:t>(</w:t>
      </w:r>
      <w:r w:rsidR="00D54255" w:rsidRPr="0063104E">
        <w:rPr>
          <w:b/>
          <w:bCs/>
        </w:rPr>
        <w:t>b</w:t>
      </w:r>
      <w:r w:rsidRPr="0063104E">
        <w:rPr>
          <w:b/>
          <w:bCs/>
        </w:rPr>
        <w:t>)</w:t>
      </w:r>
      <w:r w:rsidR="0063104E">
        <w:t xml:space="preserve"> </w:t>
      </w:r>
      <w:r w:rsidR="00EB6EB2">
        <w:t xml:space="preserve">Chair fitted with </w:t>
      </w:r>
      <w:r w:rsidR="00D4022C">
        <w:t xml:space="preserve">2 large pressure sensor array </w:t>
      </w:r>
      <w:r w:rsidR="0063104E">
        <w:t>modules</w:t>
      </w:r>
      <w:r w:rsidR="003203C3">
        <w:t xml:space="preserve"> placed on the seating cushion</w:t>
      </w:r>
      <w:r w:rsidR="0063104E">
        <w:t xml:space="preserve"> </w:t>
      </w:r>
      <w:r w:rsidR="0063104E">
        <w:fldChar w:fldCharType="begin"/>
      </w:r>
      <w:r w:rsidR="0063104E">
        <w:instrText xml:space="preserve"> ADDIN ZOTERO_ITEM CSL_CITATION {"citationID":"jTsuDDwN","properties":{"formattedCitation":"[47]","plainCitation":"[47]","noteIndex":0},"citationItems":[{"id":126,"uris":["http://zotero.org/groups/5004747/items/SZ698YAT"],"itemData":{"id":126,"type":"article-journal","container-title":"IEEE Sensors Journal","DOI":"10.1109/JSEN.2020.3016611","ISSN":"1530-437X, 1558-1748, 2379-9153","issue":"2","journalAbbreviation":"IEEE Sensors J.","page":"1779-1786","source":"DOI.org (Crossref)","title":"Sitting Posture Recognition Using a Spiking Neural Network","volume":"21","author":[{"family":"Wang","given":"Jianquan"},{"family":"Hafidh","given":"Basim"},{"family":"Dong","given":"Haiwei"},{"family":"El Saddik","given":"Abdulmotaleb"}],"issued":{"date-parts":[["2021",1,15]]}}}],"schema":"https://github.com/citation-style-language/schema/raw/master/csl-citation.json"} </w:instrText>
      </w:r>
      <w:r w:rsidR="0063104E">
        <w:fldChar w:fldCharType="separate"/>
      </w:r>
      <w:r w:rsidR="0063104E" w:rsidRPr="0063104E">
        <w:t>[47]</w:t>
      </w:r>
      <w:r w:rsidR="0063104E">
        <w:fldChar w:fldCharType="end"/>
      </w:r>
      <w:r w:rsidRPr="00785699">
        <w:t xml:space="preserve">; </w:t>
      </w:r>
      <w:r w:rsidRPr="00FD0DE0">
        <w:rPr>
          <w:b/>
          <w:bCs/>
        </w:rPr>
        <w:t>(</w:t>
      </w:r>
      <w:r w:rsidR="00FD0DE0" w:rsidRPr="00FD0DE0">
        <w:rPr>
          <w:b/>
          <w:bCs/>
        </w:rPr>
        <w:t>c</w:t>
      </w:r>
      <w:r w:rsidRPr="00FD0DE0">
        <w:rPr>
          <w:b/>
          <w:bCs/>
        </w:rPr>
        <w:t>)</w:t>
      </w:r>
      <w:r w:rsidR="00FD0DE0">
        <w:t xml:space="preserve"> </w:t>
      </w:r>
      <w:r w:rsidR="003203C3">
        <w:t xml:space="preserve">Screen printed pressure sensor placed under the seating cushion </w:t>
      </w:r>
      <w:r w:rsidR="003203C3">
        <w:fldChar w:fldCharType="begin"/>
      </w:r>
      <w:r w:rsidR="003203C3">
        <w:instrText xml:space="preserve"> ADDIN ZOTERO_ITEM CSL_CITATION {"citationID":"eJsr4hOm","properties":{"formattedCitation":"[46]","plainCitation":"[46]","noteIndex":0},"citationItems":[{"id":105,"uris":["http://zotero.org/groups/5004747/items/N5KK9WGQ"],"itemData":{"id":105,"type":"article-journal","abstract":"This paper presents a posture recognition system aimed at detecting sitting postures of a wheelchair user. The main goals of the proposed system are to identify and inform irregular and improper posture to prevent sitting-related health issues such as pressure ulcers, with the potential that it could also be used for individuals without mobility issues. In the proposed monitoring system, an array of 16 screen printed pressure sensor units was employed to obtain pressure data, which are sampled and processed in real-time using read-out electronics. The posture recognition was performed for four sitting positions: right-, left-, forward- and backward leaning based on k-nearest neighbors (k-NN), support vector machines (SVM), random forest (RF), decision tree (DT) and LightGBM machine learning algorithms. As a result, a posture classification accuracy of up to 99.03 percent can be achieved. Experimental studies illustrate that the system can provide real-time pressure distribution value in the form of a pressure map on a standard PC and also on a raspberry pi system equipped with a touchscreen monitor. The stored pressure distribution data can later be shared with healthcare professionals so that abnormalities in sitting patterns can be identified by employing a post-processing unit. The proposed system could be used for risk assessments related to pressure ulcers. It may be served as a benchmark by recording and identifying individuals’ sitting patterns and the possibility of being realized as a lightweight portable health monitoring device.","container-title":"Sensors","DOI":"10.3390/s21196349","ISSN":"1424-8220","issue":"19","journalAbbreviation":"Sensors","language":"en","page":"6349","source":"DOI.org (Crossref)","title":"A Proposal of Implementation of Sitting Posture Monitoring System for Wheelchair Utilizing Machine Learning Methods","volume":"21","author":[{"family":"Ahmad","given":"Jawad"},{"family":"Sidén","given":"Johan"},{"family":"Andersson","given":"Henrik"}],"issued":{"date-parts":[["2021",9,23]]}}}],"schema":"https://github.com/citation-style-language/schema/raw/master/csl-citation.json"} </w:instrText>
      </w:r>
      <w:r w:rsidR="003203C3">
        <w:fldChar w:fldCharType="separate"/>
      </w:r>
      <w:r w:rsidR="003203C3" w:rsidRPr="003203C3">
        <w:t>[46]</w:t>
      </w:r>
      <w:r w:rsidR="003203C3">
        <w:fldChar w:fldCharType="end"/>
      </w:r>
      <w:r w:rsidRPr="00785699">
        <w:t>.</w:t>
      </w:r>
    </w:p>
    <w:p w14:paraId="2B372680" w14:textId="0B40B141" w:rsidR="00AF40AD" w:rsidRPr="00617BCB" w:rsidRDefault="00AF40AD" w:rsidP="00AF40AD">
      <w:pPr>
        <w:pStyle w:val="MDPI41tablecaption"/>
        <w:rPr>
          <w:lang w:val="en-GB"/>
        </w:rPr>
      </w:pPr>
      <w:r w:rsidRPr="00617BCB">
        <w:rPr>
          <w:b/>
          <w:lang w:val="en-GB"/>
        </w:rPr>
        <w:t xml:space="preserve">Table </w:t>
      </w:r>
      <w:r w:rsidR="00396DED">
        <w:rPr>
          <w:b/>
          <w:lang w:val="en-GB"/>
        </w:rPr>
        <w:t>5</w:t>
      </w:r>
      <w:r w:rsidRPr="00617BCB">
        <w:rPr>
          <w:b/>
          <w:lang w:val="en-GB"/>
        </w:rPr>
        <w:t>.</w:t>
      </w:r>
      <w:r w:rsidRPr="00617BCB">
        <w:rPr>
          <w:lang w:val="en-GB"/>
        </w:rPr>
        <w:t xml:space="preserve"> Studies using Dense Sensor Array Configuration</w:t>
      </w:r>
    </w:p>
    <w:tbl>
      <w:tblPr>
        <w:tblW w:w="7830"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5132"/>
        <w:gridCol w:w="1410"/>
        <w:gridCol w:w="1288"/>
      </w:tblGrid>
      <w:tr w:rsidR="00AF40AD" w:rsidRPr="00617BCB" w14:paraId="65CFA1DC" w14:textId="77777777" w:rsidTr="00697308">
        <w:trPr>
          <w:trHeight w:val="301"/>
        </w:trPr>
        <w:tc>
          <w:tcPr>
            <w:tcW w:w="5132" w:type="dxa"/>
            <w:tcBorders>
              <w:bottom w:val="single" w:sz="4" w:space="0" w:color="auto"/>
            </w:tcBorders>
            <w:shd w:val="clear" w:color="auto" w:fill="auto"/>
            <w:vAlign w:val="center"/>
          </w:tcPr>
          <w:p w14:paraId="7DCCB84A" w14:textId="77777777" w:rsidR="00AF40AD" w:rsidRPr="00617BCB" w:rsidRDefault="00AF40AD" w:rsidP="00697308">
            <w:pPr>
              <w:pStyle w:val="MDPI42tablebody"/>
              <w:spacing w:line="240" w:lineRule="auto"/>
              <w:rPr>
                <w:b/>
                <w:snapToGrid/>
                <w:lang w:val="en-GB"/>
              </w:rPr>
            </w:pPr>
            <w:r w:rsidRPr="00617BCB">
              <w:rPr>
                <w:b/>
                <w:snapToGrid/>
                <w:lang w:val="en-GB"/>
              </w:rPr>
              <w:t>Sensor</w:t>
            </w:r>
          </w:p>
        </w:tc>
        <w:tc>
          <w:tcPr>
            <w:tcW w:w="1410" w:type="dxa"/>
            <w:tcBorders>
              <w:bottom w:val="single" w:sz="4" w:space="0" w:color="auto"/>
            </w:tcBorders>
            <w:shd w:val="clear" w:color="auto" w:fill="auto"/>
            <w:vAlign w:val="center"/>
          </w:tcPr>
          <w:p w14:paraId="31C6ED23" w14:textId="77777777" w:rsidR="00AF40AD" w:rsidRPr="00617BCB" w:rsidRDefault="00AF40AD" w:rsidP="00697308">
            <w:pPr>
              <w:pStyle w:val="MDPI42tablebody"/>
              <w:spacing w:line="240" w:lineRule="auto"/>
              <w:rPr>
                <w:b/>
                <w:snapToGrid/>
                <w:lang w:val="en-GB"/>
              </w:rPr>
            </w:pPr>
            <w:r w:rsidRPr="00617BCB">
              <w:rPr>
                <w:b/>
                <w:snapToGrid/>
                <w:lang w:val="en-GB"/>
              </w:rPr>
              <w:t>Accuracy</w:t>
            </w:r>
          </w:p>
        </w:tc>
        <w:tc>
          <w:tcPr>
            <w:tcW w:w="1288" w:type="dxa"/>
            <w:tcBorders>
              <w:bottom w:val="single" w:sz="4" w:space="0" w:color="auto"/>
            </w:tcBorders>
          </w:tcPr>
          <w:p w14:paraId="3784341A" w14:textId="77777777" w:rsidR="00AF40AD" w:rsidRPr="00617BCB" w:rsidRDefault="00AF40AD" w:rsidP="00697308">
            <w:pPr>
              <w:pStyle w:val="MDPI42tablebody"/>
              <w:spacing w:line="240" w:lineRule="auto"/>
              <w:rPr>
                <w:b/>
                <w:snapToGrid/>
                <w:lang w:val="en-GB"/>
              </w:rPr>
            </w:pPr>
            <w:r w:rsidRPr="00617BCB">
              <w:rPr>
                <w:b/>
                <w:snapToGrid/>
                <w:lang w:val="en-GB"/>
              </w:rPr>
              <w:t># of Postures</w:t>
            </w:r>
          </w:p>
        </w:tc>
      </w:tr>
      <w:tr w:rsidR="00AF40AD" w:rsidRPr="00617BCB" w14:paraId="313B0049" w14:textId="77777777" w:rsidTr="00697308">
        <w:trPr>
          <w:trHeight w:val="282"/>
        </w:trPr>
        <w:tc>
          <w:tcPr>
            <w:tcW w:w="5132" w:type="dxa"/>
            <w:shd w:val="clear" w:color="auto" w:fill="auto"/>
            <w:vAlign w:val="center"/>
          </w:tcPr>
          <w:p w14:paraId="69815BA5" w14:textId="736E7F93" w:rsidR="00AF40AD" w:rsidRPr="00617BCB" w:rsidRDefault="00AF40AD" w:rsidP="00697308">
            <w:pPr>
              <w:pStyle w:val="MDPI42tablebody"/>
              <w:spacing w:line="240" w:lineRule="auto"/>
              <w:rPr>
                <w:lang w:val="en-GB"/>
              </w:rPr>
            </w:pPr>
            <w:r w:rsidRPr="00617BCB">
              <w:rPr>
                <w:lang w:val="en-GB"/>
              </w:rPr>
              <w:t xml:space="preserve">Textile Pressure Sensor Array </w:t>
            </w:r>
            <w:r w:rsidRPr="00617BCB">
              <w:rPr>
                <w:lang w:val="en-GB"/>
              </w:rPr>
              <w:fldChar w:fldCharType="begin"/>
            </w:r>
            <w:r w:rsidR="00AD69B7">
              <w:rPr>
                <w:lang w:val="en-GB"/>
              </w:rPr>
              <w:instrText xml:space="preserve"> ADDIN ZOTERO_ITEM CSL_CITATION {"citationID":"qUqqwMfX","properties":{"formattedCitation":"[34]","plainCitation":"[34]","noteIndex":0},"citationItems":[{"id":232,"uris":["http://zotero.org/users/11398818/items/ZMS5CAZB"],"itemData":{"id":232,"type":"article-journal","container-title":"IEEE Sensors Journal","DOI":"10.1109/JSEN.2013.2259589","ISSN":"1530-437X, 1558-1748","issue":"10","journalAbbreviation":"IEEE Sensors J.","page":"3926-3934","source":"DOI.org (Crossref)","title":"eCushion: A Textile Pressure Sensor Array Design and Calibration for Sitting Posture Analysis","title-short":"eCushion","volume":"13","author":[{"family":"Xu","given":"Wenyao"},{"family":"Huang","given":"Ming-Chun"},{"family":"Amini","given":"Navid"},{"family":"He","given":"Lei"},{"family":"Sarrafzadeh","given":"Majid"}],"issued":{"date-parts":[["2013",10]]}}}],"schema":"https://github.com/citation-style-language/schema/raw/master/csl-citation.json"} </w:instrText>
            </w:r>
            <w:r w:rsidRPr="00617BCB">
              <w:rPr>
                <w:lang w:val="en-GB"/>
              </w:rPr>
              <w:fldChar w:fldCharType="separate"/>
            </w:r>
            <w:r w:rsidR="00AD69B7" w:rsidRPr="00AD69B7">
              <w:t>[34]</w:t>
            </w:r>
            <w:r w:rsidRPr="00617BCB">
              <w:rPr>
                <w:lang w:val="en-GB"/>
              </w:rPr>
              <w:fldChar w:fldCharType="end"/>
            </w:r>
          </w:p>
        </w:tc>
        <w:tc>
          <w:tcPr>
            <w:tcW w:w="1410" w:type="dxa"/>
            <w:shd w:val="clear" w:color="auto" w:fill="auto"/>
            <w:vAlign w:val="center"/>
          </w:tcPr>
          <w:p w14:paraId="22A5CA45" w14:textId="77777777" w:rsidR="00AF40AD" w:rsidRPr="00617BCB" w:rsidRDefault="00AF40AD" w:rsidP="00697308">
            <w:pPr>
              <w:pStyle w:val="MDPI42tablebody"/>
              <w:spacing w:line="240" w:lineRule="auto"/>
              <w:rPr>
                <w:lang w:val="en-GB"/>
              </w:rPr>
            </w:pPr>
            <w:r w:rsidRPr="00617BCB">
              <w:rPr>
                <w:lang w:val="en-GB"/>
              </w:rPr>
              <w:t>85.90%</w:t>
            </w:r>
          </w:p>
        </w:tc>
        <w:tc>
          <w:tcPr>
            <w:tcW w:w="1288" w:type="dxa"/>
          </w:tcPr>
          <w:p w14:paraId="4D4D802C" w14:textId="77777777" w:rsidR="00AF40AD" w:rsidRPr="00617BCB" w:rsidRDefault="00AF40AD" w:rsidP="00697308">
            <w:pPr>
              <w:pStyle w:val="MDPI42tablebody"/>
              <w:spacing w:line="240" w:lineRule="auto"/>
              <w:rPr>
                <w:lang w:val="en-GB"/>
              </w:rPr>
            </w:pPr>
            <w:r w:rsidRPr="00617BCB">
              <w:rPr>
                <w:lang w:val="en-GB"/>
              </w:rPr>
              <w:t>14</w:t>
            </w:r>
          </w:p>
        </w:tc>
      </w:tr>
      <w:tr w:rsidR="00AF40AD" w:rsidRPr="00617BCB" w14:paraId="73E1FF2C" w14:textId="77777777" w:rsidTr="00697308">
        <w:trPr>
          <w:trHeight w:val="301"/>
        </w:trPr>
        <w:tc>
          <w:tcPr>
            <w:tcW w:w="5132" w:type="dxa"/>
            <w:shd w:val="clear" w:color="auto" w:fill="auto"/>
            <w:vAlign w:val="center"/>
          </w:tcPr>
          <w:p w14:paraId="3F86C45D" w14:textId="30AD6599" w:rsidR="00AF40AD" w:rsidRPr="00617BCB" w:rsidRDefault="00AF40AD" w:rsidP="00697308">
            <w:pPr>
              <w:pStyle w:val="MDPI42tablebody"/>
              <w:spacing w:line="240" w:lineRule="auto"/>
              <w:rPr>
                <w:lang w:val="en-GB"/>
              </w:rPr>
            </w:pPr>
            <w:r w:rsidRPr="00617BCB">
              <w:rPr>
                <w:lang w:val="en-GB"/>
                <w:rPrChange w:id="22" w:author="Janusz Kulon" w:date="2024-01-18T12:44:00Z">
                  <w:rPr/>
                </w:rPrChange>
              </w:rPr>
              <w:t>52x44 Piezo-Resistive Sensor Array</w:t>
            </w:r>
            <w:r w:rsidRPr="00617BCB">
              <w:rPr>
                <w:lang w:val="en-GB"/>
              </w:rPr>
              <w:t xml:space="preserve"> </w:t>
            </w:r>
            <w:r w:rsidRPr="00617BCB">
              <w:rPr>
                <w:lang w:val="en-GB"/>
              </w:rPr>
              <w:fldChar w:fldCharType="begin"/>
            </w:r>
            <w:r w:rsidR="00AD69B7">
              <w:rPr>
                <w:lang w:val="en-GB"/>
              </w:rPr>
              <w:instrText xml:space="preserve"> ADDIN ZOTERO_ITEM CSL_CITATION {"citationID":"E3JeuHRS","properties":{"formattedCitation":"[42]","plainCitation":"[42]","noteIndex":0},"citationItems":[{"id":151,"uris":["http://zotero.org/users/11398818/items/IH6ZVDXW"],"itemData":{"id":151,"type":"article-journal","abstract":"&lt;p class=\"1\"&gt;Sitting is a common behavior of human body in daily life. It is found that poor sitting postures can link to pains and other complications for people in literature. In order to avoid the adverse effects of poor sitting behavior, we have developed a highly practical design of smart chair system in this paper, which is able to monitor the sitting behavior of human body accurately and non-invasively. The pressure patterns of eight standardized sitting postures of human subjects were acquired and transmitted to the computer for the automatic sitting posture recognition with the application of artificial neural network classifier. The experimental results showed that it can recognize eight sitting postures of human subjects with high accuracy. The sitting posture monitoring in the developed smart chair system can help or promote people to achieve and maintain healthy sitting behavior, and prevent or reduce the chronic disease caused by poor sitting behavior. These promising results suggested that the presented system is feasible for sitting behavior monitoring, which can find applications in many areas including healthcare services, human-computer interactions and intelligent environment.&lt;/p&gt;","container-title":"KnE Engineering","DOI":"10.18502/keg.v2i2.626","ISSN":"2518-6841","issue":"2","journalAbbreviation":"KEG","page":"274","source":"DOI.org (Crossref)","title":"Smart Chair for Monitoring of Sitting Behavior","volume":"2","author":[{"family":"Huang","given":"Mengjie"},{"family":"Gibson","given":"Ian"},{"family":"Yang","given":"Rui"}],"issued":{"date-parts":[["2017",2,9]]}}}],"schema":"https://github.com/citation-style-language/schema/raw/master/csl-citation.json"} </w:instrText>
            </w:r>
            <w:r w:rsidRPr="00617BCB">
              <w:rPr>
                <w:lang w:val="en-GB"/>
              </w:rPr>
              <w:fldChar w:fldCharType="separate"/>
            </w:r>
            <w:r w:rsidR="00AD69B7" w:rsidRPr="00AD69B7">
              <w:t>[42]</w:t>
            </w:r>
            <w:r w:rsidRPr="00617BCB">
              <w:rPr>
                <w:lang w:val="en-GB"/>
              </w:rPr>
              <w:fldChar w:fldCharType="end"/>
            </w:r>
          </w:p>
        </w:tc>
        <w:tc>
          <w:tcPr>
            <w:tcW w:w="1410" w:type="dxa"/>
            <w:shd w:val="clear" w:color="auto" w:fill="auto"/>
            <w:vAlign w:val="center"/>
          </w:tcPr>
          <w:p w14:paraId="30280771" w14:textId="77777777" w:rsidR="00AF40AD" w:rsidRPr="00617BCB" w:rsidRDefault="00AF40AD" w:rsidP="00697308">
            <w:pPr>
              <w:pStyle w:val="MDPI42tablebody"/>
              <w:spacing w:line="240" w:lineRule="auto"/>
              <w:rPr>
                <w:lang w:val="en-GB"/>
              </w:rPr>
            </w:pPr>
            <w:r w:rsidRPr="00617BCB">
              <w:rPr>
                <w:lang w:val="en-GB"/>
              </w:rPr>
              <w:t>92.20%</w:t>
            </w:r>
          </w:p>
        </w:tc>
        <w:tc>
          <w:tcPr>
            <w:tcW w:w="1288" w:type="dxa"/>
          </w:tcPr>
          <w:p w14:paraId="0AB243DC" w14:textId="77777777" w:rsidR="00AF40AD" w:rsidRPr="00617BCB" w:rsidRDefault="00AF40AD" w:rsidP="00697308">
            <w:pPr>
              <w:pStyle w:val="MDPI42tablebody"/>
              <w:spacing w:line="240" w:lineRule="auto"/>
              <w:rPr>
                <w:lang w:val="en-GB"/>
              </w:rPr>
            </w:pPr>
            <w:r w:rsidRPr="00617BCB">
              <w:rPr>
                <w:lang w:val="en-GB"/>
              </w:rPr>
              <w:t>8</w:t>
            </w:r>
          </w:p>
        </w:tc>
      </w:tr>
      <w:tr w:rsidR="00AF40AD" w:rsidRPr="00617BCB" w14:paraId="0BD18B26" w14:textId="77777777" w:rsidTr="00697308">
        <w:trPr>
          <w:trHeight w:val="301"/>
        </w:trPr>
        <w:tc>
          <w:tcPr>
            <w:tcW w:w="5132" w:type="dxa"/>
            <w:shd w:val="clear" w:color="auto" w:fill="auto"/>
            <w:vAlign w:val="center"/>
          </w:tcPr>
          <w:p w14:paraId="40073A4A" w14:textId="5A8FC985" w:rsidR="00AF40AD" w:rsidRPr="00617BCB" w:rsidRDefault="00AF40AD" w:rsidP="00697308">
            <w:pPr>
              <w:pStyle w:val="MDPI42tablebody"/>
              <w:spacing w:line="240" w:lineRule="auto"/>
              <w:rPr>
                <w:lang w:val="en-GB"/>
              </w:rPr>
            </w:pPr>
            <w:r w:rsidRPr="00617BCB">
              <w:rPr>
                <w:lang w:val="en-GB"/>
              </w:rPr>
              <w:t xml:space="preserve">Textile Pressure Sensors (Woven Fabric) </w:t>
            </w:r>
            <w:r w:rsidRPr="00617BCB">
              <w:rPr>
                <w:lang w:val="en-GB"/>
              </w:rPr>
              <w:fldChar w:fldCharType="begin"/>
            </w:r>
            <w:r w:rsidR="00AD69B7">
              <w:rPr>
                <w:lang w:val="en-GB"/>
              </w:rPr>
              <w:instrText xml:space="preserve"> ADDIN ZOTERO_ITEM CSL_CITATION {"citationID":"gZKeEbsz","properties":{"formattedCitation":"[33]","plainCitation":"[33]","noteIndex":0},"citationItems":[{"id":161,"uris":["http://zotero.org/users/11398818/items/JP76KCNB"],"itemData":{"id":161,"type":"article-journal","container-title":"Sensors and Actuators A: Physical","DOI":"10.1016/j.sna.2017.11.054","ISSN":"09244247","journalAbbreviation":"Sensors and Actuators A: Physical","language":"en","page":"394-400","source":"DOI.org (Crossref)","title":"Real-time sitting posture correction system based on highly durable and washable electronic textile pressure sensors","volume":"269","author":[{"family":"Kim","given":"Minjeong"},{"family":"Kim","given":"Hyoungjun"},{"family":"Park","given":"Jinwoo"},{"family":"Jee","given":"Kwang-Koo"},{"family":"Lim","given":"Jung Ah"},{"family":"Park","given":"Min-Chul"}],"issued":{"date-parts":[["2018",1]]}}}],"schema":"https://github.com/citation-style-language/schema/raw/master/csl-citation.json"} </w:instrText>
            </w:r>
            <w:r w:rsidRPr="00617BCB">
              <w:rPr>
                <w:lang w:val="en-GB"/>
              </w:rPr>
              <w:fldChar w:fldCharType="separate"/>
            </w:r>
            <w:r w:rsidR="00AD69B7" w:rsidRPr="00AD69B7">
              <w:t>[33]</w:t>
            </w:r>
            <w:r w:rsidRPr="00617BCB">
              <w:rPr>
                <w:lang w:val="en-GB"/>
              </w:rPr>
              <w:fldChar w:fldCharType="end"/>
            </w:r>
          </w:p>
        </w:tc>
        <w:tc>
          <w:tcPr>
            <w:tcW w:w="1410" w:type="dxa"/>
            <w:shd w:val="clear" w:color="auto" w:fill="auto"/>
            <w:vAlign w:val="center"/>
          </w:tcPr>
          <w:p w14:paraId="7053F3BC" w14:textId="77777777" w:rsidR="00AF40AD" w:rsidRPr="00617BCB" w:rsidRDefault="00AF40AD" w:rsidP="00697308">
            <w:pPr>
              <w:pStyle w:val="MDPI42tablebody"/>
              <w:spacing w:line="240" w:lineRule="auto"/>
              <w:rPr>
                <w:lang w:val="en-GB"/>
              </w:rPr>
            </w:pPr>
            <w:r w:rsidRPr="00617BCB">
              <w:rPr>
                <w:lang w:val="en-GB"/>
              </w:rPr>
              <w:t>-</w:t>
            </w:r>
          </w:p>
        </w:tc>
        <w:tc>
          <w:tcPr>
            <w:tcW w:w="1288" w:type="dxa"/>
          </w:tcPr>
          <w:p w14:paraId="5FBA5EBE" w14:textId="77777777" w:rsidR="00AF40AD" w:rsidRPr="00617BCB" w:rsidRDefault="00AF40AD" w:rsidP="00697308">
            <w:pPr>
              <w:pStyle w:val="MDPI42tablebody"/>
              <w:spacing w:line="240" w:lineRule="auto"/>
              <w:rPr>
                <w:lang w:val="en-GB"/>
              </w:rPr>
            </w:pPr>
            <w:r w:rsidRPr="00617BCB">
              <w:rPr>
                <w:lang w:val="en-GB"/>
              </w:rPr>
              <w:t>7</w:t>
            </w:r>
          </w:p>
        </w:tc>
      </w:tr>
      <w:tr w:rsidR="00AF40AD" w:rsidRPr="00617BCB" w14:paraId="216637A0" w14:textId="77777777" w:rsidTr="00697308">
        <w:trPr>
          <w:trHeight w:val="301"/>
        </w:trPr>
        <w:tc>
          <w:tcPr>
            <w:tcW w:w="5132" w:type="dxa"/>
            <w:shd w:val="clear" w:color="auto" w:fill="auto"/>
            <w:vAlign w:val="center"/>
          </w:tcPr>
          <w:p w14:paraId="00D3E868" w14:textId="37B612E5" w:rsidR="00AF40AD" w:rsidRPr="00617BCB" w:rsidRDefault="00AF40AD" w:rsidP="00697308">
            <w:pPr>
              <w:pStyle w:val="MDPI42tablebody"/>
              <w:spacing w:line="240" w:lineRule="auto"/>
              <w:rPr>
                <w:lang w:val="en-GB"/>
              </w:rPr>
            </w:pPr>
            <w:r w:rsidRPr="00617BCB">
              <w:rPr>
                <w:lang w:val="en-GB"/>
              </w:rPr>
              <w:t xml:space="preserve">8x8 Pressure Mat Sensor </w:t>
            </w:r>
            <w:r w:rsidRPr="00617BCB">
              <w:rPr>
                <w:lang w:val="en-GB"/>
              </w:rPr>
              <w:fldChar w:fldCharType="begin"/>
            </w:r>
            <w:r w:rsidR="00AD69B7">
              <w:rPr>
                <w:lang w:val="en-GB"/>
              </w:rPr>
              <w:instrText xml:space="preserve"> ADDIN ZOTERO_ITEM CSL_CITATION {"citationID":"SRgAzMXS","properties":{"formattedCitation":"[43]","plainCitation":"[43]","noteIndex":0},"citationItems":[{"id":214,"uris":["http://zotero.org/users/11398818/items/SBMQ83RY"],"itemData":{"id":214,"type":"article-journal","abstract":"Sitting on a chair in an awkward posture or sitting for a long period of time is a risk factor for musculoskeletal disorders. A postural habit that has been formed cannot be changed easily. It is important to form a proper postural habit from childhood as the lumbar disease during childhood caused by their improper posture is most likely to recur. Thus, there is a need for a monitoring system that classifies children’s sitting postures. The purpose of this paper is to develop a system for classifying sitting postures for children using machine learning algorithms. The convolutional neural network (CNN) algorithm was used in addition to the conventional algorithms: Naïve Bayes classifier (NB), decision tree (DT), neural network (NN), multinomial logistic regression (MLR), and support vector machine (SVM). To collect data for classifying sitting postures, a sensing cushion was developed by mounting a pressure sensor mat (8 × 8) inside children’s chair seat cushion. Ten children participated, and sensor data was collected by taking a static posture for the five prescribed postures. The accuracy of CNN was found to be the highest as compared with those of the other algorithms. It is expected that the comprehensive posture monitoring system would be established through future research on enhancing the classification algorithm and providing an effective feedback system.","container-title":"Applied Sciences","DOI":"10.3390/app8081280","ISSN":"2076-3417","issue":"8","journalAbbreviation":"Applied Sciences","language":"en","page":"1280","source":"DOI.org (Crossref)","title":"Classification of Children’s Sitting Postures Using Machine Learning Algorithms","volume":"8","author":[{"family":"Kim","given":"Yong"},{"family":"Son","given":"Youngdoo"},{"family":"Kim","given":"Wonjoon"},{"family":"Jin","given":"Byungki"},{"family":"Yun","given":"Myung"}],"issued":{"date-parts":[["2018",8,1]]}}}],"schema":"https://github.com/citation-style-language/schema/raw/master/csl-citation.json"} </w:instrText>
            </w:r>
            <w:r w:rsidRPr="00617BCB">
              <w:rPr>
                <w:lang w:val="en-GB"/>
              </w:rPr>
              <w:fldChar w:fldCharType="separate"/>
            </w:r>
            <w:r w:rsidR="00AD69B7" w:rsidRPr="00AD69B7">
              <w:t>[43]</w:t>
            </w:r>
            <w:r w:rsidRPr="00617BCB">
              <w:rPr>
                <w:lang w:val="en-GB"/>
              </w:rPr>
              <w:fldChar w:fldCharType="end"/>
            </w:r>
          </w:p>
        </w:tc>
        <w:tc>
          <w:tcPr>
            <w:tcW w:w="1410" w:type="dxa"/>
            <w:shd w:val="clear" w:color="auto" w:fill="auto"/>
            <w:vAlign w:val="center"/>
          </w:tcPr>
          <w:p w14:paraId="5C8788B7" w14:textId="77777777" w:rsidR="00AF40AD" w:rsidRPr="00617BCB" w:rsidRDefault="00AF40AD" w:rsidP="00697308">
            <w:pPr>
              <w:pStyle w:val="MDPI42tablebody"/>
              <w:spacing w:line="240" w:lineRule="auto"/>
              <w:rPr>
                <w:lang w:val="en-GB"/>
              </w:rPr>
            </w:pPr>
            <w:r w:rsidRPr="00617BCB">
              <w:rPr>
                <w:lang w:val="en-GB"/>
              </w:rPr>
              <w:t>95.30%</w:t>
            </w:r>
          </w:p>
        </w:tc>
        <w:tc>
          <w:tcPr>
            <w:tcW w:w="1288" w:type="dxa"/>
          </w:tcPr>
          <w:p w14:paraId="5694B164" w14:textId="77777777" w:rsidR="00AF40AD" w:rsidRPr="00617BCB" w:rsidRDefault="00AF40AD" w:rsidP="00697308">
            <w:pPr>
              <w:pStyle w:val="MDPI42tablebody"/>
              <w:spacing w:line="240" w:lineRule="auto"/>
              <w:rPr>
                <w:lang w:val="en-GB"/>
              </w:rPr>
            </w:pPr>
            <w:r w:rsidRPr="00617BCB">
              <w:rPr>
                <w:lang w:val="en-GB"/>
              </w:rPr>
              <w:t>5</w:t>
            </w:r>
          </w:p>
        </w:tc>
      </w:tr>
      <w:tr w:rsidR="00AF40AD" w:rsidRPr="00617BCB" w14:paraId="1142FD8B" w14:textId="77777777" w:rsidTr="00697308">
        <w:trPr>
          <w:trHeight w:val="301"/>
        </w:trPr>
        <w:tc>
          <w:tcPr>
            <w:tcW w:w="5132" w:type="dxa"/>
            <w:shd w:val="clear" w:color="auto" w:fill="auto"/>
            <w:vAlign w:val="center"/>
          </w:tcPr>
          <w:p w14:paraId="6970B6FC" w14:textId="253651E7" w:rsidR="00AF40AD" w:rsidRPr="00617BCB" w:rsidRDefault="00AF40AD" w:rsidP="00697308">
            <w:pPr>
              <w:pStyle w:val="MDPI42tablebody"/>
              <w:spacing w:line="240" w:lineRule="auto"/>
              <w:rPr>
                <w:lang w:val="en-GB"/>
              </w:rPr>
            </w:pPr>
            <w:r w:rsidRPr="00617BCB">
              <w:rPr>
                <w:lang w:val="en-GB"/>
              </w:rPr>
              <w:t xml:space="preserve">400mm x 400mm Flexible Array Pressure Sensor </w:t>
            </w:r>
            <w:r w:rsidRPr="00617BCB">
              <w:rPr>
                <w:lang w:val="en-GB"/>
              </w:rPr>
              <w:fldChar w:fldCharType="begin"/>
            </w:r>
            <w:r w:rsidR="00AD69B7">
              <w:rPr>
                <w:lang w:val="en-GB"/>
              </w:rPr>
              <w:instrText xml:space="preserve"> ADDIN ZOTERO_ITEM CSL_CITATION {"citationID":"BNnUMXYr","properties":{"formattedCitation":"[44]","plainCitation":"[44]","noteIndex":0},"citationItems":[{"id":143,"uris":["http://zotero.org/users/11398818/items/6LWNY69L"],"itemData":{"id":143,"type":"article-journal","abstract":"As the intensity of work increases, many of us sit for long hours while working in the office. It is not easy to sit properly at work all the time and sitting for a long time with wrong postures may cause a series of health problems as time goes by. In addition, monitoring the sitting posture of patients with spinal disease would be beneficial for their recovery. Accordingly, this paper designs and implements a sitting posture recognition system from a flexible array pressure sensor, which is used to acquire pressure distribution map of sitting hips in a real-time manner. Moreover, an improved self-organizing map-based classification algorithm for six kinds of sitting posture recognition is proposed to identify whether the current sitting posture is appropriate. The extensive experimental results verify that the performance of ISOM-based sitting posture recognition algorithm (ISOM-SPR) in short outperforms that of four kinds of traditional algorithms including decision tree-based (DT), K-means-based (KM), back propagation neural network-based (BP), self-organizing map-based (SOM) sitting posture recognition algorithms. Finally, it is proven that the proposed system based on ISOM-SPR algorithm has good robustness and high accuracy.","container-title":"Sensors","DOI":"10.3390/s21186246","ISSN":"1424-8220","issue":"18","journalAbbreviation":"Sensors","language":"en","page":"6246","source":"DOI.org (Crossref)","title":"Improved Self-Organizing Map-Based Unsupervised Learning Algorithm for Sitting Posture Recognition System","volume":"21","author":[{"family":"Cai","given":"Wenyu"},{"family":"Zhao","given":"Dongyang"},{"family":"Zhang","given":"Meiyan"},{"family":"Xu","given":"Yinan"},{"family":"Li","given":"Zhu"}],"issued":{"date-parts":[["2021",9,17]]}}}],"schema":"https://github.com/citation-style-language/schema/raw/master/csl-citation.json"} </w:instrText>
            </w:r>
            <w:r w:rsidRPr="00617BCB">
              <w:rPr>
                <w:lang w:val="en-GB"/>
              </w:rPr>
              <w:fldChar w:fldCharType="separate"/>
            </w:r>
            <w:r w:rsidR="00AD69B7" w:rsidRPr="00AD69B7">
              <w:t>[44]</w:t>
            </w:r>
            <w:r w:rsidRPr="00617BCB">
              <w:rPr>
                <w:lang w:val="en-GB"/>
              </w:rPr>
              <w:fldChar w:fldCharType="end"/>
            </w:r>
          </w:p>
        </w:tc>
        <w:tc>
          <w:tcPr>
            <w:tcW w:w="1410" w:type="dxa"/>
            <w:shd w:val="clear" w:color="auto" w:fill="auto"/>
            <w:vAlign w:val="center"/>
          </w:tcPr>
          <w:p w14:paraId="2428D4CA" w14:textId="77777777" w:rsidR="00AF40AD" w:rsidRPr="00617BCB" w:rsidRDefault="00AF40AD" w:rsidP="00697308">
            <w:pPr>
              <w:pStyle w:val="MDPI42tablebody"/>
              <w:spacing w:line="240" w:lineRule="auto"/>
              <w:rPr>
                <w:lang w:val="en-GB"/>
              </w:rPr>
            </w:pPr>
            <w:r w:rsidRPr="00617BCB">
              <w:rPr>
                <w:lang w:val="en-GB"/>
              </w:rPr>
              <w:t>95.67%</w:t>
            </w:r>
          </w:p>
        </w:tc>
        <w:tc>
          <w:tcPr>
            <w:tcW w:w="1288" w:type="dxa"/>
          </w:tcPr>
          <w:p w14:paraId="4D780ACB" w14:textId="77777777" w:rsidR="00AF40AD" w:rsidRPr="00617BCB" w:rsidRDefault="00AF40AD" w:rsidP="00697308">
            <w:pPr>
              <w:pStyle w:val="MDPI42tablebody"/>
              <w:spacing w:line="240" w:lineRule="auto"/>
              <w:rPr>
                <w:lang w:val="en-GB"/>
              </w:rPr>
            </w:pPr>
            <w:r w:rsidRPr="00617BCB">
              <w:rPr>
                <w:lang w:val="en-GB"/>
              </w:rPr>
              <w:t>6</w:t>
            </w:r>
          </w:p>
        </w:tc>
      </w:tr>
      <w:tr w:rsidR="00AF40AD" w:rsidRPr="00617BCB" w14:paraId="06F73947" w14:textId="77777777" w:rsidTr="00697308">
        <w:trPr>
          <w:trHeight w:val="301"/>
        </w:trPr>
        <w:tc>
          <w:tcPr>
            <w:tcW w:w="5132" w:type="dxa"/>
            <w:shd w:val="clear" w:color="auto" w:fill="auto"/>
            <w:vAlign w:val="center"/>
          </w:tcPr>
          <w:p w14:paraId="52057145" w14:textId="4DC08B6C" w:rsidR="00AF40AD" w:rsidRPr="00617BCB" w:rsidRDefault="00AF40AD" w:rsidP="00697308">
            <w:pPr>
              <w:pStyle w:val="MDPI42tablebody"/>
              <w:spacing w:line="240" w:lineRule="auto"/>
              <w:rPr>
                <w:lang w:val="en-GB"/>
              </w:rPr>
            </w:pPr>
            <w:r w:rsidRPr="00617BCB">
              <w:rPr>
                <w:lang w:val="en-GB"/>
              </w:rPr>
              <w:t xml:space="preserve">11 × 13 Pressure Array (IMM00014, I-MOTION) </w:t>
            </w:r>
            <w:r w:rsidRPr="00617BCB">
              <w:rPr>
                <w:lang w:val="en-GB"/>
              </w:rPr>
              <w:fldChar w:fldCharType="begin"/>
            </w:r>
            <w:r w:rsidR="00AD69B7">
              <w:rPr>
                <w:lang w:val="en-GB"/>
              </w:rPr>
              <w:instrText xml:space="preserve"> ADDIN ZOTERO_ITEM CSL_CITATION {"citationID":"dWLOO0lR","properties":{"formattedCitation":"[45]","plainCitation":"[45]","noteIndex":0},"citationItems":[{"id":163,"uris":["http://zotero.org/users/11398818/items/L7KAFSQC"],"itemData":{"id":163,"type":"article-journal","container-title":"Sensors and Actuators A: Physical","DOI":"10.1016/j.sna.2021.112900","ISSN":"09244247","journalAbbreviation":"Sensors and Actuators A: Physical","language":"en","page":"112900","source":"DOI.org (Crossref)","title":"A portable sitting posture monitoring system based on a pressure sensor array and machine learning","volume":"331","author":[{"family":"Ran","given":"Xu"},{"family":"Wang","given":"Cong"},{"family":"Xiao","given":"Yao"},{"family":"Gao","given":"Xuliang"},{"family":"Zhu","given":"Zhiyuan"},{"family":"Chen","given":"Bin"}],"issued":{"date-parts":[["2021",11]]}}}],"schema":"https://github.com/citation-style-language/schema/raw/master/csl-citation.json"} </w:instrText>
            </w:r>
            <w:r w:rsidRPr="00617BCB">
              <w:rPr>
                <w:lang w:val="en-GB"/>
              </w:rPr>
              <w:fldChar w:fldCharType="separate"/>
            </w:r>
            <w:r w:rsidR="00AD69B7" w:rsidRPr="00AD69B7">
              <w:t>[45]</w:t>
            </w:r>
            <w:r w:rsidRPr="00617BCB">
              <w:rPr>
                <w:lang w:val="en-GB"/>
              </w:rPr>
              <w:fldChar w:fldCharType="end"/>
            </w:r>
          </w:p>
        </w:tc>
        <w:tc>
          <w:tcPr>
            <w:tcW w:w="1410" w:type="dxa"/>
            <w:shd w:val="clear" w:color="auto" w:fill="auto"/>
            <w:vAlign w:val="center"/>
          </w:tcPr>
          <w:p w14:paraId="35D7519D" w14:textId="77777777" w:rsidR="00AF40AD" w:rsidRPr="00617BCB" w:rsidRDefault="00AF40AD" w:rsidP="00697308">
            <w:pPr>
              <w:pStyle w:val="MDPI42tablebody"/>
              <w:spacing w:line="240" w:lineRule="auto"/>
              <w:rPr>
                <w:lang w:val="en-GB"/>
              </w:rPr>
            </w:pPr>
            <w:r w:rsidRPr="00617BCB">
              <w:rPr>
                <w:lang w:val="en-GB"/>
              </w:rPr>
              <w:t>97.07%</w:t>
            </w:r>
          </w:p>
        </w:tc>
        <w:tc>
          <w:tcPr>
            <w:tcW w:w="1288" w:type="dxa"/>
          </w:tcPr>
          <w:p w14:paraId="2062BCF1" w14:textId="77777777" w:rsidR="00AF40AD" w:rsidRPr="00617BCB" w:rsidRDefault="00AF40AD" w:rsidP="00697308">
            <w:pPr>
              <w:pStyle w:val="MDPI42tablebody"/>
              <w:spacing w:line="240" w:lineRule="auto"/>
              <w:rPr>
                <w:lang w:val="en-GB"/>
              </w:rPr>
            </w:pPr>
            <w:r w:rsidRPr="00617BCB">
              <w:rPr>
                <w:lang w:val="en-GB"/>
              </w:rPr>
              <w:t>7</w:t>
            </w:r>
          </w:p>
        </w:tc>
      </w:tr>
      <w:tr w:rsidR="00AF40AD" w:rsidRPr="00617BCB" w14:paraId="4BFDFC99" w14:textId="77777777" w:rsidTr="00697308">
        <w:trPr>
          <w:trHeight w:val="301"/>
        </w:trPr>
        <w:tc>
          <w:tcPr>
            <w:tcW w:w="5132" w:type="dxa"/>
            <w:shd w:val="clear" w:color="auto" w:fill="auto"/>
            <w:vAlign w:val="center"/>
          </w:tcPr>
          <w:p w14:paraId="555D1675" w14:textId="32B4888F" w:rsidR="00AF40AD" w:rsidRPr="00617BCB" w:rsidRDefault="00AF40AD" w:rsidP="00697308">
            <w:pPr>
              <w:pStyle w:val="MDPI42tablebody"/>
              <w:spacing w:line="240" w:lineRule="auto"/>
              <w:rPr>
                <w:lang w:val="en-GB"/>
              </w:rPr>
            </w:pPr>
            <w:r w:rsidRPr="00617BCB">
              <w:rPr>
                <w:lang w:val="en-GB"/>
              </w:rPr>
              <w:t xml:space="preserve">Screen Printed Pressure sensor units (16 Array) </w:t>
            </w:r>
            <w:r w:rsidRPr="00617BCB">
              <w:rPr>
                <w:lang w:val="en-GB"/>
              </w:rPr>
              <w:fldChar w:fldCharType="begin"/>
            </w:r>
            <w:r w:rsidR="00AD69B7">
              <w:rPr>
                <w:lang w:val="en-GB"/>
              </w:rPr>
              <w:instrText xml:space="preserve"> ADDIN ZOTERO_ITEM CSL_CITATION {"citationID":"bUMa0g88","properties":{"formattedCitation":"[46]","plainCitation":"[46]","noteIndex":0},"citationItems":[{"id":105,"uris":["http://zotero.org/groups/5004747/items/N5KK9WGQ"],"itemData":{"id":105,"type":"article-journal","abstract":"This paper presents a posture recognition system aimed at detecting sitting postures of a wheelchair user. The main goals of the proposed system are to identify and inform irregular and improper posture to prevent sitting-related health issues such as pressure ulcers, with the potential that it could also be used for individuals without mobility issues. In the proposed monitoring system, an array of 16 screen printed pressure sensor units was employed to obtain pressure data, which are sampled and processed in real-time using read-out electronics. The posture recognition was performed for four sitting positions: right-, left-, forward- and backward leaning based on k-nearest neighbors (k-NN), support vector machines (SVM), random forest (RF), decision tree (DT) and LightGBM machine learning algorithms. As a result, a posture classification accuracy of up to 99.03 percent can be achieved. Experimental studies illustrate that the system can provide real-time pressure distribution value in the form of a pressure map on a standard PC and also on a raspberry pi system equipped with a touchscreen monitor. The stored pressure distribution data can later be shared with healthcare professionals so that abnormalities in sitting patterns can be identified by employing a post-processing unit. The proposed system could be used for risk assessments related to pressure ulcers. It may be served as a benchmark by recording and identifying individuals’ sitting patterns and the possibility of being realized as a lightweight portable health monitoring device.","container-title":"Sensors","DOI":"10.3390/s21196349","ISSN":"1424-8220","issue":"19","journalAbbreviation":"Sensors","language":"en","page":"6349","source":"DOI.org (Crossref)","title":"A Proposal of Implementation of Sitting Posture Monitoring System for Wheelchair Utilizing Machine Learning Methods","volume":"21","author":[{"family":"Ahmad","given":"Jawad"},{"family":"Sidén","given":"Johan"},{"family":"Andersson","given":"Henrik"}],"issued":{"date-parts":[["2021",9,23]]}}}],"schema":"https://github.com/citation-style-language/schema/raw/master/csl-citation.json"} </w:instrText>
            </w:r>
            <w:r w:rsidRPr="00617BCB">
              <w:rPr>
                <w:lang w:val="en-GB"/>
              </w:rPr>
              <w:fldChar w:fldCharType="separate"/>
            </w:r>
            <w:r w:rsidR="00AD69B7" w:rsidRPr="00AD69B7">
              <w:t>[46]</w:t>
            </w:r>
            <w:r w:rsidRPr="00617BCB">
              <w:rPr>
                <w:lang w:val="en-GB"/>
              </w:rPr>
              <w:fldChar w:fldCharType="end"/>
            </w:r>
          </w:p>
        </w:tc>
        <w:tc>
          <w:tcPr>
            <w:tcW w:w="1410" w:type="dxa"/>
            <w:shd w:val="clear" w:color="auto" w:fill="auto"/>
            <w:vAlign w:val="center"/>
          </w:tcPr>
          <w:p w14:paraId="6F337326" w14:textId="77777777" w:rsidR="00AF40AD" w:rsidRPr="00617BCB" w:rsidRDefault="00AF40AD" w:rsidP="00697308">
            <w:pPr>
              <w:pStyle w:val="MDPI42tablebody"/>
              <w:spacing w:line="240" w:lineRule="auto"/>
              <w:rPr>
                <w:lang w:val="en-GB"/>
              </w:rPr>
            </w:pPr>
            <w:r w:rsidRPr="00617BCB">
              <w:rPr>
                <w:lang w:val="en-GB"/>
              </w:rPr>
              <w:t>99.03%</w:t>
            </w:r>
          </w:p>
        </w:tc>
        <w:tc>
          <w:tcPr>
            <w:tcW w:w="1288" w:type="dxa"/>
          </w:tcPr>
          <w:p w14:paraId="23D5612F" w14:textId="77777777" w:rsidR="00AF40AD" w:rsidRPr="00617BCB" w:rsidRDefault="00AF40AD" w:rsidP="00697308">
            <w:pPr>
              <w:pStyle w:val="MDPI42tablebody"/>
              <w:spacing w:line="240" w:lineRule="auto"/>
              <w:rPr>
                <w:lang w:val="en-GB"/>
              </w:rPr>
            </w:pPr>
            <w:r w:rsidRPr="00617BCB">
              <w:rPr>
                <w:lang w:val="en-GB"/>
              </w:rPr>
              <w:t>4</w:t>
            </w:r>
          </w:p>
        </w:tc>
      </w:tr>
      <w:tr w:rsidR="00AF40AD" w:rsidRPr="00617BCB" w14:paraId="27D02F21" w14:textId="77777777" w:rsidTr="00697308">
        <w:trPr>
          <w:trHeight w:val="301"/>
        </w:trPr>
        <w:tc>
          <w:tcPr>
            <w:tcW w:w="5132" w:type="dxa"/>
            <w:shd w:val="clear" w:color="auto" w:fill="auto"/>
            <w:vAlign w:val="center"/>
          </w:tcPr>
          <w:p w14:paraId="69D06015" w14:textId="4E28F31D" w:rsidR="00AF40AD" w:rsidRPr="00617BCB" w:rsidRDefault="00AF40AD" w:rsidP="00697308">
            <w:pPr>
              <w:pStyle w:val="MDPI42tablebody"/>
              <w:spacing w:line="240" w:lineRule="auto"/>
              <w:rPr>
                <w:lang w:val="en-GB"/>
              </w:rPr>
            </w:pPr>
            <w:r w:rsidRPr="00617BCB">
              <w:rPr>
                <w:lang w:val="en-GB"/>
              </w:rPr>
              <w:t xml:space="preserve">2 Pressure Sensors Array (FSR) </w:t>
            </w:r>
            <w:r w:rsidRPr="00617BCB">
              <w:rPr>
                <w:lang w:val="en-GB"/>
              </w:rPr>
              <w:fldChar w:fldCharType="begin"/>
            </w:r>
            <w:r w:rsidR="00AD69B7">
              <w:rPr>
                <w:lang w:val="en-GB"/>
              </w:rPr>
              <w:instrText xml:space="preserve"> ADDIN ZOTERO_ITEM CSL_CITATION {"citationID":"MJaKl07D","properties":{"formattedCitation":"[47]","plainCitation":"[47]","noteIndex":0},"citationItems":[{"id":126,"uris":["http://zotero.org/groups/5004747/items/SZ698YAT"],"itemData":{"id":126,"type":"article-journal","container-title":"IEEE Sensors Journal","DOI":"10.1109/JSEN.2020.3016611","ISSN":"1530-437X, 1558-1748, 2379-9153","issue":"2","journalAbbreviation":"IEEE Sensors J.","page":"1779-1786","source":"DOI.org (Crossref)","title":"Sitting Posture Recognition Using a Spiking Neural Network","volume":"21","author":[{"family":"Wang","given":"Jianquan"},{"family":"Hafidh","given":"Basim"},{"family":"Dong","given":"Haiwei"},{"family":"El Saddik","given":"Abdulmotaleb"}],"issued":{"date-parts":[["2021",1,15]]}}}],"schema":"https://github.com/citation-style-language/schema/raw/master/csl-citation.json"} </w:instrText>
            </w:r>
            <w:r w:rsidRPr="00617BCB">
              <w:rPr>
                <w:lang w:val="en-GB"/>
              </w:rPr>
              <w:fldChar w:fldCharType="separate"/>
            </w:r>
            <w:r w:rsidR="00AD69B7" w:rsidRPr="00AD69B7">
              <w:t>[47]</w:t>
            </w:r>
            <w:r w:rsidRPr="00617BCB">
              <w:rPr>
                <w:lang w:val="en-GB"/>
              </w:rPr>
              <w:fldChar w:fldCharType="end"/>
            </w:r>
          </w:p>
        </w:tc>
        <w:tc>
          <w:tcPr>
            <w:tcW w:w="1410" w:type="dxa"/>
            <w:shd w:val="clear" w:color="auto" w:fill="auto"/>
            <w:vAlign w:val="center"/>
          </w:tcPr>
          <w:p w14:paraId="7A02F20C" w14:textId="77777777" w:rsidR="00AF40AD" w:rsidRPr="00617BCB" w:rsidRDefault="00AF40AD" w:rsidP="00697308">
            <w:pPr>
              <w:pStyle w:val="MDPI42tablebody"/>
              <w:spacing w:line="240" w:lineRule="auto"/>
              <w:rPr>
                <w:lang w:val="en-GB"/>
              </w:rPr>
            </w:pPr>
            <w:r w:rsidRPr="00617BCB">
              <w:rPr>
                <w:lang w:val="en-GB"/>
              </w:rPr>
              <w:t>88.52%</w:t>
            </w:r>
          </w:p>
        </w:tc>
        <w:tc>
          <w:tcPr>
            <w:tcW w:w="1288" w:type="dxa"/>
          </w:tcPr>
          <w:p w14:paraId="5E0CB031" w14:textId="77777777" w:rsidR="00AF40AD" w:rsidRPr="00617BCB" w:rsidRDefault="00AF40AD" w:rsidP="00697308">
            <w:pPr>
              <w:pStyle w:val="MDPI42tablebody"/>
              <w:spacing w:line="240" w:lineRule="auto"/>
              <w:rPr>
                <w:lang w:val="en-GB"/>
              </w:rPr>
            </w:pPr>
            <w:r w:rsidRPr="00617BCB">
              <w:rPr>
                <w:lang w:val="en-GB"/>
              </w:rPr>
              <w:t>15</w:t>
            </w:r>
          </w:p>
        </w:tc>
      </w:tr>
      <w:tr w:rsidR="00AF40AD" w:rsidRPr="00617BCB" w14:paraId="6E630FE0" w14:textId="77777777" w:rsidTr="00697308">
        <w:trPr>
          <w:trHeight w:val="301"/>
        </w:trPr>
        <w:tc>
          <w:tcPr>
            <w:tcW w:w="5132" w:type="dxa"/>
            <w:shd w:val="clear" w:color="auto" w:fill="auto"/>
            <w:vAlign w:val="center"/>
          </w:tcPr>
          <w:p w14:paraId="78ACCAF8" w14:textId="33A2E7FA" w:rsidR="00AF40AD" w:rsidRPr="00617BCB" w:rsidRDefault="00AF40AD" w:rsidP="00697308">
            <w:pPr>
              <w:pStyle w:val="MDPI42tablebody"/>
              <w:spacing w:line="240" w:lineRule="auto"/>
              <w:rPr>
                <w:lang w:val="en-GB"/>
              </w:rPr>
            </w:pPr>
            <w:r w:rsidRPr="00617BCB">
              <w:rPr>
                <w:lang w:val="en-GB"/>
              </w:rPr>
              <w:t xml:space="preserve">44 × 52 Pressure Sensor Array </w:t>
            </w:r>
            <w:r w:rsidRPr="00617BCB">
              <w:rPr>
                <w:lang w:val="en-GB"/>
              </w:rPr>
              <w:fldChar w:fldCharType="begin"/>
            </w:r>
            <w:r w:rsidR="00AD69B7">
              <w:rPr>
                <w:lang w:val="en-GB"/>
              </w:rPr>
              <w:instrText xml:space="preserve"> ADDIN ZOTERO_ITEM CSL_CITATION {"citationID":"5zplmuNL","properties":{"formattedCitation":"[48]","plainCitation":"[48]","noteIndex":0},"citationItems":[{"id":220,"uris":["http://zotero.org/users/11398818/items/L4XCYESC"],"itemData":{"id":220,"type":"article-journal","container-title":"Biomedical Signal Processing and Control","DOI":"10.1016/j.bspc.2021.103432","ISSN":"17468094","journalAbbreviation":"Biomedical Signal Processing and Control","language":"en","page":"103432","source":"DOI.org (Crossref)","title":"A deep learning based 2-dimensional hip pressure signals analysis method for sitting posture recognition","volume":"73","author":[{"family":"Fan","given":"Zhe"},{"family":"Hu","given":"Xing"},{"family":"Chen","given":"Wen-Ming"},{"family":"Zhang","given":"Da-Wei"},{"family":"Ma","given":"Xin"}],"issued":{"date-parts":[["2022",3]]}}}],"schema":"https://github.com/citation-style-language/schema/raw/master/csl-citation.json"} </w:instrText>
            </w:r>
            <w:r w:rsidRPr="00617BCB">
              <w:rPr>
                <w:lang w:val="en-GB"/>
              </w:rPr>
              <w:fldChar w:fldCharType="separate"/>
            </w:r>
            <w:r w:rsidR="00AD69B7" w:rsidRPr="00AD69B7">
              <w:t>[48]</w:t>
            </w:r>
            <w:r w:rsidRPr="00617BCB">
              <w:rPr>
                <w:lang w:val="en-GB"/>
              </w:rPr>
              <w:fldChar w:fldCharType="end"/>
            </w:r>
          </w:p>
        </w:tc>
        <w:tc>
          <w:tcPr>
            <w:tcW w:w="1410" w:type="dxa"/>
            <w:shd w:val="clear" w:color="auto" w:fill="auto"/>
            <w:vAlign w:val="center"/>
          </w:tcPr>
          <w:p w14:paraId="17F37EF6" w14:textId="77777777" w:rsidR="00AF40AD" w:rsidRPr="00617BCB" w:rsidRDefault="00AF40AD" w:rsidP="00697308">
            <w:pPr>
              <w:pStyle w:val="MDPI42tablebody"/>
              <w:spacing w:line="240" w:lineRule="auto"/>
              <w:rPr>
                <w:lang w:val="en-GB"/>
              </w:rPr>
            </w:pPr>
            <w:r w:rsidRPr="00617BCB">
              <w:rPr>
                <w:lang w:val="en-GB"/>
              </w:rPr>
              <w:t>99.82%</w:t>
            </w:r>
          </w:p>
        </w:tc>
        <w:tc>
          <w:tcPr>
            <w:tcW w:w="1288" w:type="dxa"/>
          </w:tcPr>
          <w:p w14:paraId="735A6860" w14:textId="77777777" w:rsidR="00AF40AD" w:rsidRPr="00617BCB" w:rsidRDefault="00AF40AD" w:rsidP="00697308">
            <w:pPr>
              <w:pStyle w:val="MDPI42tablebody"/>
              <w:spacing w:line="240" w:lineRule="auto"/>
              <w:rPr>
                <w:lang w:val="en-GB"/>
              </w:rPr>
            </w:pPr>
            <w:r w:rsidRPr="00617BCB">
              <w:rPr>
                <w:lang w:val="en-GB"/>
              </w:rPr>
              <w:t>5</w:t>
            </w:r>
          </w:p>
        </w:tc>
      </w:tr>
    </w:tbl>
    <w:p w14:paraId="6964FEE1" w14:textId="4CD2020D" w:rsidR="00AF40AD" w:rsidRPr="00617BCB" w:rsidRDefault="00000000" w:rsidP="00406786">
      <w:pPr>
        <w:pStyle w:val="MDPI31text"/>
        <w:ind w:left="0" w:firstLine="0"/>
        <w:rPr>
          <w:lang w:val="en-GB"/>
        </w:rPr>
      </w:pPr>
      <w:r>
        <w:rPr>
          <w:lang w:val="en-GB"/>
        </w:rPr>
        <w:pict w14:anchorId="78FC9612">
          <v:rect id="Ink 56" o:spid="_x0000_s2058" style="position:absolute;left:0;text-align:left;margin-left:591.95pt;margin-top:-30.75pt;width:138.8pt;height:91.55pt;z-index:251658240;visibility:visible;mso-wrap-style:square;mso-wrap-distance-left:9pt;mso-wrap-distance-top:0;mso-wrap-distance-right:9pt;mso-wrap-distance-bottom:0;mso-position-horizontal:absolute;mso-position-horizontal-relative:text;mso-position-vertical:absolute;mso-position-vertical-relative:text" filled="f" strokecolor="#e71224" strokeweight=".5mm">
            <v:stroke endcap="round"/>
            <v:path shadowok="f" o:extrusionok="f" fillok="f" insetpenok="f"/>
            <o:lock v:ext="edit" rotation="t" aspectratio="t" verticies="t" text="t" shapetype="t"/>
            <o:ink i="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" annotation="t"/>
          </v:rect>
        </w:pict>
      </w:r>
    </w:p>
    <w:p w14:paraId="6292FD57" w14:textId="08592A21" w:rsidR="00AF40AD" w:rsidRPr="00617BCB" w:rsidRDefault="00BE3980" w:rsidP="00BE3980">
      <w:pPr>
        <w:pStyle w:val="MDPI23heading3"/>
        <w:rPr>
          <w:lang w:val="en-GB"/>
        </w:rPr>
      </w:pPr>
      <w:r w:rsidRPr="00617BCB">
        <w:rPr>
          <w:lang w:val="en-GB"/>
        </w:rPr>
        <w:t xml:space="preserve">4.2.2 </w:t>
      </w:r>
      <w:r w:rsidR="00AF40AD" w:rsidRPr="00617BCB">
        <w:rPr>
          <w:lang w:val="en-GB"/>
        </w:rPr>
        <w:t xml:space="preserve">Sparse Sensor </w:t>
      </w:r>
      <w:r w:rsidR="00396DED">
        <w:rPr>
          <w:lang w:val="en-GB"/>
        </w:rPr>
        <w:t>Configuration</w:t>
      </w:r>
    </w:p>
    <w:p w14:paraId="3C0DD942" w14:textId="2F22EE63" w:rsidR="00AF40AD" w:rsidRPr="00617BCB" w:rsidRDefault="00081DFF" w:rsidP="00AF40AD">
      <w:pPr>
        <w:pStyle w:val="MDPI31text"/>
        <w:rPr>
          <w:lang w:val="en-GB"/>
        </w:rPr>
      </w:pPr>
      <w:r>
        <w:rPr>
          <w:lang w:val="en-GB"/>
        </w:rPr>
        <w:t xml:space="preserve">This sensor configuration is </w:t>
      </w:r>
      <w:r w:rsidR="003E2D88">
        <w:rPr>
          <w:lang w:val="en-GB"/>
        </w:rPr>
        <w:t xml:space="preserve">looks to be a more popular option as more studies </w:t>
      </w:r>
      <w:r w:rsidR="00C46D56">
        <w:rPr>
          <w:lang w:val="en-GB"/>
        </w:rPr>
        <w:t>implemented this setup compared to its counterpart.</w:t>
      </w:r>
      <w:r>
        <w:rPr>
          <w:lang w:val="en-GB"/>
        </w:rPr>
        <w:t xml:space="preserve"> </w:t>
      </w:r>
      <w:r w:rsidR="00396DED">
        <w:rPr>
          <w:lang w:val="en-GB"/>
        </w:rPr>
        <w:t xml:space="preserve">The </w:t>
      </w:r>
      <w:r w:rsidR="00AF40AD" w:rsidRPr="00617BCB">
        <w:rPr>
          <w:lang w:val="en-GB"/>
        </w:rPr>
        <w:t xml:space="preserve">Mutlu et al. in 2007 </w:t>
      </w:r>
      <w:r w:rsidR="006D532E">
        <w:rPr>
          <w:lang w:val="en-GB"/>
        </w:rPr>
        <w:fldChar w:fldCharType="begin"/>
      </w:r>
      <w:r w:rsidR="006D532E">
        <w:rPr>
          <w:lang w:val="en-GB"/>
        </w:rPr>
        <w:instrText xml:space="preserve"> ADDIN ZOTERO_ITEM CSL_CITATION {"citationID":"kOdF99Ky","properties":{"formattedCitation":"[49]","plainCitation":"[49]","noteIndex":0},"citationItems":[{"id":177,"uris":["http://zotero.org/users/11398818/items/TIX5H2JM"],"itemData":{"id":177,"type":"paper-conference","container-title":"Proceedings of the 20th annual ACM symposium on User interface software and technology","DOI":"10.1145/1294211.1294237","event-place":"Newport Rhode Island USA","event-title":"UIST07: The 20th Annual ACM Symposium on User Interface Software and Technology","ISBN":"978-1-59593-679-0","language":"en","page":"149-158","publisher":"ACM","publisher-place":"Newport Rhode Island USA","source":"DOI.org (Crossref)","title":"Robust, low-cost, non-intrusive sensing and recognition of seated postures","URL":"https://dl.acm.org/doi/10.1145/1294211.1294237","author":[{"family":"Mutlu","given":"Bilge"},{"family":"Krause","given":"Andreas"},{"family":"Forlizzi","given":"Jodi"},{"family":"Guestrin","given":"Carlos"},{"family":"Hodgins","given":"Jessica"}],"accessed":{"date-parts":[["2023",10,29]]},"issued":{"date-parts":[["2007",10,7]]}}}],"schema":"https://github.com/citation-style-language/schema/raw/master/csl-citation.json"} </w:instrText>
      </w:r>
      <w:r w:rsidR="006D532E">
        <w:rPr>
          <w:lang w:val="en-GB"/>
        </w:rPr>
        <w:fldChar w:fldCharType="separate"/>
      </w:r>
      <w:r w:rsidR="006D532E" w:rsidRPr="006D532E">
        <w:t>[49]</w:t>
      </w:r>
      <w:r w:rsidR="006D532E">
        <w:rPr>
          <w:lang w:val="en-GB"/>
        </w:rPr>
        <w:fldChar w:fldCharType="end"/>
      </w:r>
      <w:r w:rsidR="00AF40AD" w:rsidRPr="00617BCB">
        <w:rPr>
          <w:lang w:val="en-GB"/>
        </w:rPr>
        <w:t xml:space="preserve"> integrated 19 different FSRs into the seating cushion and used the Simple Logistic Regression ML algorithm to achieve 78% accuracy in classifying 10 different postures. Tsai et al. </w:t>
      </w:r>
      <w:r w:rsidR="006D532E">
        <w:rPr>
          <w:lang w:val="en-GB"/>
        </w:rPr>
        <w:fldChar w:fldCharType="begin"/>
      </w:r>
      <w:r w:rsidR="00AD5893">
        <w:rPr>
          <w:lang w:val="en-GB"/>
        </w:rPr>
        <w:instrText xml:space="preserve"> ADDIN ZOTERO_ITEM CSL_CITATION {"citationID":"EltfGIyt","properties":{"formattedCitation":"[50]","plainCitation":"[50]","noteIndex":0},"citationItems":[{"id":159,"uris":["http://zotero.org/users/11398818/items/UGIYCU8F"],"itemData":{"id":159,"type":"article-journal","abstract":"Prolonged sitting with poor posture can lead to various health problems, including upper back pain, lower back pain, and cervical pain. Maintaining proper sitting posture is crucial for individuals while working or studying. Existing pressure sensor-based systems have been proposed to recognize sitting postures, but their accuracy ranges from 80% to 90%, leaving room for improvement. In this study, we developed a sitting posture recognition system called SPRS. We identified key areas on the chair surface that capture essential characteristics of sitting postures and employed diverse machine learning technologies to recognize ten common sitting postures. To evaluate the accuracy and usability of SPRS, we conducted a ten-minute sitting session with arbitrary postures involving 20 volunteers. The experimental results demonstrated that SPRS achieved an impressive accuracy rate of up to 99.1% in recognizing sitting postures. Additionally, we performed a usability survey using two standard questionnaires, the System Usability Scale (SUS) and the Questionnaire for User Interface Satisfaction (QUIS). The analysis of survey results indicated that SPRS is user-friendly, easy to use, and responsive.","container-title":"Sensors","DOI":"10.3390/s23135894","ISSN":"1424-8220","issue":"13","journalAbbreviation":"Sensors","language":"en","page":"5894","source":"DOI.org (Crossref)","title":"An Automated Sitting Posture Recognition System Utilizing Pressure Sensors","volume":"23","author":[{"family":"Tsai","given":"Ming-Chih"},{"family":"Chu","given":"Edward T.-H."},{"family":"Lee","given":"Chia-Rong"}],"issued":{"date-parts":[["2023",6,25]]}}}],"schema":"https://github.com/citation-style-language/schema/raw/master/csl-citation.json"} </w:instrText>
      </w:r>
      <w:r w:rsidR="006D532E">
        <w:rPr>
          <w:lang w:val="en-GB"/>
        </w:rPr>
        <w:fldChar w:fldCharType="separate"/>
      </w:r>
      <w:r w:rsidR="00AD5893" w:rsidRPr="00AD5893">
        <w:t>[50]</w:t>
      </w:r>
      <w:r w:rsidR="006D532E">
        <w:rPr>
          <w:lang w:val="en-GB"/>
        </w:rPr>
        <w:fldChar w:fldCharType="end"/>
      </w:r>
      <w:r w:rsidR="00AF40AD" w:rsidRPr="00617BCB">
        <w:rPr>
          <w:lang w:val="en-GB"/>
        </w:rPr>
        <w:t xml:space="preserve"> used 13 pressure sensors to classify 10 sitting postures and was able to achieve an accuracy of 99.10% using the SVM ML algorithm. </w:t>
      </w:r>
      <w:proofErr w:type="spellStart"/>
      <w:r w:rsidR="00AF40AD" w:rsidRPr="00617BCB">
        <w:rPr>
          <w:lang w:val="en-GB"/>
        </w:rPr>
        <w:t>Aminosharieh</w:t>
      </w:r>
      <w:proofErr w:type="spellEnd"/>
      <w:r w:rsidR="00AF40AD" w:rsidRPr="00617BCB">
        <w:rPr>
          <w:lang w:val="en-GB"/>
        </w:rPr>
        <w:t xml:space="preserve"> Najafi et al. </w:t>
      </w:r>
      <w:r w:rsidR="006D532E">
        <w:rPr>
          <w:lang w:val="en-GB"/>
        </w:rPr>
        <w:fldChar w:fldCharType="begin"/>
      </w:r>
      <w:r w:rsidR="006D532E">
        <w:rPr>
          <w:lang w:val="en-GB"/>
        </w:rPr>
        <w:instrText xml:space="preserve"> ADDIN ZOTERO_ITEM CSL_CITATION {"citationID":"OLRgq3HZ","properties":{"formattedCitation":"[51]","plainCitation":"[51]","noteIndex":0},"citationItems":[{"id":157,"uris":["http://zotero.org/users/11398818/items/RFVAKVUE"],"itemData":{"id":157,"type":"article-journal","abstract":"Nowadays in modern societies, a sedentary lifestyle is almost inevitable for a majority of the population. Long hours of sitting, especially in wrong postures, may result in health complications. A smart chair with the capability to identify sitting postures can help reduce health risks induced by a modern lifestyle. This paper presents the design, realization and evaluation of a new smart chair sensors system capable of sitting postures identification. The system consists of eight pressure sensors placed on the chair’s sitting cushion and the backrest. A signal acquisition board was designed from scratch to acquire data generated by the pressure sensors and transmit them via a Wi-Fi network to a purposely developed graphical user interface which monitors and stores the acquired sensors’ data on a computer. The designed system was tested by means of an extensive sitting experiment involving 40 subjects, and from the acquired data, the classification of the respective sitting postures out of eight possible postures was performed. Hereby, the performance of seven deep-learning algorithms was assessed. The best accuracy of 91.68% was achieved by an echo memory network model. The designed smart chair sensors system is simple and versatile, low cost and accurate, and it can easily be deployed in several smart chair environments, both for public and private contexts.","container-title":"Sensors","DOI":"10.3390/s22155585","ISSN":"1424-8220","issue":"15","journalAbbreviation":"Sensors","language":"en","page":"5585","source":"DOI.org (Crossref)","title":"Development of a Smart Chair Sensors System and Classification of Sitting Postures with Deep Learning Algorithms","volume":"22","author":[{"family":"Aminosharieh Najafi","given":"Taraneh"},{"family":"Abramo","given":"Antonio"},{"family":"Kyamakya","given":"Kyandoghere"},{"family":"Affanni","given":"Antonio"}],"issued":{"date-parts":[["2022",7,26]]}}}],"schema":"https://github.com/citation-style-language/schema/raw/master/csl-citation.json"} </w:instrText>
      </w:r>
      <w:r w:rsidR="006D532E">
        <w:rPr>
          <w:lang w:val="en-GB"/>
        </w:rPr>
        <w:fldChar w:fldCharType="separate"/>
      </w:r>
      <w:r w:rsidR="006D532E" w:rsidRPr="006D532E">
        <w:t>[51]</w:t>
      </w:r>
      <w:r w:rsidR="006D532E">
        <w:rPr>
          <w:lang w:val="en-GB"/>
        </w:rPr>
        <w:fldChar w:fldCharType="end"/>
      </w:r>
      <w:r w:rsidR="00AF40AD" w:rsidRPr="00617BCB">
        <w:rPr>
          <w:lang w:val="en-GB"/>
        </w:rPr>
        <w:t xml:space="preserve"> applied 8 sensors (4 on the seating cushion and 4 on the back rest) and used EMN algorithm to classify 8 sitting posture and achieved an accuracy of 91.68%. In addition to this, there was a Desktop Graphical User Interface (GUI) application which displayed the senor reading in real-time. Luna-</w:t>
      </w:r>
      <w:proofErr w:type="spellStart"/>
      <w:r w:rsidR="00AF40AD" w:rsidRPr="00617BCB">
        <w:rPr>
          <w:lang w:val="en-GB"/>
        </w:rPr>
        <w:t>Perejón</w:t>
      </w:r>
      <w:proofErr w:type="spellEnd"/>
      <w:r w:rsidR="00AF40AD" w:rsidRPr="00617BCB">
        <w:rPr>
          <w:lang w:val="en-GB"/>
        </w:rPr>
        <w:t xml:space="preserve"> et al. </w:t>
      </w:r>
      <w:r w:rsidR="00AF40AD" w:rsidRPr="00617BCB">
        <w:rPr>
          <w:lang w:val="en-GB"/>
        </w:rPr>
        <w:fldChar w:fldCharType="begin"/>
      </w:r>
      <w:r w:rsidR="006D532E">
        <w:rPr>
          <w:lang w:val="en-GB"/>
        </w:rPr>
        <w:instrText xml:space="preserve"> ADDIN ZOTERO_ITEM CSL_CITATION {"citationID":"CEdhkYZp","properties":{"formattedCitation":"[52]","plainCitation":"[52]","noteIndex":0},"citationItems":[{"id":216,"uris":["http://zotero.org/users/11398818/items/AU67EL3E"],"itemData":{"id":216,"type":"article-journal","abstract":"Nowadays, the percentage of time that the population spends sitting has increased substantially due to the use of computers as the main tool for work or leisure and the increase in jobs with a high office workload. As a consequence, it is common to suffer musculoskeletal pain, mainly in the back, which can lead to both temporary and chronic damage. This pain is related to holding a posture during a prolonged period of sitting, usually in front of a computer. This work presents a IoT posture monitoring system while sitting. The system consists of a device equipped with Force Sensitive Resistors (FSR) that, placed on a chair seat, detects the points where the user exerts pressure when sitting. The system is complemented with a Machine Learning model based on Artificial Neural Networks, which was trained to recognize the neutral correct posture as well as the six most frequent postures that involve risk of damage to the locomotor system. In this study, data was collected from 12 participants for each of the seven positions considered, using the developed sensing device. Several neural network models were trained and evaluated in order to improve the classification effectiveness. Hold-Out technique was used to guide the training and evaluation process. The results achieved a mean accuracy of 81% by means of a model consisting of two hidden layers of 128 neurons each. These results demonstrate that is feasible to distinguish different sitting postures using few sensors allocated in the surface of a seat, which implies lower costs and less complexity of the system.","container-title":"Electronics","DOI":"10.3390/electronics10151825","ISSN":"2079-9292","issue":"15","journalAbbreviation":"Electronics","language":"en","page":"1825","source":"DOI.org (Crossref)","title":"IoT Device for Sitting Posture Classification Using Artificial Neural Networks","volume":"10","author":[{"family":"Luna-Perejón","given":"Francisco"},{"family":"Montes-Sánchez","given":"Juan Manuel"},{"family":"Durán-López","given":"Lourdes"},{"family":"Vazquez-Baeza","given":"Alberto"},{"family":"Beasley-Bohórquez","given":"Isabel"},{"family":"Sevillano-Ramos","given":"José L."}],"issued":{"date-parts":[["2021",7,29]]}}}],"schema":"https://github.com/citation-style-language/schema/raw/master/csl-citation.json"} </w:instrText>
      </w:r>
      <w:r w:rsidR="00AF40AD" w:rsidRPr="00617BCB">
        <w:rPr>
          <w:lang w:val="en-GB"/>
        </w:rPr>
        <w:fldChar w:fldCharType="separate"/>
      </w:r>
      <w:r w:rsidR="006D532E" w:rsidRPr="006D532E">
        <w:t>[52]</w:t>
      </w:r>
      <w:r w:rsidR="00AF40AD" w:rsidRPr="00617BCB">
        <w:rPr>
          <w:lang w:val="en-GB"/>
        </w:rPr>
        <w:fldChar w:fldCharType="end"/>
      </w:r>
      <w:r w:rsidR="00AF40AD" w:rsidRPr="00617BCB">
        <w:rPr>
          <w:lang w:val="en-GB"/>
        </w:rPr>
        <w:t xml:space="preserve"> added 6 sensors which was placed on the seating cushion and resulted in an 81.5% classification accuracy using SOM (ISOM-SPR) ML algorithm.</w:t>
      </w:r>
    </w:p>
    <w:p w14:paraId="7A548CF8" w14:textId="308A4A92" w:rsidR="00AF40AD" w:rsidRPr="00617BCB" w:rsidRDefault="00AF40AD" w:rsidP="00AF40AD">
      <w:pPr>
        <w:pStyle w:val="MDPI41tablecaption"/>
        <w:rPr>
          <w:lang w:val="en-GB"/>
        </w:rPr>
      </w:pPr>
      <w:r w:rsidRPr="00617BCB">
        <w:rPr>
          <w:b/>
          <w:lang w:val="en-GB"/>
        </w:rPr>
        <w:t xml:space="preserve">Table </w:t>
      </w:r>
      <w:r w:rsidR="00D15FC8">
        <w:rPr>
          <w:b/>
          <w:lang w:val="en-GB"/>
        </w:rPr>
        <w:t>6</w:t>
      </w:r>
      <w:r w:rsidRPr="00617BCB">
        <w:rPr>
          <w:b/>
          <w:lang w:val="en-GB"/>
        </w:rPr>
        <w:t>.</w:t>
      </w:r>
      <w:r w:rsidRPr="00617BCB">
        <w:rPr>
          <w:lang w:val="en-GB"/>
        </w:rPr>
        <w:t xml:space="preserve"> Studies using sparse Sensor Array Configuration</w:t>
      </w:r>
    </w:p>
    <w:tbl>
      <w:tblPr>
        <w:tblW w:w="7897"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5721"/>
        <w:gridCol w:w="998"/>
        <w:gridCol w:w="1178"/>
      </w:tblGrid>
      <w:tr w:rsidR="00AF40AD" w:rsidRPr="00617BCB" w14:paraId="5C10A38B" w14:textId="77777777" w:rsidTr="00697308">
        <w:trPr>
          <w:trHeight w:val="305"/>
        </w:trPr>
        <w:tc>
          <w:tcPr>
            <w:tcW w:w="5721" w:type="dxa"/>
            <w:tcBorders>
              <w:bottom w:val="single" w:sz="4" w:space="0" w:color="auto"/>
            </w:tcBorders>
            <w:shd w:val="clear" w:color="auto" w:fill="auto"/>
            <w:vAlign w:val="center"/>
          </w:tcPr>
          <w:p w14:paraId="18B0F7B0" w14:textId="77777777" w:rsidR="00AF40AD" w:rsidRPr="00617BCB" w:rsidRDefault="00AF40AD" w:rsidP="00697308">
            <w:pPr>
              <w:pStyle w:val="MDPI42tablebody"/>
              <w:spacing w:line="240" w:lineRule="auto"/>
              <w:rPr>
                <w:b/>
                <w:snapToGrid/>
                <w:lang w:val="en-GB"/>
              </w:rPr>
            </w:pPr>
            <w:r w:rsidRPr="00617BCB">
              <w:rPr>
                <w:b/>
                <w:snapToGrid/>
                <w:lang w:val="en-GB"/>
              </w:rPr>
              <w:t>Sensor</w:t>
            </w:r>
          </w:p>
        </w:tc>
        <w:tc>
          <w:tcPr>
            <w:tcW w:w="998" w:type="dxa"/>
            <w:tcBorders>
              <w:bottom w:val="single" w:sz="4" w:space="0" w:color="auto"/>
            </w:tcBorders>
            <w:shd w:val="clear" w:color="auto" w:fill="auto"/>
            <w:vAlign w:val="center"/>
          </w:tcPr>
          <w:p w14:paraId="581ADC80" w14:textId="77777777" w:rsidR="00AF40AD" w:rsidRPr="00617BCB" w:rsidRDefault="00AF40AD" w:rsidP="00697308">
            <w:pPr>
              <w:pStyle w:val="MDPI42tablebody"/>
              <w:spacing w:line="240" w:lineRule="auto"/>
              <w:rPr>
                <w:b/>
                <w:snapToGrid/>
                <w:lang w:val="en-GB"/>
              </w:rPr>
            </w:pPr>
            <w:r w:rsidRPr="00617BCB">
              <w:rPr>
                <w:b/>
                <w:snapToGrid/>
                <w:lang w:val="en-GB"/>
              </w:rPr>
              <w:t>Accuracy</w:t>
            </w:r>
          </w:p>
        </w:tc>
        <w:tc>
          <w:tcPr>
            <w:tcW w:w="1178" w:type="dxa"/>
            <w:tcBorders>
              <w:bottom w:val="single" w:sz="4" w:space="0" w:color="auto"/>
            </w:tcBorders>
          </w:tcPr>
          <w:p w14:paraId="1989F1DE" w14:textId="77777777" w:rsidR="00AF40AD" w:rsidRPr="00617BCB" w:rsidRDefault="00AF40AD" w:rsidP="00697308">
            <w:pPr>
              <w:pStyle w:val="MDPI42tablebody"/>
              <w:spacing w:line="240" w:lineRule="auto"/>
              <w:rPr>
                <w:b/>
                <w:snapToGrid/>
                <w:lang w:val="en-GB"/>
              </w:rPr>
            </w:pPr>
            <w:r w:rsidRPr="00617BCB">
              <w:rPr>
                <w:b/>
                <w:snapToGrid/>
                <w:lang w:val="en-GB"/>
              </w:rPr>
              <w:t># of Postures</w:t>
            </w:r>
          </w:p>
        </w:tc>
      </w:tr>
      <w:tr w:rsidR="00AF40AD" w:rsidRPr="00617BCB" w14:paraId="26766DA3" w14:textId="77777777" w:rsidTr="00697308">
        <w:trPr>
          <w:trHeight w:val="286"/>
        </w:trPr>
        <w:tc>
          <w:tcPr>
            <w:tcW w:w="5721" w:type="dxa"/>
            <w:shd w:val="clear" w:color="auto" w:fill="auto"/>
            <w:vAlign w:val="center"/>
          </w:tcPr>
          <w:p w14:paraId="055EF9CB" w14:textId="4CFEDCC5" w:rsidR="00AF40AD" w:rsidRPr="00617BCB" w:rsidRDefault="00AF40AD" w:rsidP="00697308">
            <w:pPr>
              <w:pStyle w:val="MDPI42tablebody"/>
              <w:spacing w:line="240" w:lineRule="auto"/>
              <w:rPr>
                <w:lang w:val="en-GB"/>
              </w:rPr>
            </w:pPr>
            <w:r w:rsidRPr="00617BCB">
              <w:rPr>
                <w:lang w:val="en-GB"/>
              </w:rPr>
              <w:t xml:space="preserve">19 4x4 Pressure sensors (Force Sensing Resistors) </w:t>
            </w:r>
            <w:r w:rsidRPr="00617BCB">
              <w:rPr>
                <w:lang w:val="en-GB"/>
              </w:rPr>
              <w:fldChar w:fldCharType="begin"/>
            </w:r>
            <w:r w:rsidR="006D532E">
              <w:rPr>
                <w:lang w:val="en-GB"/>
              </w:rPr>
              <w:instrText xml:space="preserve"> ADDIN ZOTERO_ITEM CSL_CITATION {"citationID":"nMgP6kS8","properties":{"formattedCitation":"[49]","plainCitation":"[49]","noteIndex":0},"citationItems":[{"id":177,"uris":["http://zotero.org/users/11398818/items/TIX5H2JM"],"itemData":{"id":177,"type":"paper-conference","container-title":"Proceedings of the 20th annual ACM symposium on User interface software and technology","DOI":"10.1145/1294211.1294237","event-place":"Newport Rhode Island USA","event-title":"UIST07: The 20th Annual ACM Symposium on User Interface Software and Technology","ISBN":"978-1-59593-679-0","language":"en","page":"149-158","publisher":"ACM","publisher-place":"Newport Rhode Island USA","source":"DOI.org (Crossref)","title":"Robust, low-cost, non-intrusive sensing and recognition of seated postures","URL":"https://dl.acm.org/doi/10.1145/1294211.1294237","author":[{"family":"Mutlu","given":"Bilge"},{"family":"Krause","given":"Andreas"},{"family":"Forlizzi","given":"Jodi"},{"family":"Guestrin","given":"Carlos"},{"family":"Hodgins","given":"Jessica"}],"accessed":{"date-parts":[["2023",10,29]]},"issued":{"date-parts":[["2007",10,7]]}}}],"schema":"https://github.com/citation-style-language/schema/raw/master/csl-citation.json"} </w:instrText>
            </w:r>
            <w:r w:rsidRPr="00617BCB">
              <w:rPr>
                <w:lang w:val="en-GB"/>
              </w:rPr>
              <w:fldChar w:fldCharType="separate"/>
            </w:r>
            <w:r w:rsidR="006D532E" w:rsidRPr="006D532E">
              <w:t>[49]</w:t>
            </w:r>
            <w:r w:rsidRPr="00617BCB">
              <w:rPr>
                <w:lang w:val="en-GB"/>
              </w:rPr>
              <w:fldChar w:fldCharType="end"/>
            </w:r>
          </w:p>
        </w:tc>
        <w:tc>
          <w:tcPr>
            <w:tcW w:w="998" w:type="dxa"/>
            <w:shd w:val="clear" w:color="auto" w:fill="auto"/>
          </w:tcPr>
          <w:p w14:paraId="27A1A29C" w14:textId="77777777" w:rsidR="00AF40AD" w:rsidRPr="00617BCB" w:rsidRDefault="00AF40AD" w:rsidP="00697308">
            <w:pPr>
              <w:pStyle w:val="MDPI42tablebody"/>
              <w:spacing w:line="240" w:lineRule="auto"/>
              <w:rPr>
                <w:lang w:val="en-GB"/>
              </w:rPr>
            </w:pPr>
            <w:r w:rsidRPr="00617BCB">
              <w:rPr>
                <w:lang w:val="en-GB"/>
              </w:rPr>
              <w:t>78%</w:t>
            </w:r>
          </w:p>
        </w:tc>
        <w:tc>
          <w:tcPr>
            <w:tcW w:w="1178" w:type="dxa"/>
          </w:tcPr>
          <w:p w14:paraId="7EE8078B" w14:textId="77777777" w:rsidR="00AF40AD" w:rsidRPr="00617BCB" w:rsidRDefault="00AF40AD" w:rsidP="00697308">
            <w:pPr>
              <w:pStyle w:val="MDPI42tablebody"/>
              <w:spacing w:line="240" w:lineRule="auto"/>
              <w:rPr>
                <w:lang w:val="en-GB"/>
              </w:rPr>
            </w:pPr>
            <w:r w:rsidRPr="00617BCB">
              <w:rPr>
                <w:lang w:val="en-GB"/>
              </w:rPr>
              <w:t>10</w:t>
            </w:r>
          </w:p>
        </w:tc>
      </w:tr>
      <w:tr w:rsidR="00AF40AD" w:rsidRPr="00617BCB" w14:paraId="13823FC0" w14:textId="77777777" w:rsidTr="00697308">
        <w:trPr>
          <w:trHeight w:val="305"/>
        </w:trPr>
        <w:tc>
          <w:tcPr>
            <w:tcW w:w="5721" w:type="dxa"/>
            <w:shd w:val="clear" w:color="auto" w:fill="auto"/>
            <w:vAlign w:val="center"/>
          </w:tcPr>
          <w:p w14:paraId="2858CFB9" w14:textId="0094D69B" w:rsidR="00AF40AD" w:rsidRPr="00617BCB" w:rsidRDefault="00AF40AD" w:rsidP="00697308">
            <w:pPr>
              <w:pStyle w:val="MDPI42tablebody"/>
              <w:spacing w:line="240" w:lineRule="auto"/>
              <w:rPr>
                <w:lang w:val="en-GB"/>
              </w:rPr>
            </w:pPr>
            <w:r w:rsidRPr="00617BCB">
              <w:rPr>
                <w:lang w:val="en-GB"/>
              </w:rPr>
              <w:t xml:space="preserve">6 Flexible Force Sensors (FSR402) </w:t>
            </w:r>
            <w:r w:rsidRPr="00617BCB">
              <w:rPr>
                <w:lang w:val="en-GB"/>
              </w:rPr>
              <w:fldChar w:fldCharType="begin"/>
            </w:r>
            <w:r w:rsidR="006D532E">
              <w:rPr>
                <w:lang w:val="en-GB"/>
              </w:rPr>
              <w:instrText xml:space="preserve"> ADDIN ZOTERO_ITEM CSL_CITATION {"citationID":"JYWsaotW","properties":{"formattedCitation":"[53]","plainCitation":"[53]","noteIndex":0},"citationItems":[{"id":155,"uris":["http://zotero.org/users/11398818/items/UWUTEDIW"],"itemData":{"id":155,"type":"article-journal","abstract":"The employees’ health and well-being are an actual topic in our fast-moving world. Employers lose money when their employees suffer from different health problems and cannot work. The major problem is the spinal pain caused by the poor sitting posture on the office chair. This paper deals with the proposal and realization of the system for the detection of incorrect sitting positions. The smart chair has six flexible force sensors. The Internet of Things (IoT) node based on Arduino connects these sensors into the system. The system detects wrong seating positions and notifies the users. In advance, we develop a mobile application to receive those notifications. The user gets feedback about sitting posture and additional statistical data. We defined simple rules for processing the sensor data for recognizing wrong sitting postures. The data from smart chairs are collected by a private cloud solution from QNAP and are stored in the MongoDB database. We used the Node-RED application for the whole logic implementation.","container-title":"Mobile Information Systems","DOI":"10.1155/2020/6625797","ISSN":"1875-905X, 1574-017X","journalAbbreviation":"Mobile Information Systems","language":"en","page":"1-13","source":"DOI.org (Crossref)","title":"A Smart System for Sitting Posture Detection Based on Force Sensors and Mobile Application","volume":"2020","author":[{"family":"Matuska","given":"Slavomir"},{"family":"Paralic","given":"Martin"},{"family":"Hudec","given":"Robert"}],"editor":[{"family":"Krejcar","given":"Ondrej"}],"issued":{"date-parts":[["2020",11,18]]}}}],"schema":"https://github.com/citation-style-language/schema/raw/master/csl-citation.json"} </w:instrText>
            </w:r>
            <w:r w:rsidRPr="00617BCB">
              <w:rPr>
                <w:lang w:val="en-GB"/>
              </w:rPr>
              <w:fldChar w:fldCharType="separate"/>
            </w:r>
            <w:r w:rsidR="006D532E" w:rsidRPr="006D532E">
              <w:t>[53]</w:t>
            </w:r>
            <w:r w:rsidRPr="00617BCB">
              <w:rPr>
                <w:lang w:val="en-GB"/>
              </w:rPr>
              <w:fldChar w:fldCharType="end"/>
            </w:r>
          </w:p>
        </w:tc>
        <w:tc>
          <w:tcPr>
            <w:tcW w:w="998" w:type="dxa"/>
            <w:shd w:val="clear" w:color="auto" w:fill="auto"/>
          </w:tcPr>
          <w:p w14:paraId="7225A6F3" w14:textId="77777777" w:rsidR="00AF40AD" w:rsidRPr="00617BCB" w:rsidRDefault="00AF40AD" w:rsidP="00697308">
            <w:pPr>
              <w:pStyle w:val="MDPI42tablebody"/>
              <w:spacing w:line="240" w:lineRule="auto"/>
              <w:rPr>
                <w:lang w:val="en-GB"/>
              </w:rPr>
            </w:pPr>
            <w:r w:rsidRPr="00617BCB">
              <w:rPr>
                <w:lang w:val="en-GB"/>
              </w:rPr>
              <w:t>-</w:t>
            </w:r>
          </w:p>
        </w:tc>
        <w:tc>
          <w:tcPr>
            <w:tcW w:w="1178" w:type="dxa"/>
          </w:tcPr>
          <w:p w14:paraId="2982A1B4" w14:textId="77777777" w:rsidR="00AF40AD" w:rsidRPr="00617BCB" w:rsidRDefault="00AF40AD" w:rsidP="00697308">
            <w:pPr>
              <w:pStyle w:val="MDPI42tablebody"/>
              <w:spacing w:line="240" w:lineRule="auto"/>
              <w:rPr>
                <w:lang w:val="en-GB"/>
              </w:rPr>
            </w:pPr>
            <w:r w:rsidRPr="00617BCB">
              <w:rPr>
                <w:lang w:val="en-GB"/>
              </w:rPr>
              <w:t>9</w:t>
            </w:r>
          </w:p>
        </w:tc>
      </w:tr>
      <w:tr w:rsidR="00AF40AD" w:rsidRPr="00617BCB" w14:paraId="76A676AF" w14:textId="77777777" w:rsidTr="00697308">
        <w:trPr>
          <w:trHeight w:val="305"/>
        </w:trPr>
        <w:tc>
          <w:tcPr>
            <w:tcW w:w="5721" w:type="dxa"/>
            <w:shd w:val="clear" w:color="auto" w:fill="auto"/>
            <w:vAlign w:val="center"/>
          </w:tcPr>
          <w:p w14:paraId="06D45590" w14:textId="59D866FD" w:rsidR="00AF40AD" w:rsidRPr="00617BCB" w:rsidRDefault="00AF40AD" w:rsidP="00697308">
            <w:pPr>
              <w:pStyle w:val="MDPI42tablebody"/>
              <w:spacing w:line="240" w:lineRule="auto"/>
              <w:rPr>
                <w:lang w:val="en-GB"/>
              </w:rPr>
            </w:pPr>
            <w:r w:rsidRPr="00617BCB">
              <w:rPr>
                <w:lang w:val="en-GB"/>
              </w:rPr>
              <w:t xml:space="preserve">8 Force Sensing Resistors </w:t>
            </w:r>
            <w:r w:rsidRPr="00617BCB">
              <w:rPr>
                <w:lang w:val="en-GB"/>
              </w:rPr>
              <w:fldChar w:fldCharType="begin"/>
            </w:r>
            <w:r w:rsidR="006D532E">
              <w:rPr>
                <w:lang w:val="en-GB"/>
              </w:rPr>
              <w:instrText xml:space="preserve"> ADDIN ZOTERO_ITEM CSL_CITATION {"citationID":"pxe0pT3g","properties":{"formattedCitation":"[51]","plainCitation":"[51]","noteIndex":0},"citationItems":[{"id":157,"uris":["http://zotero.org/users/11398818/items/RFVAKVUE"],"itemData":{"id":157,"type":"article-journal","abstract":"Nowadays in modern societies, a sedentary lifestyle is almost inevitable for a majority of the population. Long hours of sitting, especially in wrong postures, may result in health complications. A smart chair with the capability to identify sitting postures can help reduce health risks induced by a modern lifestyle. This paper presents the design, realization and evaluation of a new smart chair sensors system capable of sitting postures identification. The system consists of eight pressure sensors placed on the chair’s sitting cushion and the backrest. A signal acquisition board was designed from scratch to acquire data generated by the pressure sensors and transmit them via a Wi-Fi network to a purposely developed graphical user interface which monitors and stores the acquired sensors’ data on a computer. The designed system was tested by means of an extensive sitting experiment involving 40 subjects, and from the acquired data, the classification of the respective sitting postures out of eight possible postures was performed. Hereby, the performance of seven deep-learning algorithms was assessed. The best accuracy of 91.68% was achieved by an echo memory network model. The designed smart chair sensors system is simple and versatile, low cost and accurate, and it can easily be deployed in several smart chair environments, both for public and private contexts.","container-title":"Sensors","DOI":"10.3390/s22155585","ISSN":"1424-8220","issue":"15","journalAbbreviation":"Sensors","language":"en","page":"5585","source":"DOI.org (Crossref)","title":"Development of a Smart Chair Sensors System and Classification of Sitting Postures with Deep Learning Algorithms","volume":"22","author":[{"family":"Aminosharieh Najafi","given":"Taraneh"},{"family":"Abramo","given":"Antonio"},{"family":"Kyamakya","given":"Kyandoghere"},{"family":"Affanni","given":"Antonio"}],"issued":{"date-parts":[["2022",7,26]]}}}],"schema":"https://github.com/citation-style-language/schema/raw/master/csl-citation.json"} </w:instrText>
            </w:r>
            <w:r w:rsidRPr="00617BCB">
              <w:rPr>
                <w:lang w:val="en-GB"/>
              </w:rPr>
              <w:fldChar w:fldCharType="separate"/>
            </w:r>
            <w:r w:rsidR="006D532E" w:rsidRPr="006D532E">
              <w:t>[51]</w:t>
            </w:r>
            <w:r w:rsidRPr="00617BCB">
              <w:rPr>
                <w:lang w:val="en-GB"/>
              </w:rPr>
              <w:fldChar w:fldCharType="end"/>
            </w:r>
          </w:p>
        </w:tc>
        <w:tc>
          <w:tcPr>
            <w:tcW w:w="998" w:type="dxa"/>
            <w:shd w:val="clear" w:color="auto" w:fill="auto"/>
          </w:tcPr>
          <w:p w14:paraId="1AE31A41" w14:textId="77777777" w:rsidR="00AF40AD" w:rsidRPr="00617BCB" w:rsidRDefault="00AF40AD" w:rsidP="00697308">
            <w:pPr>
              <w:pStyle w:val="MDPI42tablebody"/>
              <w:spacing w:line="240" w:lineRule="auto"/>
              <w:rPr>
                <w:lang w:val="en-GB"/>
              </w:rPr>
            </w:pPr>
            <w:r w:rsidRPr="00617BCB">
              <w:rPr>
                <w:lang w:val="en-GB"/>
              </w:rPr>
              <w:t>91.68%</w:t>
            </w:r>
          </w:p>
        </w:tc>
        <w:tc>
          <w:tcPr>
            <w:tcW w:w="1178" w:type="dxa"/>
          </w:tcPr>
          <w:p w14:paraId="1572F826" w14:textId="77777777" w:rsidR="00AF40AD" w:rsidRPr="00617BCB" w:rsidRDefault="00AF40AD" w:rsidP="00697308">
            <w:pPr>
              <w:pStyle w:val="MDPI42tablebody"/>
              <w:spacing w:line="240" w:lineRule="auto"/>
              <w:rPr>
                <w:lang w:val="en-GB"/>
              </w:rPr>
            </w:pPr>
            <w:r w:rsidRPr="00617BCB">
              <w:rPr>
                <w:lang w:val="en-GB"/>
              </w:rPr>
              <w:t>8</w:t>
            </w:r>
          </w:p>
        </w:tc>
      </w:tr>
      <w:tr w:rsidR="00AF40AD" w:rsidRPr="00617BCB" w14:paraId="1CEE39A9" w14:textId="77777777" w:rsidTr="00697308">
        <w:trPr>
          <w:trHeight w:val="305"/>
        </w:trPr>
        <w:tc>
          <w:tcPr>
            <w:tcW w:w="5721" w:type="dxa"/>
            <w:shd w:val="clear" w:color="auto" w:fill="auto"/>
            <w:vAlign w:val="center"/>
          </w:tcPr>
          <w:p w14:paraId="6B241035" w14:textId="2F3770EE" w:rsidR="00AF40AD" w:rsidRPr="00617BCB" w:rsidRDefault="00AF40AD" w:rsidP="00697308">
            <w:pPr>
              <w:pStyle w:val="MDPI42tablebody"/>
              <w:spacing w:line="240" w:lineRule="auto"/>
              <w:rPr>
                <w:lang w:val="en-GB"/>
              </w:rPr>
            </w:pPr>
            <w:r w:rsidRPr="00617BCB">
              <w:rPr>
                <w:lang w:val="en-GB"/>
              </w:rPr>
              <w:t xml:space="preserve">6 Flex Sensors </w:t>
            </w:r>
            <w:r w:rsidRPr="00617BCB">
              <w:rPr>
                <w:lang w:val="en-GB"/>
              </w:rPr>
              <w:fldChar w:fldCharType="begin"/>
            </w:r>
            <w:r w:rsidR="00AD69B7">
              <w:rPr>
                <w:lang w:val="en-GB"/>
              </w:rPr>
              <w:instrText xml:space="preserve"> ADDIN ZOTERO_ITEM CSL_CITATION {"citationID":"8mqIR0Tc","properties":{"formattedCitation":"[39]","plainCitation":"[39]","noteIndex":0},"citationItems":[{"id":167,"uris":["http://zotero.org/users/11398818/items/DR5UVBDW"],"itemData":{"id":167,"type":"article-journal","container-title":"IEEE Sensors Journal","DOI":"10.1109/JSEN.2020.2980207","ISSN":"1530-437X, 1558-1748, 2379-9153","issue":"14","journalAbbreviation":"IEEE Sensors J.","page":"8007-8016","source":"DOI.org (Crossref)","title":"A Smart Chair Sitting Posture Recognition System Using Flex Sensors and FPGA Implemented Artificial Neural Network","volume":"20","author":[{"family":"Hu","given":"Qisong"},{"family":"Tang","given":"Xiaochen"},{"family":"Tang","given":"Wei"}],"issued":{"date-parts":[["2020",7,15]]}}}],"schema":"https://github.com/citation-style-language/schema/raw/master/csl-citation.json"} </w:instrText>
            </w:r>
            <w:r w:rsidRPr="00617BCB">
              <w:rPr>
                <w:lang w:val="en-GB"/>
              </w:rPr>
              <w:fldChar w:fldCharType="separate"/>
            </w:r>
            <w:r w:rsidR="00AD69B7" w:rsidRPr="00AD69B7">
              <w:t>[39]</w:t>
            </w:r>
            <w:r w:rsidRPr="00617BCB">
              <w:rPr>
                <w:lang w:val="en-GB"/>
              </w:rPr>
              <w:fldChar w:fldCharType="end"/>
            </w:r>
          </w:p>
        </w:tc>
        <w:tc>
          <w:tcPr>
            <w:tcW w:w="998" w:type="dxa"/>
            <w:shd w:val="clear" w:color="auto" w:fill="auto"/>
          </w:tcPr>
          <w:p w14:paraId="618EAC2D" w14:textId="77777777" w:rsidR="00AF40AD" w:rsidRPr="00617BCB" w:rsidRDefault="00AF40AD" w:rsidP="00697308">
            <w:pPr>
              <w:pStyle w:val="MDPI42tablebody"/>
              <w:spacing w:line="240" w:lineRule="auto"/>
              <w:rPr>
                <w:lang w:val="en-GB"/>
              </w:rPr>
            </w:pPr>
            <w:r w:rsidRPr="00617BCB">
              <w:rPr>
                <w:lang w:val="en-GB"/>
              </w:rPr>
              <w:t>97.43%</w:t>
            </w:r>
          </w:p>
        </w:tc>
        <w:tc>
          <w:tcPr>
            <w:tcW w:w="1178" w:type="dxa"/>
          </w:tcPr>
          <w:p w14:paraId="39701BFB" w14:textId="77777777" w:rsidR="00AF40AD" w:rsidRPr="00617BCB" w:rsidRDefault="00AF40AD" w:rsidP="00697308">
            <w:pPr>
              <w:pStyle w:val="MDPI42tablebody"/>
              <w:spacing w:line="240" w:lineRule="auto"/>
              <w:rPr>
                <w:lang w:val="en-GB"/>
              </w:rPr>
            </w:pPr>
            <w:r w:rsidRPr="00617BCB">
              <w:rPr>
                <w:lang w:val="en-GB"/>
              </w:rPr>
              <w:t>7</w:t>
            </w:r>
          </w:p>
        </w:tc>
      </w:tr>
      <w:tr w:rsidR="00AF40AD" w:rsidRPr="00617BCB" w14:paraId="2B1D13B7" w14:textId="77777777" w:rsidTr="00697308">
        <w:trPr>
          <w:trHeight w:val="305"/>
        </w:trPr>
        <w:tc>
          <w:tcPr>
            <w:tcW w:w="5721" w:type="dxa"/>
            <w:shd w:val="clear" w:color="auto" w:fill="auto"/>
            <w:vAlign w:val="center"/>
          </w:tcPr>
          <w:p w14:paraId="7A26DB30" w14:textId="5BAB37FE" w:rsidR="00AF40AD" w:rsidRPr="00617BCB" w:rsidRDefault="00AF40AD" w:rsidP="00697308">
            <w:pPr>
              <w:pStyle w:val="MDPI42tablebody"/>
              <w:spacing w:line="240" w:lineRule="auto"/>
              <w:rPr>
                <w:lang w:val="en-GB"/>
              </w:rPr>
            </w:pPr>
            <w:r w:rsidRPr="00617BCB">
              <w:rPr>
                <w:lang w:val="en-GB"/>
              </w:rPr>
              <w:t xml:space="preserve">6 Pressure Sensors &amp; 6 Infrared Reflective Distance Sensors </w:t>
            </w:r>
            <w:r w:rsidRPr="00617BCB">
              <w:rPr>
                <w:lang w:val="en-GB"/>
              </w:rPr>
              <w:fldChar w:fldCharType="begin"/>
            </w:r>
            <w:r w:rsidR="006D532E">
              <w:rPr>
                <w:lang w:val="en-GB"/>
              </w:rPr>
              <w:instrText xml:space="preserve"> ADDIN ZOTERO_ITEM CSL_CITATION {"citationID":"IhXEyMsA","properties":{"formattedCitation":"[54]","plainCitation":"[54]","noteIndex":0},"citationItems":[{"id":169,"uris":["http://zotero.org/users/11398818/items/8IPGYUV4"],"itemData":{"id":169,"type":"article-journal","container-title":"IEEE Journal of Biomedical and Health Informatics","DOI":"10.1109/JBHI.2020.3030096","ISSN":"2168-2194, 2168-2208","issue":"5","journalAbbreviation":"IEEE J. Biomed. Health Inform.","page":"1805-1813","source":"DOI.org (Crossref)","title":"Developing and Evaluating a Mixed Sensor Smart Chair System for Real-Time Posture Classification: Combining Pressure and Distance Sensors","title-short":"Developing and Evaluating a Mixed Sensor Smart Chair System for Real-Time Posture Classification","volume":"25","author":[{"family":"Jeong","given":"Haeseok"},{"family":"Park","given":"Woojin"}],"issued":{"date-parts":[["2021",5]]}}}],"schema":"https://github.com/citation-style-language/schema/raw/master/csl-citation.json"} </w:instrText>
            </w:r>
            <w:r w:rsidRPr="00617BCB">
              <w:rPr>
                <w:lang w:val="en-GB"/>
              </w:rPr>
              <w:fldChar w:fldCharType="separate"/>
            </w:r>
            <w:r w:rsidR="006D532E" w:rsidRPr="006D532E">
              <w:t>[54]</w:t>
            </w:r>
            <w:r w:rsidRPr="00617BCB">
              <w:rPr>
                <w:lang w:val="en-GB"/>
              </w:rPr>
              <w:fldChar w:fldCharType="end"/>
            </w:r>
          </w:p>
        </w:tc>
        <w:tc>
          <w:tcPr>
            <w:tcW w:w="998" w:type="dxa"/>
            <w:shd w:val="clear" w:color="auto" w:fill="auto"/>
          </w:tcPr>
          <w:p w14:paraId="3FB3B5A0" w14:textId="77777777" w:rsidR="00AF40AD" w:rsidRPr="00617BCB" w:rsidRDefault="00AF40AD" w:rsidP="00697308">
            <w:pPr>
              <w:pStyle w:val="MDPI42tablebody"/>
              <w:spacing w:line="240" w:lineRule="auto"/>
              <w:rPr>
                <w:lang w:val="en-GB"/>
              </w:rPr>
            </w:pPr>
            <w:r w:rsidRPr="00617BCB">
              <w:rPr>
                <w:lang w:val="en-GB"/>
              </w:rPr>
              <w:t>92%</w:t>
            </w:r>
          </w:p>
        </w:tc>
        <w:tc>
          <w:tcPr>
            <w:tcW w:w="1178" w:type="dxa"/>
          </w:tcPr>
          <w:p w14:paraId="6C4B9842" w14:textId="77777777" w:rsidR="00AF40AD" w:rsidRPr="00617BCB" w:rsidRDefault="00AF40AD" w:rsidP="00697308">
            <w:pPr>
              <w:pStyle w:val="MDPI42tablebody"/>
              <w:spacing w:line="240" w:lineRule="auto"/>
              <w:rPr>
                <w:lang w:val="en-GB"/>
              </w:rPr>
            </w:pPr>
            <w:r w:rsidRPr="00617BCB">
              <w:rPr>
                <w:lang w:val="en-GB"/>
              </w:rPr>
              <w:t>11</w:t>
            </w:r>
          </w:p>
        </w:tc>
      </w:tr>
      <w:tr w:rsidR="00AF40AD" w:rsidRPr="00617BCB" w14:paraId="0FC8620A" w14:textId="77777777" w:rsidTr="00697308">
        <w:trPr>
          <w:trHeight w:val="305"/>
        </w:trPr>
        <w:tc>
          <w:tcPr>
            <w:tcW w:w="5721" w:type="dxa"/>
            <w:shd w:val="clear" w:color="auto" w:fill="auto"/>
            <w:vAlign w:val="center"/>
          </w:tcPr>
          <w:p w14:paraId="158A1126" w14:textId="4CCDE947" w:rsidR="00AF40AD" w:rsidRPr="00617BCB" w:rsidRDefault="00AF40AD" w:rsidP="00697308">
            <w:pPr>
              <w:pStyle w:val="MDPI42tablebody"/>
              <w:spacing w:line="240" w:lineRule="auto"/>
              <w:rPr>
                <w:lang w:val="en-GB"/>
              </w:rPr>
            </w:pPr>
            <w:r w:rsidRPr="00617BCB">
              <w:rPr>
                <w:lang w:val="en-GB"/>
              </w:rPr>
              <w:t xml:space="preserve">8 Low resolution matrices of Pressure Sensors </w:t>
            </w:r>
            <w:r w:rsidRPr="00617BCB">
              <w:rPr>
                <w:lang w:val="en-GB"/>
              </w:rPr>
              <w:fldChar w:fldCharType="begin"/>
            </w:r>
            <w:r w:rsidR="006D532E">
              <w:rPr>
                <w:lang w:val="en-GB"/>
              </w:rPr>
              <w:instrText xml:space="preserve"> ADDIN ZOTERO_ITEM CSL_CITATION {"citationID":"A9fOCa3b","properties":{"formattedCitation":"[55]","plainCitation":"[55]","noteIndex":0},"citationItems":[{"id":170,"uris":["http://zotero.org/users/11398818/items/DXZPDRQ4"],"itemData":{"id":170,"type":"chapter","container-title":"Engineering Applications of Neural Networks","event-place":"Berlin, Heidelberg","ISBN":"978-3-642-41012-3","note":"collection-title: Communications in Computer and Information Science\nDOI: 10.1007/978-3-642-41013-0_19","page":"182-191","publisher":"Springer Berlin Heidelberg","publisher-place":"Berlin, Heidelberg","source":"DOI.org (Crossref)","title":"Intelligent Chair Sensor","URL":"http://link.springer.com/10.1007/978-3-642-41013-0_19","volume":"383","editor":[{"family":"Iliadis","given":"Lazaros"},{"family":"Papadopoulos","given":"Harris"},{"family":"Jayne","given":"Chrisina"}],"author":[{"family":"Martins","given":"Leonardo"},{"family":"Lucena","given":"Rui"},{"family":"Belo","given":"João"},{"family":"Santos","given":"Marcelo"},{"family":"Quaresma","given":"Cláudia"},{"family":"Jesus","given":"Adelaide P."},{"family":"Vieira","given":"Pedro"}],"accessed":{"date-parts":[["2023",10,25]]},"issued":{"date-parts":[["2013"]]}}}],"schema":"https://github.com/citation-style-language/schema/raw/master/csl-citation.json"} </w:instrText>
            </w:r>
            <w:r w:rsidRPr="00617BCB">
              <w:rPr>
                <w:lang w:val="en-GB"/>
              </w:rPr>
              <w:fldChar w:fldCharType="separate"/>
            </w:r>
            <w:r w:rsidR="006D532E" w:rsidRPr="006D532E">
              <w:t>[55]</w:t>
            </w:r>
            <w:r w:rsidRPr="00617BCB">
              <w:rPr>
                <w:lang w:val="en-GB"/>
              </w:rPr>
              <w:fldChar w:fldCharType="end"/>
            </w:r>
          </w:p>
        </w:tc>
        <w:tc>
          <w:tcPr>
            <w:tcW w:w="998" w:type="dxa"/>
            <w:shd w:val="clear" w:color="auto" w:fill="auto"/>
          </w:tcPr>
          <w:p w14:paraId="6CC0A516" w14:textId="77777777" w:rsidR="00AF40AD" w:rsidRPr="00617BCB" w:rsidRDefault="00AF40AD" w:rsidP="00697308">
            <w:pPr>
              <w:pStyle w:val="MDPI42tablebody"/>
              <w:spacing w:line="240" w:lineRule="auto"/>
              <w:rPr>
                <w:lang w:val="en-GB"/>
              </w:rPr>
            </w:pPr>
            <w:r w:rsidRPr="00617BCB">
              <w:rPr>
                <w:lang w:val="en-GB"/>
              </w:rPr>
              <w:t>70%</w:t>
            </w:r>
          </w:p>
        </w:tc>
        <w:tc>
          <w:tcPr>
            <w:tcW w:w="1178" w:type="dxa"/>
          </w:tcPr>
          <w:p w14:paraId="358A255E" w14:textId="77777777" w:rsidR="00AF40AD" w:rsidRPr="00617BCB" w:rsidRDefault="00AF40AD" w:rsidP="00697308">
            <w:pPr>
              <w:pStyle w:val="MDPI42tablebody"/>
              <w:spacing w:line="240" w:lineRule="auto"/>
              <w:rPr>
                <w:lang w:val="en-GB"/>
              </w:rPr>
            </w:pPr>
            <w:r w:rsidRPr="00617BCB">
              <w:rPr>
                <w:lang w:val="en-GB"/>
              </w:rPr>
              <w:t>8</w:t>
            </w:r>
          </w:p>
        </w:tc>
      </w:tr>
      <w:tr w:rsidR="00AF40AD" w:rsidRPr="00617BCB" w14:paraId="54DD0F90" w14:textId="77777777" w:rsidTr="00697308">
        <w:trPr>
          <w:trHeight w:val="305"/>
        </w:trPr>
        <w:tc>
          <w:tcPr>
            <w:tcW w:w="5721" w:type="dxa"/>
            <w:shd w:val="clear" w:color="auto" w:fill="auto"/>
            <w:vAlign w:val="center"/>
          </w:tcPr>
          <w:p w14:paraId="1565D9C6" w14:textId="732CA774" w:rsidR="00AF40AD" w:rsidRPr="00617BCB" w:rsidRDefault="00AF40AD" w:rsidP="00697308">
            <w:pPr>
              <w:pStyle w:val="MDPI42tablebody"/>
              <w:spacing w:line="240" w:lineRule="auto"/>
              <w:rPr>
                <w:lang w:val="en-GB"/>
              </w:rPr>
            </w:pPr>
            <w:r w:rsidRPr="00617BCB">
              <w:rPr>
                <w:lang w:val="en-GB"/>
              </w:rPr>
              <w:t xml:space="preserve">12 Pressure Sensor (Force Sensitive Resistor) </w:t>
            </w:r>
            <w:r w:rsidRPr="00617BCB">
              <w:rPr>
                <w:lang w:val="en-GB"/>
              </w:rPr>
              <w:fldChar w:fldCharType="begin"/>
            </w:r>
            <w:r w:rsidR="006D532E">
              <w:rPr>
                <w:lang w:val="en-GB"/>
              </w:rPr>
              <w:instrText xml:space="preserve"> ADDIN ZOTERO_ITEM CSL_CITATION {"citationID":"XbV3quPa","properties":{"formattedCitation":"[56]","plainCitation":"[56]","noteIndex":0},"citationItems":[{"id":212,"uris":["http://zotero.org/users/11398818/items/8HKPNHUW"],"itemData":{"id":212,"type":"article-journal","container-title":"Sensors","DOI":"10.3390/s17040719","ISSN":"1424-8220","issue":"4","journalAbbreviation":"Sensors","language":"en","page":"719","source":"DOI.org (Crossref)","title":"Posture Detection Based on Smart Cushion for Wheelchair Users","volume":"17","author":[{"family":"Ma","given":"Congcong"},{"family":"Li","given":"Wenfeng"},{"family":"Gravina","given":"Raffaele"},{"family":"Fortino","given":"Giancarlo"}],"issued":{"date-parts":[["2017",3,29]]}}}],"schema":"https://github.com/citation-style-language/schema/raw/master/csl-citation.json"} </w:instrText>
            </w:r>
            <w:r w:rsidRPr="00617BCB">
              <w:rPr>
                <w:lang w:val="en-GB"/>
              </w:rPr>
              <w:fldChar w:fldCharType="separate"/>
            </w:r>
            <w:r w:rsidR="006D532E" w:rsidRPr="006D532E">
              <w:t>[56]</w:t>
            </w:r>
            <w:r w:rsidRPr="00617BCB">
              <w:rPr>
                <w:lang w:val="en-GB"/>
              </w:rPr>
              <w:fldChar w:fldCharType="end"/>
            </w:r>
          </w:p>
        </w:tc>
        <w:tc>
          <w:tcPr>
            <w:tcW w:w="998" w:type="dxa"/>
            <w:shd w:val="clear" w:color="auto" w:fill="auto"/>
          </w:tcPr>
          <w:p w14:paraId="7F6046FC" w14:textId="77777777" w:rsidR="00AF40AD" w:rsidRPr="00617BCB" w:rsidRDefault="00AF40AD" w:rsidP="00697308">
            <w:pPr>
              <w:pStyle w:val="MDPI42tablebody"/>
              <w:spacing w:line="240" w:lineRule="auto"/>
              <w:rPr>
                <w:lang w:val="en-GB"/>
              </w:rPr>
            </w:pPr>
            <w:r w:rsidRPr="00617BCB">
              <w:rPr>
                <w:lang w:val="en-GB"/>
              </w:rPr>
              <w:t>99.47%</w:t>
            </w:r>
          </w:p>
        </w:tc>
        <w:tc>
          <w:tcPr>
            <w:tcW w:w="1178" w:type="dxa"/>
          </w:tcPr>
          <w:p w14:paraId="2B902B62" w14:textId="77777777" w:rsidR="00AF40AD" w:rsidRPr="00617BCB" w:rsidRDefault="00AF40AD" w:rsidP="00697308">
            <w:pPr>
              <w:pStyle w:val="MDPI42tablebody"/>
              <w:spacing w:line="240" w:lineRule="auto"/>
              <w:rPr>
                <w:lang w:val="en-GB"/>
              </w:rPr>
            </w:pPr>
            <w:r w:rsidRPr="00617BCB">
              <w:rPr>
                <w:lang w:val="en-GB"/>
              </w:rPr>
              <w:t>5</w:t>
            </w:r>
          </w:p>
        </w:tc>
      </w:tr>
      <w:tr w:rsidR="00AF40AD" w:rsidRPr="00617BCB" w14:paraId="2A307B72" w14:textId="77777777" w:rsidTr="00697308">
        <w:trPr>
          <w:trHeight w:val="305"/>
        </w:trPr>
        <w:tc>
          <w:tcPr>
            <w:tcW w:w="5721" w:type="dxa"/>
            <w:shd w:val="clear" w:color="auto" w:fill="auto"/>
            <w:vAlign w:val="center"/>
          </w:tcPr>
          <w:p w14:paraId="3FAAF3A9" w14:textId="0AD0F528" w:rsidR="00AF40AD" w:rsidRPr="00617BCB" w:rsidRDefault="00AF40AD" w:rsidP="00697308">
            <w:pPr>
              <w:pStyle w:val="MDPI42tablebody"/>
              <w:spacing w:line="240" w:lineRule="auto"/>
              <w:rPr>
                <w:lang w:val="en-GB"/>
              </w:rPr>
            </w:pPr>
            <w:r w:rsidRPr="00617BCB">
              <w:rPr>
                <w:lang w:val="en-GB"/>
              </w:rPr>
              <w:t xml:space="preserve">16 Force Sensor </w:t>
            </w:r>
            <w:r w:rsidRPr="00617BCB">
              <w:rPr>
                <w:lang w:val="en-GB"/>
              </w:rPr>
              <w:fldChar w:fldCharType="begin"/>
            </w:r>
            <w:r w:rsidR="006D532E">
              <w:rPr>
                <w:lang w:val="en-GB"/>
              </w:rPr>
              <w:instrText xml:space="preserve"> ADDIN ZOTERO_ITEM CSL_CITATION {"citationID":"SQwUhxMr","properties":{"formattedCitation":"[57]","plainCitation":"[57]","noteIndex":0},"citationItems":[{"id":182,"uris":["http://zotero.org/users/11398818/items/EJDVGSEA"],"itemData":{"id":182,"type":"article-journal","abstract":"Occupational musculoskeletal disorders, particularly chronic low back pain (LBP), are ubiquitous due to prolonged static sitting or nonergonomic sitting positions. Therefore, the aim of this study was to develop an instrumented chair with force and acceleration sensors to determine the accuracy of automatically identifying the user’s sitting position by applying five different machine learning methods (Support Vector Machines, Multinomial Regression, Boosting, Neural Networks, and Random Forest). Forty-one subjects were requested to sit four times in seven different prescribed sitting positions (total 1148 samples). Sixteen force sensor values and the backrest angle were used as the explanatory variables (features) for the classification. The different classification methods were compared by means of a Leave-One-Out cross-validation approach. The best performance was achieved using the Random Forest classification algorithm, producing a mean classification accuracy of 90.9% for subjects with which the algorithm was not familiar. The classification accuracy varied between 81% and 98% for the seven different sitting positions. The present study showed the possibility of accurately classifying different sitting positions by means of the introduced instrumented office chair combined with machine learning analyses. The use of such novel approaches for the accurate assessment of chair usage could offer insights into the relationships between sitting position, sitting behaviour, and the occurrence of musculoskeletal disorders.","container-title":"BioMed Research International","DOI":"10.1155/2016/5978489","ISSN":"2314-6133, 2314-6141","journalAbbreviation":"BioMed Research International","language":"en","page":"1-9","source":"DOI.org (Crossref)","title":"Application of Machine Learning Approaches for Classifying Sitting Posture Based on Force and Acceleration Sensors","volume":"2016","author":[{"family":"Zemp","given":"Roland"},{"family":"Tanadini","given":"Matteo"},{"family":"Plüss","given":"Stefan"},{"family":"Schnüriger","given":"Karin"},{"family":"Singh","given":"Navrag B."},{"family":"Taylor","given":"William R."},{"family":"Lorenzetti","given":"Silvio"}],"issued":{"date-parts":[["2016"]]}}}],"schema":"https://github.com/citation-style-language/schema/raw/master/csl-citation.json"} </w:instrText>
            </w:r>
            <w:r w:rsidRPr="00617BCB">
              <w:rPr>
                <w:lang w:val="en-GB"/>
              </w:rPr>
              <w:fldChar w:fldCharType="separate"/>
            </w:r>
            <w:r w:rsidR="006D532E" w:rsidRPr="006D532E">
              <w:t>[57]</w:t>
            </w:r>
            <w:r w:rsidRPr="00617BCB">
              <w:rPr>
                <w:lang w:val="en-GB"/>
              </w:rPr>
              <w:fldChar w:fldCharType="end"/>
            </w:r>
          </w:p>
        </w:tc>
        <w:tc>
          <w:tcPr>
            <w:tcW w:w="998" w:type="dxa"/>
            <w:shd w:val="clear" w:color="auto" w:fill="auto"/>
          </w:tcPr>
          <w:p w14:paraId="1C5266E6" w14:textId="77777777" w:rsidR="00AF40AD" w:rsidRPr="00617BCB" w:rsidRDefault="00AF40AD" w:rsidP="00697308">
            <w:pPr>
              <w:pStyle w:val="MDPI42tablebody"/>
              <w:spacing w:line="240" w:lineRule="auto"/>
              <w:rPr>
                <w:lang w:val="en-GB"/>
              </w:rPr>
            </w:pPr>
            <w:r w:rsidRPr="00617BCB">
              <w:rPr>
                <w:lang w:val="en-GB"/>
              </w:rPr>
              <w:t>90.90%</w:t>
            </w:r>
          </w:p>
        </w:tc>
        <w:tc>
          <w:tcPr>
            <w:tcW w:w="1178" w:type="dxa"/>
          </w:tcPr>
          <w:p w14:paraId="20424A7E" w14:textId="77777777" w:rsidR="00AF40AD" w:rsidRPr="00617BCB" w:rsidRDefault="00AF40AD" w:rsidP="00697308">
            <w:pPr>
              <w:pStyle w:val="MDPI42tablebody"/>
              <w:spacing w:line="240" w:lineRule="auto"/>
              <w:rPr>
                <w:lang w:val="en-GB"/>
              </w:rPr>
            </w:pPr>
            <w:r w:rsidRPr="00617BCB">
              <w:rPr>
                <w:lang w:val="en-GB"/>
              </w:rPr>
              <w:t>7</w:t>
            </w:r>
          </w:p>
        </w:tc>
      </w:tr>
      <w:tr w:rsidR="00AF40AD" w:rsidRPr="00617BCB" w14:paraId="0D0F869D" w14:textId="77777777" w:rsidTr="00697308">
        <w:trPr>
          <w:trHeight w:val="305"/>
        </w:trPr>
        <w:tc>
          <w:tcPr>
            <w:tcW w:w="5721" w:type="dxa"/>
            <w:shd w:val="clear" w:color="auto" w:fill="auto"/>
            <w:vAlign w:val="center"/>
          </w:tcPr>
          <w:p w14:paraId="20FC9CAF" w14:textId="0220FB8F" w:rsidR="00AF40AD" w:rsidRPr="00617BCB" w:rsidRDefault="00AF40AD" w:rsidP="00697308">
            <w:pPr>
              <w:pStyle w:val="MDPI42tablebody"/>
              <w:spacing w:line="240" w:lineRule="auto"/>
              <w:rPr>
                <w:lang w:val="en-GB"/>
              </w:rPr>
            </w:pPr>
            <w:r w:rsidRPr="00617BCB">
              <w:rPr>
                <w:lang w:val="en-GB"/>
              </w:rPr>
              <w:t xml:space="preserve">13 pressure sensors (FSR-406) </w:t>
            </w:r>
            <w:r w:rsidRPr="00617BCB">
              <w:rPr>
                <w:lang w:val="en-GB"/>
              </w:rPr>
              <w:fldChar w:fldCharType="begin"/>
            </w:r>
            <w:r w:rsidR="006D532E">
              <w:rPr>
                <w:lang w:val="en-GB"/>
              </w:rPr>
              <w:instrText xml:space="preserve"> ADDIN ZOTERO_ITEM CSL_CITATION {"citationID":"hLcTSbMd","properties":{"formattedCitation":"[50]","plainCitation":"[50]","noteIndex":0},"citationItems":[{"id":159,"uris":["http://zotero.org/users/11398818/items/UGIYCU8F"],"itemData":{"id":159,"type":"article-journal","abstract":"Prolonged sitting with poor posture can lead to various health problems, including upper back pain, lower back pain, and cervical pain. Maintaining proper sitting posture is crucial for individuals while working or studying. Existing pressure sensor-based systems have been proposed to recognize sitting postures, but their accuracy ranges from 80% to 90%, leaving room for improvement. In this study, we developed a sitting posture recognition system called SPRS. We identified key areas on the chair surface that capture essential characteristics of sitting postures and employed diverse machine learning technologies to recognize ten common sitting postures. To evaluate the accuracy and usability of SPRS, we conducted a ten-minute sitting session with arbitrary postures involving 20 volunteers. The experimental results demonstrated that SPRS achieved an impressive accuracy rate of up to 99.1% in recognizing sitting postures. Additionally, we performed a usability survey using two standard questionnaires, the System Usability Scale (SUS) and the Questionnaire for User Interface Satisfaction (QUIS). The analysis of survey results indicated that SPRS is user-friendly, easy to use, and responsive.","container-title":"Sensors","DOI":"10.3390/s23135894","ISSN":"1424-8220","issue":"13","journalAbbreviation":"Sensors","language":"en","page":"5894","source":"DOI.org (Crossref)","title":"An Automated Sitting Posture Recognition System Utilizing Pressure Sensors","volume":"23","author":[{"family":"Tsai","given":"Ming-Chih"},{"family":"Chu","given":"Edward T.-H."},{"family":"Lee","given":"Chia-Rong"}],"issued":{"date-parts":[["2023",6,25]]}}}],"schema":"https://github.com/citation-style-language/schema/raw/master/csl-citation.json"} </w:instrText>
            </w:r>
            <w:r w:rsidRPr="00617BCB">
              <w:rPr>
                <w:lang w:val="en-GB"/>
              </w:rPr>
              <w:fldChar w:fldCharType="separate"/>
            </w:r>
            <w:r w:rsidR="006D532E" w:rsidRPr="006D532E">
              <w:t>[50]</w:t>
            </w:r>
            <w:r w:rsidRPr="00617BCB">
              <w:rPr>
                <w:lang w:val="en-GB"/>
              </w:rPr>
              <w:fldChar w:fldCharType="end"/>
            </w:r>
          </w:p>
        </w:tc>
        <w:tc>
          <w:tcPr>
            <w:tcW w:w="998" w:type="dxa"/>
            <w:shd w:val="clear" w:color="auto" w:fill="auto"/>
          </w:tcPr>
          <w:p w14:paraId="16139801" w14:textId="77777777" w:rsidR="00AF40AD" w:rsidRPr="00617BCB" w:rsidRDefault="00AF40AD" w:rsidP="00697308">
            <w:pPr>
              <w:pStyle w:val="MDPI42tablebody"/>
              <w:spacing w:line="240" w:lineRule="auto"/>
              <w:rPr>
                <w:lang w:val="en-GB"/>
              </w:rPr>
            </w:pPr>
            <w:r w:rsidRPr="00617BCB">
              <w:rPr>
                <w:lang w:val="en-GB"/>
              </w:rPr>
              <w:t>99.10%</w:t>
            </w:r>
          </w:p>
        </w:tc>
        <w:tc>
          <w:tcPr>
            <w:tcW w:w="1178" w:type="dxa"/>
          </w:tcPr>
          <w:p w14:paraId="08BB1B35" w14:textId="77777777" w:rsidR="00AF40AD" w:rsidRPr="00617BCB" w:rsidRDefault="00AF40AD" w:rsidP="00697308">
            <w:pPr>
              <w:pStyle w:val="MDPI42tablebody"/>
              <w:spacing w:line="240" w:lineRule="auto"/>
              <w:rPr>
                <w:lang w:val="en-GB"/>
              </w:rPr>
            </w:pPr>
            <w:r w:rsidRPr="00617BCB">
              <w:rPr>
                <w:lang w:val="en-GB"/>
              </w:rPr>
              <w:t>10</w:t>
            </w:r>
          </w:p>
        </w:tc>
      </w:tr>
      <w:tr w:rsidR="00AF40AD" w:rsidRPr="00617BCB" w14:paraId="64B6085A" w14:textId="77777777" w:rsidTr="00697308">
        <w:trPr>
          <w:trHeight w:val="305"/>
        </w:trPr>
        <w:tc>
          <w:tcPr>
            <w:tcW w:w="5721" w:type="dxa"/>
            <w:shd w:val="clear" w:color="auto" w:fill="auto"/>
            <w:vAlign w:val="center"/>
          </w:tcPr>
          <w:p w14:paraId="27ABFE04" w14:textId="081E2146" w:rsidR="00AF40AD" w:rsidRPr="00617BCB" w:rsidRDefault="00AF40AD" w:rsidP="00697308">
            <w:pPr>
              <w:pStyle w:val="MDPI42tablebody"/>
              <w:spacing w:line="240" w:lineRule="auto"/>
              <w:rPr>
                <w:lang w:val="en-GB"/>
              </w:rPr>
            </w:pPr>
            <w:r w:rsidRPr="00617BCB">
              <w:rPr>
                <w:lang w:val="en-GB"/>
              </w:rPr>
              <w:t xml:space="preserve">6 Force Sensitive Resistors (FSR) </w:t>
            </w:r>
            <w:r w:rsidRPr="00617BCB">
              <w:rPr>
                <w:lang w:val="en-GB"/>
              </w:rPr>
              <w:fldChar w:fldCharType="begin"/>
            </w:r>
            <w:r w:rsidR="006D532E">
              <w:rPr>
                <w:lang w:val="en-GB"/>
              </w:rPr>
              <w:instrText xml:space="preserve"> ADDIN ZOTERO_ITEM CSL_CITATION {"citationID":"EPdh809h","properties":{"formattedCitation":"[52]","plainCitation":"[52]","noteIndex":0},"citationItems":[{"id":216,"uris":["http://zotero.org/users/11398818/items/AU67EL3E"],"itemData":{"id":216,"type":"article-journal","abstract":"Nowadays, the percentage of time that the population spends sitting has increased substantially due to the use of computers as the main tool for work or leisure and the increase in jobs with a high office workload. As a consequence, it is common to suffer musculoskeletal pain, mainly in the back, which can lead to both temporary and chronic damage. This pain is related to holding a posture during a prolonged period of sitting, usually in front of a computer. This work presents a IoT posture monitoring system while sitting. The system consists of a device equipped with Force Sensitive Resistors (FSR) that, placed on a chair seat, detects the points where the user exerts pressure when sitting. The system is complemented with a Machine Learning model based on Artificial Neural Networks, which was trained to recognize the neutral correct posture as well as the six most frequent postures that involve risk of damage to the locomotor system. In this study, data was collected from 12 participants for each of the seven positions considered, using the developed sensing device. Several neural network models were trained and evaluated in order to improve the classification effectiveness. Hold-Out technique was used to guide the training and evaluation process. The results achieved a mean accuracy of 81% by means of a model consisting of two hidden layers of 128 neurons each. These results demonstrate that is feasible to distinguish different sitting postures using few sensors allocated in the surface of a seat, which implies lower costs and less complexity of the system.","container-title":"Electronics","DOI":"10.3390/electronics10151825","ISSN":"2079-9292","issue":"15","journalAbbreviation":"Electronics","language":"en","page":"1825","source":"DOI.org (Crossref)","title":"IoT Device for Sitting Posture Classification Using Artificial Neural Networks","volume":"10","author":[{"family":"Luna-Perejón","given":"Francisco"},{"family":"Montes-Sánchez","given":"Juan Manuel"},{"family":"Durán-López","given":"Lourdes"},{"family":"Vazquez-Baeza","given":"Alberto"},{"family":"Beasley-Bohórquez","given":"Isabel"},{"family":"Sevillano-Ramos","given":"José L."}],"issued":{"date-parts":[["2021",7,29]]}}}],"schema":"https://github.com/citation-style-language/schema/raw/master/csl-citation.json"} </w:instrText>
            </w:r>
            <w:r w:rsidRPr="00617BCB">
              <w:rPr>
                <w:lang w:val="en-GB"/>
              </w:rPr>
              <w:fldChar w:fldCharType="separate"/>
            </w:r>
            <w:r w:rsidR="006D532E" w:rsidRPr="006D532E">
              <w:t>[52]</w:t>
            </w:r>
            <w:r w:rsidRPr="00617BCB">
              <w:rPr>
                <w:lang w:val="en-GB"/>
              </w:rPr>
              <w:fldChar w:fldCharType="end"/>
            </w:r>
          </w:p>
        </w:tc>
        <w:tc>
          <w:tcPr>
            <w:tcW w:w="998" w:type="dxa"/>
            <w:shd w:val="clear" w:color="auto" w:fill="auto"/>
          </w:tcPr>
          <w:p w14:paraId="0C3CB626" w14:textId="77777777" w:rsidR="00AF40AD" w:rsidRPr="00617BCB" w:rsidRDefault="00AF40AD" w:rsidP="00697308">
            <w:pPr>
              <w:pStyle w:val="MDPI42tablebody"/>
              <w:spacing w:line="240" w:lineRule="auto"/>
              <w:rPr>
                <w:lang w:val="en-GB"/>
              </w:rPr>
            </w:pPr>
            <w:r w:rsidRPr="00617BCB">
              <w:rPr>
                <w:lang w:val="en-GB"/>
              </w:rPr>
              <w:t>81%</w:t>
            </w:r>
          </w:p>
        </w:tc>
        <w:tc>
          <w:tcPr>
            <w:tcW w:w="1178" w:type="dxa"/>
          </w:tcPr>
          <w:p w14:paraId="1024895A" w14:textId="77777777" w:rsidR="00AF40AD" w:rsidRPr="00617BCB" w:rsidRDefault="00AF40AD" w:rsidP="00697308">
            <w:pPr>
              <w:pStyle w:val="MDPI42tablebody"/>
              <w:spacing w:line="240" w:lineRule="auto"/>
              <w:rPr>
                <w:lang w:val="en-GB"/>
              </w:rPr>
            </w:pPr>
            <w:r w:rsidRPr="00617BCB">
              <w:rPr>
                <w:lang w:val="en-GB"/>
              </w:rPr>
              <w:t>7</w:t>
            </w:r>
          </w:p>
        </w:tc>
      </w:tr>
      <w:tr w:rsidR="00AF40AD" w:rsidRPr="00617BCB" w14:paraId="0ADD8A16" w14:textId="77777777" w:rsidTr="00697308">
        <w:trPr>
          <w:trHeight w:val="305"/>
        </w:trPr>
        <w:tc>
          <w:tcPr>
            <w:tcW w:w="5721" w:type="dxa"/>
            <w:shd w:val="clear" w:color="auto" w:fill="auto"/>
            <w:vAlign w:val="center"/>
          </w:tcPr>
          <w:p w14:paraId="366B498D" w14:textId="5094699F" w:rsidR="00AF40AD" w:rsidRPr="00617BCB" w:rsidRDefault="00AF40AD" w:rsidP="00697308">
            <w:pPr>
              <w:pStyle w:val="MDPI42tablebody"/>
              <w:spacing w:line="240" w:lineRule="auto"/>
              <w:rPr>
                <w:lang w:val="en-GB"/>
              </w:rPr>
            </w:pPr>
            <w:r w:rsidRPr="00617BCB">
              <w:rPr>
                <w:lang w:val="en-GB"/>
              </w:rPr>
              <w:t xml:space="preserve">6 FSR Sensors </w:t>
            </w:r>
            <w:r w:rsidRPr="00617BCB">
              <w:rPr>
                <w:lang w:val="en-GB"/>
              </w:rPr>
              <w:fldChar w:fldCharType="begin"/>
            </w:r>
            <w:r w:rsidR="00AD69B7">
              <w:rPr>
                <w:lang w:val="en-GB"/>
              </w:rPr>
              <w:instrText xml:space="preserve"> ADDIN ZOTERO_ITEM CSL_CITATION {"citationID":"IWnMmPTj","properties":{"formattedCitation":"[41]","plainCitation":"[41]","noteIndex":0},"citationItems":[{"id":223,"uris":["http://zotero.org/users/11398818/items/2HFDN9YP"],"itemData":{"id":223,"type":"article-journal","container-title":"IEEE Systems, Man, and Cybernetics Magazine","DOI":"10.1109/MSMC.2019.2962226","ISSN":"2333-942X, 2380-1298","issue":"4","journalAbbreviation":"IEEE Syst. Man Cybern. Mag.","page":"6-14","source":"DOI.org (Crossref)","title":"Smart Cushion-Based Activity Recognition: Prompting Users to Maintain a Healthy Seated Posture","title-short":"Smart Cushion-Based Activity Recognition","volume":"6","author":[{"family":"Ma","given":"Congcong"},{"family":"Li","given":"Wenfeng"},{"family":"Gravina","given":"Raffaele"},{"family":"Du","given":"Juan"},{"family":"Li","given":"Qimeng"},{"family":"Fortino","given":"Giancarlo"}],"issued":{"date-parts":[["2020",10]]}}}],"schema":"https://github.com/citation-style-language/schema/raw/master/csl-citation.json"} </w:instrText>
            </w:r>
            <w:r w:rsidRPr="00617BCB">
              <w:rPr>
                <w:lang w:val="en-GB"/>
              </w:rPr>
              <w:fldChar w:fldCharType="separate"/>
            </w:r>
            <w:r w:rsidR="00AD69B7" w:rsidRPr="00AD69B7">
              <w:t>[41]</w:t>
            </w:r>
            <w:r w:rsidRPr="00617BCB">
              <w:rPr>
                <w:lang w:val="en-GB"/>
              </w:rPr>
              <w:fldChar w:fldCharType="end"/>
            </w:r>
          </w:p>
        </w:tc>
        <w:tc>
          <w:tcPr>
            <w:tcW w:w="998" w:type="dxa"/>
            <w:shd w:val="clear" w:color="auto" w:fill="auto"/>
          </w:tcPr>
          <w:p w14:paraId="4CF16C6E" w14:textId="77777777" w:rsidR="00AF40AD" w:rsidRPr="00617BCB" w:rsidRDefault="00AF40AD" w:rsidP="00697308">
            <w:pPr>
              <w:pStyle w:val="MDPI42tablebody"/>
              <w:spacing w:line="240" w:lineRule="auto"/>
              <w:rPr>
                <w:lang w:val="en-GB"/>
              </w:rPr>
            </w:pPr>
            <w:r w:rsidRPr="00617BCB">
              <w:rPr>
                <w:lang w:val="en-GB"/>
              </w:rPr>
              <w:t>89%</w:t>
            </w:r>
          </w:p>
        </w:tc>
        <w:tc>
          <w:tcPr>
            <w:tcW w:w="1178" w:type="dxa"/>
          </w:tcPr>
          <w:p w14:paraId="64D9995E" w14:textId="77777777" w:rsidR="00AF40AD" w:rsidRPr="00617BCB" w:rsidRDefault="00AF40AD" w:rsidP="00697308">
            <w:pPr>
              <w:pStyle w:val="MDPI42tablebody"/>
              <w:spacing w:line="240" w:lineRule="auto"/>
              <w:rPr>
                <w:lang w:val="en-GB"/>
              </w:rPr>
            </w:pPr>
            <w:r w:rsidRPr="00617BCB">
              <w:rPr>
                <w:lang w:val="en-GB"/>
              </w:rPr>
              <w:t>5</w:t>
            </w:r>
          </w:p>
        </w:tc>
      </w:tr>
      <w:tr w:rsidR="00AF40AD" w:rsidRPr="00617BCB" w14:paraId="388BC136" w14:textId="77777777" w:rsidTr="00697308">
        <w:trPr>
          <w:trHeight w:val="305"/>
        </w:trPr>
        <w:tc>
          <w:tcPr>
            <w:tcW w:w="5721" w:type="dxa"/>
            <w:shd w:val="clear" w:color="auto" w:fill="auto"/>
            <w:vAlign w:val="center"/>
          </w:tcPr>
          <w:p w14:paraId="700726C9" w14:textId="3CD95BAC" w:rsidR="00AF40AD" w:rsidRPr="00617BCB" w:rsidRDefault="00AF40AD" w:rsidP="00697308">
            <w:pPr>
              <w:pStyle w:val="MDPI42tablebody"/>
              <w:spacing w:line="240" w:lineRule="auto"/>
              <w:rPr>
                <w:lang w:val="en-GB"/>
              </w:rPr>
            </w:pPr>
            <w:r w:rsidRPr="00617BCB">
              <w:rPr>
                <w:lang w:val="en-GB"/>
              </w:rPr>
              <w:t xml:space="preserve">6 Square-Type force Sensing Resistors </w:t>
            </w:r>
            <w:r w:rsidRPr="00617BCB">
              <w:rPr>
                <w:lang w:val="en-GB"/>
              </w:rPr>
              <w:fldChar w:fldCharType="begin"/>
            </w:r>
            <w:r w:rsidR="00AD69B7">
              <w:rPr>
                <w:lang w:val="en-GB"/>
              </w:rPr>
              <w:instrText xml:space="preserve"> ADDIN ZOTERO_ITEM CSL_CITATION {"citationID":"EMq2qBtM","properties":{"formattedCitation":"[58]","plainCitation":"[58]","noteIndex":0},"citationItems":[{"id":228,"uris":["http://zotero.org/users/11398818/items/A72X998B"],"itemData":{"id":228,"type":"article-journal","container-title":"International Journal of Human–Computer Interaction","DOI":"10.1080/10447318.2018.1506641","ISSN":"1044-7318, 1532-7590","issue":"10","journalAbbreviation":"International Journal of Human–Computer Interaction","language":"en","page":"870-885","source":"DOI.org (Crossref)","title":"HealthSit: Designing Posture-Based Interaction to Promote Exercise during Fitness Breaks","title-short":"HealthSit","volume":"35","author":[{"family":"Ren","given":"Xipei"},{"family":"Yu","given":"Bin"},{"family":"Lu","given":"Yuan"},{"family":"Chen","given":"Yu"},{"family":"Pu","given":"Pearl"}],"issued":{"date-parts":[["2019",6,15]]}}}],"schema":"https://github.com/citation-style-language/schema/raw/master/csl-citation.json"} </w:instrText>
            </w:r>
            <w:r w:rsidRPr="00617BCB">
              <w:rPr>
                <w:lang w:val="en-GB"/>
              </w:rPr>
              <w:fldChar w:fldCharType="separate"/>
            </w:r>
            <w:r w:rsidR="00AD69B7" w:rsidRPr="00AD69B7">
              <w:t>[58]</w:t>
            </w:r>
            <w:r w:rsidRPr="00617BCB">
              <w:rPr>
                <w:lang w:val="en-GB"/>
              </w:rPr>
              <w:fldChar w:fldCharType="end"/>
            </w:r>
          </w:p>
        </w:tc>
        <w:tc>
          <w:tcPr>
            <w:tcW w:w="998" w:type="dxa"/>
            <w:shd w:val="clear" w:color="auto" w:fill="auto"/>
          </w:tcPr>
          <w:p w14:paraId="5D67E115" w14:textId="77777777" w:rsidR="00AF40AD" w:rsidRPr="00617BCB" w:rsidRDefault="00AF40AD" w:rsidP="00697308">
            <w:pPr>
              <w:pStyle w:val="MDPI42tablebody"/>
              <w:spacing w:line="240" w:lineRule="auto"/>
              <w:rPr>
                <w:lang w:val="en-GB"/>
              </w:rPr>
            </w:pPr>
            <w:r w:rsidRPr="00617BCB">
              <w:rPr>
                <w:lang w:val="en-GB"/>
              </w:rPr>
              <w:t>-</w:t>
            </w:r>
          </w:p>
        </w:tc>
        <w:tc>
          <w:tcPr>
            <w:tcW w:w="1178" w:type="dxa"/>
          </w:tcPr>
          <w:p w14:paraId="7532CA67" w14:textId="77777777" w:rsidR="00AF40AD" w:rsidRPr="00617BCB" w:rsidRDefault="00AF40AD" w:rsidP="00697308">
            <w:pPr>
              <w:pStyle w:val="MDPI42tablebody"/>
              <w:spacing w:line="240" w:lineRule="auto"/>
              <w:rPr>
                <w:lang w:val="en-GB"/>
              </w:rPr>
            </w:pPr>
            <w:r w:rsidRPr="00617BCB">
              <w:rPr>
                <w:lang w:val="en-GB"/>
              </w:rPr>
              <w:t>-</w:t>
            </w:r>
          </w:p>
        </w:tc>
      </w:tr>
      <w:tr w:rsidR="00AF40AD" w:rsidRPr="00617BCB" w14:paraId="4B992CB2" w14:textId="77777777" w:rsidTr="00697308">
        <w:trPr>
          <w:trHeight w:val="305"/>
        </w:trPr>
        <w:tc>
          <w:tcPr>
            <w:tcW w:w="5721" w:type="dxa"/>
            <w:shd w:val="clear" w:color="auto" w:fill="auto"/>
            <w:vAlign w:val="center"/>
          </w:tcPr>
          <w:p w14:paraId="64800EC1" w14:textId="4493AED8" w:rsidR="00AF40AD" w:rsidRPr="00617BCB" w:rsidRDefault="00AF40AD" w:rsidP="00697308">
            <w:pPr>
              <w:pStyle w:val="MDPI42tablebody"/>
              <w:spacing w:line="240" w:lineRule="auto"/>
              <w:rPr>
                <w:lang w:val="en-GB"/>
              </w:rPr>
            </w:pPr>
            <w:r w:rsidRPr="00617BCB">
              <w:rPr>
                <w:lang w:val="en-GB"/>
              </w:rPr>
              <w:t xml:space="preserve">8 Force Sensing Resistors FSR 406 </w:t>
            </w:r>
            <w:r w:rsidRPr="00617BCB">
              <w:rPr>
                <w:lang w:val="en-GB"/>
              </w:rPr>
              <w:fldChar w:fldCharType="begin"/>
            </w:r>
            <w:r w:rsidR="00AD69B7">
              <w:rPr>
                <w:lang w:val="en-GB"/>
              </w:rPr>
              <w:instrText xml:space="preserve"> ADDIN ZOTERO_ITEM CSL_CITATION {"citationID":"hQ7c4dGO","properties":{"formattedCitation":"[59]","plainCitation":"[59]","noteIndex":0},"citationItems":[{"id":235,"uris":["http://zotero.org/users/11398818/items/MM83R5MW"],"itemData":{"id":235,"type":"paper-conference","container-title":"2014 International Conference on Intelligent Environments","DOI":"10.1109/IE.2014.39","event-place":"China","event-title":"2014 International Conference on Intelligent Environments (IE)","ISBN":"978-1-4799-2947-4","page":"211-213","publisher":"IEEE","publisher-place":"China","source":"DOI.org (Crossref)","title":"IntelliChair: An Approach for Activity Detection and Prediction via Posture Analysis","title-short":"IntelliChair","URL":"http://ieeexplore.ieee.org/document/6910450/","author":[{"family":"Fu","given":"Teng"},{"family":"Macleod","given":"Allan"}],"accessed":{"date-parts":[["2023",11,20]]},"issued":{"date-parts":[["2014",6]]}}}],"schema":"https://github.com/citation-style-language/schema/raw/master/csl-citation.json"} </w:instrText>
            </w:r>
            <w:r w:rsidRPr="00617BCB">
              <w:rPr>
                <w:lang w:val="en-GB"/>
              </w:rPr>
              <w:fldChar w:fldCharType="separate"/>
            </w:r>
            <w:r w:rsidR="00AD69B7" w:rsidRPr="00AD69B7">
              <w:t>[59]</w:t>
            </w:r>
            <w:r w:rsidRPr="00617BCB">
              <w:rPr>
                <w:lang w:val="en-GB"/>
              </w:rPr>
              <w:fldChar w:fldCharType="end"/>
            </w:r>
          </w:p>
        </w:tc>
        <w:tc>
          <w:tcPr>
            <w:tcW w:w="998" w:type="dxa"/>
            <w:shd w:val="clear" w:color="auto" w:fill="auto"/>
          </w:tcPr>
          <w:p w14:paraId="1FC2EFA9" w14:textId="77777777" w:rsidR="00AF40AD" w:rsidRPr="00617BCB" w:rsidRDefault="00AF40AD" w:rsidP="00697308">
            <w:pPr>
              <w:pStyle w:val="MDPI42tablebody"/>
              <w:spacing w:line="240" w:lineRule="auto"/>
              <w:rPr>
                <w:lang w:val="en-GB"/>
              </w:rPr>
            </w:pPr>
            <w:r w:rsidRPr="00617BCB">
              <w:rPr>
                <w:lang w:val="en-GB"/>
              </w:rPr>
              <w:t>-</w:t>
            </w:r>
          </w:p>
        </w:tc>
        <w:tc>
          <w:tcPr>
            <w:tcW w:w="1178" w:type="dxa"/>
          </w:tcPr>
          <w:p w14:paraId="1470EF4E" w14:textId="77777777" w:rsidR="00AF40AD" w:rsidRPr="00617BCB" w:rsidRDefault="00AF40AD" w:rsidP="00697308">
            <w:pPr>
              <w:pStyle w:val="MDPI42tablebody"/>
              <w:spacing w:line="240" w:lineRule="auto"/>
              <w:rPr>
                <w:lang w:val="en-GB"/>
              </w:rPr>
            </w:pPr>
            <w:r w:rsidRPr="00617BCB">
              <w:rPr>
                <w:lang w:val="en-GB"/>
              </w:rPr>
              <w:t>7</w:t>
            </w:r>
          </w:p>
        </w:tc>
      </w:tr>
      <w:tr w:rsidR="00AF40AD" w:rsidRPr="00617BCB" w14:paraId="40A62BB2" w14:textId="77777777" w:rsidTr="00697308">
        <w:trPr>
          <w:trHeight w:val="305"/>
        </w:trPr>
        <w:tc>
          <w:tcPr>
            <w:tcW w:w="5721" w:type="dxa"/>
            <w:shd w:val="clear" w:color="auto" w:fill="auto"/>
            <w:vAlign w:val="center"/>
          </w:tcPr>
          <w:p w14:paraId="4E548CB1" w14:textId="34FA1510" w:rsidR="00AF40AD" w:rsidRPr="00617BCB" w:rsidRDefault="00AF40AD" w:rsidP="00697308">
            <w:pPr>
              <w:pStyle w:val="MDPI42tablebody"/>
              <w:spacing w:line="240" w:lineRule="auto"/>
              <w:rPr>
                <w:lang w:val="en-GB"/>
              </w:rPr>
            </w:pPr>
            <w:r w:rsidRPr="00617BCB">
              <w:rPr>
                <w:lang w:val="en-GB"/>
              </w:rPr>
              <w:t xml:space="preserve">5 Flex sensors </w:t>
            </w:r>
            <w:r w:rsidRPr="00617BCB">
              <w:rPr>
                <w:lang w:val="en-GB"/>
              </w:rPr>
              <w:fldChar w:fldCharType="begin"/>
            </w:r>
            <w:r w:rsidR="00AD69B7">
              <w:rPr>
                <w:lang w:val="en-GB"/>
              </w:rPr>
              <w:instrText xml:space="preserve"> ADDIN ZOTERO_ITEM CSL_CITATION {"citationID":"MkL5FbQy","properties":{"formattedCitation":"[40]","plainCitation":"[40]","noteIndex":0},"citationItems":[{"id":254,"uris":["http://zotero.org/users/11398818/items/65CCGVLQ"],"itemData":{"id":254,"type":"paper-conference","container-title":"2022 IEEE 15th Dallas Circuit And System Conference (DCAS)","DOI":"10.1109/DCAS53974.2022.9845620","event-place":"Dallas, TX, USA","event-title":"2022 IEEE 15th Dallas Circuit And System Conference (DCAS)","ISBN":"978-1-66549-885-2","page":"1-2","publisher":"IEEE","publisher-place":"Dallas, TX, USA","source":"DOI.org (Crossref)","title":"FPGA-based smart chair recognition system using flex sensors","URL":"https://ieeexplore.ieee.org/document/9845620/","author":[{"family":"AbuTerkia","given":"Ibrahim"},{"family":"Hannoun","given":"Mustafa"},{"family":"Suwal","given":"Bikal"},{"family":"Ahmed","given":"Md Sharif"},{"family":"Sundaravdivel","given":"Prabha"}],"accessed":{"date-parts":[["2023",12,4]]},"issued":{"date-parts":[["2022",6,17]]}}}],"schema":"https://github.com/citation-style-language/schema/raw/master/csl-citation.json"} </w:instrText>
            </w:r>
            <w:r w:rsidRPr="00617BCB">
              <w:rPr>
                <w:lang w:val="en-GB"/>
              </w:rPr>
              <w:fldChar w:fldCharType="separate"/>
            </w:r>
            <w:r w:rsidR="00AD69B7" w:rsidRPr="00AD69B7">
              <w:t>[40]</w:t>
            </w:r>
            <w:r w:rsidRPr="00617BCB">
              <w:rPr>
                <w:lang w:val="en-GB"/>
              </w:rPr>
              <w:fldChar w:fldCharType="end"/>
            </w:r>
          </w:p>
        </w:tc>
        <w:tc>
          <w:tcPr>
            <w:tcW w:w="998" w:type="dxa"/>
            <w:shd w:val="clear" w:color="auto" w:fill="auto"/>
          </w:tcPr>
          <w:p w14:paraId="1CA64EF3" w14:textId="77777777" w:rsidR="00AF40AD" w:rsidRPr="00617BCB" w:rsidRDefault="00AF40AD" w:rsidP="00697308">
            <w:pPr>
              <w:pStyle w:val="MDPI42tablebody"/>
              <w:spacing w:line="240" w:lineRule="auto"/>
              <w:rPr>
                <w:lang w:val="en-GB"/>
              </w:rPr>
            </w:pPr>
            <w:r w:rsidRPr="00617BCB">
              <w:rPr>
                <w:lang w:val="en-GB"/>
              </w:rPr>
              <w:t>-</w:t>
            </w:r>
          </w:p>
        </w:tc>
        <w:tc>
          <w:tcPr>
            <w:tcW w:w="1178" w:type="dxa"/>
          </w:tcPr>
          <w:p w14:paraId="332F824A" w14:textId="77777777" w:rsidR="00AF40AD" w:rsidRPr="00617BCB" w:rsidRDefault="00AF40AD" w:rsidP="00697308">
            <w:pPr>
              <w:pStyle w:val="MDPI42tablebody"/>
              <w:spacing w:line="240" w:lineRule="auto"/>
              <w:rPr>
                <w:lang w:val="en-GB"/>
              </w:rPr>
            </w:pPr>
            <w:r w:rsidRPr="00617BCB">
              <w:rPr>
                <w:lang w:val="en-GB"/>
              </w:rPr>
              <w:t>7</w:t>
            </w:r>
          </w:p>
        </w:tc>
      </w:tr>
      <w:tr w:rsidR="00AF40AD" w:rsidRPr="00617BCB" w14:paraId="24F88E88" w14:textId="77777777" w:rsidTr="00697308">
        <w:trPr>
          <w:trHeight w:val="305"/>
        </w:trPr>
        <w:tc>
          <w:tcPr>
            <w:tcW w:w="5721" w:type="dxa"/>
            <w:shd w:val="clear" w:color="auto" w:fill="auto"/>
            <w:vAlign w:val="center"/>
          </w:tcPr>
          <w:p w14:paraId="41E72B33" w14:textId="0419557A" w:rsidR="00AF40AD" w:rsidRPr="00617BCB" w:rsidRDefault="00AF40AD" w:rsidP="00697308">
            <w:pPr>
              <w:pStyle w:val="MDPI42tablebody"/>
              <w:spacing w:line="240" w:lineRule="auto"/>
              <w:rPr>
                <w:lang w:val="en-GB"/>
              </w:rPr>
            </w:pPr>
            <w:r w:rsidRPr="00617BCB">
              <w:rPr>
                <w:lang w:val="en-GB"/>
              </w:rPr>
              <w:t xml:space="preserve">4 FSR Pressure Sensors </w:t>
            </w:r>
            <w:r w:rsidRPr="00617BCB">
              <w:rPr>
                <w:lang w:val="en-GB"/>
              </w:rPr>
              <w:fldChar w:fldCharType="begin"/>
            </w:r>
            <w:r w:rsidR="00AD69B7">
              <w:rPr>
                <w:lang w:val="en-GB"/>
              </w:rPr>
              <w:instrText xml:space="preserve"> ADDIN ZOTERO_ITEM CSL_CITATION {"citationID":"40sE9qpk","properties":{"formattedCitation":"[60]","plainCitation":"[60]","noteIndex":0},"citationItems":[{"id":261,"uris":["http://zotero.org/users/11398818/items/ETZJENJJ"],"itemData":{"id":261,"type":"article-journal","abstract":"The rise of the Internet of Things (IoT) has enabled the development of measurement systems dedicated to preventing health issues and monitoring conditions in smart homes and workplaces. IoT systems can support monitoring people doing computer-based work and avoid the insurgence of common musculoskeletal disorders related to the persistence of incorrect sitting postures during work hours. This work proposes a low-cost IoT measurement system for monitoring the sitting posture symmetry and generating a visual alert to warn the worker when an asymmetric position is detected. The system employs four force sensing resistors (FSR) embedded in a cushion and a microcontroller-based read-out circuit for monitoring the pressure exerted on the chair seat. Java-based software performs the real-time monitoring of the sensors’ measurements and implements an uncertainty-driven asymmetry detection algorithm. The shifts from a symmetric to an asymmetric posture and vice versa generate and close a pop-up warning message, respectively. In this way, the user is promptly notified when an asymmetric posture is detected and invited to adjust the sitting position. Every position shift is recorded in a web database for further analysis of the sitting behavior.","container-title":"Sensors","DOI":"10.3390/s23104830","ISSN":"1424-8220","issue":"10","journalAbbreviation":"Sensors","language":"en","page":"4830","source":"DOI.org (Crossref)","title":"IoT System for Real-Time Posture Asymmetry Detection","volume":"23","author":[{"family":"La Mura","given":"Monica"},{"family":"De Gregorio","given":"Marco"},{"family":"Lamberti","given":"Patrizia"},{"family":"Tucci","given":"Vincenzo"}],"issued":{"date-parts":[["2023",5,17]]}}}],"schema":"https://github.com/citation-style-language/schema/raw/master/csl-citation.json"} </w:instrText>
            </w:r>
            <w:r w:rsidRPr="00617BCB">
              <w:rPr>
                <w:lang w:val="en-GB"/>
              </w:rPr>
              <w:fldChar w:fldCharType="separate"/>
            </w:r>
            <w:r w:rsidR="00AD69B7" w:rsidRPr="00AD69B7">
              <w:t>[60]</w:t>
            </w:r>
            <w:r w:rsidRPr="00617BCB">
              <w:rPr>
                <w:lang w:val="en-GB"/>
              </w:rPr>
              <w:fldChar w:fldCharType="end"/>
            </w:r>
          </w:p>
        </w:tc>
        <w:tc>
          <w:tcPr>
            <w:tcW w:w="998" w:type="dxa"/>
            <w:shd w:val="clear" w:color="auto" w:fill="auto"/>
          </w:tcPr>
          <w:p w14:paraId="5C710DB4" w14:textId="77777777" w:rsidR="00AF40AD" w:rsidRPr="00617BCB" w:rsidRDefault="00AF40AD" w:rsidP="00697308">
            <w:pPr>
              <w:pStyle w:val="MDPI42tablebody"/>
              <w:spacing w:line="240" w:lineRule="auto"/>
              <w:rPr>
                <w:lang w:val="en-GB"/>
              </w:rPr>
            </w:pPr>
            <w:r w:rsidRPr="00617BCB">
              <w:rPr>
                <w:lang w:val="en-GB"/>
              </w:rPr>
              <w:t>-</w:t>
            </w:r>
          </w:p>
        </w:tc>
        <w:tc>
          <w:tcPr>
            <w:tcW w:w="1178" w:type="dxa"/>
          </w:tcPr>
          <w:p w14:paraId="7827ABD9" w14:textId="77777777" w:rsidR="00AF40AD" w:rsidRPr="00617BCB" w:rsidRDefault="00AF40AD" w:rsidP="00697308">
            <w:pPr>
              <w:pStyle w:val="MDPI42tablebody"/>
              <w:spacing w:line="240" w:lineRule="auto"/>
              <w:rPr>
                <w:lang w:val="en-GB"/>
              </w:rPr>
            </w:pPr>
            <w:r w:rsidRPr="00617BCB">
              <w:rPr>
                <w:lang w:val="en-GB"/>
              </w:rPr>
              <w:t>6</w:t>
            </w:r>
          </w:p>
        </w:tc>
      </w:tr>
      <w:tr w:rsidR="00AF40AD" w:rsidRPr="00617BCB" w14:paraId="48A625E3" w14:textId="77777777" w:rsidTr="00697308">
        <w:trPr>
          <w:trHeight w:val="305"/>
        </w:trPr>
        <w:tc>
          <w:tcPr>
            <w:tcW w:w="5721" w:type="dxa"/>
            <w:shd w:val="clear" w:color="auto" w:fill="auto"/>
            <w:vAlign w:val="center"/>
          </w:tcPr>
          <w:p w14:paraId="6E80C40E" w14:textId="70F34D1A" w:rsidR="00AF40AD" w:rsidRPr="00617BCB" w:rsidRDefault="00AF40AD" w:rsidP="00697308">
            <w:pPr>
              <w:pStyle w:val="MDPI42tablebody"/>
              <w:spacing w:line="240" w:lineRule="auto"/>
              <w:rPr>
                <w:lang w:val="en-GB"/>
              </w:rPr>
            </w:pPr>
            <w:r w:rsidRPr="00617BCB">
              <w:rPr>
                <w:lang w:val="en-GB"/>
              </w:rPr>
              <w:t xml:space="preserve">16 Pressure sensors &amp; 2 Ultrasonic sensors </w:t>
            </w:r>
            <w:r w:rsidRPr="00617BCB">
              <w:rPr>
                <w:lang w:val="en-GB"/>
              </w:rPr>
              <w:fldChar w:fldCharType="begin"/>
            </w:r>
            <w:r w:rsidR="00AD69B7">
              <w:rPr>
                <w:lang w:val="en-GB"/>
              </w:rPr>
              <w:instrText xml:space="preserve"> ADDIN ZOTERO_ITEM CSL_CITATION {"citationID":"TZlooGw9","properties":{"formattedCitation":"[61]","plainCitation":"[61]","noteIndex":0},"citationItems":[{"id":265,"uris":["http://zotero.org/users/11398818/items/89B29YFX"],"itemData":{"id":265,"type":"paper-conference","container-title":"2019 IEEE 12th Conference on Service-Oriented Computing and Applications (SOCA)","DOI":"10.1109/SOCA.2019.00022","event-place":"Kaohsiung, Taiwan","event-title":"2019 IEEE 12th Conference on Service-Oriented Computing and Applications (SOCA)","ISBN":"978-1-72815-411-4","page":"98-102","publisher":"IEEE","publisher-place":"Kaohsiung, Taiwan","source":"DOI.org (Crossref)","title":"Sitting Posture Prediction and Correction System using Arduino-Based Chair and Deep Learning Model","URL":"https://ieeexplore.ieee.org/document/8953010/","author":[{"family":"Cho","given":"Haeyoon"},{"family":"Choi","given":"Hee-Joe"},{"family":"Lee","given":"Chae-Eun"},{"family":"Sir","given":"Choo-Won"}],"accessed":{"date-parts":[["2023",12,27]]},"issued":{"date-parts":[["2019",11]]}}}],"schema":"https://github.com/citation-style-language/schema/raw/master/csl-citation.json"} </w:instrText>
            </w:r>
            <w:r w:rsidRPr="00617BCB">
              <w:rPr>
                <w:lang w:val="en-GB"/>
              </w:rPr>
              <w:fldChar w:fldCharType="separate"/>
            </w:r>
            <w:r w:rsidR="00AD69B7" w:rsidRPr="00AD69B7">
              <w:t>[61]</w:t>
            </w:r>
            <w:r w:rsidRPr="00617BCB">
              <w:rPr>
                <w:lang w:val="en-GB"/>
              </w:rPr>
              <w:fldChar w:fldCharType="end"/>
            </w:r>
          </w:p>
        </w:tc>
        <w:tc>
          <w:tcPr>
            <w:tcW w:w="998" w:type="dxa"/>
            <w:shd w:val="clear" w:color="auto" w:fill="auto"/>
          </w:tcPr>
          <w:p w14:paraId="5CEE4652" w14:textId="77777777" w:rsidR="00AF40AD" w:rsidRPr="00617BCB" w:rsidRDefault="00AF40AD" w:rsidP="00697308">
            <w:pPr>
              <w:pStyle w:val="MDPI42tablebody"/>
              <w:spacing w:line="240" w:lineRule="auto"/>
              <w:rPr>
                <w:lang w:val="en-GB"/>
              </w:rPr>
            </w:pPr>
            <w:r w:rsidRPr="00617BCB">
              <w:rPr>
                <w:lang w:val="en-GB"/>
              </w:rPr>
              <w:t>96%</w:t>
            </w:r>
          </w:p>
        </w:tc>
        <w:tc>
          <w:tcPr>
            <w:tcW w:w="1178" w:type="dxa"/>
          </w:tcPr>
          <w:p w14:paraId="3C0C8DBB" w14:textId="77777777" w:rsidR="00AF40AD" w:rsidRPr="00617BCB" w:rsidRDefault="00AF40AD" w:rsidP="00697308">
            <w:pPr>
              <w:pStyle w:val="MDPI42tablebody"/>
              <w:spacing w:line="240" w:lineRule="auto"/>
              <w:rPr>
                <w:lang w:val="en-GB"/>
              </w:rPr>
            </w:pPr>
            <w:r w:rsidRPr="00617BCB">
              <w:rPr>
                <w:lang w:val="en-GB"/>
              </w:rPr>
              <w:t>15</w:t>
            </w:r>
          </w:p>
        </w:tc>
      </w:tr>
      <w:tr w:rsidR="00AF40AD" w:rsidRPr="00617BCB" w14:paraId="57996BEB" w14:textId="77777777" w:rsidTr="00697308">
        <w:trPr>
          <w:trHeight w:val="305"/>
        </w:trPr>
        <w:tc>
          <w:tcPr>
            <w:tcW w:w="5721" w:type="dxa"/>
            <w:shd w:val="clear" w:color="auto" w:fill="auto"/>
            <w:vAlign w:val="center"/>
          </w:tcPr>
          <w:p w14:paraId="29083EF9" w14:textId="5DE00F3B" w:rsidR="00AF40AD" w:rsidRPr="00617BCB" w:rsidRDefault="00AF40AD" w:rsidP="00697308">
            <w:pPr>
              <w:pStyle w:val="MDPI42tablebody"/>
              <w:spacing w:line="240" w:lineRule="auto"/>
              <w:rPr>
                <w:lang w:val="en-GB"/>
              </w:rPr>
            </w:pPr>
            <w:r w:rsidRPr="00617BCB">
              <w:rPr>
                <w:lang w:val="en-GB"/>
              </w:rPr>
              <w:lastRenderedPageBreak/>
              <w:t xml:space="preserve">9 E-Textile Pressure Sensor </w:t>
            </w:r>
            <w:r w:rsidRPr="00617BCB">
              <w:rPr>
                <w:lang w:val="en-GB"/>
              </w:rPr>
              <w:fldChar w:fldCharType="begin"/>
            </w:r>
            <w:r w:rsidR="00AD69B7">
              <w:rPr>
                <w:lang w:val="en-GB"/>
              </w:rPr>
              <w:instrText xml:space="preserve"> ADDIN ZOTERO_ITEM CSL_CITATION {"citationID":"KGWfZMUl","properties":{"formattedCitation":"[62]","plainCitation":"[62]","noteIndex":0},"citationItems":[{"id":272,"uris":["http://zotero.org/users/11398818/items/7ANKQUF4"],"itemData":{"id":272,"type":"article-journal","abstract":"We present a solution for intelligent posture training based on accurate, real-time sitting posture monitoring using the LifeChair IoT cushion and supervised machine learning from pressure sensing and user body data. We demonstrate our system’s performance in sitting posture and seated stretch recognition tasks with over 98.82% accuracy in recognizing 15 different sitting postures and 97.94% in recognizing six seated stretches. We also show that user BMI divergence significantly affects posture recognition accuracy using machine learning. We validate our method’s performance in five different real-world workplace environments and discuss training strategies for the machine learning models. Finally, we propose the first smart posture data-driven stretch recommendation system in alignment with physiotherapy standards.","container-title":"Sensors","DOI":"10.3390/s22145337","ISSN":"1424-8220","issue":"14","journalAbbreviation":"Sensors","language":"en","page":"5337","source":"DOI.org (Crossref)","title":"Intelligent Posture Training: Machine-Learning-Powered Human Sitting Posture Recognition Based on a Pressure-Sensing IoT Cushion","title-short":"Intelligent Posture Training","volume":"22","author":[{"family":"Bourahmoune","given":"Katia"},{"family":"Ishac","given":"Karlos"},{"family":"Amagasa","given":"Toshiyuki"}],"issued":{"date-parts":[["2022",7,17]]}}}],"schema":"https://github.com/citation-style-language/schema/raw/master/csl-citation.json"} </w:instrText>
            </w:r>
            <w:r w:rsidRPr="00617BCB">
              <w:rPr>
                <w:lang w:val="en-GB"/>
              </w:rPr>
              <w:fldChar w:fldCharType="separate"/>
            </w:r>
            <w:r w:rsidR="00AD69B7" w:rsidRPr="00AD69B7">
              <w:t>[62]</w:t>
            </w:r>
            <w:r w:rsidRPr="00617BCB">
              <w:rPr>
                <w:lang w:val="en-GB"/>
              </w:rPr>
              <w:fldChar w:fldCharType="end"/>
            </w:r>
          </w:p>
        </w:tc>
        <w:tc>
          <w:tcPr>
            <w:tcW w:w="998" w:type="dxa"/>
            <w:shd w:val="clear" w:color="auto" w:fill="auto"/>
          </w:tcPr>
          <w:p w14:paraId="3C649134" w14:textId="77777777" w:rsidR="00AF40AD" w:rsidRPr="00617BCB" w:rsidRDefault="00AF40AD" w:rsidP="00697308">
            <w:pPr>
              <w:pStyle w:val="MDPI42tablebody"/>
              <w:spacing w:line="240" w:lineRule="auto"/>
              <w:rPr>
                <w:lang w:val="en-GB"/>
              </w:rPr>
            </w:pPr>
            <w:r w:rsidRPr="00617BCB">
              <w:rPr>
                <w:lang w:val="en-GB"/>
              </w:rPr>
              <w:t>98.82%</w:t>
            </w:r>
          </w:p>
        </w:tc>
        <w:tc>
          <w:tcPr>
            <w:tcW w:w="1178" w:type="dxa"/>
          </w:tcPr>
          <w:p w14:paraId="79233AF3" w14:textId="77777777" w:rsidR="00AF40AD" w:rsidRPr="00617BCB" w:rsidRDefault="00AF40AD" w:rsidP="00697308">
            <w:pPr>
              <w:pStyle w:val="MDPI42tablebody"/>
              <w:spacing w:line="240" w:lineRule="auto"/>
              <w:rPr>
                <w:lang w:val="en-GB"/>
              </w:rPr>
            </w:pPr>
            <w:r w:rsidRPr="00617BCB">
              <w:rPr>
                <w:lang w:val="en-GB"/>
              </w:rPr>
              <w:t>15</w:t>
            </w:r>
          </w:p>
        </w:tc>
      </w:tr>
      <w:tr w:rsidR="00DE630E" w:rsidRPr="00617BCB" w14:paraId="4D71547A" w14:textId="77777777" w:rsidTr="00697308">
        <w:trPr>
          <w:trHeight w:val="305"/>
        </w:trPr>
        <w:tc>
          <w:tcPr>
            <w:tcW w:w="5721" w:type="dxa"/>
            <w:shd w:val="clear" w:color="auto" w:fill="auto"/>
            <w:vAlign w:val="center"/>
          </w:tcPr>
          <w:p w14:paraId="726B50C8" w14:textId="6E0CE528" w:rsidR="00DE630E" w:rsidRPr="00617BCB" w:rsidRDefault="00DE630E" w:rsidP="00697308">
            <w:pPr>
              <w:pStyle w:val="MDPI42tablebody"/>
              <w:spacing w:line="240" w:lineRule="auto"/>
              <w:rPr>
                <w:lang w:val="en-GB"/>
              </w:rPr>
            </w:pPr>
            <w:r>
              <w:rPr>
                <w:lang w:val="en-GB"/>
              </w:rPr>
              <w:t xml:space="preserve">16 FSR Sensors </w:t>
            </w:r>
            <w:r w:rsidR="00093B72">
              <w:rPr>
                <w:lang w:val="en-GB"/>
              </w:rPr>
              <w:fldChar w:fldCharType="begin"/>
            </w:r>
            <w:r w:rsidR="00AD69B7">
              <w:rPr>
                <w:lang w:val="en-GB"/>
              </w:rPr>
              <w:instrText xml:space="preserve"> ADDIN ZOTERO_ITEM CSL_CITATION {"citationID":"uLCCHXPs","properties":{"formattedCitation":"[63]","plainCitation":"[63]","noteIndex":0},"citationItems":[{"id":318,"uris":["http://zotero.org/users/11398818/items/I4X3N9TS"],"itemData":{"id":318,"type":"article-journal","container-title":"IEEE Transactions on Neural Systems and Rehabilitation Engineering","DOI":"10.1109/TNSRE.2023.3236692","ISSN":"1534-4320, 1558-0210","journalAbbreviation":"IEEE Trans. Neural Syst. Rehabil. Eng.","page":"944-953","source":"DOI.org (Crossref)","title":"Intelligent Sitting Posture Classifier for Wheelchair Users","volume":"31","author":[{"family":"Vermander","given":"Patrick"},{"family":"Mancisidor","given":"Aitziber"},{"family":"Cabanes","given":"Itziar"},{"family":"Perez","given":"Nerea"},{"family":"Torres-Unda","given":"Jon"}],"issued":{"date-parts":[["2023"]]}}}],"schema":"https://github.com/citation-style-language/schema/raw/master/csl-citation.json"} </w:instrText>
            </w:r>
            <w:r w:rsidR="00093B72">
              <w:rPr>
                <w:lang w:val="en-GB"/>
              </w:rPr>
              <w:fldChar w:fldCharType="separate"/>
            </w:r>
            <w:r w:rsidR="00AD69B7" w:rsidRPr="00AD69B7">
              <w:t>[63]</w:t>
            </w:r>
            <w:r w:rsidR="00093B72">
              <w:rPr>
                <w:lang w:val="en-GB"/>
              </w:rPr>
              <w:fldChar w:fldCharType="end"/>
            </w:r>
          </w:p>
        </w:tc>
        <w:tc>
          <w:tcPr>
            <w:tcW w:w="998" w:type="dxa"/>
            <w:shd w:val="clear" w:color="auto" w:fill="auto"/>
          </w:tcPr>
          <w:p w14:paraId="1A070411" w14:textId="3CC9FCA7" w:rsidR="00DE630E" w:rsidRPr="00617BCB" w:rsidRDefault="00DE630E" w:rsidP="00697308">
            <w:pPr>
              <w:pStyle w:val="MDPI42tablebody"/>
              <w:spacing w:line="240" w:lineRule="auto"/>
              <w:rPr>
                <w:lang w:val="en-GB"/>
              </w:rPr>
            </w:pPr>
            <w:r>
              <w:rPr>
                <w:lang w:val="en-GB"/>
              </w:rPr>
              <w:t>95%</w:t>
            </w:r>
          </w:p>
        </w:tc>
        <w:tc>
          <w:tcPr>
            <w:tcW w:w="1178" w:type="dxa"/>
          </w:tcPr>
          <w:p w14:paraId="1A33B9F3" w14:textId="2BEE5F8C" w:rsidR="00DE630E" w:rsidRPr="00617BCB" w:rsidRDefault="00DE630E" w:rsidP="00697308">
            <w:pPr>
              <w:pStyle w:val="MDPI42tablebody"/>
              <w:spacing w:line="240" w:lineRule="auto"/>
              <w:rPr>
                <w:lang w:val="en-GB"/>
              </w:rPr>
            </w:pPr>
            <w:r>
              <w:rPr>
                <w:lang w:val="en-GB"/>
              </w:rPr>
              <w:t>6</w:t>
            </w:r>
          </w:p>
        </w:tc>
      </w:tr>
    </w:tbl>
    <w:p w14:paraId="31BE46DD" w14:textId="77777777" w:rsidR="00841F78" w:rsidRPr="00617BCB" w:rsidRDefault="00841F78" w:rsidP="00841F78">
      <w:pPr>
        <w:pStyle w:val="MDPI22heading2"/>
        <w:rPr>
          <w:noProof w:val="0"/>
          <w:lang w:val="en-GB"/>
        </w:rPr>
      </w:pPr>
    </w:p>
    <w:p w14:paraId="2D14DC43" w14:textId="17A50BB1" w:rsidR="002423A8" w:rsidRPr="00617BCB" w:rsidRDefault="00841F78" w:rsidP="00841F78">
      <w:pPr>
        <w:pStyle w:val="MDPI22heading2"/>
        <w:rPr>
          <w:noProof w:val="0"/>
          <w:lang w:val="en-GB"/>
        </w:rPr>
      </w:pPr>
      <w:r w:rsidRPr="00617BCB">
        <w:rPr>
          <w:noProof w:val="0"/>
          <w:lang w:val="en-GB"/>
        </w:rPr>
        <w:t xml:space="preserve">4.3 </w:t>
      </w:r>
      <w:r w:rsidR="00573025" w:rsidRPr="00617BCB">
        <w:rPr>
          <w:noProof w:val="0"/>
          <w:lang w:val="en-GB"/>
        </w:rPr>
        <w:t>Machine Learning Model</w:t>
      </w:r>
      <w:r w:rsidR="002423A8" w:rsidRPr="00617BCB">
        <w:rPr>
          <w:noProof w:val="0"/>
          <w:lang w:val="en-GB"/>
        </w:rPr>
        <w:t>s</w:t>
      </w:r>
    </w:p>
    <w:p w14:paraId="1275FD72" w14:textId="686B6819" w:rsidR="002423A8" w:rsidRPr="00617BCB" w:rsidRDefault="002423A8" w:rsidP="00AE42D0">
      <w:pPr>
        <w:pStyle w:val="MDPI31text"/>
        <w:rPr>
          <w:lang w:val="en-GB"/>
        </w:rPr>
      </w:pPr>
      <w:r w:rsidRPr="00617BCB">
        <w:rPr>
          <w:lang w:val="en-GB"/>
        </w:rPr>
        <w:t xml:space="preserve">Multiple machine learning algorithms across various studies are being adopted to classify different sitting postures. Two of the most used ML models among research studies were the CNN (Convolutional Neural Networks) </w:t>
      </w:r>
      <w:r w:rsidRPr="00617BCB">
        <w:rPr>
          <w:lang w:val="en-GB"/>
        </w:rPr>
        <w:fldChar w:fldCharType="begin"/>
      </w:r>
      <w:r w:rsidR="00AD69B7">
        <w:rPr>
          <w:lang w:val="en-GB"/>
        </w:rPr>
        <w:instrText xml:space="preserve"> ADDIN ZOTERO_ITEM CSL_CITATION {"citationID":"gXKMbrup","properties":{"formattedCitation":"[43,48,61,64,65]","plainCitation":"[43,48,61,64,65]","noteIndex":0},"citationItems":[{"id":214,"uris":["http://zotero.org/users/11398818/items/SBMQ83RY"],"itemData":{"id":214,"type":"article-journal","abstract":"Sitting on a chair in an awkward posture or sitting for a long period of time is a risk factor for musculoskeletal disorders. A postural habit that has been formed cannot be changed easily. It is important to form a proper postural habit from childhood as the lumbar disease during childhood caused by their improper posture is most likely to recur. Thus, there is a need for a monitoring system that classifies children’s sitting postures. The purpose of this paper is to develop a system for classifying sitting postures for children using machine learning algorithms. The convolutional neural network (CNN) algorithm was used in addition to the conventional algorithms: Naïve Bayes classifier (NB), decision tree (DT), neural network (NN), multinomial logistic regression (MLR), and support vector machine (SVM). To collect data for classifying sitting postures, a sensing cushion was developed by mounting a pressure sensor mat (8 × 8) inside children’s chair seat cushion. Ten children participated, and sensor data was collected by taking a static posture for the five prescribed postures. The accuracy of CNN was found to be the highest as compared with those of the other algorithms. It is expected that the comprehensive posture monitoring system would be established through future research on enhancing the classification algorithm and providing an effective feedback system.","container-title":"Applied Sciences","DOI":"10.3390/app8081280","ISSN":"2076-3417","issue":"8","journalAbbreviation":"Applied Sciences","language":"en","page":"1280","source":"DOI.org (Crossref)","title":"Classification of Children’s Sitting Postures Using Machine Learning Algorithms","volume":"8","author":[{"family":"Kim","given":"Yong"},{"family":"Son","given":"Youngdoo"},{"family":"Kim","given":"Wonjoon"},{"family":"Jin","given":"Byungki"},{"family":"Yun","given":"Myung"}],"issued":{"date-parts":[["2018",8,1]]}}},{"id":220,"uris":["http://zotero.org/users/11398818/items/L4XCYESC"],"itemData":{"id":220,"type":"article-journal","container-title":"Biomedical Signal Processing and Control","DOI":"10.1016/j.bspc.2021.103432","ISSN":"17468094","journalAbbreviation":"Biomedical Signal Processing and Control","language":"en","page":"103432","source":"DOI.org (Crossref)","title":"A deep learning based 2-dimensional hip pressure signals analysis method for sitting posture recognition","volume":"73","author":[{"family":"Fan","given":"Zhe"},{"family":"Hu","given":"Xing"},{"family":"Chen","given":"Wen-Ming"},{"family":"Zhang","given":"Da-Wei"},{"family":"Ma","given":"Xin"}],"issued":{"date-parts":[["2022",3]]}}},{"id":265,"uris":["http://zotero.org/users/11398818/items/89B29YFX"],"itemData":{"id":265,"type":"paper-conference","container-title":"2019 IEEE 12th Conference on Service-Oriented Computing and Applications (SOCA)","DOI":"10.1109/SOCA.2019.00022","event-place":"Kaohsiung, Taiwan","event-title":"2019 IEEE 12th Conference on Service-Oriented Computing and Applications (SOCA)","ISBN":"978-1-72815-411-4","page":"98-102","publisher":"IEEE","publisher-place":"Kaohsiung, Taiwan","source":"DOI.org (Crossref)","title":"Sitting Posture Prediction and Correction System using Arduino-Based Chair and Deep Learning Model","URL":"https://ieeexplore.ieee.org/document/8953010/","author":[{"family":"Cho","given":"Haeyoon"},{"family":"Choi","given":"Hee-Joe"},{"family":"Lee","given":"Chae-Eun"},{"family":"Sir","given":"Choo-Won"}],"accessed":{"date-parts":[["2023",12,27]]},"issued":{"date-parts":[["2019",11]]}}},{"id":221,"uris":["http://zotero.org/users/11398818/items/UPDRDR8Z"],"itemData":{"id":221,"type":"article-journal","abstract":"Abstract\n            Sedentary and poor sitting posture can damage the health of adolescents. Therefore, it is very practical to effectively detect the sitting posture of students in the classroom and to warn the bad sitting posture. This paper proposed an in-class student sitting posture recognition system based on OpenPose, which uses the monitor in the classroom to detect the sitting posture of the students, and uses OpenPose to extract the posture feature. Keras deep learning framework is used to construct the convolutional neural network, which is used to train the datasets and recognize sitting posture of students. Experiments show that the accuracy is more than 90% after 100 epoch training.","container-title":"IOP Conference Series: Materials Science and Engineering","DOI":"10.1088/1757-899X/677/3/032057","ISSN":"1757-8981, 1757-899X","issue":"3","journalAbbreviation":"IOP Conf. Ser.: Mater. Sci. Eng.","page":"032057","source":"DOI.org (Crossref)","title":"Sitting Posture Recognition Based on OpenPose","volume":"677","author":[{"family":"Chen","given":"Kehan"}],"issued":{"date-parts":[["2019",12,1]]}}},{"id":234,"uris":["http://zotero.org/users/11398818/items/IIIH2LBB"],"itemData":{"id":234,"type":"paper-conference","container-title":"2023 International Conference on Bio Signals, Images, and Instrumentation (ICBSII)","DOI":"10.1109/ICBSII58188.2023.10181038","event-place":"Chennai, India","event-title":"2023 International Conference on Bio Signals, Images, and Instrumentation (ICBSII)","ISBN":"9798350338171","page":"1-5","publisher":"IEEE","publisher-place":"Chennai, India","source":"DOI.org (Crossref)","title":"Sitting posture Analysis using CNN and RCNN","URL":"https://ieeexplore.ieee.org/document/10181038/","author":[{"family":"R","given":"Nishitha"},{"family":"Sudhakar","given":"T."},{"family":"Bethanney Janney","given":"J"},{"family":"Krishnamoorthy","given":"N. R."},{"family":"Dhanalakshmi","given":"K"},{"family":"Vigneshwaran","given":"S"}],"accessed":{"date-parts":[["2023",11,20]]},"issued":{"date-parts":[["2023",3,16]]}}}],"schema":"https://github.com/citation-style-language/schema/raw/master/csl-citation.json"} </w:instrText>
      </w:r>
      <w:r w:rsidRPr="00617BCB">
        <w:rPr>
          <w:lang w:val="en-GB"/>
        </w:rPr>
        <w:fldChar w:fldCharType="separate"/>
      </w:r>
      <w:r w:rsidR="00AD69B7" w:rsidRPr="00AD69B7">
        <w:t>[43,48,61,64,65]</w:t>
      </w:r>
      <w:r w:rsidRPr="00617BCB">
        <w:rPr>
          <w:lang w:val="en-GB"/>
        </w:rPr>
        <w:fldChar w:fldCharType="end"/>
      </w:r>
      <w:r w:rsidRPr="00617BCB">
        <w:rPr>
          <w:lang w:val="en-GB"/>
        </w:rPr>
        <w:t xml:space="preserve"> and ANN (Artificial Neural Networks) </w:t>
      </w:r>
      <w:r w:rsidRPr="00617BCB">
        <w:rPr>
          <w:lang w:val="en-GB"/>
        </w:rPr>
        <w:fldChar w:fldCharType="begin"/>
      </w:r>
      <w:r w:rsidR="006D532E">
        <w:rPr>
          <w:lang w:val="en-GB"/>
        </w:rPr>
        <w:instrText xml:space="preserve"> ADDIN ZOTERO_ITEM CSL_CITATION {"citationID":"UVYBaN0e","properties":{"formattedCitation":"[42,45,52,55,58]","plainCitation":"[42,45,52,55,58]","noteIndex":0},"citationItems":[{"id":151,"uris":["http://zotero.org/users/11398818/items/IH6ZVDXW"],"itemData":{"id":151,"type":"article-journal","abstract":"&lt;p class=\"1\"&gt;Sitting is a common behavior of human body in daily life. It is found that poor sitting postures can link to pains and other complications for people in literature. In order to avoid the adverse effects of poor sitting behavior, we have developed a highly practical design of smart chair system in this paper, which is able to monitor the sitting behavior of human body accurately and non-invasively. The pressure patterns of eight standardized sitting postures of human subjects were acquired and transmitted to the computer for the automatic sitting posture recognition with the application of artificial neural network classifier. The experimental results showed that it can recognize eight sitting postures of human subjects with high accuracy. The sitting posture monitoring in the developed smart chair system can help or promote people to achieve and maintain healthy sitting behavior, and prevent or reduce the chronic disease caused by poor sitting behavior. These promising results suggested that the presented system is feasible for sitting behavior monitoring, which can find applications in many areas including healthcare services, human-computer interactions and intelligent environment.&lt;/p&gt;","container-title":"KnE Engineering","DOI":"10.18502/keg.v2i2.626","ISSN":"2518-6841","issue":"2","journalAbbreviation":"KEG","page":"274","source":"DOI.org (Crossref)","title":"Smart Chair for Monitoring of Sitting Behavior","volume":"2","author":[{"family":"Huang","given":"Mengjie"},{"family":"Gibson","given":"Ian"},{"family":"Yang","given":"Rui"}],"issued":{"date-parts":[["2017",2,9]]}}},{"id":163,"uris":["http://zotero.org/users/11398818/items/L7KAFSQC"],"itemData":{"id":163,"type":"article-journal","container-title":"Sensors and Actuators A: Physical","DOI":"10.1016/j.sna.2021.112900","ISSN":"09244247","journalAbbreviation":"Sensors and Actuators A: Physical","language":"en","page":"112900","source":"DOI.org (Crossref)","title":"A portable sitting posture monitoring system based on a pressure sensor array and machine learning","volume":"331","author":[{"family":"Ran","given":"Xu"},{"family":"Wang","given":"Cong"},{"family":"Xiao","given":"Yao"},{"family":"Gao","given":"Xuliang"},{"family":"Zhu","given":"Zhiyuan"},{"family":"Chen","given":"Bin"}],"issued":{"date-parts":[["2021",11]]}}},{"id":170,"uris":["http://zotero.org/users/11398818/items/DXZPDRQ4"],"itemData":{"id":170,"type":"chapter","container-title":"Engineering Applications of Neural Networks","event-place":"Berlin, Heidelberg","ISBN":"978-3-642-41012-3","note":"collection-title: Communications in Computer and Information Science\nDOI: 10.1007/978-3-642-41013-0_19","page":"182-191","publisher":"Springer Berlin Heidelberg","publisher-place":"Berlin, Heidelberg","source":"DOI.org (Crossref)","title":"Intelligent Chair Sensor","URL":"http://link.springer.com/10.1007/978-3-642-41013-0_19","volume":"383","editor":[{"family":"Iliadis","given":"Lazaros"},{"family":"Papadopoulos","given":"Harris"},{"family":"Jayne","given":"Chrisina"}],"author":[{"family":"Martins","given":"Leonardo"},{"family":"Lucena","given":"Rui"},{"family":"Belo","given":"João"},{"family":"Santos","given":"Marcelo"},{"family":"Quaresma","given":"Cláudia"},{"family":"Jesus","given":"Adelaide P."},{"family":"Vieira","given":"Pedro"}],"accessed":{"date-parts":[["2023",10,25]]},"issued":{"date-parts":[["2013"]]}}},{"id":216,"uris":["http://zotero.org/users/11398818/items/AU67EL3E"],"itemData":{"id":216,"type":"article-journal","abstract":"Nowadays, the percentage of time that the population spends sitting has increased substantially due to the use of computers as the main tool for work or leisure and the increase in jobs with a high office workload. As a consequence, it is common to suffer musculoskeletal pain, mainly in the back, which can lead to both temporary and chronic damage. This pain is related to holding a posture during a prolonged period of sitting, usually in front of a computer. This work presents a IoT posture monitoring system while sitting. The system consists of a device equipped with Force Sensitive Resistors (FSR) that, placed on a chair seat, detects the points where the user exerts pressure when sitting. The system is complemented with a Machine Learning model based on Artificial Neural Networks, which was trained to recognize the neutral correct posture as well as the six most frequent postures that involve risk of damage to the locomotor system. In this study, data was collected from 12 participants for each of the seven positions considered, using the developed sensing device. Several neural network models were trained and evaluated in order to improve the classification effectiveness. Hold-Out technique was used to guide the training and evaluation process. The results achieved a mean accuracy of 81% by means of a model consisting of two hidden layers of 128 neurons each. These results demonstrate that is feasible to distinguish different sitting postures using few sensors allocated in the surface of a seat, which implies lower costs and less complexity of the system.","container-title":"Electronics","DOI":"10.3390/electronics10151825","ISSN":"2079-9292","issue":"15","journalAbbreviation":"Electronics","language":"en","page":"1825","source":"DOI.org (Crossref)","title":"IoT Device for Sitting Posture Classification Using Artificial Neural Networks","volume":"10","author":[{"family":"Luna-Perejón","given":"Francisco"},{"family":"Montes-Sánchez","given":"Juan Manuel"},{"family":"Durán-López","given":"Lourdes"},{"family":"Vazquez-Baeza","given":"Alberto"},{"family":"Beasley-Bohórquez","given":"Isabel"},{"family":"Sevillano-Ramos","given":"José L."}],"issued":{"date-parts":[["2021",7,29]]}}},{"id":228,"uris":["http://zotero.org/users/11398818/items/A72X998B"],"itemData":{"id":228,"type":"article-journal","container-title":"International Journal of Human–Computer Interaction","DOI":"10.1080/10447318.2018.1506641","ISSN":"1044-7318, 1532-7590","issue":"10","journalAbbreviation":"International Journal of Human–Computer Interaction","language":"en","page":"870-885","source":"DOI.org (Crossref)","title":"HealthSit: Designing Posture-Based Interaction to Promote Exercise during Fitness Breaks","title-short":"HealthSit","volume":"35","author":[{"family":"Ren","given":"Xipei"},{"family":"Yu","given":"Bin"},{"family":"Lu","given":"Yuan"},{"family":"Chen","given":"Yu"},{"family":"Pu","given":"Pearl"}],"issued":{"date-parts":[["2019",6,15]]}}}],"schema":"https://github.com/citation-style-language/schema/raw/master/csl-citation.json"} </w:instrText>
      </w:r>
      <w:r w:rsidRPr="00617BCB">
        <w:rPr>
          <w:lang w:val="en-GB"/>
        </w:rPr>
        <w:fldChar w:fldCharType="separate"/>
      </w:r>
      <w:r w:rsidR="006D532E" w:rsidRPr="006D532E">
        <w:t>[42,45,52,55,58]</w:t>
      </w:r>
      <w:r w:rsidRPr="00617BCB">
        <w:rPr>
          <w:lang w:val="en-GB"/>
        </w:rPr>
        <w:fldChar w:fldCharType="end"/>
      </w:r>
      <w:r w:rsidRPr="00617BCB">
        <w:rPr>
          <w:lang w:val="en-GB"/>
        </w:rPr>
        <w:t xml:space="preserve">. Other algorithms being used were KNN (K-Nearest </w:t>
      </w:r>
      <w:proofErr w:type="spellStart"/>
      <w:r w:rsidRPr="00617BCB">
        <w:rPr>
          <w:lang w:val="en-GB"/>
        </w:rPr>
        <w:t>Neighbors</w:t>
      </w:r>
      <w:proofErr w:type="spellEnd"/>
      <w:r w:rsidRPr="00617BCB">
        <w:rPr>
          <w:lang w:val="en-GB"/>
        </w:rPr>
        <w:t xml:space="preserve">) </w:t>
      </w:r>
      <w:r w:rsidRPr="00617BCB">
        <w:rPr>
          <w:lang w:val="en-GB"/>
        </w:rPr>
        <w:fldChar w:fldCharType="begin"/>
      </w:r>
      <w:r w:rsidR="006D532E">
        <w:rPr>
          <w:lang w:val="en-GB"/>
        </w:rPr>
        <w:instrText xml:space="preserve"> ADDIN ZOTERO_ITEM CSL_CITATION {"citationID":"6KWy0F8a","properties":{"formattedCitation":"[37,55]","plainCitation":"[37,55]","noteIndex":0},"citationItems":[{"id":170,"uris":["http://zotero.org/users/11398818/items/DXZPDRQ4"],"itemData":{"id":170,"type":"chapter","container-title":"Engineering Applications of Neural Networks","event-place":"Berlin, Heidelberg","ISBN":"978-3-642-41012-3","note":"collection-title: Communications in Computer and Information Science\nDOI: 10.1007/978-3-642-41013-0_19","page":"182-191","publisher":"Springer Berlin Heidelberg","publisher-place":"Berlin, Heidelberg","source":"DOI.org (Crossref)","title":"Intelligent Chair Sensor","URL":"http://link.springer.com/10.1007/978-3-642-41013-0_19","volume":"383","editor":[{"family":"Iliadis","given":"Lazaros"},{"family":"Papadopoulos","given":"Harris"},{"family":"Jayne","given":"Chrisina"}],"author":[{"family":"Martins","given":"Leonardo"},{"family":"Lucena","given":"Rui"},{"family":"Belo","given":"João"},{"family":"Santos","given":"Marcelo"},{"family":"Quaresma","given":"Cláudia"},{"family":"Jesus","given":"Adelaide P."},{"family":"Vieira","given":"Pedro"}],"accessed":{"date-parts":[["2023",10,25]]},"issued":{"date-parts":[["2013"]]}}},{"id":145,"uris":["http://zotero.org/users/11398818/items/A9UVN24S"],"itemData":{"id":145,"type":"article-journal","abstract":"In recent years, employment in sedentary occupations has continuously risen. Office workers are more prone to prolonged static sitting, spending 65–80% of work hours sitting, increasing risks for multiple health problems, including cardiovascular diseases and musculoskeletal disorders. These adverse health effects lead to decreased productivity, increased absenteeism and health care costs. However, lack of regulation targeting these issues has oftentimes left them unattended. This article proposes a smart chair system, with posture and electrocardiography (ECG) monitoring modules, using an “invisible” sensing approach, to optimize working conditions, without hindering everyday tasks. For posture classification, machine learning models were trained and tested with datasets composed by center of mass coordinates in the seat plane, computed from the weight measured by load cells fixed under the seat. Models were trained and evaluated in the classification of five and seven sitting positions, achieving high accuracy results for all five-class models (&gt;97.4%), and good results for some seven-class models, particularly the best performing k-NN model (87.5%). For ECG monitoring, signals were acquired at the armrests covered with conductive nappa, connected to a single-lead sensor. Following signal filtering and segmentation, several outlier detection methods were applied to remove extremely noisy segments with mislabeled R-peaks, but only DBSCAN showed satisfactory results for the ECG segmentation performance (88.21%) and accuracy (90.50%).","container-title":"Sensors","DOI":"10.3390/s23020719","ISSN":"1424-8220","issue":"2","journalAbbreviation":"Sensors","language":"en","page":"719","source":"DOI.org (Crossref)","title":"A Novel Smart Chair System for Posture Classification and Invisible ECG Monitoring","volume":"23","author":[{"family":"Pereira","given":"Leonor"},{"family":"Plácido Da Silva","given":"Hugo"}],"issued":{"date-parts":[["2023",1,8]]}}}],"schema":"https://github.com/citation-style-language/schema/raw/master/csl-citation.json"} </w:instrText>
      </w:r>
      <w:r w:rsidRPr="00617BCB">
        <w:rPr>
          <w:lang w:val="en-GB"/>
        </w:rPr>
        <w:fldChar w:fldCharType="separate"/>
      </w:r>
      <w:r w:rsidR="006D532E" w:rsidRPr="006D532E">
        <w:t>[37,55]</w:t>
      </w:r>
      <w:r w:rsidRPr="00617BCB">
        <w:rPr>
          <w:lang w:val="en-GB"/>
        </w:rPr>
        <w:fldChar w:fldCharType="end"/>
      </w:r>
      <w:r w:rsidRPr="00617BCB">
        <w:rPr>
          <w:lang w:val="en-GB"/>
        </w:rPr>
        <w:t xml:space="preserve">, Decision Tree </w:t>
      </w:r>
      <w:r w:rsidRPr="00617BCB">
        <w:rPr>
          <w:lang w:val="en-GB"/>
        </w:rPr>
        <w:fldChar w:fldCharType="begin"/>
      </w:r>
      <w:r w:rsidR="00AD69B7">
        <w:rPr>
          <w:lang w:val="en-GB"/>
        </w:rPr>
        <w:instrText xml:space="preserve"> ADDIN ZOTERO_ITEM CSL_CITATION {"citationID":"XPFGUbQO","properties":{"formattedCitation":"[41,59]","plainCitation":"[41,59]","noteIndex":0},"citationItems":[{"id":223,"uris":["http://zotero.org/users/11398818/items/2HFDN9YP"],"itemData":{"id":223,"type":"article-journal","container-title":"IEEE Systems, Man, and Cybernetics Magazine","DOI":"10.1109/MSMC.2019.2962226","ISSN":"2333-942X, 2380-1298","issue":"4","journalAbbreviation":"IEEE Syst. Man Cybern. Mag.","page":"6-14","source":"DOI.org (Crossref)","title":"Smart Cushion-Based Activity Recognition: Prompting Users to Maintain a Healthy Seated Posture","title-short":"Smart Cushion-Based Activity Recognition","volume":"6","author":[{"family":"Ma","given":"Congcong"},{"family":"Li","given":"Wenfeng"},{"family":"Gravina","given":"Raffaele"},{"family":"Du","given":"Juan"},{"family":"Li","given":"Qimeng"},{"family":"Fortino","given":"Giancarlo"}],"issued":{"date-parts":[["2020",10]]}}},{"id":235,"uris":["http://zotero.org/users/11398818/items/MM83R5MW"],"itemData":{"id":235,"type":"paper-conference","container-title":"2014 International Conference on Intelligent Environments","DOI":"10.1109/IE.2014.39","event-place":"China","event-title":"2014 International Conference on Intelligent Environments (IE)","ISBN":"978-1-4799-2947-4","page":"211-213","publisher":"IEEE","publisher-place":"China","source":"DOI.org (Crossref)","title":"IntelliChair: An Approach for Activity Detection and Prediction via Posture Analysis","title-short":"IntelliChair","URL":"http://ieeexplore.ieee.org/document/6910450/","author":[{"family":"Fu","given":"Teng"},{"family":"Macleod","given":"Allan"}],"accessed":{"date-parts":[["2023",11,20]]},"issued":{"date-parts":[["2014",6]]}}}],"schema":"https://github.com/citation-style-language/schema/raw/master/csl-citation.json"} </w:instrText>
      </w:r>
      <w:r w:rsidRPr="00617BCB">
        <w:rPr>
          <w:lang w:val="en-GB"/>
        </w:rPr>
        <w:fldChar w:fldCharType="separate"/>
      </w:r>
      <w:r w:rsidR="00AD69B7" w:rsidRPr="00AD69B7">
        <w:t>[41,59]</w:t>
      </w:r>
      <w:r w:rsidRPr="00617BCB">
        <w:rPr>
          <w:lang w:val="en-GB"/>
        </w:rPr>
        <w:fldChar w:fldCharType="end"/>
      </w:r>
      <w:r w:rsidRPr="00617BCB">
        <w:rPr>
          <w:lang w:val="en-GB"/>
        </w:rPr>
        <w:t xml:space="preserve">, SVM (Support Vector Machine) </w:t>
      </w:r>
      <w:r w:rsidRPr="00617BCB">
        <w:rPr>
          <w:lang w:val="en-GB"/>
        </w:rPr>
        <w:fldChar w:fldCharType="begin"/>
      </w:r>
      <w:r w:rsidR="006D532E">
        <w:rPr>
          <w:lang w:val="en-GB"/>
        </w:rPr>
        <w:instrText xml:space="preserve"> ADDIN ZOTERO_ITEM CSL_CITATION {"citationID":"DlMTjBQy","properties":{"formattedCitation":"[36,50]","plainCitation":"[36,50]","noteIndex":0},"citationItems":[{"id":159,"uris":["http://zotero.org/users/11398818/items/UGIYCU8F"],"itemData":{"id":159,"type":"article-journal","abstract":"Prolonged sitting with poor posture can lead to various health problems, including upper back pain, lower back pain, and cervical pain. Maintaining proper sitting posture is crucial for individuals while working or studying. Existing pressure sensor-based systems have been proposed to recognize sitting postures, but their accuracy ranges from 80% to 90%, leaving room for improvement. In this study, we developed a sitting posture recognition system called SPRS. We identified key areas on the chair surface that capture essential characteristics of sitting postures and employed diverse machine learning technologies to recognize ten common sitting postures. To evaluate the accuracy and usability of SPRS, we conducted a ten-minute sitting session with arbitrary postures involving 20 volunteers. The experimental results demonstrated that SPRS achieved an impressive accuracy rate of up to 99.1% in recognizing sitting postures. Additionally, we performed a usability survey using two standard questionnaires, the System Usability Scale (SUS) and the Questionnaire for User Interface Satisfaction (QUIS). The analysis of survey results indicated that SPRS is user-friendly, easy to use, and responsive.","container-title":"Sensors","DOI":"10.3390/s23135894","ISSN":"1424-8220","issue":"13","journalAbbreviation":"Sensors","language":"en","page":"5894","source":"DOI.org (Crossref)","title":"An Automated Sitting Posture Recognition System Utilizing Pressure Sensors","volume":"23","author":[{"family":"Tsai","given":"Ming-Chih"},{"family":"Chu","given":"Edward T.-H."},{"family":"Lee","given":"Chia-Rong"}],"issued":{"date-parts":[["2023",6,25]]}}},{"id":180,"uris":["http://zotero.org/users/11398818/items/R5TKSJBE"],"itemData":{"id":180,"type":"article-journal","container-title":"Sensors","DOI":"10.3390/s18010208","ISSN":"1424-8220","issue":"2","journalAbbreviation":"Sensors","language":"en","page":"208","source":"DOI.org (Crossref)","title":"Sitting Posture Monitoring System Based on a Low-Cost Load Cell Using Machine Learning","volume":"18","author":[{"family":"Roh","given":"Jongryun"},{"family":"Park","given":"Hyeong-jun"},{"family":"Lee","given":"Kwang"},{"family":"Hyeong","given":"Joonho"},{"family":"Kim","given":"Sayup"},{"family":"Lee","given":"Boreom"}],"issued":{"date-parts":[["2018",1,12]]}}}],"schema":"https://github.com/citation-style-language/schema/raw/master/csl-citation.json"} </w:instrText>
      </w:r>
      <w:r w:rsidRPr="00617BCB">
        <w:rPr>
          <w:lang w:val="en-GB"/>
        </w:rPr>
        <w:fldChar w:fldCharType="separate"/>
      </w:r>
      <w:r w:rsidR="006D532E" w:rsidRPr="006D532E">
        <w:t>[36,50]</w:t>
      </w:r>
      <w:r w:rsidRPr="00617BCB">
        <w:rPr>
          <w:lang w:val="en-GB"/>
        </w:rPr>
        <w:fldChar w:fldCharType="end"/>
      </w:r>
      <w:r w:rsidRPr="00617BCB">
        <w:rPr>
          <w:lang w:val="en-GB"/>
        </w:rPr>
        <w:t xml:space="preserve">, RF (Random Forest) </w:t>
      </w:r>
      <w:r w:rsidRPr="00617BCB">
        <w:rPr>
          <w:lang w:val="en-GB"/>
        </w:rPr>
        <w:fldChar w:fldCharType="begin"/>
      </w:r>
      <w:r w:rsidR="006D532E">
        <w:rPr>
          <w:lang w:val="en-GB"/>
        </w:rPr>
        <w:instrText xml:space="preserve"> ADDIN ZOTERO_ITEM CSL_CITATION {"citationID":"7dtp7dkU","properties":{"formattedCitation":"[57,66]","plainCitation":"[57,66]","noteIndex":0},"citationItems":[{"id":182,"uris":["http://zotero.org/users/11398818/items/EJDVGSEA"],"itemData":{"id":182,"type":"article-journal","abstract":"Occupational musculoskeletal disorders, particularly chronic low back pain (LBP), are ubiquitous due to prolonged static sitting or nonergonomic sitting positions. Therefore, the aim of this study was to develop an instrumented chair with force and acceleration sensors to determine the accuracy of automatically identifying the user’s sitting position by applying five different machine learning methods (Support Vector Machines, Multinomial Regression, Boosting, Neural Networks, and Random Forest). Forty-one subjects were requested to sit four times in seven different prescribed sitting positions (total 1148 samples). Sixteen force sensor values and the backrest angle were used as the explanatory variables (features) for the classification. The different classification methods were compared by means of a Leave-One-Out cross-validation approach. The best performance was achieved using the Random Forest classification algorithm, producing a mean classification accuracy of 90.9% for subjects with which the algorithm was not familiar. The classification accuracy varied between 81% and 98% for the seven different sitting positions. The present study showed the possibility of accurately classifying different sitting positions by means of the introduced instrumented office chair combined with machine learning analyses. The use of such novel approaches for the accurate assessment of chair usage could offer insights into the relationships between sitting position, sitting behaviour, and the occurrence of musculoskeletal disorders.","container-title":"BioMed Research International","DOI":"10.1155/2016/5978489","ISSN":"2314-6133, 2314-6141","journalAbbreviation":"BioMed Research International","language":"en","page":"1-9","source":"DOI.org (Crossref)","title":"Application of Machine Learning Approaches for Classifying Sitting Posture Based on Force and Acceleration Sensors","volume":"2016","author":[{"family":"Zemp","given":"Roland"},{"family":"Tanadini","given":"Matteo"},{"family":"Plüss","given":"Stefan"},{"family":"Schnüriger","given":"Karin"},{"family":"Singh","given":"Navrag B."},{"family":"Taylor","given":"William R."},{"family":"Lorenzetti","given":"Silvio"}],"issued":{"date-parts":[["2016"]]}}},{"id":168,"uris":["http://zotero.org/users/11398818/items/95B8ZWLW"],"itemData":{"id":168,"type":"paper-conference","container-title":"2019 IEEE Pacific Rim Conference on Communications, Computers and Signal Processing (PACRIM)","DOI":"10.1109/PACRIM47961.2019.8985070","event-place":"Victoria, BC, Canada","event-title":"2019 IEEE Pacific Rim Conference on Communications, Computers and Signal Processing (PACRIM)","ISBN":"978-1-72812-794-1","page":"1-6","publisher":"IEEE","publisher-place":"Victoria, BC, Canada","source":"DOI.org (Crossref)","title":"Are you sitting right?-Sitting Posture Recognition Using RF Signals","title-short":"Are you sitting right?","URL":"https://ieeexplore.ieee.org/document/8985070/","author":[{"family":"Feng","given":"Lin"},{"family":"Li","given":"Ziyi"},{"family":"Liu","given":"Chen"}],"accessed":{"date-parts":[["2023",10,25]]},"issued":{"date-parts":[["2019",8]]}}}],"schema":"https://github.com/citation-style-language/schema/raw/master/csl-citation.json"} </w:instrText>
      </w:r>
      <w:r w:rsidRPr="00617BCB">
        <w:rPr>
          <w:lang w:val="en-GB"/>
        </w:rPr>
        <w:fldChar w:fldCharType="separate"/>
      </w:r>
      <w:r w:rsidR="006D532E" w:rsidRPr="006D532E">
        <w:t>[57,66]</w:t>
      </w:r>
      <w:r w:rsidRPr="00617BCB">
        <w:rPr>
          <w:lang w:val="en-GB"/>
        </w:rPr>
        <w:fldChar w:fldCharType="end"/>
      </w:r>
      <w:r w:rsidRPr="00617BCB">
        <w:rPr>
          <w:lang w:val="en-GB"/>
        </w:rPr>
        <w:t xml:space="preserve">, SNN (Spiking Neural Network) </w:t>
      </w:r>
      <w:r w:rsidRPr="00617BCB">
        <w:rPr>
          <w:lang w:val="en-GB"/>
        </w:rPr>
        <w:fldChar w:fldCharType="begin"/>
      </w:r>
      <w:r w:rsidR="00AD69B7">
        <w:rPr>
          <w:lang w:val="en-GB"/>
        </w:rPr>
        <w:instrText xml:space="preserve"> ADDIN ZOTERO_ITEM CSL_CITATION {"citationID":"OarpLD3f","properties":{"formattedCitation":"[47]","plainCitation":"[47]","noteIndex":0},"citationItems":[{"id":126,"uris":["http://zotero.org/groups/5004747/items/SZ698YAT"],"itemData":{"id":126,"type":"article-journal","container-title":"IEEE Sensors Journal","DOI":"10.1109/JSEN.2020.3016611","ISSN":"1530-437X, 1558-1748, 2379-9153","issue":"2","journalAbbreviation":"IEEE Sensors J.","page":"1779-1786","source":"DOI.org (Crossref)","title":"Sitting Posture Recognition Using a Spiking Neural Network","volume":"21","author":[{"family":"Wang","given":"Jianquan"},{"family":"Hafidh","given":"Basim"},{"family":"Dong","given":"Haiwei"},{"family":"El Saddik","given":"Abdulmotaleb"}],"issued":{"date-parts":[["2021",1,15]]}}}],"schema":"https://github.com/citation-style-language/schema/raw/master/csl-citation.json"} </w:instrText>
      </w:r>
      <w:r w:rsidRPr="00617BCB">
        <w:rPr>
          <w:lang w:val="en-GB"/>
        </w:rPr>
        <w:fldChar w:fldCharType="separate"/>
      </w:r>
      <w:r w:rsidR="00AD69B7" w:rsidRPr="00AD69B7">
        <w:t>[47]</w:t>
      </w:r>
      <w:r w:rsidRPr="00617BCB">
        <w:rPr>
          <w:lang w:val="en-GB"/>
        </w:rPr>
        <w:fldChar w:fldCharType="end"/>
      </w:r>
      <w:r w:rsidRPr="00617BCB">
        <w:rPr>
          <w:lang w:val="en-GB"/>
        </w:rPr>
        <w:t xml:space="preserve">, SLR (Simple Logistic Regression) </w:t>
      </w:r>
      <w:r w:rsidRPr="00617BCB">
        <w:rPr>
          <w:lang w:val="en-GB"/>
        </w:rPr>
        <w:fldChar w:fldCharType="begin"/>
      </w:r>
      <w:r w:rsidR="006D532E">
        <w:rPr>
          <w:lang w:val="en-GB"/>
        </w:rPr>
        <w:instrText xml:space="preserve"> ADDIN ZOTERO_ITEM CSL_CITATION {"citationID":"dy83aUit","properties":{"formattedCitation":"[49]","plainCitation":"[49]","noteIndex":0},"citationItems":[{"id":177,"uris":["http://zotero.org/users/11398818/items/TIX5H2JM"],"itemData":{"id":177,"type":"paper-conference","container-title":"Proceedings of the 20th annual ACM symposium on User interface software and technology","DOI":"10.1145/1294211.1294237","event-place":"Newport Rhode Island USA","event-title":"UIST07: The 20th Annual ACM Symposium on User Interface Software and Technology","ISBN":"978-1-59593-679-0","language":"en","page":"149-158","publisher":"ACM","publisher-place":"Newport Rhode Island USA","source":"DOI.org (Crossref)","title":"Robust, low-cost, non-intrusive sensing and recognition of seated postures","URL":"https://dl.acm.org/doi/10.1145/1294211.1294237","author":[{"family":"Mutlu","given":"Bilge"},{"family":"Krause","given":"Andreas"},{"family":"Forlizzi","given":"Jodi"},{"family":"Guestrin","given":"Carlos"},{"family":"Hodgins","given":"Jessica"}],"accessed":{"date-parts":[["2023",10,29]]},"issued":{"date-parts":[["2007",10,7]]}}}],"schema":"https://github.com/citation-style-language/schema/raw/master/csl-citation.json"} </w:instrText>
      </w:r>
      <w:r w:rsidRPr="00617BCB">
        <w:rPr>
          <w:lang w:val="en-GB"/>
        </w:rPr>
        <w:fldChar w:fldCharType="separate"/>
      </w:r>
      <w:r w:rsidR="006D532E" w:rsidRPr="006D532E">
        <w:t>[49]</w:t>
      </w:r>
      <w:r w:rsidRPr="00617BCB">
        <w:rPr>
          <w:lang w:val="en-GB"/>
        </w:rPr>
        <w:fldChar w:fldCharType="end"/>
      </w:r>
      <w:r w:rsidRPr="00617BCB">
        <w:rPr>
          <w:lang w:val="en-GB"/>
        </w:rPr>
        <w:t xml:space="preserve">, Self-Organizing Map </w:t>
      </w:r>
      <w:r w:rsidRPr="00617BCB">
        <w:rPr>
          <w:lang w:val="en-GB"/>
        </w:rPr>
        <w:fldChar w:fldCharType="begin"/>
      </w:r>
      <w:r w:rsidR="00AD69B7">
        <w:rPr>
          <w:lang w:val="en-GB"/>
        </w:rPr>
        <w:instrText xml:space="preserve"> ADDIN ZOTERO_ITEM CSL_CITATION {"citationID":"XRsOSJqs","properties":{"formattedCitation":"[44]","plainCitation":"[44]","noteIndex":0},"citationItems":[{"id":143,"uris":["http://zotero.org/users/11398818/items/6LWNY69L"],"itemData":{"id":143,"type":"article-journal","abstract":"As the intensity of work increases, many of us sit for long hours while working in the office. It is not easy to sit properly at work all the time and sitting for a long time with wrong postures may cause a series of health problems as time goes by. In addition, monitoring the sitting posture of patients with spinal disease would be beneficial for their recovery. Accordingly, this paper designs and implements a sitting posture recognition system from a flexible array pressure sensor, which is used to acquire pressure distribution map of sitting hips in a real-time manner. Moreover, an improved self-organizing map-based classification algorithm for six kinds of sitting posture recognition is proposed to identify whether the current sitting posture is appropriate. The extensive experimental results verify that the performance of ISOM-based sitting posture recognition algorithm (ISOM-SPR) in short outperforms that of four kinds of traditional algorithms including decision tree-based (DT), K-means-based (KM), back propagation neural network-based (BP), self-organizing map-based (SOM) sitting posture recognition algorithms. Finally, it is proven that the proposed system based on ISOM-SPR algorithm has good robustness and high accuracy.","container-title":"Sensors","DOI":"10.3390/s21186246","ISSN":"1424-8220","issue":"18","journalAbbreviation":"Sensors","language":"en","page":"6246","source":"DOI.org (Crossref)","title":"Improved Self-Organizing Map-Based Unsupervised Learning Algorithm for Sitting Posture Recognition System","volume":"21","author":[{"family":"Cai","given":"Wenyu"},{"family":"Zhao","given":"Dongyang"},{"family":"Zhang","given":"Meiyan"},{"family":"Xu","given":"Yinan"},{"family":"Li","given":"Zhu"}],"issued":{"date-parts":[["2021",9,17]]}}}],"schema":"https://github.com/citation-style-language/schema/raw/master/csl-citation.json"} </w:instrText>
      </w:r>
      <w:r w:rsidRPr="00617BCB">
        <w:rPr>
          <w:lang w:val="en-GB"/>
        </w:rPr>
        <w:fldChar w:fldCharType="separate"/>
      </w:r>
      <w:r w:rsidR="00AD69B7" w:rsidRPr="00AD69B7">
        <w:t>[44]</w:t>
      </w:r>
      <w:r w:rsidRPr="00617BCB">
        <w:rPr>
          <w:lang w:val="en-GB"/>
        </w:rPr>
        <w:fldChar w:fldCharType="end"/>
      </w:r>
      <w:r w:rsidRPr="00617BCB">
        <w:rPr>
          <w:lang w:val="en-GB"/>
        </w:rPr>
        <w:t>,</w:t>
      </w:r>
      <w:r w:rsidR="006905CF">
        <w:rPr>
          <w:lang w:val="en-GB"/>
        </w:rPr>
        <w:t xml:space="preserve"> </w:t>
      </w:r>
      <w:r w:rsidR="006905CF" w:rsidRPr="000E16A3">
        <w:rPr>
          <w:color w:val="FF0000"/>
          <w:lang w:val="en-GB"/>
        </w:rPr>
        <w:t xml:space="preserve">Naïve Bayes </w:t>
      </w:r>
      <w:r w:rsidR="006905CF" w:rsidRPr="000E16A3">
        <w:rPr>
          <w:color w:val="FF0000"/>
          <w:lang w:val="en-GB"/>
        </w:rPr>
        <w:fldChar w:fldCharType="begin"/>
      </w:r>
      <w:r w:rsidR="006905CF" w:rsidRPr="000E16A3">
        <w:rPr>
          <w:color w:val="FF0000"/>
          <w:lang w:val="en-GB"/>
        </w:rPr>
        <w:instrText xml:space="preserve"> ADDIN ZOTERO_ITEM CSL_CITATION {"citationID":"fGWz6ucB","properties":{"formattedCitation":"[19]","plainCitation":"[19]","noteIndex":0},"citationItems":[{"id":257,"uris":["http://zotero.org/users/11398818/items/YCATTYY8"],"itemData":{"id":257,"type":"article-journal","container-title":"IEEE Sensors Journal","DOI":"10.1109/JSEN.2009.2037330","ISSN":"1530-437X","issue":"8","journalAbbreviation":"IEEE Sensors J.","page":"1391-1398","source":"DOI.org (Crossref)","title":"Design and Modeling of a Textile Pressure Sensor for Sitting Posture Classification","volume":"10","author":[{"family":"Meyer","given":"Jan"},{"family":"Arnrich","given":"Bert"},{"family":"Schumm","given":"Johannes"},{"family":"Troster","given":"Gerhard"}],"issued":{"date-parts":[["2010",8]]}}}],"schema":"https://github.com/citation-style-language/schema/raw/master/csl-citation.json"} </w:instrText>
      </w:r>
      <w:r w:rsidR="006905CF" w:rsidRPr="000E16A3">
        <w:rPr>
          <w:color w:val="FF0000"/>
          <w:lang w:val="en-GB"/>
        </w:rPr>
        <w:fldChar w:fldCharType="separate"/>
      </w:r>
      <w:r w:rsidR="006905CF" w:rsidRPr="000E16A3">
        <w:rPr>
          <w:color w:val="FF0000"/>
        </w:rPr>
        <w:t>[19]</w:t>
      </w:r>
      <w:r w:rsidR="006905CF" w:rsidRPr="000E16A3">
        <w:rPr>
          <w:color w:val="FF0000"/>
          <w:lang w:val="en-GB"/>
        </w:rPr>
        <w:fldChar w:fldCharType="end"/>
      </w:r>
      <w:r w:rsidR="006905CF" w:rsidRPr="000E16A3">
        <w:rPr>
          <w:color w:val="FF0000"/>
          <w:lang w:val="en-GB"/>
        </w:rPr>
        <w:t>,</w:t>
      </w:r>
      <w:r w:rsidRPr="00617BCB">
        <w:rPr>
          <w:lang w:val="en-GB"/>
        </w:rPr>
        <w:t xml:space="preserve"> </w:t>
      </w:r>
      <w:r w:rsidR="006905CF">
        <w:rPr>
          <w:lang w:val="en-GB"/>
        </w:rPr>
        <w:t>and</w:t>
      </w:r>
      <w:r w:rsidRPr="00617BCB">
        <w:rPr>
          <w:lang w:val="en-GB"/>
        </w:rPr>
        <w:t xml:space="preserve"> Dynamic time Wrapping </w:t>
      </w:r>
      <w:r w:rsidRPr="00617BCB">
        <w:rPr>
          <w:lang w:val="en-GB"/>
        </w:rPr>
        <w:fldChar w:fldCharType="begin"/>
      </w:r>
      <w:r w:rsidR="00AD69B7">
        <w:rPr>
          <w:lang w:val="en-GB"/>
        </w:rPr>
        <w:instrText xml:space="preserve"> ADDIN ZOTERO_ITEM CSL_CITATION {"citationID":"l6v9Fv0T","properties":{"formattedCitation":"[34]","plainCitation":"[34]","noteIndex":0},"citationItems":[{"id":232,"uris":["http://zotero.org/users/11398818/items/ZMS5CAZB"],"itemData":{"id":232,"type":"article-journal","container-title":"IEEE Sensors Journal","DOI":"10.1109/JSEN.2013.2259589","ISSN":"1530-437X, 1558-1748","issue":"10","journalAbbreviation":"IEEE Sensors J.","page":"3926-3934","source":"DOI.org (Crossref)","title":"eCushion: A Textile Pressure Sensor Array Design and Calibration for Sitting Posture Analysis","title-short":"eCushion","volume":"13","author":[{"family":"Xu","given":"Wenyao"},{"family":"Huang","given":"Ming-Chun"},{"family":"Amini","given":"Navid"},{"family":"He","given":"Lei"},{"family":"Sarrafzadeh","given":"Majid"}],"issued":{"date-parts":[["2013",10]]}}}],"schema":"https://github.com/citation-style-language/schema/raw/master/csl-citation.json"} </w:instrText>
      </w:r>
      <w:r w:rsidRPr="00617BCB">
        <w:rPr>
          <w:lang w:val="en-GB"/>
        </w:rPr>
        <w:fldChar w:fldCharType="separate"/>
      </w:r>
      <w:r w:rsidR="00AD69B7" w:rsidRPr="00AD69B7">
        <w:t>[34]</w:t>
      </w:r>
      <w:r w:rsidRPr="00617BCB">
        <w:rPr>
          <w:lang w:val="en-GB"/>
        </w:rPr>
        <w:fldChar w:fldCharType="end"/>
      </w:r>
      <w:r w:rsidRPr="00617BCB">
        <w:rPr>
          <w:lang w:val="en-GB"/>
        </w:rPr>
        <w:t xml:space="preserve">. On the other hand, there were 7 studies that didn’t employ the use ML models in the classification of sitting postures </w:t>
      </w:r>
      <w:r w:rsidRPr="00617BCB">
        <w:rPr>
          <w:lang w:val="en-GB"/>
        </w:rPr>
        <w:fldChar w:fldCharType="begin"/>
      </w:r>
      <w:r w:rsidR="006D532E">
        <w:rPr>
          <w:lang w:val="en-GB"/>
        </w:rPr>
        <w:instrText xml:space="preserve"> ADDIN ZOTERO_ITEM CSL_CITATION {"citationID":"Uq3xL9PL","properties":{"formattedCitation":"[32,33,53,58,67,68]","plainCitation":"[32,33,53,58,67,68]","noteIndex":0},"citationItems":[{"id":161,"uris":["http://zotero.org/users/11398818/items/JP76KCNB"],"itemData":{"id":161,"type":"article-journal","container-title":"Sensors and Actuators A: Physical","DOI":"10.1016/j.sna.2017.11.054","ISSN":"09244247","journalAbbreviation":"Sensors and Actuators A: Physical","language":"en","page":"394-400","source":"DOI.org (Crossref)","title":"Real-time sitting posture correction system based on highly durable and washable electronic textile pressure sensors","volume":"269","author":[{"family":"Kim","given":"Minjeong"},{"family":"Kim","given":"Hyoungjun"},{"family":"Park","given":"Jinwoo"},{"family":"Jee","given":"Kwang-Koo"},{"family":"Lim","given":"Jung Ah"},{"family":"Park","given":"Min-Chul"}],"issued":{"date-parts":[["2018",1]]}}},{"id":155,"uris":["http://zotero.org/users/11398818/items/UWUTEDIW"],"itemData":{"id":155,"type":"article-journal","abstract":"The employees’ health and well-being are an actual topic in our fast-moving world. Employers lose money when their employees suffer from different health problems and cannot work. The major problem is the spinal pain caused by the poor sitting posture on the office chair. This paper deals with the proposal and realization of the system for the detection of incorrect sitting positions. The smart chair has six flexible force sensors. The Internet of Things (IoT) node based on Arduino connects these sensors into the system. The system detects wrong seating positions and notifies the users. In advance, we develop a mobile application to receive those notifications. The user gets feedback about sitting posture and additional statistical data. We defined simple rules for processing the sensor data for recognizing wrong sitting postures. The data from smart chairs are collected by a private cloud solution from QNAP and are stored in the MongoDB database. We used the Node-RED application for the whole logic implementation.","container-title":"Mobile Information Systems","DOI":"10.1155/2020/6625797","ISSN":"1875-905X, 1574-017X","journalAbbreviation":"Mobile Information Systems","language":"en","page":"1-13","source":"DOI.org (Crossref)","title":"A Smart System for Sitting Posture Detection Based on Force Sensors and Mobile Application","volume":"2020","author":[{"family":"Matuska","given":"Slavomir"},{"family":"Paralic","given":"Martin"},{"family":"Hudec","given":"Robert"}],"editor":[{"family":"Krejcar","given":"Ondrej"}],"issued":{"date-parts":[["2020",11,18]]}}},{"id":228,"uris":["http://zotero.org/users/11398818/items/A72X998B"],"itemData":{"id":228,"type":"article-journal","container-title":"International Journal of Human–Computer Interaction","DOI":"10.1080/10447318.2018.1506641","ISSN":"1044-7318, 1532-7590","issue":"10","journalAbbreviation":"International Journal of Human–Computer Interaction","language":"en","page":"870-885","source":"DOI.org (Crossref)","title":"HealthSit: Designing Posture-Based Interaction to Promote Exercise during Fitness Breaks","title-short":"HealthSit","volume":"35","author":[{"family":"Ren","given":"Xipei"},{"family":"Yu","given":"Bin"},{"family":"Lu","given":"Yuan"},{"family":"Chen","given":"Yu"},{"family":"Pu","given":"Pearl"}],"issued":{"date-parts":[["2019",6,15]]}}},{"id":153,"uris":["http://zotero.org/users/11398818/items/NETFL3DX"],"itemData":{"id":153,"type":"article-journal","abstract":"In this paper, a smart office chair with movable textile sensors to monitor sitting position during the workday is presented. The system consists of a presence textile capacitive sensor with different levels of activation with a signal conditioning device. The proposed system was integrated into an office chair to detect postures that could provoke musculoskeletal disorders or discomfort. The microcontroller measured the capacitance by means of a cycle count method and provided the position information in real time. The information could be analysed to set up warnings to prevent incorrect postures or the necessity to move. Five participants assumed a series of postures, and the results showed the workability of the proposed smart chair. The chair can be provided as a new tool for companies, hospitals, or other institutions to detect incorrect postures and monitor the postures of people with reduced mobility. This tool can optimise control procedures or prevent occupational risks.","container-title":"Materials","DOI":"10.3390/ma16134838","ISSN":"1996-1944","issue":"13","journalAbbreviation":"Materials","language":"en","page":"4838","source":"DOI.org (Crossref)","title":"A Smart Chair to Monitor Sitting Posture by Capacitive Textile Sensors","volume":"16","author":[{"family":"Martínez-Estrada","given":"Marc"},{"family":"Vuohijoki","given":"Tiina"},{"family":"Poberznik","given":"Anja"},{"family":"Shaikh","given":"Asif"},{"family":"Virkki","given":"Johanna"},{"family":"Gil","given":"Ignacio"},{"family":"Fernández-García","given":"Raúl"}],"issued":{"date-parts":[["2023",7,5]]}}},{"id":189,"uris":["http://zotero.org/users/11398818/items/WR377RER"],"itemData":{"id":189,"type":"report","abstract":"Abstract\n          Modern-day lifestyle is hugely dependent on the computers as most of the work is directly or indirectly controlled by them. Such machines are reducing the efforts of human beings and improving the human lifestyle by enhancing comfort in doing the work. This enhanced comfort however is making the humans inactive as they tend to sit in one place for many hours. The sitting posture plays a very important role in avoiding the injuries to spine and joints. It gets difficult for the person to know the correct posture while sitting on a chair. In the proposed work, a cloud-based IoT-enabled smart chair is proposed that continuously monitors the seating posture of a person and notifies the person about the wrong sitting position while simultaneously storing the data on the cloud. The database stored in the cloud helps medical doctors to analyze the root cause of the problem related to the spinal or joint. The proposed work equipped with sensors, microcontroller, and cloud-enabled technology offers seamless connectivity and notification thus making the system suitable for any kind of environment.","genre":"preprint","note":"DOI: 10.21203/rs.3.rs-1999906/v1","publisher":"In Review","source":"DOI.org (Crossref)","title":"An IoT and Cloud Enabled Smart Chair for Detection and Notification of Wrong Seating Posture","URL":"https://www.researchsquare.com/article/rs-1999906/v1","author":[{"family":"Kundaliya","given":"Brijesh"},{"family":"Patel","given":"Smit"},{"family":"Patel","given":"Jaanvi"},{"family":"Barot","given":"Parv"},{"family":"Hadia","given":"S. K."}],"accessed":{"date-parts":[["2023",11,4]]},"issued":{"date-parts":[["2022",8,31]]}}},{"id":224,"uris":["http://zotero.org/users/11398818/items/DWZ9ZK5T"],"itemData":{"id":224,"type":"article-journal","container-title":"Engineering","DOI":"10.4236/eng.2013.510B027","ISSN":"1947-3931, 1947-394X","issue":"10","journalAbbreviation":"ENG","page":"132-136","source":"DOI.org (Crossref)","title":"Evaluating Pressure Ulcer Development in Wheelchair-Bound Population Using Sitting Posture Identification","volume":"05","author":[{"family":"Fard","given":"Farve Daneshvar"},{"family":"Moghimi","given":"Sahar"},{"family":"Lotfi","given":"Reza"}],"issued":{"date-parts":[["2013"]]}}}],"schema":"https://github.com/citation-style-language/schema/raw/master/csl-citation.json"} </w:instrText>
      </w:r>
      <w:r w:rsidRPr="00617BCB">
        <w:rPr>
          <w:lang w:val="en-GB"/>
        </w:rPr>
        <w:fldChar w:fldCharType="separate"/>
      </w:r>
      <w:r w:rsidR="006D532E" w:rsidRPr="006D532E">
        <w:t>[32,33,53,58,67,68]</w:t>
      </w:r>
      <w:r w:rsidRPr="00617BCB">
        <w:rPr>
          <w:lang w:val="en-GB"/>
        </w:rPr>
        <w:fldChar w:fldCharType="end"/>
      </w:r>
      <w:r w:rsidRPr="00617BCB">
        <w:rPr>
          <w:lang w:val="en-GB"/>
        </w:rPr>
        <w:t xml:space="preserve">. Instead, most of these studies resulted in the implementation of straightforward threshold-based system. In the implementation of this approach, if the sensor data surpassed a specified threshold, a given posture is identified. </w:t>
      </w:r>
    </w:p>
    <w:p w14:paraId="3C2CD46B" w14:textId="4969898C" w:rsidR="002423A8" w:rsidRPr="00617BCB" w:rsidRDefault="000F27B1" w:rsidP="00E3177A">
      <w:pPr>
        <w:pStyle w:val="MDPI31text"/>
        <w:rPr>
          <w:lang w:val="en-GB"/>
        </w:rPr>
      </w:pPr>
      <w:r w:rsidRPr="00617BCB">
        <w:rPr>
          <w:lang w:val="en-GB"/>
        </w:rPr>
        <w:t>To</w:t>
      </w:r>
      <w:r w:rsidR="002423A8" w:rsidRPr="00617BCB">
        <w:rPr>
          <w:lang w:val="en-GB"/>
        </w:rPr>
        <w:t xml:space="preserve"> perform</w:t>
      </w:r>
      <w:r w:rsidR="002C2519" w:rsidRPr="00617BCB">
        <w:rPr>
          <w:lang w:val="en-GB"/>
        </w:rPr>
        <w:t xml:space="preserve"> </w:t>
      </w:r>
      <w:r w:rsidR="00353834" w:rsidRPr="00617BCB">
        <w:rPr>
          <w:lang w:val="en-GB"/>
        </w:rPr>
        <w:t>a</w:t>
      </w:r>
      <w:r w:rsidR="002423A8" w:rsidRPr="00617BCB">
        <w:rPr>
          <w:lang w:val="en-GB"/>
        </w:rPr>
        <w:t xml:space="preserve"> concrete validation on an ML model’s performance and accuracy, most studies result in various methods such as the use of a confusion matrix and performance comparison between different ML models. A confusion matrix is a powerful analytical tool that is used to measure the performance of machine learning algorithms. For binary classification models, there are only 4 possible options within a 2x2 matrix table which is True Positive (TP), True Negative (TN), False Positive (FP), and a False Negative (FN). On the other hand, for multi-class models, the confusion matrix goes beyond a 2x2 matrix, for it becomes a </w:t>
      </w:r>
      <w:proofErr w:type="spellStart"/>
      <w:r w:rsidR="002423A8" w:rsidRPr="00617BCB">
        <w:rPr>
          <w:lang w:val="en-GB"/>
        </w:rPr>
        <w:t>NxN</w:t>
      </w:r>
      <w:proofErr w:type="spellEnd"/>
      <w:r w:rsidR="002423A8" w:rsidRPr="00617BCB">
        <w:rPr>
          <w:lang w:val="en-GB"/>
        </w:rPr>
        <w:t xml:space="preserve"> matrix. The N value signifies the number of classes being present </w:t>
      </w:r>
      <w:r w:rsidR="002423A8" w:rsidRPr="00617BCB">
        <w:rPr>
          <w:lang w:val="en-GB"/>
        </w:rPr>
        <w:fldChar w:fldCharType="begin"/>
      </w:r>
      <w:r w:rsidR="00AD69B7">
        <w:rPr>
          <w:lang w:val="en-GB"/>
        </w:rPr>
        <w:instrText xml:space="preserve"> ADDIN ZOTERO_ITEM CSL_CITATION {"citationID":"3ahQCF3c","properties":{"formattedCitation":"[69]","plainCitation":"[69]","noteIndex":0},"citationItems":[{"id":274,"uris":["http://zotero.org/users/11398818/items/7XCRKCYS"],"itemData":{"id":274,"type":"article-journal","abstract":"Classification techniques have been applied to many applications in various fields of sciences. There are several ways of evaluating classification algorithms. The analysis of such metrics and its significance must be interpreted correctly for evaluating different learning algorithms. Most of these measures are scalar metrics and some of them are graphical methods. This paper introduces a detailed overview of the classification assessment measures with the aim of providing the basics of these measures and to show how it works to serve as a comprehensive source for researchers who are interested in this field. This overview starts by highlighting the definition of the confusion matrix in binary and multi-class classification problems. Many classification measures are also explained in details, and the influence of balanced and imbalanced data on each metric is presented. An illustrative example is introduced to show (1) how to calculate these measures in binary and multi-class classification problems, and (2) the robustness of some measures against balanced and imbalanced data. Moreover, some graphical measures such as Receiver operating characteristics (ROC), Precision-Recall, and Detection error trade-off (DET) curves are presented with details. Additionally, in a step-by-step approach, different numerical examples are demonstrated to explain the preprocessing steps of plotting ROC, PR, and DET curves.","container-title":"Applied Computing and Informatics","DOI":"10.1016/j.aci.2018.08.003","ISSN":"2634-1964, 2210-8327","issue":"1","journalAbbreviation":"ACI","language":"en","page":"168-192","source":"DOI.org (Crossref)","title":"Classification assessment methods","volume":"17","author":[{"family":"Tharwat","given":"Alaa"}],"issued":{"date-parts":[["2021",1,4]]}}}],"schema":"https://github.com/citation-style-language/schema/raw/master/csl-citation.json"} </w:instrText>
      </w:r>
      <w:r w:rsidR="002423A8" w:rsidRPr="00617BCB">
        <w:rPr>
          <w:lang w:val="en-GB"/>
        </w:rPr>
        <w:fldChar w:fldCharType="separate"/>
      </w:r>
      <w:r w:rsidR="00AD69B7" w:rsidRPr="00AD69B7">
        <w:t>[69]</w:t>
      </w:r>
      <w:r w:rsidR="002423A8" w:rsidRPr="00617BCB">
        <w:rPr>
          <w:lang w:val="en-GB"/>
        </w:rPr>
        <w:fldChar w:fldCharType="end"/>
      </w:r>
      <w:r w:rsidR="002423A8" w:rsidRPr="00617BCB">
        <w:rPr>
          <w:lang w:val="en-GB"/>
        </w:rPr>
        <w:t>.</w:t>
      </w:r>
    </w:p>
    <w:p w14:paraId="73AECDF8" w14:textId="77777777" w:rsidR="00071E79" w:rsidRPr="00617BCB" w:rsidRDefault="00071E79" w:rsidP="00E3177A">
      <w:pPr>
        <w:pStyle w:val="MDPI31text"/>
        <w:rPr>
          <w:lang w:val="en-GB"/>
        </w:rPr>
      </w:pPr>
    </w:p>
    <w:p w14:paraId="03E7CB2A" w14:textId="75F9326B" w:rsidR="007E17D5" w:rsidRPr="00617BCB" w:rsidRDefault="00740AB3" w:rsidP="00740AB3">
      <w:pPr>
        <w:pStyle w:val="MDPI22heading2"/>
        <w:rPr>
          <w:noProof w:val="0"/>
          <w:lang w:val="en-GB"/>
        </w:rPr>
      </w:pPr>
      <w:r w:rsidRPr="00617BCB">
        <w:rPr>
          <w:noProof w:val="0"/>
          <w:lang w:val="en-GB"/>
        </w:rPr>
        <w:t xml:space="preserve">4.4 </w:t>
      </w:r>
      <w:r w:rsidR="007E17D5" w:rsidRPr="00617BCB">
        <w:rPr>
          <w:noProof w:val="0"/>
          <w:lang w:val="en-GB"/>
        </w:rPr>
        <w:t>Integration with (Internet of Things) IoT</w:t>
      </w:r>
    </w:p>
    <w:p w14:paraId="6E69B14B" w14:textId="4F60AE8D" w:rsidR="007E17D5" w:rsidRPr="00617BCB" w:rsidRDefault="007E17D5" w:rsidP="007E17D5">
      <w:pPr>
        <w:pStyle w:val="MDPI31text"/>
        <w:rPr>
          <w:lang w:val="en-GB"/>
        </w:rPr>
      </w:pPr>
      <w:r w:rsidRPr="00617BCB">
        <w:rPr>
          <w:lang w:val="en-GB"/>
        </w:rPr>
        <w:t>Over recent years, IoT has gained in popularity and has become a game changer within certain industries. It was projected that by the year 2030, there would be over 50 billion devices interconnected through IoT [45].</w:t>
      </w:r>
      <w:r w:rsidR="00916640" w:rsidRPr="00617BCB">
        <w:rPr>
          <w:lang w:val="en-GB"/>
        </w:rPr>
        <w:t xml:space="preserve"> Within the context of smart sensing chair system, </w:t>
      </w:r>
      <w:r w:rsidRPr="00617BCB">
        <w:rPr>
          <w:lang w:val="en-GB"/>
        </w:rPr>
        <w:t xml:space="preserve">Ma </w:t>
      </w:r>
      <w:r w:rsidR="00972C85" w:rsidRPr="00617BCB">
        <w:rPr>
          <w:lang w:val="en-GB"/>
        </w:rPr>
        <w:t>et al. [</w:t>
      </w:r>
      <w:r w:rsidRPr="00617BCB">
        <w:rPr>
          <w:lang w:val="en-GB"/>
        </w:rPr>
        <w:t>23] highlighted the effectiveness of integrating IoT-based systems into healthcare sensors systems due to its major advantage of being able to seamlessly monitor user’s health data in real-time. The use of IoT systems for remote health monitoring is believed to not only reduce medical costs but could also aid in the early detection of chronic illnesses. Subsequently, this could potentially accelerate the treatment and improve overall life expectancy of an individual.</w:t>
      </w:r>
    </w:p>
    <w:p w14:paraId="41C0FC65" w14:textId="1239C7A0" w:rsidR="00071E79" w:rsidRPr="00617BCB" w:rsidRDefault="007E17D5" w:rsidP="007E17D5">
      <w:pPr>
        <w:pStyle w:val="MDPI31text"/>
        <w:rPr>
          <w:lang w:val="en-GB"/>
        </w:rPr>
      </w:pPr>
      <w:r w:rsidRPr="00617BCB">
        <w:rPr>
          <w:lang w:val="en-GB"/>
        </w:rPr>
        <w:t xml:space="preserve">Now focusing on papers on smart sensing chairs that utilized IoT-based technology, Matuska et al. </w:t>
      </w:r>
      <w:r w:rsidR="004B61F5">
        <w:rPr>
          <w:lang w:val="en-GB"/>
        </w:rPr>
        <w:fldChar w:fldCharType="begin"/>
      </w:r>
      <w:r w:rsidR="006D532E">
        <w:rPr>
          <w:lang w:val="en-GB"/>
        </w:rPr>
        <w:instrText xml:space="preserve"> ADDIN ZOTERO_ITEM CSL_CITATION {"citationID":"vDoo4rKn","properties":{"formattedCitation":"[53]","plainCitation":"[53]","noteIndex":0},"citationItems":[{"id":155,"uris":["http://zotero.org/users/11398818/items/UWUTEDIW"],"itemData":{"id":155,"type":"article-journal","abstract":"The employees’ health and well-being are an actual topic in our fast-moving world. Employers lose money when their employees suffer from different health problems and cannot work. The major problem is the spinal pain caused by the poor sitting posture on the office chair. This paper deals with the proposal and realization of the system for the detection of incorrect sitting positions. The smart chair has six flexible force sensors. The Internet of Things (IoT) node based on Arduino connects these sensors into the system. The system detects wrong seating positions and notifies the users. In advance, we develop a mobile application to receive those notifications. The user gets feedback about sitting posture and additional statistical data. We defined simple rules for processing the sensor data for recognizing wrong sitting postures. The data from smart chairs are collected by a private cloud solution from QNAP and are stored in the MongoDB database. We used the Node-RED application for the whole logic implementation.","container-title":"Mobile Information Systems","DOI":"10.1155/2020/6625797","ISSN":"1875-905X, 1574-017X","journalAbbreviation":"Mobile Information Systems","language":"en","page":"1-13","source":"DOI.org (Crossref)","title":"A Smart System for Sitting Posture Detection Based on Force Sensors and Mobile Application","volume":"2020","author":[{"family":"Matuska","given":"Slavomir"},{"family":"Paralic","given":"Martin"},{"family":"Hudec","given":"Robert"}],"editor":[{"family":"Krejcar","given":"Ondrej"}],"issued":{"date-parts":[["2020",11,18]]}}}],"schema":"https://github.com/citation-style-language/schema/raw/master/csl-citation.json"} </w:instrText>
      </w:r>
      <w:r w:rsidR="004B61F5">
        <w:rPr>
          <w:lang w:val="en-GB"/>
        </w:rPr>
        <w:fldChar w:fldCharType="separate"/>
      </w:r>
      <w:r w:rsidR="006D532E" w:rsidRPr="006D532E">
        <w:t>[53]</w:t>
      </w:r>
      <w:r w:rsidR="004B61F5">
        <w:rPr>
          <w:lang w:val="en-GB"/>
        </w:rPr>
        <w:fldChar w:fldCharType="end"/>
      </w:r>
      <w:r w:rsidRPr="00617BCB">
        <w:rPr>
          <w:lang w:val="en-GB"/>
        </w:rPr>
        <w:t xml:space="preserve"> used an Arduino-based microcontroller which communicated using the MQTT telemetry protocol in order detect 9 different sitting postures. The sensor data was sent in real-time data to a mobile application that alerted a user if an incorrect posture is being detected by signify ‘green”, “orange”, and “red” for standard sitting, bad sitting, and heavy load on backbone respectively. Similarly </w:t>
      </w:r>
      <w:r w:rsidR="00A95AB6">
        <w:rPr>
          <w:lang w:val="en-GB"/>
        </w:rPr>
        <w:fldChar w:fldCharType="begin"/>
      </w:r>
      <w:r w:rsidR="00AD69B7">
        <w:rPr>
          <w:lang w:val="en-GB"/>
        </w:rPr>
        <w:instrText xml:space="preserve"> ADDIN ZOTERO_ITEM CSL_CITATION {"citationID":"Ntf91qnP","properties":{"formattedCitation":"[67]","plainCitation":"[67]","noteIndex":0},"citationItems":[{"id":189,"uris":["http://zotero.org/users/11398818/items/WR377RER"],"itemData":{"id":189,"type":"report","abstract":"Abstract\n          Modern-day lifestyle is hugely dependent on the computers as most of the work is directly or indirectly controlled by them. Such machines are reducing the efforts of human beings and improving the human lifestyle by enhancing comfort in doing the work. This enhanced comfort however is making the humans inactive as they tend to sit in one place for many hours. The sitting posture plays a very important role in avoiding the injuries to spine and joints. It gets difficult for the person to know the correct posture while sitting on a chair. In the proposed work, a cloud-based IoT-enabled smart chair is proposed that continuously monitors the seating posture of a person and notifies the person about the wrong sitting position while simultaneously storing the data on the cloud. The database stored in the cloud helps medical doctors to analyze the root cause of the problem related to the spinal or joint. The proposed work equipped with sensors, microcontroller, and cloud-enabled technology offers seamless connectivity and notification thus making the system suitable for any kind of environment.","genre":"preprint","note":"DOI: 10.21203/rs.3.rs-1999906/v1","publisher":"In Review","source":"DOI.org (Crossref)","title":"An IoT and Cloud Enabled Smart Chair for Detection and Notification of Wrong Seating Posture","URL":"https://www.researchsquare.com/article/rs-1999906/v1","author":[{"family":"Kundaliya","given":"Brijesh"},{"family":"Patel","given":"Smit"},{"family":"Patel","given":"Jaanvi"},{"family":"Barot","given":"Parv"},{"family":"Hadia","given":"S. K."}],"accessed":{"date-parts":[["2023",11,4]]},"issued":{"date-parts":[["2022",8,31]]}}}],"schema":"https://github.com/citation-style-language/schema/raw/master/csl-citation.json"} </w:instrText>
      </w:r>
      <w:r w:rsidR="00A95AB6">
        <w:rPr>
          <w:lang w:val="en-GB"/>
        </w:rPr>
        <w:fldChar w:fldCharType="separate"/>
      </w:r>
      <w:r w:rsidR="00AD69B7" w:rsidRPr="00AD69B7">
        <w:t>[67]</w:t>
      </w:r>
      <w:r w:rsidR="00A95AB6">
        <w:rPr>
          <w:lang w:val="en-GB"/>
        </w:rPr>
        <w:fldChar w:fldCharType="end"/>
      </w:r>
      <w:r w:rsidRPr="00617BCB">
        <w:rPr>
          <w:lang w:val="en-GB"/>
        </w:rPr>
        <w:t xml:space="preserve"> developed a smart sensing chair which used the Blynk 2.0 platform to stream the sensor data to the web. Other studies such as </w:t>
      </w:r>
      <w:r w:rsidR="00A95AB6">
        <w:rPr>
          <w:lang w:val="en-GB"/>
        </w:rPr>
        <w:fldChar w:fldCharType="begin"/>
      </w:r>
      <w:r w:rsidR="00AD69B7">
        <w:rPr>
          <w:lang w:val="en-GB"/>
        </w:rPr>
        <w:instrText xml:space="preserve"> ADDIN ZOTERO_ITEM CSL_CITATION {"citationID":"oq7q51rc","properties":{"formattedCitation":"[60]","plainCitation":"[60]","noteIndex":0},"citationItems":[{"id":261,"uris":["http://zotero.org/users/11398818/items/ETZJENJJ"],"itemData":{"id":261,"type":"article-journal","abstract":"The rise of the Internet of Things (IoT) has enabled the development of measurement systems dedicated to preventing health issues and monitoring conditions in smart homes and workplaces. IoT systems can support monitoring people doing computer-based work and avoid the insurgence of common musculoskeletal disorders related to the persistence of incorrect sitting postures during work hours. This work proposes a low-cost IoT measurement system for monitoring the sitting posture symmetry and generating a visual alert to warn the worker when an asymmetric position is detected. The system employs four force sensing resistors (FSR) embedded in a cushion and a microcontroller-based read-out circuit for monitoring the pressure exerted on the chair seat. Java-based software performs the real-time monitoring of the sensors’ measurements and implements an uncertainty-driven asymmetry detection algorithm. The shifts from a symmetric to an asymmetric posture and vice versa generate and close a pop-up warning message, respectively. In this way, the user is promptly notified when an asymmetric posture is detected and invited to adjust the sitting position. Every position shift is recorded in a web database for further analysis of the sitting behavior.","container-title":"Sensors","DOI":"10.3390/s23104830","ISSN":"1424-8220","issue":"10","journalAbbreviation":"Sensors","language":"en","page":"4830","source":"DOI.org (Crossref)","title":"IoT System for Real-Time Posture Asymmetry Detection","volume":"23","author":[{"family":"La Mura","given":"Monica"},{"family":"De Gregorio","given":"Marco"},{"family":"Lamberti","given":"Patrizia"},{"family":"Tucci","given":"Vincenzo"}],"issued":{"date-parts":[["2023",5,17]]}}}],"schema":"https://github.com/citation-style-language/schema/raw/master/csl-citation.json"} </w:instrText>
      </w:r>
      <w:r w:rsidR="00A95AB6">
        <w:rPr>
          <w:lang w:val="en-GB"/>
        </w:rPr>
        <w:fldChar w:fldCharType="separate"/>
      </w:r>
      <w:r w:rsidR="00AD69B7" w:rsidRPr="00AD69B7">
        <w:t>[60]</w:t>
      </w:r>
      <w:r w:rsidR="00A95AB6">
        <w:rPr>
          <w:lang w:val="en-GB"/>
        </w:rPr>
        <w:fldChar w:fldCharType="end"/>
      </w:r>
      <w:r w:rsidRPr="00617BCB">
        <w:rPr>
          <w:lang w:val="en-GB"/>
        </w:rPr>
        <w:t xml:space="preserve"> and </w:t>
      </w:r>
      <w:r w:rsidR="00477E00">
        <w:rPr>
          <w:lang w:val="en-GB"/>
        </w:rPr>
        <w:fldChar w:fldCharType="begin"/>
      </w:r>
      <w:r w:rsidR="00AD69B7">
        <w:rPr>
          <w:lang w:val="en-GB"/>
        </w:rPr>
        <w:instrText xml:space="preserve"> ADDIN ZOTERO_ITEM CSL_CITATION {"citationID":"vNWDhP9J","properties":{"formattedCitation":"[62]","plainCitation":"[62]","noteIndex":0},"citationItems":[{"id":272,"uris":["http://zotero.org/users/11398818/items/7ANKQUF4"],"itemData":{"id":272,"type":"article-journal","abstract":"We present a solution for intelligent posture training based on accurate, real-time sitting posture monitoring using the LifeChair IoT cushion and supervised machine learning from pressure sensing and user body data. We demonstrate our system’s performance in sitting posture and seated stretch recognition tasks with over 98.82% accuracy in recognizing 15 different sitting postures and 97.94% in recognizing six seated stretches. We also show that user BMI divergence significantly affects posture recognition accuracy using machine learning. We validate our method’s performance in five different real-world workplace environments and discuss training strategies for the machine learning models. Finally, we propose the first smart posture data-driven stretch recommendation system in alignment with physiotherapy standards.","container-title":"Sensors","DOI":"10.3390/s22145337","ISSN":"1424-8220","issue":"14","journalAbbreviation":"Sensors","language":"en","page":"5337","source":"DOI.org (Crossref)","title":"Intelligent Posture Training: Machine-Learning-Powered Human Sitting Posture Recognition Based on a Pressure-Sensing IoT Cushion","title-short":"Intelligent Posture Training","volume":"22","author":[{"family":"Bourahmoune","given":"Katia"},{"family":"Ishac","given":"Karlos"},{"family":"Amagasa","given":"Toshiyuki"}],"issued":{"date-parts":[["2022",7,17]]}}}],"schema":"https://github.com/citation-style-language/schema/raw/master/csl-citation.json"} </w:instrText>
      </w:r>
      <w:r w:rsidR="00477E00">
        <w:rPr>
          <w:lang w:val="en-GB"/>
        </w:rPr>
        <w:fldChar w:fldCharType="separate"/>
      </w:r>
      <w:r w:rsidR="00AD69B7" w:rsidRPr="00AD69B7">
        <w:t>[62]</w:t>
      </w:r>
      <w:r w:rsidR="00477E00">
        <w:rPr>
          <w:lang w:val="en-GB"/>
        </w:rPr>
        <w:fldChar w:fldCharType="end"/>
      </w:r>
      <w:r w:rsidR="00477E00">
        <w:rPr>
          <w:lang w:val="en-GB"/>
        </w:rPr>
        <w:t xml:space="preserve"> </w:t>
      </w:r>
      <w:r w:rsidRPr="00617BCB">
        <w:rPr>
          <w:lang w:val="en-GB"/>
        </w:rPr>
        <w:t>similarly used IoT for bad postures detection as well as providing valuable feedback to the end-user.</w:t>
      </w:r>
    </w:p>
    <w:p w14:paraId="37288916" w14:textId="77777777" w:rsidR="00AA6644" w:rsidRPr="00617BCB" w:rsidRDefault="00AA6644" w:rsidP="002423A8">
      <w:pPr>
        <w:pStyle w:val="MDPI31text"/>
        <w:rPr>
          <w:lang w:val="en-GB"/>
        </w:rPr>
      </w:pPr>
    </w:p>
    <w:p w14:paraId="39F1B746" w14:textId="76470535" w:rsidR="002926F8" w:rsidRPr="00617BCB" w:rsidRDefault="00740AB3" w:rsidP="00740AB3">
      <w:pPr>
        <w:pStyle w:val="MDPI22heading2"/>
        <w:rPr>
          <w:noProof w:val="0"/>
          <w:lang w:val="en-GB"/>
        </w:rPr>
      </w:pPr>
      <w:r w:rsidRPr="00617BCB">
        <w:rPr>
          <w:noProof w:val="0"/>
          <w:lang w:val="en-GB"/>
        </w:rPr>
        <w:t xml:space="preserve">4.5 </w:t>
      </w:r>
      <w:r w:rsidR="002926F8" w:rsidRPr="00617BCB">
        <w:rPr>
          <w:noProof w:val="0"/>
          <w:lang w:val="en-GB"/>
        </w:rPr>
        <w:t>User Feedback System</w:t>
      </w:r>
    </w:p>
    <w:p w14:paraId="67282EB3" w14:textId="3593E986" w:rsidR="00CD5673" w:rsidRPr="00617BCB" w:rsidRDefault="002926F8" w:rsidP="00740AB3">
      <w:pPr>
        <w:pStyle w:val="MDPI31text"/>
        <w:rPr>
          <w:lang w:val="en-GB"/>
        </w:rPr>
      </w:pPr>
      <w:r w:rsidRPr="00617BCB">
        <w:rPr>
          <w:lang w:val="en-GB"/>
        </w:rPr>
        <w:t>The integration of a feedback system into a smart sensing chair is an integral component of enhancing the user experience. From the end user’s perspective, individuals should be able to receive real-time alerts whenever an improper sitting posture is being detected. It was seen that most studies focus on the classification aspects and leave out the implementation of a feedback platform. So far only 3</w:t>
      </w:r>
      <w:r w:rsidR="004B61F5">
        <w:rPr>
          <w:lang w:val="en-GB"/>
        </w:rPr>
        <w:t>5</w:t>
      </w:r>
      <w:r w:rsidRPr="00617BCB">
        <w:rPr>
          <w:lang w:val="en-GB"/>
        </w:rPr>
        <w:t>% (1</w:t>
      </w:r>
      <w:r w:rsidR="002E1B1B">
        <w:rPr>
          <w:lang w:val="en-GB"/>
        </w:rPr>
        <w:t>2</w:t>
      </w:r>
      <w:r w:rsidRPr="00617BCB">
        <w:rPr>
          <w:lang w:val="en-GB"/>
        </w:rPr>
        <w:t>) of all the studies incor</w:t>
      </w:r>
      <w:r w:rsidRPr="00617BCB">
        <w:rPr>
          <w:lang w:val="en-GB"/>
        </w:rPr>
        <w:lastRenderedPageBreak/>
        <w:t xml:space="preserve">porated a feedback platform that would encourage the user to maintain a correct posture. The implementation of mobile application was seen as the most used platform for alerting a user whenever an improper sitting posture is being detected </w:t>
      </w:r>
      <w:r w:rsidRPr="00617BCB">
        <w:rPr>
          <w:lang w:val="en-GB"/>
        </w:rPr>
        <w:fldChar w:fldCharType="begin"/>
      </w:r>
      <w:r w:rsidR="006D532E">
        <w:rPr>
          <w:lang w:val="en-GB"/>
        </w:rPr>
        <w:instrText xml:space="preserve"> ADDIN ZOTERO_ITEM CSL_CITATION {"citationID":"LddtncA6","properties":{"formattedCitation":"[44,53,55,61,67]","plainCitation":"[44,53,55,61,67]","noteIndex":0},"citationItems":[{"id":143,"uris":["http://zotero.org/users/11398818/items/6LWNY69L"],"itemData":{"id":143,"type":"article-journal","abstract":"As the intensity of work increases, many of us sit for long hours while working in the office. It is not easy to sit properly at work all the time and sitting for a long time with wrong postures may cause a series of health problems as time goes by. In addition, monitoring the sitting posture of patients with spinal disease would be beneficial for their recovery. Accordingly, this paper designs and implements a sitting posture recognition system from a flexible array pressure sensor, which is used to acquire pressure distribution map of sitting hips in a real-time manner. Moreover, an improved self-organizing map-based classification algorithm for six kinds of sitting posture recognition is proposed to identify whether the current sitting posture is appropriate. The extensive experimental results verify that the performance of ISOM-based sitting posture recognition algorithm (ISOM-SPR) in short outperforms that of four kinds of traditional algorithms including decision tree-based (DT), K-means-based (KM), back propagation neural network-based (BP), self-organizing map-based (SOM) sitting posture recognition algorithms. Finally, it is proven that the proposed system based on ISOM-SPR algorithm has good robustness and high accuracy.","container-title":"Sensors","DOI":"10.3390/s21186246","ISSN":"1424-8220","issue":"18","journalAbbreviation":"Sensors","language":"en","page":"6246","source":"DOI.org (Crossref)","title":"Improved Self-Organizing Map-Based Unsupervised Learning Algorithm for Sitting Posture Recognition System","volume":"21","author":[{"family":"Cai","given":"Wenyu"},{"family":"Zhao","given":"Dongyang"},{"family":"Zhang","given":"Meiyan"},{"family":"Xu","given":"Yinan"},{"family":"Li","given":"Zhu"}],"issued":{"date-parts":[["2021",9,17]]}}},{"id":155,"uris":["http://zotero.org/users/11398818/items/UWUTEDIW"],"itemData":{"id":155,"type":"article-journal","abstract":"The employees’ health and well-being are an actual topic in our fast-moving world. Employers lose money when their employees suffer from different health problems and cannot work. The major problem is the spinal pain caused by the poor sitting posture on the office chair. This paper deals with the proposal and realization of the system for the detection of incorrect sitting positions. The smart chair has six flexible force sensors. The Internet of Things (IoT) node based on Arduino connects these sensors into the system. The system detects wrong seating positions and notifies the users. In advance, we develop a mobile application to receive those notifications. The user gets feedback about sitting posture and additional statistical data. We defined simple rules for processing the sensor data for recognizing wrong sitting postures. The data from smart chairs are collected by a private cloud solution from QNAP and are stored in the MongoDB database. We used the Node-RED application for the whole logic implementation.","container-title":"Mobile Information Systems","DOI":"10.1155/2020/6625797","ISSN":"1875-905X, 1574-017X","journalAbbreviation":"Mobile Information Systems","language":"en","page":"1-13","source":"DOI.org (Crossref)","title":"A Smart System for Sitting Posture Detection Based on Force Sensors and Mobile Application","volume":"2020","author":[{"family":"Matuska","given":"Slavomir"},{"family":"Paralic","given":"Martin"},{"family":"Hudec","given":"Robert"}],"editor":[{"family":"Krejcar","given":"Ondrej"}],"issued":{"date-parts":[["2020",11,18]]}}},{"id":170,"uris":["http://zotero.org/users/11398818/items/DXZPDRQ4"],"itemData":{"id":170,"type":"chapter","container-title":"Engineering Applications of Neural Networks","event-place":"Berlin, Heidelberg","ISBN":"978-3-642-41012-3","note":"collection-title: Communications in Computer and Information Science\nDOI: 10.1007/978-3-642-41013-0_19","page":"182-191","publisher":"Springer Berlin Heidelberg","publisher-place":"Berlin, Heidelberg","source":"DOI.org (Crossref)","title":"Intelligent Chair Sensor","URL":"http://link.springer.com/10.1007/978-3-642-41013-0_19","volume":"383","editor":[{"family":"Iliadis","given":"Lazaros"},{"family":"Papadopoulos","given":"Harris"},{"family":"Jayne","given":"Chrisina"}],"author":[{"family":"Martins","given":"Leonardo"},{"family":"Lucena","given":"Rui"},{"family":"Belo","given":"João"},{"family":"Santos","given":"Marcelo"},{"family":"Quaresma","given":"Cláudia"},{"family":"Jesus","given":"Adelaide P."},{"family":"Vieira","given":"Pedro"}],"accessed":{"date-parts":[["2023",10,25]]},"issued":{"date-parts":[["2013"]]}}},{"id":265,"uris":["http://zotero.org/users/11398818/items/89B29YFX"],"itemData":{"id":265,"type":"paper-conference","container-title":"2019 IEEE 12th Conference on Service-Oriented Computing and Applications (SOCA)","DOI":"10.1109/SOCA.2019.00022","event-place":"Kaohsiung, Taiwan","event-title":"2019 IEEE 12th Conference on Service-Oriented Computing and Applications (SOCA)","ISBN":"978-1-72815-411-4","page":"98-102","publisher":"IEEE","publisher-place":"Kaohsiung, Taiwan","source":"DOI.org (Crossref)","title":"Sitting Posture Prediction and Correction System using Arduino-Based Chair and Deep Learning Model","URL":"https://ieeexplore.ieee.org/document/8953010/","author":[{"family":"Cho","given":"Haeyoon"},{"family":"Choi","given":"Hee-Joe"},{"family":"Lee","given":"Chae-Eun"},{"family":"Sir","given":"Choo-Won"}],"accessed":{"date-parts":[["2023",12,27]]},"issued":{"date-parts":[["2019",11]]}}},{"id":189,"uris":["http://zotero.org/users/11398818/items/WR377RER"],"itemData":{"id":189,"type":"report","abstract":"Abstract\n          Modern-day lifestyle is hugely dependent on the computers as most of the work is directly or indirectly controlled by them. Such machines are reducing the efforts of human beings and improving the human lifestyle by enhancing comfort in doing the work. This enhanced comfort however is making the humans inactive as they tend to sit in one place for many hours. The sitting posture plays a very important role in avoiding the injuries to spine and joints. It gets difficult for the person to know the correct posture while sitting on a chair. In the proposed work, a cloud-based IoT-enabled smart chair is proposed that continuously monitors the seating posture of a person and notifies the person about the wrong sitting position while simultaneously storing the data on the cloud. The database stored in the cloud helps medical doctors to analyze the root cause of the problem related to the spinal or joint. The proposed work equipped with sensors, microcontroller, and cloud-enabled technology offers seamless connectivity and notification thus making the system suitable for any kind of environment.","genre":"preprint","note":"DOI: 10.21203/rs.3.rs-1999906/v1","publisher":"In Review","source":"DOI.org (Crossref)","title":"An IoT and Cloud Enabled Smart Chair for Detection and Notification of Wrong Seating Posture","URL":"https://www.researchsquare.com/article/rs-1999906/v1","author":[{"family":"Kundaliya","given":"Brijesh"},{"family":"Patel","given":"Smit"},{"family":"Patel","given":"Jaanvi"},{"family":"Barot","given":"Parv"},{"family":"Hadia","given":"S. K."}],"accessed":{"date-parts":[["2023",11,4]]},"issued":{"date-parts":[["2022",8,31]]}}}],"schema":"https://github.com/citation-style-language/schema/raw/master/csl-citation.json"} </w:instrText>
      </w:r>
      <w:r w:rsidRPr="00617BCB">
        <w:rPr>
          <w:lang w:val="en-GB"/>
        </w:rPr>
        <w:fldChar w:fldCharType="separate"/>
      </w:r>
      <w:r w:rsidR="006D532E" w:rsidRPr="006D532E">
        <w:t>[44,53,55,61,67]</w:t>
      </w:r>
      <w:r w:rsidRPr="00617BCB">
        <w:rPr>
          <w:lang w:val="en-GB"/>
        </w:rPr>
        <w:fldChar w:fldCharType="end"/>
      </w:r>
      <w:r w:rsidRPr="00617BCB">
        <w:rPr>
          <w:lang w:val="en-GB"/>
        </w:rPr>
        <w:t xml:space="preserve">. Another common method was the use of a Desktop application which was done by some studies </w:t>
      </w:r>
      <w:r w:rsidRPr="00617BCB">
        <w:rPr>
          <w:lang w:val="en-GB"/>
        </w:rPr>
        <w:fldChar w:fldCharType="begin"/>
      </w:r>
      <w:r w:rsidR="006D532E">
        <w:rPr>
          <w:lang w:val="en-GB"/>
        </w:rPr>
        <w:instrText xml:space="preserve"> ADDIN ZOTERO_ITEM CSL_CITATION {"citationID":"fflZDuek","properties":{"formattedCitation":"[47,50,60,64]","plainCitation":"[47,50,60,64]","noteIndex":0},"citationItems":[{"id":126,"uris":["http://zotero.org/groups/5004747/items/SZ698YAT"],"itemData":{"id":126,"type":"article-journal","container-title":"IEEE Sensors Journal","DOI":"10.1109/JSEN.2020.3016611","ISSN":"1530-437X, 1558-1748, 2379-9153","issue":"2","journalAbbreviation":"IEEE Sensors J.","page":"1779-1786","source":"DOI.org (Crossref)","title":"Sitting Posture Recognition Using a Spiking Neural Network","volume":"21","author":[{"family":"Wang","given":"Jianquan"},{"family":"Hafidh","given":"Basim"},{"family":"Dong","given":"Haiwei"},{"family":"El Saddik","given":"Abdulmotaleb"}],"issued":{"date-parts":[["2021",1,15]]}}},{"id":159,"uris":["http://zotero.org/users/11398818/items/UGIYCU8F"],"itemData":{"id":159,"type":"article-journal","abstract":"Prolonged sitting with poor posture can lead to various health problems, including upper back pain, lower back pain, and cervical pain. Maintaining proper sitting posture is crucial for individuals while working or studying. Existing pressure sensor-based systems have been proposed to recognize sitting postures, but their accuracy ranges from 80% to 90%, leaving room for improvement. In this study, we developed a sitting posture recognition system called SPRS. We identified key areas on the chair surface that capture essential characteristics of sitting postures and employed diverse machine learning technologies to recognize ten common sitting postures. To evaluate the accuracy and usability of SPRS, we conducted a ten-minute sitting session with arbitrary postures involving 20 volunteers. The experimental results demonstrated that SPRS achieved an impressive accuracy rate of up to 99.1% in recognizing sitting postures. Additionally, we performed a usability survey using two standard questionnaires, the System Usability Scale (SUS) and the Questionnaire for User Interface Satisfaction (QUIS). The analysis of survey results indicated that SPRS is user-friendly, easy to use, and responsive.","container-title":"Sensors","DOI":"10.3390/s23135894","ISSN":"1424-8220","issue":"13","journalAbbreviation":"Sensors","language":"en","page":"5894","source":"DOI.org (Crossref)","title":"An Automated Sitting Posture Recognition System Utilizing Pressure Sensors","volume":"23","author":[{"family":"Tsai","given":"Ming-Chih"},{"family":"Chu","given":"Edward T.-H."},{"family":"Lee","given":"Chia-Rong"}],"issued":{"date-parts":[["2023",6,25]]}}},{"id":261,"uris":["http://zotero.org/users/11398818/items/ETZJENJJ"],"itemData":{"id":261,"type":"article-journal","abstract":"The rise of the Internet of Things (IoT) has enabled the development of measurement systems dedicated to preventing health issues and monitoring conditions in smart homes and workplaces. IoT systems can support monitoring people doing computer-based work and avoid the insurgence of common musculoskeletal disorders related to the persistence of incorrect sitting postures during work hours. This work proposes a low-cost IoT measurement system for monitoring the sitting posture symmetry and generating a visual alert to warn the worker when an asymmetric position is detected. The system employs four force sensing resistors (FSR) embedded in a cushion and a microcontroller-based read-out circuit for monitoring the pressure exerted on the chair seat. Java-based software performs the real-time monitoring of the sensors’ measurements and implements an uncertainty-driven asymmetry detection algorithm. The shifts from a symmetric to an asymmetric posture and vice versa generate and close a pop-up warning message, respectively. In this way, the user is promptly notified when an asymmetric posture is detected and invited to adjust the sitting position. Every position shift is recorded in a web database for further analysis of the sitting behavior.","container-title":"Sensors","DOI":"10.3390/s23104830","ISSN":"1424-8220","issue":"10","journalAbbreviation":"Sensors","language":"en","page":"4830","source":"DOI.org (Crossref)","title":"IoT System for Real-Time Posture Asymmetry Detection","volume":"23","author":[{"family":"La Mura","given":"Monica"},{"family":"De Gregorio","given":"Marco"},{"family":"Lamberti","given":"Patrizia"},{"family":"Tucci","given":"Vincenzo"}],"issued":{"date-parts":[["2023",5,17]]}}},{"id":221,"uris":["http://zotero.org/users/11398818/items/UPDRDR8Z"],"itemData":{"id":221,"type":"article-journal","abstract":"Abstract\n            Sedentary and poor sitting posture can damage the health of adolescents. Therefore, it is very practical to effectively detect the sitting posture of students in the classroom and to warn the bad sitting posture. This paper proposed an in-class student sitting posture recognition system based on OpenPose, which uses the monitor in the classroom to detect the sitting posture of the students, and uses OpenPose to extract the posture feature. Keras deep learning framework is used to construct the convolutional neural network, which is used to train the datasets and recognize sitting posture of students. Experiments show that the accuracy is more than 90% after 100 epoch training.","container-title":"IOP Conference Series: Materials Science and Engineering","DOI":"10.1088/1757-899X/677/3/032057","ISSN":"1757-8981, 1757-899X","issue":"3","journalAbbreviation":"IOP Conf. Ser.: Mater. Sci. Eng.","page":"032057","source":"DOI.org (Crossref)","title":"Sitting Posture Recognition Based on OpenPose","volume":"677","author":[{"family":"Chen","given":"Kehan"}],"issued":{"date-parts":[["2019",12,1]]}}}],"schema":"https://github.com/citation-style-language/schema/raw/master/csl-citation.json"} </w:instrText>
      </w:r>
      <w:r w:rsidRPr="00617BCB">
        <w:rPr>
          <w:lang w:val="en-GB"/>
        </w:rPr>
        <w:fldChar w:fldCharType="separate"/>
      </w:r>
      <w:r w:rsidR="006D532E" w:rsidRPr="006D532E">
        <w:t>[47,50,60,64]</w:t>
      </w:r>
      <w:r w:rsidRPr="00617BCB">
        <w:rPr>
          <w:lang w:val="en-GB"/>
        </w:rPr>
        <w:fldChar w:fldCharType="end"/>
      </w:r>
      <w:r w:rsidRPr="00617BCB">
        <w:rPr>
          <w:lang w:val="en-GB"/>
        </w:rPr>
        <w:t xml:space="preserve">. Alternatively, instead of implementing an interactive platform such as a mobile or a desktop app, Ran et al. </w:t>
      </w:r>
      <w:r w:rsidRPr="00617BCB">
        <w:rPr>
          <w:lang w:val="en-GB"/>
        </w:rPr>
        <w:fldChar w:fldCharType="begin"/>
      </w:r>
      <w:r w:rsidR="00AD69B7">
        <w:rPr>
          <w:lang w:val="en-GB"/>
        </w:rPr>
        <w:instrText xml:space="preserve"> ADDIN ZOTERO_ITEM CSL_CITATION {"citationID":"BayxwZBd","properties":{"formattedCitation":"[70]","plainCitation":"[70]","noteIndex":0},"citationItems":[{"id":103,"uris":["http://zotero.org/groups/5004747/items/JS76S86Q"],"itemData":{"id":103,"type":"article-journal","container-title":"Sensors and Actuators A: Physical","DOI":"10.1016/j.sna.2021.112900","ISSN":"09244247","journalAbbreviation":"Sensors and Actuators A: Physical","language":"en","page":"112900","source":"DOI.org (Crossref)","title":"A portable sitting posture monitoring system based on a pressure sensor array and machine learning","volume":"331","author":[{"family":"Ran","given":"Xu"},{"family":"Wang","given":"Cong"},{"family":"Xiao","given":"Yao"},{"family":"Gao","given":"Xuliang"},{"family":"Zhu","given":"Zhiyuan"},{"family":"Chen","given":"Bin"}],"issued":{"date-parts":[["2021",11]]}}}],"schema":"https://github.com/citation-style-language/schema/raw/master/csl-citation.json"} </w:instrText>
      </w:r>
      <w:r w:rsidRPr="00617BCB">
        <w:rPr>
          <w:lang w:val="en-GB"/>
        </w:rPr>
        <w:fldChar w:fldCharType="separate"/>
      </w:r>
      <w:r w:rsidR="00AD69B7" w:rsidRPr="00AD69B7">
        <w:t>[70]</w:t>
      </w:r>
      <w:r w:rsidRPr="00617BCB">
        <w:rPr>
          <w:lang w:val="en-GB"/>
        </w:rPr>
        <w:fldChar w:fldCharType="end"/>
      </w:r>
      <w:r w:rsidRPr="00617BCB">
        <w:rPr>
          <w:lang w:val="en-GB"/>
        </w:rPr>
        <w:t xml:space="preserve">, proposed the use of a haptic motor system integrated into the seating which would vibrate whenever an incorrect sitting posture is being detected. To even make the system as unintrusive as possible, </w:t>
      </w:r>
      <w:r w:rsidRPr="00617BCB">
        <w:rPr>
          <w:lang w:val="en-GB"/>
        </w:rPr>
        <w:fldChar w:fldCharType="begin"/>
      </w:r>
      <w:r w:rsidR="00AD69B7">
        <w:rPr>
          <w:lang w:val="en-GB"/>
        </w:rPr>
        <w:instrText xml:space="preserve"> ADDIN ZOTERO_ITEM CSL_CITATION {"citationID":"G2YLu9L6","properties":{"formattedCitation":"[58]","plainCitation":"[58]","noteIndex":0},"citationItems":[{"id":228,"uris":["http://zotero.org/users/11398818/items/A72X998B"],"itemData":{"id":228,"type":"article-journal","container-title":"International Journal of Human–Computer Interaction","DOI":"10.1080/10447318.2018.1506641","ISSN":"1044-7318, 1532-7590","issue":"10","journalAbbreviation":"International Journal of Human–Computer Interaction","language":"en","page":"870-885","source":"DOI.org (Crossref)","title":"HealthSit: Designing Posture-Based Interaction to Promote Exercise during Fitness Breaks","title-short":"HealthSit","volume":"35","author":[{"family":"Ren","given":"Xipei"},{"family":"Yu","given":"Bin"},{"family":"Lu","given":"Yuan"},{"family":"Chen","given":"Yu"},{"family":"Pu","given":"Pearl"}],"issued":{"date-parts":[["2019",6,15]]}}}],"schema":"https://github.com/citation-style-language/schema/raw/master/csl-citation.json"} </w:instrText>
      </w:r>
      <w:r w:rsidRPr="00617BCB">
        <w:rPr>
          <w:lang w:val="en-GB"/>
        </w:rPr>
        <w:fldChar w:fldCharType="separate"/>
      </w:r>
      <w:r w:rsidR="00AD69B7" w:rsidRPr="00AD69B7">
        <w:t>[58]</w:t>
      </w:r>
      <w:r w:rsidRPr="00617BCB">
        <w:rPr>
          <w:lang w:val="en-GB"/>
        </w:rPr>
        <w:fldChar w:fldCharType="end"/>
      </w:r>
      <w:r w:rsidRPr="00617BCB">
        <w:rPr>
          <w:lang w:val="en-GB"/>
        </w:rPr>
        <w:t xml:space="preserve"> looked at using a RGB bulb capable of changing </w:t>
      </w:r>
      <w:r w:rsidR="002E1B1B" w:rsidRPr="00617BCB">
        <w:rPr>
          <w:lang w:val="en-GB"/>
        </w:rPr>
        <w:t>colours</w:t>
      </w:r>
      <w:r w:rsidRPr="00617BCB">
        <w:rPr>
          <w:lang w:val="en-GB"/>
        </w:rPr>
        <w:t xml:space="preserve"> whenever an incorrect posture is being detected</w:t>
      </w:r>
      <w:r w:rsidR="006E664B" w:rsidRPr="00617BCB">
        <w:rPr>
          <w:lang w:val="en-GB"/>
        </w:rPr>
        <w:t>.</w:t>
      </w:r>
    </w:p>
    <w:p w14:paraId="71D4CE98" w14:textId="25083541" w:rsidR="009056E2" w:rsidRPr="00617BCB" w:rsidRDefault="00740AB3" w:rsidP="00740AB3">
      <w:pPr>
        <w:pStyle w:val="MDPI21heading1"/>
        <w:rPr>
          <w:lang w:val="en-GB"/>
        </w:rPr>
      </w:pPr>
      <w:r w:rsidRPr="00617BCB">
        <w:rPr>
          <w:lang w:val="en-GB"/>
        </w:rPr>
        <w:t xml:space="preserve">5. </w:t>
      </w:r>
      <w:r w:rsidR="00735236" w:rsidRPr="00617BCB">
        <w:rPr>
          <w:lang w:val="en-GB"/>
        </w:rPr>
        <w:t>Discussion</w:t>
      </w:r>
    </w:p>
    <w:p w14:paraId="74A432E4" w14:textId="2959B34C" w:rsidR="00F60165" w:rsidRPr="00617BCB" w:rsidRDefault="00740AB3" w:rsidP="00740AB3">
      <w:pPr>
        <w:pStyle w:val="MDPI22heading2"/>
        <w:rPr>
          <w:noProof w:val="0"/>
          <w:lang w:val="en-GB"/>
        </w:rPr>
      </w:pPr>
      <w:r w:rsidRPr="00617BCB">
        <w:rPr>
          <w:noProof w:val="0"/>
          <w:lang w:val="en-GB"/>
        </w:rPr>
        <w:t xml:space="preserve">5.1 </w:t>
      </w:r>
      <w:r w:rsidR="00161A32" w:rsidRPr="00617BCB">
        <w:rPr>
          <w:noProof w:val="0"/>
          <w:lang w:val="en-GB"/>
        </w:rPr>
        <w:t>Technology</w:t>
      </w:r>
    </w:p>
    <w:p w14:paraId="0B6D8E74" w14:textId="30D6F057" w:rsidR="00D71F6C" w:rsidRPr="00617BCB" w:rsidRDefault="00387B6E" w:rsidP="006E664B">
      <w:pPr>
        <w:pStyle w:val="MDPI31text"/>
        <w:rPr>
          <w:color w:val="auto"/>
          <w:lang w:val="en-GB"/>
        </w:rPr>
      </w:pPr>
      <w:proofErr w:type="gramStart"/>
      <w:r w:rsidRPr="00617BCB">
        <w:rPr>
          <w:color w:val="auto"/>
          <w:lang w:val="en-GB"/>
        </w:rPr>
        <w:t>The vast</w:t>
      </w:r>
      <w:r w:rsidR="007A0AC5" w:rsidRPr="00617BCB">
        <w:rPr>
          <w:color w:val="auto"/>
          <w:lang w:val="en-GB"/>
        </w:rPr>
        <w:t xml:space="preserve"> majority of</w:t>
      </w:r>
      <w:proofErr w:type="gramEnd"/>
      <w:r w:rsidR="007A0AC5" w:rsidRPr="00617BCB">
        <w:rPr>
          <w:color w:val="auto"/>
          <w:lang w:val="en-GB"/>
        </w:rPr>
        <w:t xml:space="preserve"> the research studies </w:t>
      </w:r>
      <w:r w:rsidRPr="00617BCB">
        <w:rPr>
          <w:color w:val="auto"/>
          <w:lang w:val="en-GB"/>
        </w:rPr>
        <w:t>revealed that</w:t>
      </w:r>
      <w:r w:rsidR="00515335" w:rsidRPr="00617BCB">
        <w:rPr>
          <w:color w:val="auto"/>
          <w:lang w:val="en-GB"/>
        </w:rPr>
        <w:t xml:space="preserve"> the most popular approach to develop a smart sensing chair is to employ the</w:t>
      </w:r>
      <w:r w:rsidR="00FE24CC" w:rsidRPr="00617BCB">
        <w:rPr>
          <w:color w:val="auto"/>
          <w:lang w:val="en-GB"/>
        </w:rPr>
        <w:t xml:space="preserve"> use of pressure sensors</w:t>
      </w:r>
      <w:r w:rsidR="00515335" w:rsidRPr="00617BCB">
        <w:rPr>
          <w:color w:val="auto"/>
          <w:lang w:val="en-GB"/>
        </w:rPr>
        <w:t>.</w:t>
      </w:r>
      <w:r w:rsidR="002D12FE" w:rsidRPr="00617BCB">
        <w:rPr>
          <w:color w:val="auto"/>
          <w:lang w:val="en-GB"/>
        </w:rPr>
        <w:t xml:space="preserve"> </w:t>
      </w:r>
      <w:r w:rsidR="008D4950" w:rsidRPr="00617BCB">
        <w:rPr>
          <w:color w:val="auto"/>
          <w:lang w:val="en-GB"/>
        </w:rPr>
        <w:t>Figure</w:t>
      </w:r>
      <w:r w:rsidR="002D12FE" w:rsidRPr="00617BCB">
        <w:rPr>
          <w:color w:val="auto"/>
          <w:lang w:val="en-GB"/>
        </w:rPr>
        <w:t xml:space="preserve"> </w:t>
      </w:r>
      <w:r w:rsidR="00CD5673" w:rsidRPr="00617BCB">
        <w:rPr>
          <w:color w:val="auto"/>
          <w:lang w:val="en-GB"/>
        </w:rPr>
        <w:t>6</w:t>
      </w:r>
      <w:r w:rsidR="002D12FE" w:rsidRPr="00617BCB">
        <w:rPr>
          <w:color w:val="auto"/>
          <w:lang w:val="en-GB"/>
        </w:rPr>
        <w:t xml:space="preserve"> </w:t>
      </w:r>
      <w:r w:rsidR="001B118D" w:rsidRPr="00617BCB">
        <w:rPr>
          <w:color w:val="auto"/>
          <w:lang w:val="en-GB"/>
        </w:rPr>
        <w:t xml:space="preserve">clearly </w:t>
      </w:r>
      <w:r w:rsidR="00430BB9" w:rsidRPr="00617BCB">
        <w:rPr>
          <w:color w:val="auto"/>
          <w:lang w:val="en-GB"/>
        </w:rPr>
        <w:t>shows</w:t>
      </w:r>
      <w:r w:rsidR="001B118D" w:rsidRPr="00617BCB">
        <w:rPr>
          <w:color w:val="auto"/>
          <w:lang w:val="en-GB"/>
        </w:rPr>
        <w:t xml:space="preserve"> that over the years pressure sensors </w:t>
      </w:r>
      <w:r w:rsidR="00A74C4F" w:rsidRPr="00617BCB">
        <w:rPr>
          <w:color w:val="auto"/>
          <w:lang w:val="en-GB"/>
        </w:rPr>
        <w:t xml:space="preserve">have </w:t>
      </w:r>
      <w:r w:rsidR="001B118D" w:rsidRPr="00617BCB">
        <w:rPr>
          <w:color w:val="auto"/>
          <w:lang w:val="en-GB"/>
        </w:rPr>
        <w:t>always</w:t>
      </w:r>
      <w:r w:rsidR="00A74C4F" w:rsidRPr="00617BCB">
        <w:rPr>
          <w:color w:val="auto"/>
          <w:lang w:val="en-GB"/>
        </w:rPr>
        <w:t xml:space="preserve"> been</w:t>
      </w:r>
      <w:r w:rsidR="003D409E" w:rsidRPr="00617BCB">
        <w:rPr>
          <w:color w:val="auto"/>
          <w:lang w:val="en-GB"/>
        </w:rPr>
        <w:t xml:space="preserve"> the preferred </w:t>
      </w:r>
      <w:r w:rsidR="00A74C4F" w:rsidRPr="00617BCB">
        <w:rPr>
          <w:color w:val="auto"/>
          <w:lang w:val="en-GB"/>
        </w:rPr>
        <w:t>option</w:t>
      </w:r>
      <w:r w:rsidR="003D409E" w:rsidRPr="00617BCB">
        <w:rPr>
          <w:color w:val="auto"/>
          <w:lang w:val="en-GB"/>
        </w:rPr>
        <w:t xml:space="preserve"> in the classification of sitting posture among researchers</w:t>
      </w:r>
      <w:r w:rsidR="00567D00" w:rsidRPr="00617BCB">
        <w:rPr>
          <w:color w:val="auto"/>
          <w:lang w:val="en-GB"/>
        </w:rPr>
        <w:t>; o</w:t>
      </w:r>
      <w:r w:rsidR="00A74C4F" w:rsidRPr="00617BCB">
        <w:rPr>
          <w:color w:val="auto"/>
          <w:lang w:val="en-GB"/>
        </w:rPr>
        <w:t>u</w:t>
      </w:r>
      <w:r w:rsidR="00430BB9" w:rsidRPr="00617BCB">
        <w:rPr>
          <w:color w:val="auto"/>
          <w:lang w:val="en-GB"/>
        </w:rPr>
        <w:t xml:space="preserve">t of which, FSR </w:t>
      </w:r>
      <w:r w:rsidR="006570B6" w:rsidRPr="00617BCB">
        <w:rPr>
          <w:color w:val="auto"/>
          <w:lang w:val="en-GB"/>
        </w:rPr>
        <w:t>sensors were</w:t>
      </w:r>
      <w:r w:rsidR="000567A1" w:rsidRPr="00617BCB">
        <w:rPr>
          <w:color w:val="auto"/>
          <w:lang w:val="en-GB"/>
        </w:rPr>
        <w:t xml:space="preserve"> </w:t>
      </w:r>
      <w:r w:rsidR="00567D00" w:rsidRPr="00617BCB">
        <w:rPr>
          <w:color w:val="auto"/>
          <w:lang w:val="en-GB"/>
        </w:rPr>
        <w:t>the preferred option</w:t>
      </w:r>
      <w:r w:rsidR="000567A1" w:rsidRPr="00617BCB">
        <w:rPr>
          <w:color w:val="auto"/>
          <w:lang w:val="en-GB"/>
        </w:rPr>
        <w:t xml:space="preserve"> compared to textile pressure sensors</w:t>
      </w:r>
      <w:r w:rsidR="00567D00" w:rsidRPr="00617BCB">
        <w:rPr>
          <w:color w:val="auto"/>
          <w:lang w:val="en-GB"/>
        </w:rPr>
        <w:t>.</w:t>
      </w:r>
    </w:p>
    <w:p w14:paraId="614CEE6A" w14:textId="77777777" w:rsidR="00D71F6C" w:rsidRPr="00617BCB" w:rsidRDefault="00D71F6C" w:rsidP="00D71F6C">
      <w:pPr>
        <w:pStyle w:val="MDPI52figure"/>
        <w:rPr>
          <w:lang w:val="en-GB"/>
        </w:rPr>
      </w:pPr>
      <w:r w:rsidRPr="00617BCB">
        <w:rPr>
          <w:noProof/>
          <w:lang w:val="en-GB"/>
        </w:rPr>
        <w:drawing>
          <wp:inline distT="0" distB="0" distL="0" distR="0" wp14:anchorId="7EB42DCA" wp14:editId="614D9B23">
            <wp:extent cx="4895850" cy="3190875"/>
            <wp:effectExtent l="0" t="0" r="0" b="0"/>
            <wp:docPr id="596065058" name="Chart 1">
              <a:extLst xmlns:a="http://schemas.openxmlformats.org/drawingml/2006/main">
                <a:ext uri="{FF2B5EF4-FFF2-40B4-BE49-F238E27FC236}">
                  <a16:creationId xmlns:a16="http://schemas.microsoft.com/office/drawing/2014/main" id="{487705D8-EC89-D01D-FA1F-64E8A2EAFAE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14:paraId="5F634753" w14:textId="7C30A65C" w:rsidR="00D71F6C" w:rsidRPr="00617BCB" w:rsidRDefault="00D71F6C" w:rsidP="00D71F6C">
      <w:pPr>
        <w:pStyle w:val="MDPI51figurecaption"/>
        <w:rPr>
          <w:color w:val="auto"/>
          <w:lang w:val="en-GB"/>
        </w:rPr>
      </w:pPr>
      <w:r w:rsidRPr="00617BCB">
        <w:rPr>
          <w:b/>
          <w:bCs/>
          <w:color w:val="auto"/>
          <w:lang w:val="en-GB"/>
        </w:rPr>
        <w:t xml:space="preserve">Figure </w:t>
      </w:r>
      <w:r w:rsidR="00703066">
        <w:rPr>
          <w:b/>
          <w:bCs/>
          <w:color w:val="auto"/>
          <w:lang w:val="en-GB"/>
        </w:rPr>
        <w:t>7</w:t>
      </w:r>
      <w:r w:rsidR="00740594" w:rsidRPr="00617BCB">
        <w:rPr>
          <w:color w:val="auto"/>
          <w:lang w:val="en-GB"/>
        </w:rPr>
        <w:t xml:space="preserve">. </w:t>
      </w:r>
      <w:r w:rsidRPr="00617BCB">
        <w:rPr>
          <w:color w:val="auto"/>
          <w:lang w:val="en-GB"/>
        </w:rPr>
        <w:t>Number of Research Papers published on smart sensing chair technology along with the sensor being used from 2007 to 2023.</w:t>
      </w:r>
    </w:p>
    <w:p w14:paraId="3A04B2D2" w14:textId="24FD91E9" w:rsidR="00D71F6C" w:rsidRPr="00617BCB" w:rsidRDefault="00705ADE" w:rsidP="008C4C38">
      <w:pPr>
        <w:pStyle w:val="MDPI31text"/>
        <w:rPr>
          <w:color w:val="auto"/>
          <w:lang w:val="en-GB"/>
        </w:rPr>
      </w:pPr>
      <w:r w:rsidRPr="00617BCB">
        <w:rPr>
          <w:color w:val="auto"/>
          <w:lang w:val="en-GB"/>
        </w:rPr>
        <w:t xml:space="preserve">In terms of the sensor placement </w:t>
      </w:r>
      <w:r w:rsidR="00C71991" w:rsidRPr="00617BCB">
        <w:rPr>
          <w:color w:val="auto"/>
          <w:lang w:val="en-GB"/>
        </w:rPr>
        <w:t>configuration</w:t>
      </w:r>
      <w:r w:rsidRPr="00617BCB">
        <w:rPr>
          <w:color w:val="auto"/>
          <w:lang w:val="en-GB"/>
        </w:rPr>
        <w:t xml:space="preserve">, </w:t>
      </w:r>
      <w:r w:rsidR="004C3EA5" w:rsidRPr="00617BCB">
        <w:rPr>
          <w:color w:val="auto"/>
          <w:lang w:val="en-GB"/>
        </w:rPr>
        <w:t>placing</w:t>
      </w:r>
      <w:r w:rsidR="00790D45" w:rsidRPr="00617BCB">
        <w:rPr>
          <w:color w:val="auto"/>
          <w:lang w:val="en-GB"/>
        </w:rPr>
        <w:t xml:space="preserve"> various</w:t>
      </w:r>
      <w:r w:rsidR="004C3EA5" w:rsidRPr="00617BCB">
        <w:rPr>
          <w:color w:val="auto"/>
          <w:lang w:val="en-GB"/>
        </w:rPr>
        <w:t xml:space="preserve"> ind</w:t>
      </w:r>
      <w:r w:rsidR="00790D45" w:rsidRPr="00617BCB">
        <w:rPr>
          <w:color w:val="auto"/>
          <w:lang w:val="en-GB"/>
        </w:rPr>
        <w:t xml:space="preserve">ividual pressure </w:t>
      </w:r>
      <w:r w:rsidR="00C71991" w:rsidRPr="00617BCB">
        <w:rPr>
          <w:color w:val="auto"/>
          <w:lang w:val="en-GB"/>
        </w:rPr>
        <w:t>sensor</w:t>
      </w:r>
      <w:r w:rsidR="00790D45" w:rsidRPr="00617BCB">
        <w:rPr>
          <w:color w:val="auto"/>
          <w:lang w:val="en-GB"/>
        </w:rPr>
        <w:t>s around the chair</w:t>
      </w:r>
      <w:r w:rsidR="00986511" w:rsidRPr="00617BCB">
        <w:rPr>
          <w:color w:val="auto"/>
          <w:lang w:val="en-GB"/>
        </w:rPr>
        <w:t xml:space="preserve"> tends to be preferred method, rather than utilizing dense pressure arrays. </w:t>
      </w:r>
      <w:r w:rsidR="00E02FF8" w:rsidRPr="00617BCB">
        <w:rPr>
          <w:color w:val="auto"/>
          <w:lang w:val="en-GB"/>
        </w:rPr>
        <w:t xml:space="preserve">So far </w:t>
      </w:r>
      <w:r w:rsidR="00333BCC" w:rsidRPr="00617BCB">
        <w:rPr>
          <w:color w:val="auto"/>
          <w:lang w:val="en-GB"/>
        </w:rPr>
        <w:t>there was no correlation seen that suggested that one placement strategy that produces higher classification accuracy over the other.</w:t>
      </w:r>
      <w:r w:rsidR="002D0BA0" w:rsidRPr="00617BCB">
        <w:rPr>
          <w:color w:val="auto"/>
          <w:lang w:val="en-GB"/>
        </w:rPr>
        <w:t xml:space="preserve"> However, there </w:t>
      </w:r>
      <w:r w:rsidR="000A659D" w:rsidRPr="00617BCB">
        <w:rPr>
          <w:color w:val="auto"/>
          <w:lang w:val="en-GB"/>
        </w:rPr>
        <w:t>are other variables that should be considered such as</w:t>
      </w:r>
      <w:r w:rsidR="009F2F0E" w:rsidRPr="00617BCB">
        <w:rPr>
          <w:color w:val="auto"/>
          <w:lang w:val="en-GB"/>
        </w:rPr>
        <w:t xml:space="preserve"> maintenance and</w:t>
      </w:r>
      <w:r w:rsidR="000A659D" w:rsidRPr="00617BCB">
        <w:rPr>
          <w:color w:val="auto"/>
          <w:lang w:val="en-GB"/>
        </w:rPr>
        <w:t xml:space="preserve"> cost</w:t>
      </w:r>
      <w:r w:rsidR="009F2F0E" w:rsidRPr="00617BCB">
        <w:rPr>
          <w:color w:val="auto"/>
          <w:lang w:val="en-GB"/>
        </w:rPr>
        <w:t>s</w:t>
      </w:r>
      <w:r w:rsidR="000A659D" w:rsidRPr="00617BCB">
        <w:rPr>
          <w:color w:val="auto"/>
          <w:lang w:val="en-GB"/>
        </w:rPr>
        <w:t xml:space="preserve">. </w:t>
      </w:r>
      <w:r w:rsidR="009F2F0E" w:rsidRPr="00617BCB">
        <w:rPr>
          <w:color w:val="auto"/>
          <w:lang w:val="en-GB"/>
        </w:rPr>
        <w:t xml:space="preserve">Dense sensor arrays </w:t>
      </w:r>
      <w:r w:rsidR="00CC6A4D" w:rsidRPr="00617BCB">
        <w:rPr>
          <w:color w:val="auto"/>
          <w:lang w:val="en-GB"/>
        </w:rPr>
        <w:t>are known to be more costly</w:t>
      </w:r>
      <w:r w:rsidR="001E29A3" w:rsidRPr="00617BCB">
        <w:rPr>
          <w:color w:val="auto"/>
          <w:lang w:val="en-GB"/>
        </w:rPr>
        <w:t xml:space="preserve"> and harder to manage</w:t>
      </w:r>
      <w:r w:rsidR="00CC6A4D" w:rsidRPr="00617BCB">
        <w:rPr>
          <w:color w:val="auto"/>
          <w:lang w:val="en-GB"/>
        </w:rPr>
        <w:t xml:space="preserve"> compared to </w:t>
      </w:r>
      <w:r w:rsidR="00255EC1" w:rsidRPr="00617BCB">
        <w:rPr>
          <w:color w:val="auto"/>
          <w:lang w:val="en-GB"/>
        </w:rPr>
        <w:t xml:space="preserve">their counterparts </w:t>
      </w:r>
      <w:r w:rsidR="00255EC1" w:rsidRPr="00617BCB">
        <w:rPr>
          <w:color w:val="auto"/>
          <w:lang w:val="en-GB"/>
        </w:rPr>
        <w:fldChar w:fldCharType="begin"/>
      </w:r>
      <w:r w:rsidR="00AD69B7">
        <w:rPr>
          <w:color w:val="auto"/>
          <w:lang w:val="en-GB"/>
        </w:rPr>
        <w:instrText xml:space="preserve"> ADDIN ZOTERO_ITEM CSL_CITATION {"citationID":"2iPkpE0C","properties":{"formattedCitation":"[41]","plainCitation":"[41]","noteIndex":0},"citationItems":[{"id":223,"uris":["http://zotero.org/users/11398818/items/2HFDN9YP"],"itemData":{"id":223,"type":"article-journal","container-title":"IEEE Systems, Man, and Cybernetics Magazine","DOI":"10.1109/MSMC.2019.2962226","ISSN":"2333-942X, 2380-1298","issue":"4","journalAbbreviation":"IEEE Syst. Man Cybern. Mag.","page":"6-14","source":"DOI.org (Crossref)","title":"Smart Cushion-Based Activity Recognition: Prompting Users to Maintain a Healthy Seated Posture","title-short":"Smart Cushion-Based Activity Recognition","volume":"6","author":[{"family":"Ma","given":"Congcong"},{"family":"Li","given":"Wenfeng"},{"family":"Gravina","given":"Raffaele"},{"family":"Du","given":"Juan"},{"family":"Li","given":"Qimeng"},{"family":"Fortino","given":"Giancarlo"}],"issued":{"date-parts":[["2020",10]]}}}],"schema":"https://github.com/citation-style-language/schema/raw/master/csl-citation.json"} </w:instrText>
      </w:r>
      <w:r w:rsidR="00255EC1" w:rsidRPr="00617BCB">
        <w:rPr>
          <w:color w:val="auto"/>
          <w:lang w:val="en-GB"/>
        </w:rPr>
        <w:fldChar w:fldCharType="separate"/>
      </w:r>
      <w:r w:rsidR="00AD69B7" w:rsidRPr="00AD69B7">
        <w:t>[41]</w:t>
      </w:r>
      <w:r w:rsidR="00255EC1" w:rsidRPr="00617BCB">
        <w:rPr>
          <w:color w:val="auto"/>
          <w:lang w:val="en-GB"/>
        </w:rPr>
        <w:fldChar w:fldCharType="end"/>
      </w:r>
      <w:r w:rsidR="00255EC1" w:rsidRPr="00617BCB">
        <w:rPr>
          <w:color w:val="auto"/>
          <w:lang w:val="en-GB"/>
        </w:rPr>
        <w:t xml:space="preserve">. </w:t>
      </w:r>
      <w:r w:rsidR="006046FB">
        <w:rPr>
          <w:color w:val="auto"/>
          <w:lang w:val="en-GB"/>
        </w:rPr>
        <w:t>Reason being in the scenario</w:t>
      </w:r>
      <w:r w:rsidR="001E29A3" w:rsidRPr="00617BCB">
        <w:rPr>
          <w:color w:val="auto"/>
          <w:lang w:val="en-GB"/>
        </w:rPr>
        <w:t xml:space="preserve"> </w:t>
      </w:r>
      <w:r w:rsidR="006046FB">
        <w:rPr>
          <w:color w:val="auto"/>
          <w:lang w:val="en-GB"/>
        </w:rPr>
        <w:t>that</w:t>
      </w:r>
      <w:r w:rsidR="00255EC1" w:rsidRPr="00617BCB">
        <w:rPr>
          <w:color w:val="auto"/>
          <w:lang w:val="en-GB"/>
        </w:rPr>
        <w:t xml:space="preserve"> one or more of the individual sensing units </w:t>
      </w:r>
      <w:r w:rsidR="001E29A3" w:rsidRPr="00617BCB">
        <w:rPr>
          <w:color w:val="auto"/>
          <w:lang w:val="en-GB"/>
        </w:rPr>
        <w:t xml:space="preserve">within the array </w:t>
      </w:r>
      <w:r w:rsidR="00255EC1" w:rsidRPr="00617BCB">
        <w:rPr>
          <w:color w:val="auto"/>
          <w:lang w:val="en-GB"/>
        </w:rPr>
        <w:t xml:space="preserve">is faulty, it would be required to replace the entire sensor </w:t>
      </w:r>
      <w:r w:rsidR="0060773B" w:rsidRPr="00617BCB">
        <w:rPr>
          <w:color w:val="auto"/>
          <w:lang w:val="en-GB"/>
        </w:rPr>
        <w:t>array</w:t>
      </w:r>
      <w:r w:rsidR="00F46871" w:rsidRPr="00617BCB">
        <w:rPr>
          <w:color w:val="auto"/>
          <w:lang w:val="en-GB"/>
        </w:rPr>
        <w:t xml:space="preserve"> </w:t>
      </w:r>
      <w:r w:rsidR="006046FB">
        <w:rPr>
          <w:color w:val="auto"/>
          <w:lang w:val="en-GB"/>
        </w:rPr>
        <w:t>further increasing</w:t>
      </w:r>
      <w:r w:rsidR="00554956" w:rsidRPr="00617BCB">
        <w:rPr>
          <w:color w:val="auto"/>
          <w:lang w:val="en-GB"/>
        </w:rPr>
        <w:t xml:space="preserve"> </w:t>
      </w:r>
      <w:r w:rsidR="006046FB">
        <w:rPr>
          <w:color w:val="auto"/>
          <w:lang w:val="en-GB"/>
        </w:rPr>
        <w:t>the</w:t>
      </w:r>
      <w:r w:rsidR="00554956" w:rsidRPr="00617BCB">
        <w:rPr>
          <w:color w:val="auto"/>
          <w:lang w:val="en-GB"/>
        </w:rPr>
        <w:t xml:space="preserve"> maintenance costs</w:t>
      </w:r>
      <w:r w:rsidR="00255EC1" w:rsidRPr="00617BCB">
        <w:rPr>
          <w:color w:val="auto"/>
          <w:lang w:val="en-GB"/>
        </w:rPr>
        <w:t>.</w:t>
      </w:r>
    </w:p>
    <w:p w14:paraId="45D65549" w14:textId="6672AA4F" w:rsidR="003E0776" w:rsidRPr="0048134A" w:rsidRDefault="003E0776" w:rsidP="0048134A">
      <w:pPr>
        <w:pStyle w:val="MDPI31text"/>
        <w:rPr>
          <w:lang w:val="en-GB"/>
        </w:rPr>
      </w:pPr>
      <w:r w:rsidRPr="00617BCB">
        <w:rPr>
          <w:lang w:val="en-GB"/>
        </w:rPr>
        <w:t xml:space="preserve">While most studies utilize a singular type of sensor for posture detection, there are a selected few study that involved </w:t>
      </w:r>
      <w:r w:rsidR="009C1044">
        <w:rPr>
          <w:lang w:val="en-GB"/>
        </w:rPr>
        <w:t>multiple sensor types</w:t>
      </w:r>
      <w:r w:rsidRPr="00617BCB">
        <w:rPr>
          <w:lang w:val="en-GB"/>
        </w:rPr>
        <w:t xml:space="preserve"> into their proposed smart chair system.</w:t>
      </w:r>
      <w:r w:rsidR="00621C95">
        <w:rPr>
          <w:lang w:val="en-GB"/>
        </w:rPr>
        <w:t xml:space="preserve"> </w:t>
      </w:r>
      <w:r w:rsidR="0048134A">
        <w:rPr>
          <w:color w:val="auto"/>
          <w:lang w:val="en-GB"/>
        </w:rPr>
        <w:t>J</w:t>
      </w:r>
      <w:r w:rsidRPr="00617BCB">
        <w:rPr>
          <w:color w:val="auto"/>
          <w:lang w:val="en-GB"/>
        </w:rPr>
        <w:t xml:space="preserve">eong and Park </w:t>
      </w:r>
      <w:r w:rsidRPr="00617BCB">
        <w:rPr>
          <w:color w:val="auto"/>
          <w:lang w:val="en-GB"/>
        </w:rPr>
        <w:fldChar w:fldCharType="begin"/>
      </w:r>
      <w:r w:rsidR="006D532E">
        <w:rPr>
          <w:color w:val="auto"/>
          <w:lang w:val="en-GB"/>
        </w:rPr>
        <w:instrText xml:space="preserve"> ADDIN ZOTERO_ITEM CSL_CITATION {"citationID":"HvMeLFHb","properties":{"formattedCitation":"[54]","plainCitation":"[54]","noteIndex":0},"citationItems":[{"id":169,"uris":["http://zotero.org/users/11398818/items/8IPGYUV4"],"itemData":{"id":169,"type":"article-journal","container-title":"IEEE Journal of Biomedical and Health Informatics","DOI":"10.1109/JBHI.2020.3030096","ISSN":"2168-2194, 2168-2208","issue":"5","journalAbbreviation":"IEEE J. Biomed. Health Inform.","page":"1805-1813","source":"DOI.org (Crossref)","title":"Developing and Evaluating a Mixed Sensor Smart Chair System for Real-Time Posture Classification: Combining Pressure and Distance Sensors","title-short":"Developing and Evaluating a Mixed Sensor Smart Chair System for Real-Time Posture Classification","volume":"25","author":[{"family":"Jeong","given":"Haeseok"},{"family":"Park","given":"Woojin"}],"issued":{"date-parts":[["2021",5]]}}}],"schema":"https://github.com/citation-style-language/schema/raw/master/csl-citation.json"} </w:instrText>
      </w:r>
      <w:r w:rsidRPr="00617BCB">
        <w:rPr>
          <w:color w:val="auto"/>
          <w:lang w:val="en-GB"/>
        </w:rPr>
        <w:fldChar w:fldCharType="separate"/>
      </w:r>
      <w:r w:rsidR="006D532E" w:rsidRPr="006D532E">
        <w:t>[54]</w:t>
      </w:r>
      <w:r w:rsidRPr="00617BCB">
        <w:rPr>
          <w:color w:val="auto"/>
          <w:lang w:val="en-GB"/>
        </w:rPr>
        <w:fldChar w:fldCharType="end"/>
      </w:r>
      <w:r w:rsidRPr="00617BCB">
        <w:rPr>
          <w:color w:val="auto"/>
          <w:lang w:val="en-GB"/>
        </w:rPr>
        <w:t xml:space="preserve"> utilized 6 pressure sensors (placed on the seating cushion) </w:t>
      </w:r>
      <w:r w:rsidRPr="00617BCB">
        <w:rPr>
          <w:color w:val="auto"/>
          <w:lang w:val="en-GB"/>
        </w:rPr>
        <w:lastRenderedPageBreak/>
        <w:t>along with 6 Infrared Reflective Distance Sensors (placed on the back rest). By using the K-Nearest Network (KNN), they were able to classify eleven different sitting postures while achieving an accuracy of 92%. This study highlighted one of the main limitations seen with other smart sensing systems stat</w:t>
      </w:r>
      <w:r w:rsidR="00D903BF">
        <w:rPr>
          <w:color w:val="auto"/>
          <w:lang w:val="en-GB"/>
        </w:rPr>
        <w:t>ing that</w:t>
      </w:r>
      <w:r w:rsidRPr="00617BCB">
        <w:rPr>
          <w:color w:val="auto"/>
          <w:lang w:val="en-GB"/>
        </w:rPr>
        <w:t xml:space="preserve"> </w:t>
      </w:r>
      <w:r w:rsidR="0048134A">
        <w:rPr>
          <w:color w:val="auto"/>
          <w:lang w:val="en-GB"/>
        </w:rPr>
        <w:t>pressure sensors</w:t>
      </w:r>
      <w:r w:rsidR="00621C95">
        <w:rPr>
          <w:color w:val="auto"/>
          <w:lang w:val="en-GB"/>
        </w:rPr>
        <w:t xml:space="preserve"> alone are</w:t>
      </w:r>
      <w:r w:rsidR="0048134A">
        <w:rPr>
          <w:color w:val="auto"/>
          <w:lang w:val="en-GB"/>
        </w:rPr>
        <w:t xml:space="preserve"> incapable of measuring the </w:t>
      </w:r>
      <w:r w:rsidRPr="00617BCB">
        <w:rPr>
          <w:color w:val="auto"/>
          <w:lang w:val="en-GB"/>
        </w:rPr>
        <w:t>spinal trunk</w:t>
      </w:r>
      <w:r w:rsidR="00AB37CE">
        <w:rPr>
          <w:color w:val="auto"/>
          <w:lang w:val="en-GB"/>
        </w:rPr>
        <w:t xml:space="preserve"> angle</w:t>
      </w:r>
      <w:r w:rsidRPr="00617BCB">
        <w:rPr>
          <w:color w:val="auto"/>
          <w:lang w:val="en-GB"/>
        </w:rPr>
        <w:t xml:space="preserve"> which </w:t>
      </w:r>
      <w:r w:rsidR="00621C95">
        <w:rPr>
          <w:color w:val="auto"/>
          <w:lang w:val="en-GB"/>
        </w:rPr>
        <w:t>another</w:t>
      </w:r>
      <w:r w:rsidRPr="00617BCB">
        <w:rPr>
          <w:color w:val="auto"/>
          <w:lang w:val="en-GB"/>
        </w:rPr>
        <w:t xml:space="preserve"> important</w:t>
      </w:r>
      <w:r w:rsidR="00AB37CE">
        <w:rPr>
          <w:color w:val="auto"/>
          <w:lang w:val="en-GB"/>
        </w:rPr>
        <w:t xml:space="preserve"> factor</w:t>
      </w:r>
      <w:r w:rsidR="0048134A">
        <w:rPr>
          <w:color w:val="auto"/>
          <w:lang w:val="en-GB"/>
        </w:rPr>
        <w:t xml:space="preserve"> in maintaining a proper</w:t>
      </w:r>
      <w:r w:rsidRPr="00617BCB">
        <w:rPr>
          <w:color w:val="auto"/>
          <w:lang w:val="en-GB"/>
        </w:rPr>
        <w:t xml:space="preserve"> sitting posture. Similarly, Cho et al. </w:t>
      </w:r>
      <w:r w:rsidRPr="00617BCB">
        <w:rPr>
          <w:color w:val="auto"/>
          <w:lang w:val="en-GB"/>
        </w:rPr>
        <w:fldChar w:fldCharType="begin"/>
      </w:r>
      <w:r w:rsidR="00AD69B7">
        <w:rPr>
          <w:color w:val="auto"/>
          <w:lang w:val="en-GB"/>
        </w:rPr>
        <w:instrText xml:space="preserve"> ADDIN ZOTERO_ITEM CSL_CITATION {"citationID":"QEnFagwC","properties":{"formattedCitation":"[61]","plainCitation":"[61]","noteIndex":0},"citationItems":[{"id":265,"uris":["http://zotero.org/users/11398818/items/89B29YFX"],"itemData":{"id":265,"type":"paper-conference","container-title":"2019 IEEE 12th Conference on Service-Oriented Computing and Applications (SOCA)","DOI":"10.1109/SOCA.2019.00022","event-place":"Kaohsiung, Taiwan","event-title":"2019 IEEE 12th Conference on Service-Oriented Computing and Applications (SOCA)","ISBN":"978-1-72815-411-4","page":"98-102","publisher":"IEEE","publisher-place":"Kaohsiung, Taiwan","source":"DOI.org (Crossref)","title":"Sitting Posture Prediction and Correction System using Arduino-Based Chair and Deep Learning Model","URL":"https://ieeexplore.ieee.org/document/8953010/","author":[{"family":"Cho","given":"Haeyoon"},{"family":"Choi","given":"Hee-Joe"},{"family":"Lee","given":"Chae-Eun"},{"family":"Sir","given":"Choo-Won"}],"accessed":{"date-parts":[["2023",12,27]]},"issued":{"date-parts":[["2019",11]]}}}],"schema":"https://github.com/citation-style-language/schema/raw/master/csl-citation.json"} </w:instrText>
      </w:r>
      <w:r w:rsidRPr="00617BCB">
        <w:rPr>
          <w:color w:val="auto"/>
          <w:lang w:val="en-GB"/>
        </w:rPr>
        <w:fldChar w:fldCharType="separate"/>
      </w:r>
      <w:r w:rsidR="00AD69B7" w:rsidRPr="00AD69B7">
        <w:t>[61]</w:t>
      </w:r>
      <w:r w:rsidRPr="00617BCB">
        <w:rPr>
          <w:color w:val="auto"/>
          <w:lang w:val="en-GB"/>
        </w:rPr>
        <w:fldChar w:fldCharType="end"/>
      </w:r>
      <w:r w:rsidRPr="00617BCB">
        <w:rPr>
          <w:color w:val="auto"/>
          <w:lang w:val="en-GB"/>
        </w:rPr>
        <w:t xml:space="preserve">, used 16 pressure sensors place on the sitting cushion along with 2 ultrasonic sensors placed at the neck support region. With this configuration, they were able to achieve 96% accuracy using </w:t>
      </w:r>
      <w:proofErr w:type="spellStart"/>
      <w:r w:rsidRPr="00617BCB">
        <w:rPr>
          <w:color w:val="auto"/>
          <w:lang w:val="en-GB"/>
        </w:rPr>
        <w:t>LBCNet</w:t>
      </w:r>
      <w:proofErr w:type="spellEnd"/>
      <w:r w:rsidRPr="00617BCB">
        <w:rPr>
          <w:color w:val="auto"/>
          <w:lang w:val="en-GB"/>
        </w:rPr>
        <w:t xml:space="preserve"> to classify fifteen sitting postures. </w:t>
      </w:r>
    </w:p>
    <w:p w14:paraId="3DAD16EB" w14:textId="77777777" w:rsidR="003E0776" w:rsidRPr="00617BCB" w:rsidRDefault="003E0776" w:rsidP="002A47BB">
      <w:pPr>
        <w:pStyle w:val="MDPI31text"/>
        <w:ind w:left="0" w:firstLine="0"/>
        <w:rPr>
          <w:lang w:val="en-GB"/>
        </w:rPr>
      </w:pPr>
    </w:p>
    <w:p w14:paraId="38ADFD0F" w14:textId="7B058BB2" w:rsidR="00161A32" w:rsidRPr="00617BCB" w:rsidRDefault="00470774" w:rsidP="00470774">
      <w:pPr>
        <w:pStyle w:val="MDPI22heading2"/>
        <w:rPr>
          <w:noProof w:val="0"/>
          <w:lang w:val="en-GB"/>
        </w:rPr>
      </w:pPr>
      <w:r w:rsidRPr="00617BCB">
        <w:rPr>
          <w:noProof w:val="0"/>
          <w:lang w:val="en-GB"/>
        </w:rPr>
        <w:t xml:space="preserve">5.2 </w:t>
      </w:r>
      <w:r w:rsidR="009708D1" w:rsidRPr="00617BCB">
        <w:rPr>
          <w:noProof w:val="0"/>
          <w:lang w:val="en-GB"/>
        </w:rPr>
        <w:t>Classification Algorithm</w:t>
      </w:r>
    </w:p>
    <w:p w14:paraId="18441A26" w14:textId="230114F6" w:rsidR="00B40CF3" w:rsidRPr="00617BCB" w:rsidRDefault="00B40CF3" w:rsidP="00F66393">
      <w:pPr>
        <w:pStyle w:val="MDPI31text"/>
        <w:rPr>
          <w:lang w:val="en-GB"/>
        </w:rPr>
      </w:pPr>
      <w:r w:rsidRPr="00617BCB">
        <w:rPr>
          <w:lang w:val="en-GB"/>
        </w:rPr>
        <w:t xml:space="preserve">Figure </w:t>
      </w:r>
      <w:r w:rsidR="00A96F1E" w:rsidRPr="00617BCB">
        <w:rPr>
          <w:lang w:val="en-GB"/>
        </w:rPr>
        <w:t>7</w:t>
      </w:r>
      <w:r w:rsidRPr="00617BCB">
        <w:rPr>
          <w:lang w:val="en-GB"/>
        </w:rPr>
        <w:t xml:space="preserve"> as shown below provides an overview of the machine learning models being utilized and how it correlates the number of postures classified against the overall classification accuracy. Overall, the data suggested that the accuracy of the machine learning model negatively influenced the number of sitting postures being classified. It is evident to see that the more sitting postures that are being classified, the less accuracy its classification accuracy would be. Hence, that is one of the main reasons why most studies on average limit the number of postures to 5-7 positions, which are leaning left, leaning right, leaning backward, upright sitting, and leaning forwards. The study that had the least number of postures classified was by Feng et al. [52] who used RFID tag along with a camera sensor to classify 3 sitting postures (a. Sitting straight, b. Leaning Forward, c. Leaning Backward). On the other hand, Wang et al. </w:t>
      </w:r>
      <w:r w:rsidR="00B25361">
        <w:rPr>
          <w:lang w:val="en-GB"/>
        </w:rPr>
        <w:fldChar w:fldCharType="begin"/>
      </w:r>
      <w:r w:rsidR="00AD69B7">
        <w:rPr>
          <w:lang w:val="en-GB"/>
        </w:rPr>
        <w:instrText xml:space="preserve"> ADDIN ZOTERO_ITEM CSL_CITATION {"citationID":"6EZUoEaf","properties":{"formattedCitation":"[47]","plainCitation":"[47]","noteIndex":0},"citationItems":[{"id":126,"uris":["http://zotero.org/groups/5004747/items/SZ698YAT"],"itemData":{"id":126,"type":"article-journal","container-title":"IEEE Sensors Journal","DOI":"10.1109/JSEN.2020.3016611","ISSN":"1530-437X, 1558-1748, 2379-9153","issue":"2","journalAbbreviation":"IEEE Sensors J.","page":"1779-1786","source":"DOI.org (Crossref)","title":"Sitting Posture Recognition Using a Spiking Neural Network","volume":"21","author":[{"family":"Wang","given":"Jianquan"},{"family":"Hafidh","given":"Basim"},{"family":"Dong","given":"Haiwei"},{"family":"El Saddik","given":"Abdulmotaleb"}],"issued":{"date-parts":[["2021",1,15]]}}}],"schema":"https://github.com/citation-style-language/schema/raw/master/csl-citation.json"} </w:instrText>
      </w:r>
      <w:r w:rsidR="00B25361">
        <w:rPr>
          <w:lang w:val="en-GB"/>
        </w:rPr>
        <w:fldChar w:fldCharType="separate"/>
      </w:r>
      <w:r w:rsidR="00AD69B7" w:rsidRPr="00AD69B7">
        <w:t>[47]</w:t>
      </w:r>
      <w:r w:rsidR="00B25361">
        <w:rPr>
          <w:lang w:val="en-GB"/>
        </w:rPr>
        <w:fldChar w:fldCharType="end"/>
      </w:r>
      <w:r w:rsidRPr="00617BCB">
        <w:rPr>
          <w:lang w:val="en-GB"/>
        </w:rPr>
        <w:t>, Cho et el.</w:t>
      </w:r>
      <w:r w:rsidR="00B25361">
        <w:rPr>
          <w:lang w:val="en-GB"/>
        </w:rPr>
        <w:t xml:space="preserve"> </w:t>
      </w:r>
      <w:r w:rsidR="00B25361">
        <w:rPr>
          <w:lang w:val="en-GB"/>
        </w:rPr>
        <w:fldChar w:fldCharType="begin"/>
      </w:r>
      <w:r w:rsidR="00AD69B7">
        <w:rPr>
          <w:lang w:val="en-GB"/>
        </w:rPr>
        <w:instrText xml:space="preserve"> ADDIN ZOTERO_ITEM CSL_CITATION {"citationID":"DlCw9ohg","properties":{"formattedCitation":"[61]","plainCitation":"[61]","noteIndex":0},"citationItems":[{"id":265,"uris":["http://zotero.org/users/11398818/items/89B29YFX"],"itemData":{"id":265,"type":"paper-conference","container-title":"2019 IEEE 12th Conference on Service-Oriented Computing and Applications (SOCA)","DOI":"10.1109/SOCA.2019.00022","event-place":"Kaohsiung, Taiwan","event-title":"2019 IEEE 12th Conference on Service-Oriented Computing and Applications (SOCA)","ISBN":"978-1-72815-411-4","page":"98-102","publisher":"IEEE","publisher-place":"Kaohsiung, Taiwan","source":"DOI.org (Crossref)","title":"Sitting Posture Prediction and Correction System using Arduino-Based Chair and Deep Learning Model","URL":"https://ieeexplore.ieee.org/document/8953010/","author":[{"family":"Cho","given":"Haeyoon"},{"family":"Choi","given":"Hee-Joe"},{"family":"Lee","given":"Chae-Eun"},{"family":"Sir","given":"Choo-Won"}],"accessed":{"date-parts":[["2023",12,27]]},"issued":{"date-parts":[["2019",11]]}}}],"schema":"https://github.com/citation-style-language/schema/raw/master/csl-citation.json"} </w:instrText>
      </w:r>
      <w:r w:rsidR="00B25361">
        <w:rPr>
          <w:lang w:val="en-GB"/>
        </w:rPr>
        <w:fldChar w:fldCharType="separate"/>
      </w:r>
      <w:r w:rsidR="00AD69B7" w:rsidRPr="00AD69B7">
        <w:t>[61]</w:t>
      </w:r>
      <w:r w:rsidR="00B25361">
        <w:rPr>
          <w:lang w:val="en-GB"/>
        </w:rPr>
        <w:fldChar w:fldCharType="end"/>
      </w:r>
      <w:r w:rsidRPr="00617BCB">
        <w:rPr>
          <w:lang w:val="en-GB"/>
        </w:rPr>
        <w:t xml:space="preserve">, </w:t>
      </w:r>
      <w:proofErr w:type="spellStart"/>
      <w:r w:rsidRPr="00617BCB">
        <w:rPr>
          <w:lang w:val="en-GB"/>
        </w:rPr>
        <w:t>Bourahmoune</w:t>
      </w:r>
      <w:proofErr w:type="spellEnd"/>
      <w:r w:rsidRPr="00617BCB">
        <w:rPr>
          <w:lang w:val="en-GB"/>
        </w:rPr>
        <w:t xml:space="preserve"> et al. </w:t>
      </w:r>
      <w:r w:rsidRPr="00617BCB">
        <w:rPr>
          <w:lang w:val="en-GB"/>
        </w:rPr>
        <w:fldChar w:fldCharType="begin"/>
      </w:r>
      <w:r w:rsidR="00AD69B7">
        <w:rPr>
          <w:lang w:val="en-GB"/>
        </w:rPr>
        <w:instrText xml:space="preserve"> ADDIN ZOTERO_ITEM CSL_CITATION {"citationID":"s6hSzK5C","properties":{"formattedCitation":"[62]","plainCitation":"[62]","noteIndex":0},"citationItems":[{"id":272,"uris":["http://zotero.org/users/11398818/items/7ANKQUF4"],"itemData":{"id":272,"type":"article-journal","abstract":"We present a solution for intelligent posture training based on accurate, real-time sitting posture monitoring using the LifeChair IoT cushion and supervised machine learning from pressure sensing and user body data. We demonstrate our system’s performance in sitting posture and seated stretch recognition tasks with over 98.82% accuracy in recognizing 15 different sitting postures and 97.94% in recognizing six seated stretches. We also show that user BMI divergence significantly affects posture recognition accuracy using machine learning. We validate our method’s performance in five different real-world workplace environments and discuss training strategies for the machine learning models. Finally, we propose the first smart posture data-driven stretch recommendation system in alignment with physiotherapy standards.","container-title":"Sensors","DOI":"10.3390/s22145337","ISSN":"1424-8220","issue":"14","journalAbbreviation":"Sensors","language":"en","page":"5337","source":"DOI.org (Crossref)","title":"Intelligent Posture Training: Machine-Learning-Powered Human Sitting Posture Recognition Based on a Pressure-Sensing IoT Cushion","title-short":"Intelligent Posture Training","volume":"22","author":[{"family":"Bourahmoune","given":"Katia"},{"family":"Ishac","given":"Karlos"},{"family":"Amagasa","given":"Toshiyuki"}],"issued":{"date-parts":[["2022",7,17]]}}}],"schema":"https://github.com/citation-style-language/schema/raw/master/csl-citation.json"} </w:instrText>
      </w:r>
      <w:r w:rsidRPr="00617BCB">
        <w:rPr>
          <w:lang w:val="en-GB"/>
        </w:rPr>
        <w:fldChar w:fldCharType="separate"/>
      </w:r>
      <w:r w:rsidR="00AD69B7" w:rsidRPr="00AD69B7">
        <w:t>[62]</w:t>
      </w:r>
      <w:r w:rsidRPr="00617BCB">
        <w:rPr>
          <w:lang w:val="en-GB"/>
        </w:rPr>
        <w:fldChar w:fldCharType="end"/>
      </w:r>
      <w:r w:rsidRPr="00617BCB">
        <w:rPr>
          <w:lang w:val="en-GB"/>
        </w:rPr>
        <w:t xml:space="preserve"> and looked at detecting up to 15 different postures which was the highest number seen among other studies found; achieving an accuracy of 88.52% , 96%, and 98.82% respectively.</w:t>
      </w:r>
    </w:p>
    <w:p w14:paraId="7C4C54CD" w14:textId="77777777" w:rsidR="00AB0B3E" w:rsidRPr="00617BCB" w:rsidRDefault="00AB0B3E" w:rsidP="006E664B">
      <w:pPr>
        <w:pStyle w:val="MDPI52figure"/>
        <w:rPr>
          <w:lang w:val="en-GB"/>
        </w:rPr>
      </w:pPr>
      <w:r w:rsidRPr="00617BCB">
        <w:rPr>
          <w:noProof/>
          <w:lang w:val="en-GB"/>
        </w:rPr>
        <w:drawing>
          <wp:inline distT="0" distB="0" distL="0" distR="0" wp14:anchorId="127ECAE0" wp14:editId="032F5638">
            <wp:extent cx="4491990" cy="2628900"/>
            <wp:effectExtent l="0" t="0" r="0" b="0"/>
            <wp:docPr id="1245614536" name="Chart 1">
              <a:extLst xmlns:a="http://schemas.openxmlformats.org/drawingml/2006/main">
                <a:ext uri="{FF2B5EF4-FFF2-40B4-BE49-F238E27FC236}">
                  <a16:creationId xmlns:a16="http://schemas.microsoft.com/office/drawing/2014/main" id="{547AE827-9929-D486-2FF2-084607F8C9D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14:paraId="131A1B80" w14:textId="35030076" w:rsidR="00632C59" w:rsidRPr="00617BCB" w:rsidRDefault="00AB0B3E" w:rsidP="009D1DE7">
      <w:pPr>
        <w:pStyle w:val="MDPI51figurecaption"/>
        <w:rPr>
          <w:lang w:val="en-GB"/>
        </w:rPr>
      </w:pPr>
      <w:r w:rsidRPr="00617BCB">
        <w:rPr>
          <w:b/>
          <w:bCs/>
          <w:lang w:val="en-GB"/>
        </w:rPr>
        <w:t xml:space="preserve">Figure </w:t>
      </w:r>
      <w:r w:rsidR="00703066">
        <w:rPr>
          <w:b/>
          <w:bCs/>
          <w:lang w:val="en-GB"/>
        </w:rPr>
        <w:t>8</w:t>
      </w:r>
      <w:r w:rsidRPr="00617BCB">
        <w:rPr>
          <w:b/>
          <w:bCs/>
          <w:lang w:val="en-GB"/>
        </w:rPr>
        <w:t>.</w:t>
      </w:r>
      <w:r w:rsidRPr="00617BCB">
        <w:rPr>
          <w:lang w:val="en-GB"/>
        </w:rPr>
        <w:t xml:space="preserve"> Comparison of Machine Learning Models: Number of Postures vs Accuracy vs Test Subjects</w:t>
      </w:r>
    </w:p>
    <w:p w14:paraId="3A787540" w14:textId="5237EB88" w:rsidR="00A96F1E" w:rsidRPr="00617BCB" w:rsidRDefault="00D47AE1" w:rsidP="00681808">
      <w:pPr>
        <w:pStyle w:val="MDPI31text"/>
        <w:rPr>
          <w:lang w:val="en-GB"/>
        </w:rPr>
      </w:pPr>
      <w:r w:rsidRPr="00617BCB">
        <w:rPr>
          <w:lang w:val="en-GB"/>
        </w:rPr>
        <w:t xml:space="preserve">Additionally, from Figure </w:t>
      </w:r>
      <w:r w:rsidR="00703066">
        <w:rPr>
          <w:lang w:val="en-GB"/>
        </w:rPr>
        <w:t>8</w:t>
      </w:r>
      <w:r w:rsidRPr="00617BCB">
        <w:rPr>
          <w:lang w:val="en-GB"/>
        </w:rPr>
        <w:t xml:space="preserve"> it was quite interesting to see deep learning models such as CNN and ANN aren’t much better in achieving higher classification accuracies compared to other statistical models. This phenomenon might all come down to the quantity of the dataset being used to train the model. It is known that deep leaning models tend to perform better with large datasets compared to statistical models.  Furthermore, this could be theorized that there aren’t enough test subjects being used to train the deep learning models which could further improve its classification accuracy.</w:t>
      </w:r>
    </w:p>
    <w:p w14:paraId="6A7EDC2E" w14:textId="77777777" w:rsidR="00A96F1E" w:rsidRPr="00617BCB" w:rsidRDefault="00A96F1E" w:rsidP="00D47AE1">
      <w:pPr>
        <w:pStyle w:val="MDPI31text"/>
        <w:rPr>
          <w:lang w:val="en-GB"/>
        </w:rPr>
      </w:pPr>
    </w:p>
    <w:p w14:paraId="34A6B156" w14:textId="205E1864" w:rsidR="00AE4DC0" w:rsidRPr="00617BCB" w:rsidRDefault="00681808" w:rsidP="00430029">
      <w:pPr>
        <w:pStyle w:val="MDPI22heading2"/>
        <w:rPr>
          <w:noProof w:val="0"/>
          <w:lang w:val="en-GB"/>
        </w:rPr>
      </w:pPr>
      <w:r w:rsidRPr="00617BCB">
        <w:rPr>
          <w:noProof w:val="0"/>
          <w:lang w:val="en-GB"/>
        </w:rPr>
        <w:lastRenderedPageBreak/>
        <w:t>5</w:t>
      </w:r>
      <w:r w:rsidR="002A0DBE" w:rsidRPr="00617BCB">
        <w:rPr>
          <w:noProof w:val="0"/>
          <w:lang w:val="en-GB"/>
        </w:rPr>
        <w:t xml:space="preserve">.3 </w:t>
      </w:r>
      <w:r w:rsidR="00AE4DC0" w:rsidRPr="00617BCB">
        <w:rPr>
          <w:noProof w:val="0"/>
          <w:lang w:val="en-GB"/>
        </w:rPr>
        <w:t>Research Gaps</w:t>
      </w:r>
    </w:p>
    <w:p w14:paraId="33751028" w14:textId="33E35C8D" w:rsidR="000C482B" w:rsidRPr="00617BCB" w:rsidRDefault="00681808" w:rsidP="002A0DBE">
      <w:pPr>
        <w:pStyle w:val="MDPI23heading3"/>
        <w:rPr>
          <w:lang w:val="en-GB"/>
        </w:rPr>
      </w:pPr>
      <w:r w:rsidRPr="00617BCB">
        <w:rPr>
          <w:lang w:val="en-GB"/>
        </w:rPr>
        <w:t>5</w:t>
      </w:r>
      <w:r w:rsidR="00681FF0" w:rsidRPr="00617BCB">
        <w:rPr>
          <w:lang w:val="en-GB"/>
        </w:rPr>
        <w:t xml:space="preserve">.3.1 </w:t>
      </w:r>
      <w:r w:rsidR="002A0DBE" w:rsidRPr="00617BCB">
        <w:rPr>
          <w:lang w:val="en-GB"/>
        </w:rPr>
        <w:t>Lack</w:t>
      </w:r>
      <w:r w:rsidR="00681FF0" w:rsidRPr="00617BCB">
        <w:rPr>
          <w:lang w:val="en-GB"/>
        </w:rPr>
        <w:t xml:space="preserve"> of User Feedback Evaluation</w:t>
      </w:r>
    </w:p>
    <w:p w14:paraId="71833CDB" w14:textId="37B14C0F" w:rsidR="00B52F9D" w:rsidRPr="00617BCB" w:rsidRDefault="00681808" w:rsidP="00681808">
      <w:pPr>
        <w:pStyle w:val="MDPI31text"/>
        <w:rPr>
          <w:color w:val="auto"/>
          <w:lang w:val="en-GB"/>
        </w:rPr>
      </w:pPr>
      <w:r w:rsidRPr="00617BCB">
        <w:rPr>
          <w:color w:val="auto"/>
          <w:lang w:val="en-GB"/>
        </w:rPr>
        <w:t>In examining the current state of this research field, many of the studies predominantly focus on the development of algorithms that would achieve high classification accuracy. Although the pursuit of enhanced algorithmic performance in posture detection is important, there exists a noticeable void in the integration and subsequent evaluation of user feedback methods. Most studies tend to prioritize other aspects such as sensor placement and classification accuracy and leave out the need to perform critical evaluation on user feedback systems for posture correction. As previously discussed, only 11 studies implemented a user feedback system for posture correction; 5 of which used a mobile application. This limited adoption underscores a significant research gap in the assessment of such feedback systems.</w:t>
      </w:r>
    </w:p>
    <w:p w14:paraId="6CC7E8A9" w14:textId="4C358438" w:rsidR="0030229D" w:rsidRPr="00617BCB" w:rsidRDefault="001379C6" w:rsidP="0030229D">
      <w:pPr>
        <w:pStyle w:val="MDPI31text"/>
        <w:rPr>
          <w:color w:val="auto"/>
          <w:lang w:val="en-GB"/>
        </w:rPr>
      </w:pPr>
      <w:r w:rsidRPr="00617BCB">
        <w:rPr>
          <w:color w:val="auto"/>
          <w:lang w:val="en-GB"/>
        </w:rPr>
        <w:t>With the</w:t>
      </w:r>
      <w:r w:rsidR="00AE4DC0" w:rsidRPr="00617BCB">
        <w:rPr>
          <w:color w:val="auto"/>
          <w:lang w:val="en-GB"/>
        </w:rPr>
        <w:t xml:space="preserve"> lack of a comprehensive evaluation being conducted, a few questions </w:t>
      </w:r>
      <w:r w:rsidR="00712C26" w:rsidRPr="00617BCB">
        <w:rPr>
          <w:color w:val="auto"/>
          <w:lang w:val="en-GB"/>
        </w:rPr>
        <w:t xml:space="preserve">can be </w:t>
      </w:r>
      <w:r w:rsidR="00AE4DC0" w:rsidRPr="00617BCB">
        <w:rPr>
          <w:color w:val="auto"/>
          <w:lang w:val="en-GB"/>
        </w:rPr>
        <w:t xml:space="preserve">raised regarding the effectiveness, feasibility, and overall </w:t>
      </w:r>
      <w:r w:rsidR="0095626D" w:rsidRPr="00617BCB">
        <w:rPr>
          <w:color w:val="auto"/>
          <w:lang w:val="en-GB"/>
        </w:rPr>
        <w:t>usability</w:t>
      </w:r>
      <w:r w:rsidR="00AE4DC0" w:rsidRPr="00617BCB">
        <w:rPr>
          <w:color w:val="auto"/>
          <w:lang w:val="en-GB"/>
        </w:rPr>
        <w:t xml:space="preserve"> from the </w:t>
      </w:r>
      <w:r w:rsidR="0095626D" w:rsidRPr="00617BCB">
        <w:rPr>
          <w:color w:val="auto"/>
          <w:lang w:val="en-GB"/>
        </w:rPr>
        <w:t xml:space="preserve">end </w:t>
      </w:r>
      <w:r w:rsidR="00AE4DC0" w:rsidRPr="00617BCB">
        <w:rPr>
          <w:color w:val="auto"/>
          <w:lang w:val="en-GB"/>
        </w:rPr>
        <w:t xml:space="preserve">user’s perspective when interacting with these </w:t>
      </w:r>
      <w:r w:rsidR="00712C26" w:rsidRPr="00617BCB">
        <w:rPr>
          <w:color w:val="auto"/>
          <w:lang w:val="en-GB"/>
        </w:rPr>
        <w:t>systems</w:t>
      </w:r>
      <w:r w:rsidR="008D3321" w:rsidRPr="00617BCB">
        <w:rPr>
          <w:color w:val="auto"/>
          <w:lang w:val="en-GB"/>
        </w:rPr>
        <w:t>.</w:t>
      </w:r>
      <w:r w:rsidR="0095626D" w:rsidRPr="00617BCB">
        <w:rPr>
          <w:color w:val="auto"/>
          <w:lang w:val="en-GB"/>
        </w:rPr>
        <w:t xml:space="preserve"> </w:t>
      </w:r>
      <w:r w:rsidR="0030229D" w:rsidRPr="00617BCB">
        <w:rPr>
          <w:color w:val="auto"/>
          <w:lang w:val="en-GB"/>
        </w:rPr>
        <w:t xml:space="preserve">Are these systems truly effective in motivating and guiding users towards adopting healthier sitting postures? Performing a critical evaluation on these systems would be beneficial in various aspects. Firstly, it would provide vital information regarding the user experience while interacting with these systems, making it quite easy to find potential gaps that could be further improved upon. Moreover, a detailed examination would elucidate whether user expectations align with the system’s outcomes, thereby facilitating targeted improvements to ensure agreement between user needs and system functionality. Employing methodologies such as user interviews, surveys, and usability testing stands to offer invaluable feedback, paving the way for the refinement of feedback mechanisms within smart sensing chair systems. </w:t>
      </w:r>
    </w:p>
    <w:p w14:paraId="6E247EFC" w14:textId="77777777" w:rsidR="0030229D" w:rsidRPr="00617BCB" w:rsidRDefault="0030229D" w:rsidP="0030229D">
      <w:pPr>
        <w:pStyle w:val="MDPI31text"/>
        <w:rPr>
          <w:color w:val="auto"/>
          <w:lang w:val="en-GB"/>
        </w:rPr>
      </w:pPr>
    </w:p>
    <w:p w14:paraId="16906FD2" w14:textId="7098BAC2" w:rsidR="003A79BE" w:rsidRPr="00617BCB" w:rsidRDefault="0030229D" w:rsidP="002901A8">
      <w:pPr>
        <w:pStyle w:val="MDPI23heading3"/>
        <w:rPr>
          <w:color w:val="auto"/>
          <w:lang w:val="en-GB"/>
        </w:rPr>
      </w:pPr>
      <w:r w:rsidRPr="00617BCB">
        <w:rPr>
          <w:color w:val="auto"/>
          <w:lang w:val="en-GB"/>
        </w:rPr>
        <w:t>5</w:t>
      </w:r>
      <w:r w:rsidR="002901A8" w:rsidRPr="00617BCB">
        <w:rPr>
          <w:color w:val="auto"/>
          <w:lang w:val="en-GB"/>
        </w:rPr>
        <w:t xml:space="preserve">.3.2 </w:t>
      </w:r>
      <w:r w:rsidR="00BE421A" w:rsidRPr="00617BCB">
        <w:rPr>
          <w:color w:val="auto"/>
          <w:lang w:val="en-GB"/>
        </w:rPr>
        <w:t>Lack of</w:t>
      </w:r>
      <w:r w:rsidR="0028090A" w:rsidRPr="00617BCB">
        <w:rPr>
          <w:color w:val="auto"/>
          <w:lang w:val="en-GB"/>
        </w:rPr>
        <w:t xml:space="preserve"> </w:t>
      </w:r>
      <w:r w:rsidR="00BE421A" w:rsidRPr="00617BCB">
        <w:rPr>
          <w:color w:val="auto"/>
          <w:lang w:val="en-GB"/>
        </w:rPr>
        <w:t xml:space="preserve">diversity </w:t>
      </w:r>
      <w:r w:rsidR="00A92BFA" w:rsidRPr="00617BCB">
        <w:rPr>
          <w:color w:val="auto"/>
          <w:lang w:val="en-GB"/>
        </w:rPr>
        <w:t xml:space="preserve">on the </w:t>
      </w:r>
      <w:r w:rsidR="0028090A" w:rsidRPr="00617BCB">
        <w:rPr>
          <w:color w:val="auto"/>
          <w:lang w:val="en-GB"/>
        </w:rPr>
        <w:t>training data</w:t>
      </w:r>
      <w:r w:rsidR="00BE421A" w:rsidRPr="00617BCB">
        <w:rPr>
          <w:color w:val="auto"/>
          <w:lang w:val="en-GB"/>
        </w:rPr>
        <w:t>set</w:t>
      </w:r>
    </w:p>
    <w:p w14:paraId="3C995651" w14:textId="77777777" w:rsidR="00897CEE" w:rsidRPr="00617BCB" w:rsidRDefault="00897CEE" w:rsidP="00897CEE">
      <w:pPr>
        <w:pStyle w:val="MDPI31text"/>
        <w:rPr>
          <w:b/>
          <w:lang w:val="en-GB"/>
        </w:rPr>
      </w:pPr>
      <w:r w:rsidRPr="00617BCB">
        <w:rPr>
          <w:lang w:val="en-GB"/>
        </w:rPr>
        <w:t>The quality of the training dataset is very important during the training of machine learning</w:t>
      </w:r>
      <w:r w:rsidRPr="00617BCB">
        <w:rPr>
          <w:b/>
          <w:lang w:val="en-GB"/>
        </w:rPr>
        <w:t xml:space="preserve"> </w:t>
      </w:r>
      <w:r w:rsidRPr="00617BCB">
        <w:rPr>
          <w:lang w:val="en-GB"/>
        </w:rPr>
        <w:t>model. In the process of model training, test subjects are commonly enlisted to simulate</w:t>
      </w:r>
      <w:r w:rsidRPr="00617BCB">
        <w:rPr>
          <w:b/>
          <w:lang w:val="en-GB"/>
        </w:rPr>
        <w:t xml:space="preserve"> </w:t>
      </w:r>
      <w:r w:rsidRPr="00617BCB">
        <w:rPr>
          <w:lang w:val="en-GB"/>
        </w:rPr>
        <w:t>various sitting postures over designated periods. On average, the research studies utilize a</w:t>
      </w:r>
      <w:r w:rsidRPr="00617BCB">
        <w:rPr>
          <w:b/>
          <w:lang w:val="en-GB"/>
        </w:rPr>
        <w:t xml:space="preserve"> </w:t>
      </w:r>
      <w:r w:rsidRPr="00617BCB">
        <w:rPr>
          <w:lang w:val="en-GB"/>
        </w:rPr>
        <w:t>low number of test subjects, typically around 21 individuals. A sample size this small might</w:t>
      </w:r>
      <w:r w:rsidRPr="00617BCB">
        <w:rPr>
          <w:b/>
          <w:lang w:val="en-GB"/>
        </w:rPr>
        <w:t xml:space="preserve"> </w:t>
      </w:r>
      <w:r w:rsidRPr="00617BCB">
        <w:rPr>
          <w:lang w:val="en-GB"/>
        </w:rPr>
        <w:t>not be adequate to fully represent the wide postural variances that exist within the wider</w:t>
      </w:r>
      <w:r w:rsidRPr="00617BCB">
        <w:rPr>
          <w:b/>
          <w:lang w:val="en-GB"/>
        </w:rPr>
        <w:t xml:space="preserve"> </w:t>
      </w:r>
      <w:r w:rsidRPr="00617BCB">
        <w:rPr>
          <w:lang w:val="en-GB"/>
        </w:rPr>
        <w:t>population. Additionally, there also seems to be a bias towards the test subjects involved in</w:t>
      </w:r>
      <w:r w:rsidRPr="00617BCB">
        <w:rPr>
          <w:b/>
          <w:lang w:val="en-GB"/>
        </w:rPr>
        <w:t xml:space="preserve"> </w:t>
      </w:r>
      <w:r w:rsidRPr="00617BCB">
        <w:rPr>
          <w:lang w:val="en-GB"/>
        </w:rPr>
        <w:t>the data collection, most of which are healthy individuals who are mocking poor sitting</w:t>
      </w:r>
      <w:r w:rsidRPr="00617BCB">
        <w:rPr>
          <w:b/>
          <w:lang w:val="en-GB"/>
        </w:rPr>
        <w:t xml:space="preserve"> </w:t>
      </w:r>
      <w:r w:rsidRPr="00617BCB">
        <w:rPr>
          <w:lang w:val="en-GB"/>
        </w:rPr>
        <w:t>postures.</w:t>
      </w:r>
    </w:p>
    <w:p w14:paraId="26EB3D85" w14:textId="1BA8FA5C" w:rsidR="00897CEE" w:rsidRPr="00617BCB" w:rsidRDefault="00897CEE" w:rsidP="00897CEE">
      <w:pPr>
        <w:pStyle w:val="MDPI31text"/>
        <w:rPr>
          <w:lang w:val="en-GB"/>
        </w:rPr>
      </w:pPr>
      <w:r w:rsidRPr="00617BCB">
        <w:rPr>
          <w:lang w:val="en-GB"/>
        </w:rPr>
        <w:t>While this no doubt simplifies the data collection phase for most studies, it fails to account</w:t>
      </w:r>
      <w:r w:rsidRPr="00617BCB">
        <w:rPr>
          <w:b/>
          <w:lang w:val="en-GB"/>
        </w:rPr>
        <w:t xml:space="preserve"> </w:t>
      </w:r>
      <w:r w:rsidRPr="00617BCB">
        <w:rPr>
          <w:lang w:val="en-GB"/>
        </w:rPr>
        <w:t>for the different challenges involved in the recognition of poor sitting postures among</w:t>
      </w:r>
      <w:r w:rsidRPr="00617BCB">
        <w:rPr>
          <w:b/>
          <w:lang w:val="en-GB"/>
        </w:rPr>
        <w:t xml:space="preserve"> </w:t>
      </w:r>
      <w:r w:rsidRPr="00617BCB">
        <w:rPr>
          <w:lang w:val="en-GB"/>
        </w:rPr>
        <w:t>individuals that are suffering musculoskeletal conditions. Consequently, the effectiveness of</w:t>
      </w:r>
      <w:r w:rsidRPr="00617BCB">
        <w:rPr>
          <w:b/>
          <w:lang w:val="en-GB"/>
        </w:rPr>
        <w:t xml:space="preserve"> </w:t>
      </w:r>
      <w:r w:rsidRPr="00617BCB">
        <w:rPr>
          <w:lang w:val="en-GB"/>
        </w:rPr>
        <w:t>the machine learning model might be compromised when applied in real scenario settings</w:t>
      </w:r>
      <w:r w:rsidRPr="00617BCB">
        <w:rPr>
          <w:b/>
          <w:lang w:val="en-GB"/>
        </w:rPr>
        <w:t xml:space="preserve"> </w:t>
      </w:r>
      <w:r w:rsidRPr="00617BCB">
        <w:rPr>
          <w:lang w:val="en-GB"/>
        </w:rPr>
        <w:t>involving a much wider demographic.</w:t>
      </w:r>
    </w:p>
    <w:p w14:paraId="1392ED50" w14:textId="77777777" w:rsidR="00897CEE" w:rsidRPr="00617BCB" w:rsidRDefault="00897CEE" w:rsidP="00897CEE">
      <w:pPr>
        <w:pStyle w:val="MDPI31text"/>
        <w:rPr>
          <w:b/>
          <w:lang w:val="en-GB"/>
        </w:rPr>
      </w:pPr>
      <w:r w:rsidRPr="00617BCB">
        <w:rPr>
          <w:lang w:val="en-GB"/>
        </w:rPr>
        <w:t>Addressing this issue requires a lot of effort which involves broadening the dataset by the</w:t>
      </w:r>
      <w:r w:rsidRPr="00617BCB">
        <w:rPr>
          <w:b/>
          <w:lang w:val="en-GB"/>
        </w:rPr>
        <w:t xml:space="preserve"> </w:t>
      </w:r>
      <w:r w:rsidRPr="00617BCB">
        <w:rPr>
          <w:lang w:val="en-GB"/>
        </w:rPr>
        <w:t>inclusion of wider demographic ranging from different age groups, body shapes, and health</w:t>
      </w:r>
      <w:r w:rsidRPr="00617BCB">
        <w:rPr>
          <w:b/>
          <w:lang w:val="en-GB"/>
        </w:rPr>
        <w:t xml:space="preserve"> </w:t>
      </w:r>
      <w:r w:rsidRPr="00617BCB">
        <w:rPr>
          <w:lang w:val="en-GB"/>
        </w:rPr>
        <w:t>conditions. Enriching the dataset in this manner would enhance the model</w:t>
      </w:r>
      <w:r w:rsidRPr="00617BCB">
        <w:rPr>
          <w:b/>
          <w:lang w:val="en-GB"/>
        </w:rPr>
        <w:t>’</w:t>
      </w:r>
      <w:r w:rsidRPr="00617BCB">
        <w:rPr>
          <w:lang w:val="en-GB"/>
        </w:rPr>
        <w:t>s ability to</w:t>
      </w:r>
      <w:r w:rsidRPr="00617BCB">
        <w:rPr>
          <w:b/>
          <w:lang w:val="en-GB"/>
        </w:rPr>
        <w:t xml:space="preserve"> </w:t>
      </w:r>
      <w:r w:rsidRPr="00617BCB">
        <w:rPr>
          <w:lang w:val="en-GB"/>
        </w:rPr>
        <w:t>accurately classify sitting postures among a heterogeneous population, thereby increasing</w:t>
      </w:r>
      <w:r w:rsidRPr="00617BCB">
        <w:rPr>
          <w:b/>
          <w:lang w:val="en-GB"/>
        </w:rPr>
        <w:t xml:space="preserve"> </w:t>
      </w:r>
      <w:r w:rsidRPr="00617BCB">
        <w:rPr>
          <w:lang w:val="en-GB"/>
        </w:rPr>
        <w:t>its robustness and applicability in diverse real-world scenarios.</w:t>
      </w:r>
    </w:p>
    <w:p w14:paraId="6C2D61BA" w14:textId="2514371C" w:rsidR="00E93210" w:rsidRPr="00617BCB" w:rsidRDefault="00E93210" w:rsidP="00897CEE">
      <w:pPr>
        <w:pStyle w:val="MDPI21heading1"/>
        <w:rPr>
          <w:lang w:val="en-GB"/>
        </w:rPr>
      </w:pPr>
      <w:r w:rsidRPr="00617BCB">
        <w:rPr>
          <w:lang w:val="en-GB"/>
        </w:rPr>
        <w:t>5. Conclusions</w:t>
      </w:r>
      <w:r w:rsidR="00825660" w:rsidRPr="00617BCB">
        <w:rPr>
          <w:lang w:val="en-GB"/>
        </w:rPr>
        <w:t xml:space="preserve"> &amp; Recommendations for Future Research</w:t>
      </w:r>
    </w:p>
    <w:p w14:paraId="2FE9CF37" w14:textId="0F1CA2F0" w:rsidR="00617BCB" w:rsidRPr="00617BCB" w:rsidRDefault="00617BCB" w:rsidP="00D45936">
      <w:pPr>
        <w:pStyle w:val="MDPI31text"/>
      </w:pPr>
      <w:r w:rsidRPr="00617BCB">
        <w:t>This paper provides systematic literature review of smart sensing chair systems within the research landscape. It has identified a diverse array of sensors utilized across studies, including Force Sensing Resistors (FSR), textile pressure sensors, load cells, and image sensors, with FSR sensors emerging as the predominant choice among researchers. The strategies for sensor placement predominantly fall into two categories: utilizing a pressure sensor array or distributing individual sensors throughout the chair. Present</w:t>
      </w:r>
      <w:r w:rsidRPr="00617BCB">
        <w:lastRenderedPageBreak/>
        <w:t xml:space="preserve">ly, no conclusive evidence suggests a definitive advantage of one strategy over the other in terms of enhancing classification accuracy. However, from a maintenance and cost perspective, the dispersed sensor approach is deemed more </w:t>
      </w:r>
      <w:proofErr w:type="spellStart"/>
      <w:r w:rsidRPr="00617BCB">
        <w:t>favourable</w:t>
      </w:r>
      <w:proofErr w:type="spellEnd"/>
      <w:r w:rsidRPr="00617BCB">
        <w:t>. In the area of sitting posture classification, various machine learning models have been</w:t>
      </w:r>
      <w:r>
        <w:t xml:space="preserve"> </w:t>
      </w:r>
      <w:r w:rsidRPr="00617BCB">
        <w:t>employed, with many achieving a high classification accuracy rate of 90%. Despite these</w:t>
      </w:r>
      <w:r>
        <w:t xml:space="preserve"> </w:t>
      </w:r>
      <w:r w:rsidRPr="00617BCB">
        <w:t>successes, a notable gap in the research is the quality of the datasets used for training these models. Predominantly, test subjects are healthy individuals from a narrow demographic,</w:t>
      </w:r>
      <w:r>
        <w:t xml:space="preserve"> </w:t>
      </w:r>
      <w:r w:rsidRPr="00617BCB">
        <w:t xml:space="preserve">simulating incorrect sitting postures, which raises concerns about the </w:t>
      </w:r>
      <w:r w:rsidR="00D45936" w:rsidRPr="00617BCB">
        <w:t>model</w:t>
      </w:r>
      <w:r w:rsidR="00D45936">
        <w:t>’s</w:t>
      </w:r>
      <w:r w:rsidRPr="00617BCB">
        <w:t xml:space="preserve"> applicability</w:t>
      </w:r>
      <w:r>
        <w:t xml:space="preserve"> </w:t>
      </w:r>
      <w:r w:rsidRPr="00617BCB">
        <w:t>to a broader populatio</w:t>
      </w:r>
      <w:r w:rsidR="009B7C0A">
        <w:t>n</w:t>
      </w:r>
      <w:r w:rsidRPr="00617BCB">
        <w:t>, particularly those with musculoskeletal disorders.</w:t>
      </w:r>
    </w:p>
    <w:p w14:paraId="2585786D" w14:textId="77777777" w:rsidR="009B7C0A" w:rsidRDefault="00617BCB" w:rsidP="00D45936">
      <w:pPr>
        <w:pStyle w:val="MDPI31text"/>
      </w:pPr>
      <w:r w:rsidRPr="00617BCB">
        <w:t>Looking ahead, it is important for future research to prioritize the development and rigorous</w:t>
      </w:r>
      <w:r>
        <w:t xml:space="preserve"> </w:t>
      </w:r>
      <w:r w:rsidRPr="00617BCB">
        <w:t>evaluation of user feedback systems aimed at posture correction. Such investigations would</w:t>
      </w:r>
      <w:r>
        <w:t xml:space="preserve"> </w:t>
      </w:r>
      <w:r w:rsidRPr="00617BCB">
        <w:t>significantly contribute to assessing the effectiveness of these systems in real-worl</w:t>
      </w:r>
      <w:r>
        <w:t xml:space="preserve">d </w:t>
      </w:r>
      <w:r w:rsidRPr="00617BCB">
        <w:t>settings.</w:t>
      </w:r>
      <w:r w:rsidR="009B7C0A">
        <w:t xml:space="preserve"> </w:t>
      </w:r>
    </w:p>
    <w:p w14:paraId="7C362299" w14:textId="3D86E284" w:rsidR="009B7C0A" w:rsidRDefault="00617BCB" w:rsidP="00D45936">
      <w:pPr>
        <w:pStyle w:val="MDPI31text"/>
      </w:pPr>
      <w:r w:rsidRPr="00617BCB">
        <w:t>Moreover, there is a compelling case for exploring the integration of various sensor types to</w:t>
      </w:r>
      <w:r>
        <w:t xml:space="preserve"> </w:t>
      </w:r>
      <w:r w:rsidRPr="00617BCB">
        <w:t>enhance the functionality of smart sensing chair systems. While current studies often focus</w:t>
      </w:r>
      <w:r>
        <w:t xml:space="preserve"> </w:t>
      </w:r>
      <w:r w:rsidRPr="00617BCB">
        <w:t>on a single sensor type for posture detection, the integration of multiple sensor types, as</w:t>
      </w:r>
      <w:r>
        <w:t xml:space="preserve"> </w:t>
      </w:r>
      <w:r w:rsidRPr="00617BCB">
        <w:t>demonstrated by Jeong and Park</w:t>
      </w:r>
      <w:r w:rsidR="002020B1">
        <w:t xml:space="preserve"> </w:t>
      </w:r>
      <w:r w:rsidR="002020B1">
        <w:fldChar w:fldCharType="begin"/>
      </w:r>
      <w:r w:rsidR="006D532E">
        <w:instrText xml:space="preserve"> ADDIN ZOTERO_ITEM CSL_CITATION {"citationID":"5cuWb7bp","properties":{"formattedCitation":"[54]","plainCitation":"[54]","noteIndex":0},"citationItems":[{"id":169,"uris":["http://zotero.org/users/11398818/items/8IPGYUV4"],"itemData":{"id":169,"type":"article-journal","container-title":"IEEE Journal of Biomedical and Health Informatics","DOI":"10.1109/JBHI.2020.3030096","ISSN":"2168-2194, 2168-2208","issue":"5","journalAbbreviation":"IEEE J. Biomed. Health Inform.","page":"1805-1813","source":"DOI.org (Crossref)","title":"Developing and Evaluating a Mixed Sensor Smart Chair System for Real-Time Posture Classification: Combining Pressure and Distance Sensors","title-short":"Developing and Evaluating a Mixed Sensor Smart Chair System for Real-Time Posture Classification","volume":"25","author":[{"family":"Jeong","given":"Haeseok"},{"family":"Park","given":"Woojin"}],"issued":{"date-parts":[["2021",5]]}}}],"schema":"https://github.com/citation-style-language/schema/raw/master/csl-citation.json"} </w:instrText>
      </w:r>
      <w:r w:rsidR="002020B1">
        <w:fldChar w:fldCharType="separate"/>
      </w:r>
      <w:r w:rsidR="006D532E" w:rsidRPr="006D532E">
        <w:t>[54]</w:t>
      </w:r>
      <w:r w:rsidR="002020B1">
        <w:fldChar w:fldCharType="end"/>
      </w:r>
      <w:r w:rsidRPr="00617BCB">
        <w:t>, who combined infrared reflective distance sensors with</w:t>
      </w:r>
      <w:r>
        <w:t xml:space="preserve"> </w:t>
      </w:r>
      <w:r w:rsidRPr="00617BCB">
        <w:t>pressure sensors, could offer a more versatile approach to posture classification.</w:t>
      </w:r>
      <w:r>
        <w:t xml:space="preserve"> </w:t>
      </w:r>
      <w:r w:rsidRPr="00617BCB">
        <w:t>Incorporating Inertial Measurement Unit (IMU) sensors could further enable the monitoring</w:t>
      </w:r>
      <w:r w:rsidR="009B7C0A">
        <w:t xml:space="preserve"> </w:t>
      </w:r>
      <w:r w:rsidRPr="00617BCB">
        <w:t>of user activity, enriching the data available for posture analysis and correction</w:t>
      </w:r>
      <w:r w:rsidR="002020B1">
        <w:t xml:space="preserve"> </w:t>
      </w:r>
      <w:r w:rsidR="00842EA2">
        <w:fldChar w:fldCharType="begin"/>
      </w:r>
      <w:r w:rsidR="00AD69B7">
        <w:instrText xml:space="preserve"> ADDIN ZOTERO_ITEM CSL_CITATION {"citationID":"7vk5BGrB","properties":{"formattedCitation":"[41]","plainCitation":"[41]","noteIndex":0},"citationItems":[{"id":223,"uris":["http://zotero.org/users/11398818/items/2HFDN9YP"],"itemData":{"id":223,"type":"article-journal","container-title":"IEEE Systems, Man, and Cybernetics Magazine","DOI":"10.1109/MSMC.2019.2962226","ISSN":"2333-942X, 2380-1298","issue":"4","journalAbbreviation":"IEEE Syst. Man Cybern. Mag.","page":"6-14","source":"DOI.org (Crossref)","title":"Smart Cushion-Based Activity Recognition: Prompting Users to Maintain a Healthy Seated Posture","title-short":"Smart Cushion-Based Activity Recognition","volume":"6","author":[{"family":"Ma","given":"Congcong"},{"family":"Li","given":"Wenfeng"},{"family":"Gravina","given":"Raffaele"},{"family":"Du","given":"Juan"},{"family":"Li","given":"Qimeng"},{"family":"Fortino","given":"Giancarlo"}],"issued":{"date-parts":[["2020",10]]}}}],"schema":"https://github.com/citation-style-language/schema/raw/master/csl-citation.json"} </w:instrText>
      </w:r>
      <w:r w:rsidR="00842EA2">
        <w:fldChar w:fldCharType="separate"/>
      </w:r>
      <w:r w:rsidR="00AD69B7" w:rsidRPr="00AD69B7">
        <w:t>[41]</w:t>
      </w:r>
      <w:r w:rsidR="00842EA2">
        <w:fldChar w:fldCharType="end"/>
      </w:r>
      <w:r w:rsidRPr="00617BCB">
        <w:t>.</w:t>
      </w:r>
      <w:r w:rsidR="009B7C0A">
        <w:t xml:space="preserve"> </w:t>
      </w:r>
    </w:p>
    <w:p w14:paraId="08E03B74" w14:textId="77777777" w:rsidR="002020B1" w:rsidRDefault="002020B1" w:rsidP="00617BCB">
      <w:pPr>
        <w:pStyle w:val="MDPI62BackMatter"/>
        <w:spacing w:before="240"/>
        <w:rPr>
          <w:color w:val="auto"/>
          <w:sz w:val="20"/>
          <w:szCs w:val="22"/>
          <w:lang w:val="en-GB" w:eastAsia="de-DE"/>
        </w:rPr>
      </w:pPr>
    </w:p>
    <w:p w14:paraId="67642AEC" w14:textId="6A5C9111" w:rsidR="00E93210" w:rsidRPr="00617BCB" w:rsidRDefault="00E93210" w:rsidP="00617BCB">
      <w:pPr>
        <w:pStyle w:val="MDPI62BackMatter"/>
        <w:spacing w:before="240"/>
        <w:rPr>
          <w:lang w:val="en-GB"/>
        </w:rPr>
      </w:pPr>
      <w:r w:rsidRPr="00617BCB">
        <w:rPr>
          <w:b/>
          <w:lang w:val="en-GB"/>
        </w:rPr>
        <w:t>Supplementary Materials:</w:t>
      </w:r>
      <w:r w:rsidR="00EF6C57" w:rsidRPr="00617BCB">
        <w:rPr>
          <w:b/>
          <w:lang w:val="en-GB"/>
        </w:rPr>
        <w:t xml:space="preserve"> </w:t>
      </w:r>
      <w:r w:rsidR="003F1D3D" w:rsidRPr="00617BCB">
        <w:rPr>
          <w:lang w:val="en-GB"/>
        </w:rPr>
        <w:t>__</w:t>
      </w:r>
    </w:p>
    <w:p w14:paraId="08CF8FFB" w14:textId="4D59D4F2" w:rsidR="00E93210" w:rsidRPr="00617BCB" w:rsidRDefault="00E93210" w:rsidP="00E93210">
      <w:pPr>
        <w:pStyle w:val="MDPI62BackMatter"/>
        <w:rPr>
          <w:lang w:val="en-GB"/>
        </w:rPr>
      </w:pPr>
      <w:r w:rsidRPr="00617BCB">
        <w:rPr>
          <w:b/>
          <w:lang w:val="en-GB"/>
        </w:rPr>
        <w:t>Author Contributions:</w:t>
      </w:r>
      <w:r w:rsidRPr="00617BCB">
        <w:rPr>
          <w:lang w:val="en-GB"/>
        </w:rPr>
        <w:t xml:space="preserve"> </w:t>
      </w:r>
      <w:r w:rsidR="003F1D3D" w:rsidRPr="00617BCB">
        <w:rPr>
          <w:lang w:val="en-GB"/>
        </w:rPr>
        <w:t>___</w:t>
      </w:r>
    </w:p>
    <w:p w14:paraId="1DD34768" w14:textId="5B0925FF" w:rsidR="00E93210" w:rsidRPr="00617BCB" w:rsidRDefault="00E93210" w:rsidP="00E93210">
      <w:pPr>
        <w:pStyle w:val="MDPI62BackMatter"/>
        <w:rPr>
          <w:lang w:val="en-GB"/>
        </w:rPr>
      </w:pPr>
      <w:r w:rsidRPr="00617BCB">
        <w:rPr>
          <w:b/>
          <w:lang w:val="en-GB"/>
        </w:rPr>
        <w:t>Funding:</w:t>
      </w:r>
      <w:r w:rsidRPr="00617BCB">
        <w:rPr>
          <w:lang w:val="en-GB"/>
        </w:rPr>
        <w:t xml:space="preserve"> </w:t>
      </w:r>
      <w:r w:rsidR="001718DC" w:rsidRPr="00617BCB">
        <w:rPr>
          <w:lang w:val="en-GB"/>
        </w:rPr>
        <w:t>___</w:t>
      </w:r>
    </w:p>
    <w:p w14:paraId="4D673599" w14:textId="0663E5BF" w:rsidR="00AE2596" w:rsidRPr="00617BCB" w:rsidRDefault="00AE2596" w:rsidP="00AE2596">
      <w:pPr>
        <w:pStyle w:val="MDPI62BackMatter"/>
        <w:rPr>
          <w:b/>
          <w:lang w:val="en-GB"/>
        </w:rPr>
      </w:pPr>
      <w:bookmarkStart w:id="23" w:name="_Hlk89945590"/>
      <w:bookmarkStart w:id="24" w:name="_Hlk60054323"/>
      <w:r w:rsidRPr="00617BCB">
        <w:rPr>
          <w:b/>
          <w:lang w:val="en-GB"/>
        </w:rPr>
        <w:t xml:space="preserve">Institutional Review Board Statement: </w:t>
      </w:r>
      <w:r w:rsidR="001718DC" w:rsidRPr="00617BCB">
        <w:rPr>
          <w:lang w:val="en-GB"/>
        </w:rPr>
        <w:t>Not applicable</w:t>
      </w:r>
    </w:p>
    <w:bookmarkEnd w:id="23"/>
    <w:p w14:paraId="4D5C400A" w14:textId="549E61AD" w:rsidR="00974880" w:rsidRPr="00617BCB" w:rsidRDefault="00974880" w:rsidP="008F070A">
      <w:pPr>
        <w:pStyle w:val="MDPI62BackMatter"/>
        <w:spacing w:after="0"/>
        <w:rPr>
          <w:lang w:val="en-GB"/>
        </w:rPr>
      </w:pPr>
      <w:r w:rsidRPr="00617BCB">
        <w:rPr>
          <w:b/>
          <w:lang w:val="en-GB"/>
        </w:rPr>
        <w:t xml:space="preserve">Informed Consent Statement: </w:t>
      </w:r>
      <w:r w:rsidR="008F070A" w:rsidRPr="00617BCB">
        <w:rPr>
          <w:lang w:val="en-GB"/>
        </w:rPr>
        <w:t>Not Applicable</w:t>
      </w:r>
    </w:p>
    <w:bookmarkEnd w:id="24"/>
    <w:p w14:paraId="67119B1E" w14:textId="153C65F1" w:rsidR="00B958EA" w:rsidRPr="00617BCB" w:rsidRDefault="00B958EA" w:rsidP="00B958EA">
      <w:pPr>
        <w:pStyle w:val="MDPI62BackMatter"/>
        <w:rPr>
          <w:lang w:val="en-GB"/>
        </w:rPr>
      </w:pPr>
      <w:r w:rsidRPr="00617BCB">
        <w:rPr>
          <w:b/>
          <w:lang w:val="en-GB"/>
        </w:rPr>
        <w:t>Data Availability Statement:</w:t>
      </w:r>
      <w:r w:rsidRPr="00617BCB">
        <w:rPr>
          <w:lang w:val="en-GB"/>
        </w:rPr>
        <w:t xml:space="preserve"> </w:t>
      </w:r>
      <w:r w:rsidR="008F070A" w:rsidRPr="00617BCB">
        <w:rPr>
          <w:lang w:val="en-GB"/>
        </w:rPr>
        <w:t>___</w:t>
      </w:r>
    </w:p>
    <w:p w14:paraId="2978C5C9" w14:textId="2D1CA4DA" w:rsidR="00E93210" w:rsidRPr="00617BCB" w:rsidRDefault="00E93210" w:rsidP="00E93210">
      <w:pPr>
        <w:pStyle w:val="MDPI62BackMatter"/>
        <w:rPr>
          <w:lang w:val="en-GB"/>
        </w:rPr>
      </w:pPr>
      <w:r w:rsidRPr="00617BCB">
        <w:rPr>
          <w:b/>
          <w:lang w:val="en-GB"/>
        </w:rPr>
        <w:t>Acknowledgments:</w:t>
      </w:r>
      <w:r w:rsidRPr="00617BCB">
        <w:rPr>
          <w:lang w:val="en-GB"/>
        </w:rPr>
        <w:t xml:space="preserve"> </w:t>
      </w:r>
      <w:r w:rsidR="008F070A" w:rsidRPr="00617BCB">
        <w:rPr>
          <w:lang w:val="en-GB"/>
        </w:rPr>
        <w:t>___</w:t>
      </w:r>
    </w:p>
    <w:p w14:paraId="19487B7A" w14:textId="585FBE66" w:rsidR="00E93210" w:rsidRPr="00617BCB" w:rsidRDefault="00E93210" w:rsidP="00E93210">
      <w:pPr>
        <w:pStyle w:val="MDPI62BackMatter"/>
        <w:rPr>
          <w:lang w:val="en-GB"/>
        </w:rPr>
      </w:pPr>
      <w:r w:rsidRPr="00617BCB">
        <w:rPr>
          <w:b/>
          <w:lang w:val="en-GB"/>
        </w:rPr>
        <w:t>Conflicts of Interest:</w:t>
      </w:r>
      <w:r w:rsidRPr="00617BCB">
        <w:rPr>
          <w:lang w:val="en-GB"/>
        </w:rPr>
        <w:t xml:space="preserve"> </w:t>
      </w:r>
      <w:r w:rsidR="005C56E0" w:rsidRPr="00617BCB">
        <w:rPr>
          <w:lang w:val="en-GB"/>
        </w:rPr>
        <w:t>There are no conflicts of interest among authors.</w:t>
      </w:r>
    </w:p>
    <w:p w14:paraId="769568BC" w14:textId="77777777" w:rsidR="008F070A" w:rsidRPr="00617BCB" w:rsidRDefault="008F070A" w:rsidP="00E93210">
      <w:pPr>
        <w:pStyle w:val="MDPI62BackMatter"/>
        <w:rPr>
          <w:lang w:val="en-GB"/>
        </w:rPr>
      </w:pPr>
    </w:p>
    <w:p w14:paraId="17407DD6" w14:textId="77777777" w:rsidR="008F070A" w:rsidRPr="00617BCB" w:rsidRDefault="008F070A" w:rsidP="00E93210">
      <w:pPr>
        <w:pStyle w:val="MDPI62BackMatter"/>
        <w:rPr>
          <w:lang w:val="en-GB"/>
        </w:rPr>
      </w:pPr>
    </w:p>
    <w:p w14:paraId="114B67C0" w14:textId="77777777" w:rsidR="004F5641" w:rsidRPr="00617BCB" w:rsidRDefault="004F5641" w:rsidP="00E93210">
      <w:pPr>
        <w:pStyle w:val="MDPI62BackMatter"/>
        <w:rPr>
          <w:lang w:val="en-GB"/>
        </w:rPr>
      </w:pPr>
    </w:p>
    <w:p w14:paraId="3C6653B2" w14:textId="77777777" w:rsidR="004F5641" w:rsidRPr="00617BCB" w:rsidRDefault="004F5641" w:rsidP="00E93210">
      <w:pPr>
        <w:pStyle w:val="MDPI62BackMatter"/>
        <w:rPr>
          <w:lang w:val="en-GB"/>
        </w:rPr>
      </w:pPr>
    </w:p>
    <w:p w14:paraId="3A48E7AF" w14:textId="77777777" w:rsidR="004F5641" w:rsidRPr="00617BCB" w:rsidRDefault="004F5641" w:rsidP="00E93210">
      <w:pPr>
        <w:pStyle w:val="MDPI62BackMatter"/>
        <w:rPr>
          <w:lang w:val="en-GB"/>
        </w:rPr>
      </w:pPr>
    </w:p>
    <w:p w14:paraId="3281AA59" w14:textId="77777777" w:rsidR="004F5641" w:rsidRPr="00617BCB" w:rsidRDefault="004F5641" w:rsidP="00E93210">
      <w:pPr>
        <w:pStyle w:val="MDPI62BackMatter"/>
        <w:rPr>
          <w:lang w:val="en-GB"/>
        </w:rPr>
      </w:pPr>
    </w:p>
    <w:p w14:paraId="0BABDA54" w14:textId="77777777" w:rsidR="004F5641" w:rsidRPr="00617BCB" w:rsidRDefault="004F5641" w:rsidP="00E93210">
      <w:pPr>
        <w:pStyle w:val="MDPI62BackMatter"/>
        <w:rPr>
          <w:lang w:val="en-GB"/>
        </w:rPr>
      </w:pPr>
    </w:p>
    <w:p w14:paraId="64B6A9D5" w14:textId="77777777" w:rsidR="004F5641" w:rsidRPr="00617BCB" w:rsidRDefault="004F5641" w:rsidP="00E93210">
      <w:pPr>
        <w:pStyle w:val="MDPI62BackMatter"/>
        <w:rPr>
          <w:lang w:val="en-GB"/>
        </w:rPr>
      </w:pPr>
    </w:p>
    <w:p w14:paraId="253C52B7" w14:textId="77777777" w:rsidR="004F5641" w:rsidRPr="00617BCB" w:rsidRDefault="004F5641" w:rsidP="00E93210">
      <w:pPr>
        <w:pStyle w:val="MDPI62BackMatter"/>
        <w:rPr>
          <w:lang w:val="en-GB"/>
        </w:rPr>
      </w:pPr>
    </w:p>
    <w:p w14:paraId="63A0A701" w14:textId="77777777" w:rsidR="004F5641" w:rsidRPr="00617BCB" w:rsidRDefault="004F5641" w:rsidP="00E93210">
      <w:pPr>
        <w:pStyle w:val="MDPI62BackMatter"/>
        <w:rPr>
          <w:lang w:val="en-GB"/>
        </w:rPr>
      </w:pPr>
    </w:p>
    <w:p w14:paraId="4F3AE203" w14:textId="77777777" w:rsidR="004F5641" w:rsidRPr="00617BCB" w:rsidRDefault="004F5641" w:rsidP="00E93210">
      <w:pPr>
        <w:pStyle w:val="MDPI62BackMatter"/>
        <w:rPr>
          <w:lang w:val="en-GB"/>
        </w:rPr>
      </w:pPr>
    </w:p>
    <w:p w14:paraId="35739DD9" w14:textId="77777777" w:rsidR="004F5641" w:rsidRPr="00617BCB" w:rsidRDefault="004F5641" w:rsidP="00E93210">
      <w:pPr>
        <w:pStyle w:val="MDPI62BackMatter"/>
        <w:rPr>
          <w:lang w:val="en-GB"/>
        </w:rPr>
      </w:pPr>
    </w:p>
    <w:p w14:paraId="4D96F7B7" w14:textId="3ADA6200" w:rsidR="00E93210" w:rsidRPr="00617BCB" w:rsidRDefault="00E93210" w:rsidP="00070792">
      <w:pPr>
        <w:pStyle w:val="MDPI21heading1"/>
        <w:ind w:left="0"/>
        <w:rPr>
          <w:lang w:val="en-GB"/>
        </w:rPr>
      </w:pPr>
      <w:r w:rsidRPr="00617BCB">
        <w:rPr>
          <w:lang w:val="en-GB"/>
        </w:rPr>
        <w:t>References</w:t>
      </w:r>
    </w:p>
    <w:p w14:paraId="177D1293" w14:textId="77777777" w:rsidR="00AD5893" w:rsidRDefault="007A08BB" w:rsidP="00AD5893">
      <w:pPr>
        <w:pStyle w:val="Bibliography"/>
      </w:pPr>
      <w:r w:rsidRPr="00617BCB">
        <w:lastRenderedPageBreak/>
        <w:fldChar w:fldCharType="begin"/>
      </w:r>
      <w:r w:rsidR="002E1B1B">
        <w:instrText xml:space="preserve"> ADDIN ZOTERO_BIBL {"uncited":[],"omitted":[],"custom":[]} CSL_BIBLIOGRAPHY </w:instrText>
      </w:r>
      <w:r w:rsidRPr="00617BCB">
        <w:fldChar w:fldCharType="separate"/>
      </w:r>
      <w:r w:rsidR="00AD5893">
        <w:t xml:space="preserve">1. </w:t>
      </w:r>
      <w:r w:rsidR="00AD5893">
        <w:tab/>
        <w:t xml:space="preserve">Gill, T.K.; Mittinty, M.M.; March, L.M.; Steinmetz, J.D.; Culbreth, G.T.; Cross, M.; Kopec, J.A.; Woolf, A.D.; Haile, L.M.; Hagins, H.; et al. Global, Regional, and National Burden of Other Musculoskeletal Disorders, 1990–2020, and Projections to 2050: A Systematic Analysis of the Global Burden of Disease Study 2021. </w:t>
      </w:r>
      <w:r w:rsidR="00AD5893">
        <w:rPr>
          <w:i/>
          <w:iCs/>
        </w:rPr>
        <w:t>The Lancet Rheumatology</w:t>
      </w:r>
      <w:r w:rsidR="00AD5893">
        <w:t xml:space="preserve"> </w:t>
      </w:r>
      <w:r w:rsidR="00AD5893">
        <w:rPr>
          <w:b/>
          <w:bCs/>
        </w:rPr>
        <w:t>2023</w:t>
      </w:r>
      <w:r w:rsidR="00AD5893">
        <w:t xml:space="preserve">, </w:t>
      </w:r>
      <w:r w:rsidR="00AD5893">
        <w:rPr>
          <w:i/>
          <w:iCs/>
        </w:rPr>
        <w:t>5</w:t>
      </w:r>
      <w:r w:rsidR="00AD5893">
        <w:t>, e670–e682, doi:10.1016/S2665-9913(23)00232-1.</w:t>
      </w:r>
    </w:p>
    <w:p w14:paraId="343E531E" w14:textId="77777777" w:rsidR="00AD5893" w:rsidRDefault="00AD5893" w:rsidP="00AD5893">
      <w:pPr>
        <w:pStyle w:val="Bibliography"/>
      </w:pPr>
      <w:r>
        <w:t xml:space="preserve">2. </w:t>
      </w:r>
      <w:r>
        <w:tab/>
        <w:t xml:space="preserve">Bevan, S. Economic Impact of Musculoskeletal Disorders (MSDs) on Work in Europe. </w:t>
      </w:r>
      <w:r>
        <w:rPr>
          <w:i/>
          <w:iCs/>
        </w:rPr>
        <w:t>Best Practice &amp; Research Clinical Rheumatology</w:t>
      </w:r>
      <w:r>
        <w:t xml:space="preserve"> </w:t>
      </w:r>
      <w:r>
        <w:rPr>
          <w:b/>
          <w:bCs/>
        </w:rPr>
        <w:t>2015</w:t>
      </w:r>
      <w:r>
        <w:t xml:space="preserve">, </w:t>
      </w:r>
      <w:r>
        <w:rPr>
          <w:i/>
          <w:iCs/>
        </w:rPr>
        <w:t>29</w:t>
      </w:r>
      <w:r>
        <w:t>, 356–373, doi:10.1016/j.berh.2015.08.002.</w:t>
      </w:r>
    </w:p>
    <w:p w14:paraId="560764D6" w14:textId="77777777" w:rsidR="00AD5893" w:rsidRDefault="00AD5893" w:rsidP="00AD5893">
      <w:pPr>
        <w:pStyle w:val="Bibliography"/>
      </w:pPr>
      <w:r>
        <w:t xml:space="preserve">3. </w:t>
      </w:r>
      <w:r>
        <w:tab/>
        <w:t xml:space="preserve">Devi, R.R.; Singh, C.I.; Singh, K.C. Incidence and Profile of Neonatal Musculoskeletal Birth Defects at a Tertiary Hospital in North East India. </w:t>
      </w:r>
      <w:r>
        <w:rPr>
          <w:i/>
          <w:iCs/>
        </w:rPr>
        <w:t>International Journal of Scientific Study</w:t>
      </w:r>
      <w:r>
        <w:t xml:space="preserve"> </w:t>
      </w:r>
      <w:r>
        <w:rPr>
          <w:b/>
          <w:bCs/>
        </w:rPr>
        <w:t>2015</w:t>
      </w:r>
      <w:r>
        <w:t>, doi:10.17354/ijss/2015/469.</w:t>
      </w:r>
    </w:p>
    <w:p w14:paraId="74B455C2" w14:textId="77777777" w:rsidR="00AD5893" w:rsidRDefault="00AD5893" w:rsidP="00AD5893">
      <w:pPr>
        <w:pStyle w:val="Bibliography"/>
      </w:pPr>
      <w:r>
        <w:t xml:space="preserve">4. </w:t>
      </w:r>
      <w:r>
        <w:tab/>
        <w:t xml:space="preserve">Collange, C.; Burde, M.-A. Musculoskeletal Problems of Neurogenic Origin. </w:t>
      </w:r>
      <w:r>
        <w:rPr>
          <w:i/>
          <w:iCs/>
        </w:rPr>
        <w:t>Best Practice &amp; Research Clinical Rheumatology</w:t>
      </w:r>
      <w:r>
        <w:t xml:space="preserve"> </w:t>
      </w:r>
      <w:r>
        <w:rPr>
          <w:b/>
          <w:bCs/>
        </w:rPr>
        <w:t>2000</w:t>
      </w:r>
      <w:r>
        <w:t xml:space="preserve">, </w:t>
      </w:r>
      <w:r>
        <w:rPr>
          <w:i/>
          <w:iCs/>
        </w:rPr>
        <w:t>14</w:t>
      </w:r>
      <w:r>
        <w:t>, 325–343, doi:10.1053/berh.1999.0068.</w:t>
      </w:r>
    </w:p>
    <w:p w14:paraId="454AE285" w14:textId="77777777" w:rsidR="00AD5893" w:rsidRDefault="00AD5893" w:rsidP="00AD5893">
      <w:pPr>
        <w:pStyle w:val="Bibliography"/>
      </w:pPr>
      <w:r>
        <w:t xml:space="preserve">5. </w:t>
      </w:r>
      <w:r>
        <w:tab/>
        <w:t xml:space="preserve">European Agency for Safety and Health at Work. </w:t>
      </w:r>
      <w:r>
        <w:rPr>
          <w:i/>
          <w:iCs/>
        </w:rPr>
        <w:t>Musculoskeletal Disorders among Children and Young People: Prevalence, Risk Factors and Preventive Measures</w:t>
      </w:r>
      <w:r>
        <w:rPr>
          <w:rFonts w:ascii="Times New Roman" w:hAnsi="Times New Roman"/>
          <w:i/>
          <w:iCs/>
        </w:rPr>
        <w:t> </w:t>
      </w:r>
      <w:r>
        <w:rPr>
          <w:i/>
          <w:iCs/>
        </w:rPr>
        <w:t>: A Scoping Review.</w:t>
      </w:r>
      <w:r>
        <w:t>; Publications Office: LU, 2021;</w:t>
      </w:r>
    </w:p>
    <w:p w14:paraId="64E0E9A5" w14:textId="77777777" w:rsidR="00AD5893" w:rsidRDefault="00AD5893" w:rsidP="00AD5893">
      <w:pPr>
        <w:pStyle w:val="Bibliography"/>
      </w:pPr>
      <w:r>
        <w:t xml:space="preserve">6. </w:t>
      </w:r>
      <w:r>
        <w:tab/>
        <w:t xml:space="preserve">Arora, S.N.; Khatri, S. Prevalence of Work-Related Musculoskeletal Disorder in Sitting Professionals. </w:t>
      </w:r>
      <w:r>
        <w:rPr>
          <w:i/>
          <w:iCs/>
        </w:rPr>
        <w:t>Int J Community Med Public Health</w:t>
      </w:r>
      <w:r>
        <w:t xml:space="preserve"> </w:t>
      </w:r>
      <w:r>
        <w:rPr>
          <w:b/>
          <w:bCs/>
        </w:rPr>
        <w:t>2022</w:t>
      </w:r>
      <w:r>
        <w:t xml:space="preserve">, </w:t>
      </w:r>
      <w:r>
        <w:rPr>
          <w:i/>
          <w:iCs/>
        </w:rPr>
        <w:t>9</w:t>
      </w:r>
      <w:r>
        <w:t>, 892, doi:10.18203/2394-6040.ijcmph20220259.</w:t>
      </w:r>
    </w:p>
    <w:p w14:paraId="23705D46" w14:textId="77777777" w:rsidR="00AD5893" w:rsidRDefault="00AD5893" w:rsidP="00AD5893">
      <w:pPr>
        <w:pStyle w:val="Bibliography"/>
      </w:pPr>
      <w:r>
        <w:t xml:space="preserve">7. </w:t>
      </w:r>
      <w:r>
        <w:tab/>
        <w:t xml:space="preserve">Putsa, B.; Jalayondeja, W.; Mekhora, K.; Bhuanantanondh, P.; Jalayondeja, C. Factors Associated with Reduced Risk of Musculoskeletal Disorders among Office Workers: A Cross-Sectional Study 2017 to 2020. </w:t>
      </w:r>
      <w:r>
        <w:rPr>
          <w:i/>
          <w:iCs/>
        </w:rPr>
        <w:t>BMC Public Health</w:t>
      </w:r>
      <w:r>
        <w:t xml:space="preserve"> </w:t>
      </w:r>
      <w:r>
        <w:rPr>
          <w:b/>
          <w:bCs/>
        </w:rPr>
        <w:t>2022</w:t>
      </w:r>
      <w:r>
        <w:t xml:space="preserve">, </w:t>
      </w:r>
      <w:r>
        <w:rPr>
          <w:i/>
          <w:iCs/>
        </w:rPr>
        <w:t>22</w:t>
      </w:r>
      <w:r>
        <w:t>, 1503, doi:10.1186/s12889-022-13940-0.</w:t>
      </w:r>
    </w:p>
    <w:p w14:paraId="28B70359" w14:textId="77777777" w:rsidR="00AD5893" w:rsidRDefault="00AD5893" w:rsidP="00AD5893">
      <w:pPr>
        <w:pStyle w:val="Bibliography"/>
      </w:pPr>
      <w:r>
        <w:t xml:space="preserve">8. </w:t>
      </w:r>
      <w:r>
        <w:tab/>
        <w:t xml:space="preserve">Van Eerd, D.; Irvin, E.; Le Pouésard, M.; Butt, A.; Nasir, K. Workplace Musculoskeletal Disorder Prevention Practices and Experiences. </w:t>
      </w:r>
      <w:r>
        <w:rPr>
          <w:i/>
          <w:iCs/>
        </w:rPr>
        <w:t>INQUIRY</w:t>
      </w:r>
      <w:r>
        <w:t xml:space="preserve"> </w:t>
      </w:r>
      <w:r>
        <w:rPr>
          <w:b/>
          <w:bCs/>
        </w:rPr>
        <w:t>2022</w:t>
      </w:r>
      <w:r>
        <w:t xml:space="preserve">, </w:t>
      </w:r>
      <w:r>
        <w:rPr>
          <w:i/>
          <w:iCs/>
        </w:rPr>
        <w:t>59</w:t>
      </w:r>
      <w:r>
        <w:t>, 004695802210921, doi:10.1177/00469580221092132.</w:t>
      </w:r>
    </w:p>
    <w:p w14:paraId="10083AA9" w14:textId="77777777" w:rsidR="00AD5893" w:rsidRDefault="00AD5893" w:rsidP="00AD5893">
      <w:pPr>
        <w:pStyle w:val="Bibliography"/>
      </w:pPr>
      <w:r>
        <w:t xml:space="preserve">9. </w:t>
      </w:r>
      <w:r>
        <w:tab/>
        <w:t xml:space="preserve">Keskin, Y. Correlation between Sitting Duration and Position and Lumbar Pain among Office Workers. </w:t>
      </w:r>
      <w:r>
        <w:rPr>
          <w:i/>
          <w:iCs/>
        </w:rPr>
        <w:t>Haydarpasa Numune Med J</w:t>
      </w:r>
      <w:r>
        <w:t xml:space="preserve"> </w:t>
      </w:r>
      <w:r>
        <w:rPr>
          <w:b/>
          <w:bCs/>
        </w:rPr>
        <w:t>2019</w:t>
      </w:r>
      <w:r>
        <w:t>, doi:10.14744/hnhj.2019.04909.</w:t>
      </w:r>
    </w:p>
    <w:p w14:paraId="26BF2A41" w14:textId="77777777" w:rsidR="00AD5893" w:rsidRDefault="00AD5893" w:rsidP="00AD5893">
      <w:pPr>
        <w:pStyle w:val="Bibliography"/>
      </w:pPr>
      <w:r>
        <w:t xml:space="preserve">10. </w:t>
      </w:r>
      <w:r>
        <w:tab/>
        <w:t xml:space="preserve">Bontrup, C.; Taylor, W.R.; Fliesser, M.; Visscher, R.; Green, T.; Wippert, P.-M.; Zemp, R. Low Back Pain and Its Relationship with Sitting Behaviour among Sedentary Office Workers. </w:t>
      </w:r>
      <w:r>
        <w:rPr>
          <w:i/>
          <w:iCs/>
        </w:rPr>
        <w:t>Applied Ergonomics</w:t>
      </w:r>
      <w:r>
        <w:t xml:space="preserve"> </w:t>
      </w:r>
      <w:r>
        <w:rPr>
          <w:b/>
          <w:bCs/>
        </w:rPr>
        <w:t>2019</w:t>
      </w:r>
      <w:r>
        <w:t xml:space="preserve">, </w:t>
      </w:r>
      <w:r>
        <w:rPr>
          <w:i/>
          <w:iCs/>
        </w:rPr>
        <w:t>81</w:t>
      </w:r>
      <w:r>
        <w:t>, 102894, doi:10.1016/j.apergo.2019.102894.</w:t>
      </w:r>
    </w:p>
    <w:p w14:paraId="0EC4D6AF" w14:textId="77777777" w:rsidR="00AD5893" w:rsidRDefault="00AD5893" w:rsidP="00AD5893">
      <w:pPr>
        <w:pStyle w:val="Bibliography"/>
      </w:pPr>
      <w:r>
        <w:t xml:space="preserve">11. </w:t>
      </w:r>
      <w:r>
        <w:tab/>
        <w:t xml:space="preserve">Yoon, D.H.; Lee, J.-Y.; Song, W. Effects of Resistance Exercise Training on Cognitive Function and Physical Performance in Cognitive Frailty: A Randomized Controlled Trial. </w:t>
      </w:r>
      <w:r>
        <w:rPr>
          <w:i/>
          <w:iCs/>
        </w:rPr>
        <w:t>J Nutr Health Aging</w:t>
      </w:r>
      <w:r>
        <w:t xml:space="preserve"> </w:t>
      </w:r>
      <w:r>
        <w:rPr>
          <w:b/>
          <w:bCs/>
        </w:rPr>
        <w:t>2018</w:t>
      </w:r>
      <w:r>
        <w:t xml:space="preserve">, </w:t>
      </w:r>
      <w:r>
        <w:rPr>
          <w:i/>
          <w:iCs/>
        </w:rPr>
        <w:t>22</w:t>
      </w:r>
      <w:r>
        <w:t>, 944–951, doi:10.1007/s12603-018-1090-9.</w:t>
      </w:r>
    </w:p>
    <w:p w14:paraId="306CAD99" w14:textId="77777777" w:rsidR="00AD5893" w:rsidRDefault="00AD5893" w:rsidP="00AD5893">
      <w:pPr>
        <w:pStyle w:val="Bibliography"/>
      </w:pPr>
      <w:r>
        <w:t xml:space="preserve">12. </w:t>
      </w:r>
      <w:r>
        <w:tab/>
        <w:t>Partlow, A. A Knowledge Based Engineering System for the Prescription and Manufacture of Custom Contoured Seating for Clients with Severe Musculoskeletal and Postural Conditions, University of South Wales, Faculty of Computing, Engineering and Science: Wales, UK, 2014.</w:t>
      </w:r>
    </w:p>
    <w:p w14:paraId="544C9EFF" w14:textId="77777777" w:rsidR="00AD5893" w:rsidRDefault="00AD5893" w:rsidP="00AD5893">
      <w:pPr>
        <w:pStyle w:val="Bibliography"/>
      </w:pPr>
      <w:r>
        <w:t xml:space="preserve">13. </w:t>
      </w:r>
      <w:r>
        <w:tab/>
        <w:t xml:space="preserve">Kulon, J.; Partlow, A.; Gibson, C.; Wilson, I.; Wilcox, S. Rule-Based Algorithm for the Classification of Sitting Postures in the Sagittal Plane from the Cardiff Body Match Measurement System. </w:t>
      </w:r>
      <w:r>
        <w:rPr>
          <w:i/>
          <w:iCs/>
        </w:rPr>
        <w:t>Journal of Medical Engineering &amp; Technology</w:t>
      </w:r>
      <w:r>
        <w:t xml:space="preserve"> </w:t>
      </w:r>
      <w:r>
        <w:rPr>
          <w:b/>
          <w:bCs/>
        </w:rPr>
        <w:t>2014</w:t>
      </w:r>
      <w:r>
        <w:t xml:space="preserve">, </w:t>
      </w:r>
      <w:r>
        <w:rPr>
          <w:i/>
          <w:iCs/>
        </w:rPr>
        <w:t>38</w:t>
      </w:r>
      <w:r>
        <w:t>, 5–15, doi:10.3109/03091902.2013.844208.</w:t>
      </w:r>
    </w:p>
    <w:p w14:paraId="1A7C835E" w14:textId="77777777" w:rsidR="00AD5893" w:rsidRDefault="00AD5893" w:rsidP="00AD5893">
      <w:pPr>
        <w:pStyle w:val="Bibliography"/>
      </w:pPr>
      <w:r>
        <w:t xml:space="preserve">14. </w:t>
      </w:r>
      <w:r>
        <w:tab/>
        <w:t xml:space="preserve">Partlow, A.; Gibson, C.; Kulon, J.; Wilson, I.; Wilcox, S. Pelvis Feature Extraction and Classification of Cardiff Body Match Rig Base Measurements for Input into a Knowledge-Based System. </w:t>
      </w:r>
      <w:r>
        <w:rPr>
          <w:i/>
          <w:iCs/>
        </w:rPr>
        <w:t>Journal of Medical Engineering &amp; Technology</w:t>
      </w:r>
      <w:r>
        <w:t xml:space="preserve"> </w:t>
      </w:r>
      <w:r>
        <w:rPr>
          <w:b/>
          <w:bCs/>
        </w:rPr>
        <w:t>2012</w:t>
      </w:r>
      <w:r>
        <w:t xml:space="preserve">, </w:t>
      </w:r>
      <w:r>
        <w:rPr>
          <w:i/>
          <w:iCs/>
        </w:rPr>
        <w:t>36</w:t>
      </w:r>
      <w:r>
        <w:t>, 399–406, doi:10.3109/03091902.2012.712202.</w:t>
      </w:r>
    </w:p>
    <w:p w14:paraId="35C861C0" w14:textId="77777777" w:rsidR="00AD5893" w:rsidRDefault="00AD5893" w:rsidP="00AD5893">
      <w:pPr>
        <w:pStyle w:val="Bibliography"/>
      </w:pPr>
      <w:r>
        <w:t xml:space="preserve">15. </w:t>
      </w:r>
      <w:r>
        <w:tab/>
        <w:t xml:space="preserve">Amendt, L.E.; Ause-Ellias, K.L.; Eybers, J.L.; Wadsworth, C.T.; Nielsen, D.H.; Weinstein, S.L. Validity and Reliability Testing of the Scoliometer®. </w:t>
      </w:r>
      <w:r>
        <w:rPr>
          <w:i/>
          <w:iCs/>
        </w:rPr>
        <w:t>Physical Therapy</w:t>
      </w:r>
      <w:r>
        <w:t xml:space="preserve"> </w:t>
      </w:r>
      <w:r>
        <w:rPr>
          <w:b/>
          <w:bCs/>
        </w:rPr>
        <w:t>1990</w:t>
      </w:r>
      <w:r>
        <w:t xml:space="preserve">, </w:t>
      </w:r>
      <w:r>
        <w:rPr>
          <w:i/>
          <w:iCs/>
        </w:rPr>
        <w:t>70</w:t>
      </w:r>
      <w:r>
        <w:t>, 108–117, doi:10.1093/ptj/70.2.108.</w:t>
      </w:r>
    </w:p>
    <w:p w14:paraId="635AC9DB" w14:textId="77777777" w:rsidR="00AD5893" w:rsidRDefault="00AD5893" w:rsidP="00AD5893">
      <w:pPr>
        <w:pStyle w:val="Bibliography"/>
      </w:pPr>
      <w:r>
        <w:t xml:space="preserve">16. </w:t>
      </w:r>
      <w:r>
        <w:tab/>
        <w:t xml:space="preserve">Berthonnaud, E.; Dimnet, J. Analysis of Structural Features of Deformed Spines in Frontal and Sagittal Projections. </w:t>
      </w:r>
      <w:r>
        <w:rPr>
          <w:i/>
          <w:iCs/>
        </w:rPr>
        <w:t>Computerized Medical Imaging and Graphics</w:t>
      </w:r>
      <w:r>
        <w:t xml:space="preserve"> </w:t>
      </w:r>
      <w:r>
        <w:rPr>
          <w:b/>
          <w:bCs/>
        </w:rPr>
        <w:t>2007</w:t>
      </w:r>
      <w:r>
        <w:t xml:space="preserve">, </w:t>
      </w:r>
      <w:r>
        <w:rPr>
          <w:i/>
          <w:iCs/>
        </w:rPr>
        <w:t>31</w:t>
      </w:r>
      <w:r>
        <w:t>, 9–16, doi:10.1016/j.compmedimag.2006.09.016.</w:t>
      </w:r>
    </w:p>
    <w:p w14:paraId="2CFEBEDC" w14:textId="77777777" w:rsidR="00AD5893" w:rsidRDefault="00AD5893" w:rsidP="00AD5893">
      <w:pPr>
        <w:pStyle w:val="Bibliography"/>
      </w:pPr>
      <w:r>
        <w:lastRenderedPageBreak/>
        <w:t xml:space="preserve">17. </w:t>
      </w:r>
      <w:r>
        <w:tab/>
        <w:t xml:space="preserve">Burwell, R.; James, N.; Johnson, F.; Webb, J.; Wilson, Y. Standardised Trunk Asymmetry Scores. A Study of Back Contour in Healthy School Children. </w:t>
      </w:r>
      <w:r>
        <w:rPr>
          <w:i/>
          <w:iCs/>
        </w:rPr>
        <w:t>The Journal of Bone and Joint Surgery. British volume</w:t>
      </w:r>
      <w:r>
        <w:t xml:space="preserve"> </w:t>
      </w:r>
      <w:r>
        <w:rPr>
          <w:b/>
          <w:bCs/>
        </w:rPr>
        <w:t>1983</w:t>
      </w:r>
      <w:r>
        <w:t xml:space="preserve">, </w:t>
      </w:r>
      <w:r>
        <w:rPr>
          <w:i/>
          <w:iCs/>
        </w:rPr>
        <w:t>65-B</w:t>
      </w:r>
      <w:r>
        <w:t>, 452–463, doi:10.1302/0301-620X.65B4.6874719.</w:t>
      </w:r>
    </w:p>
    <w:p w14:paraId="43ECD1C4" w14:textId="77777777" w:rsidR="00AD5893" w:rsidRDefault="00AD5893" w:rsidP="00AD5893">
      <w:pPr>
        <w:pStyle w:val="Bibliography"/>
      </w:pPr>
      <w:r>
        <w:t xml:space="preserve">18. </w:t>
      </w:r>
      <w:r>
        <w:tab/>
        <w:t xml:space="preserve">Jaremko, J.L.; Poncet, P.; Ronsky, J.; Harder, J.; Dansereau, J.; Labelle, H.; Zernicke, R.F. Indices of Torso Asymmetry Related to Spinal Deformity in Scoliosis. </w:t>
      </w:r>
      <w:r>
        <w:rPr>
          <w:i/>
          <w:iCs/>
        </w:rPr>
        <w:t>Clinical Biomechanics</w:t>
      </w:r>
      <w:r>
        <w:t xml:space="preserve"> </w:t>
      </w:r>
      <w:r>
        <w:rPr>
          <w:b/>
          <w:bCs/>
        </w:rPr>
        <w:t>2002</w:t>
      </w:r>
      <w:r>
        <w:t xml:space="preserve">, </w:t>
      </w:r>
      <w:r>
        <w:rPr>
          <w:i/>
          <w:iCs/>
        </w:rPr>
        <w:t>17</w:t>
      </w:r>
      <w:r>
        <w:t>, 559–568, doi:10.1016/S0268-0033(02)00099-2.</w:t>
      </w:r>
    </w:p>
    <w:p w14:paraId="6F382FDB" w14:textId="77777777" w:rsidR="00AD5893" w:rsidRDefault="00AD5893" w:rsidP="00AD5893">
      <w:pPr>
        <w:pStyle w:val="Bibliography"/>
      </w:pPr>
      <w:r>
        <w:t xml:space="preserve">19. </w:t>
      </w:r>
      <w:r>
        <w:tab/>
        <w:t xml:space="preserve">Meyer, J.; Arnrich, B.; Schumm, J.; Troster, G. Design and Modeling of a Textile Pressure Sensor for Sitting Posture Classification. </w:t>
      </w:r>
      <w:r>
        <w:rPr>
          <w:i/>
          <w:iCs/>
        </w:rPr>
        <w:t>IEEE Sensors J.</w:t>
      </w:r>
      <w:r>
        <w:t xml:space="preserve"> </w:t>
      </w:r>
      <w:r>
        <w:rPr>
          <w:b/>
          <w:bCs/>
        </w:rPr>
        <w:t>2010</w:t>
      </w:r>
      <w:r>
        <w:t xml:space="preserve">, </w:t>
      </w:r>
      <w:r>
        <w:rPr>
          <w:i/>
          <w:iCs/>
        </w:rPr>
        <w:t>10</w:t>
      </w:r>
      <w:r>
        <w:t>, 1391–1398, doi:10.1109/JSEN.2009.2037330.</w:t>
      </w:r>
    </w:p>
    <w:p w14:paraId="5990D4BA" w14:textId="77777777" w:rsidR="00AD5893" w:rsidRDefault="00AD5893" w:rsidP="00AD5893">
      <w:pPr>
        <w:pStyle w:val="Bibliography"/>
      </w:pPr>
      <w:r>
        <w:t xml:space="preserve">20. </w:t>
      </w:r>
      <w:r>
        <w:tab/>
        <w:t xml:space="preserve">Partlow, A.; Gibson, C.; Kulon, J. 3D Posture Visualisation from Body Shape Measurements Using Physics Simulation, to Ascertain the Orientation of the Pelvis and Femurs in a Seated Position. </w:t>
      </w:r>
      <w:r>
        <w:rPr>
          <w:i/>
          <w:iCs/>
        </w:rPr>
        <w:t>Computer Methods and Programs in Biomedicine</w:t>
      </w:r>
      <w:r>
        <w:t xml:space="preserve"> </w:t>
      </w:r>
      <w:r>
        <w:rPr>
          <w:b/>
          <w:bCs/>
        </w:rPr>
        <w:t>2021</w:t>
      </w:r>
      <w:r>
        <w:t xml:space="preserve">, </w:t>
      </w:r>
      <w:r>
        <w:rPr>
          <w:i/>
          <w:iCs/>
        </w:rPr>
        <w:t>198</w:t>
      </w:r>
      <w:r>
        <w:t>, 105772, doi:10.1016/j.cmpb.2020.105772.</w:t>
      </w:r>
    </w:p>
    <w:p w14:paraId="243DBA44" w14:textId="77777777" w:rsidR="00AD5893" w:rsidRDefault="00AD5893" w:rsidP="00AD5893">
      <w:pPr>
        <w:pStyle w:val="Bibliography"/>
      </w:pPr>
      <w:r>
        <w:t xml:space="preserve">21. </w:t>
      </w:r>
      <w:r>
        <w:tab/>
        <w:t>Kulon, J.; Voysey, M.; Partlow, A.; Rogers, P.; Gibson, C. Development of a System for Anatomical Landmarks Localization Using Ultrasonic Signals. In Proceedings of the 2016 IEEE International Symposium on Medical Measurements and Applications (MeMeA); IEEE: Benevento, Italy, May 2016; pp. 1–6.</w:t>
      </w:r>
    </w:p>
    <w:p w14:paraId="6F1F7C3F" w14:textId="77777777" w:rsidR="00AD5893" w:rsidRDefault="00AD5893" w:rsidP="00AD5893">
      <w:pPr>
        <w:pStyle w:val="Bibliography"/>
      </w:pPr>
      <w:r>
        <w:t xml:space="preserve">22. </w:t>
      </w:r>
      <w:r>
        <w:tab/>
        <w:t xml:space="preserve">Tan, H.Z.; Slivovsky, L.A.; Pentland, A. A Sensing Chair Using Pressure Distribution Sensors. </w:t>
      </w:r>
      <w:r>
        <w:rPr>
          <w:i/>
          <w:iCs/>
        </w:rPr>
        <w:t>IEEE/ASME Trans. Mechatron.</w:t>
      </w:r>
      <w:r>
        <w:t xml:space="preserve"> </w:t>
      </w:r>
      <w:r>
        <w:rPr>
          <w:b/>
          <w:bCs/>
        </w:rPr>
        <w:t>2001</w:t>
      </w:r>
      <w:r>
        <w:t xml:space="preserve">, </w:t>
      </w:r>
      <w:r>
        <w:rPr>
          <w:i/>
          <w:iCs/>
        </w:rPr>
        <w:t>6</w:t>
      </w:r>
      <w:r>
        <w:t>, 261–268, doi:10.1109/3516.951364.</w:t>
      </w:r>
    </w:p>
    <w:p w14:paraId="25EE69E9" w14:textId="77777777" w:rsidR="00AD5893" w:rsidRDefault="00AD5893" w:rsidP="00AD5893">
      <w:pPr>
        <w:pStyle w:val="Bibliography"/>
      </w:pPr>
      <w:r>
        <w:t xml:space="preserve">23. </w:t>
      </w:r>
      <w:r>
        <w:tab/>
        <w:t xml:space="preserve">Slater, D.; Korakakis, V.; O’Sullivan, P.; Nolan, D.; O’Sullivan, K. “Sit Up Straight”: Time to Re-Evaluate. </w:t>
      </w:r>
      <w:r>
        <w:rPr>
          <w:i/>
          <w:iCs/>
        </w:rPr>
        <w:t>J Orthop Sports Phys Ther</w:t>
      </w:r>
      <w:r>
        <w:t xml:space="preserve"> </w:t>
      </w:r>
      <w:r>
        <w:rPr>
          <w:b/>
          <w:bCs/>
        </w:rPr>
        <w:t>2019</w:t>
      </w:r>
      <w:r>
        <w:t xml:space="preserve">, </w:t>
      </w:r>
      <w:r>
        <w:rPr>
          <w:i/>
          <w:iCs/>
        </w:rPr>
        <w:t>49</w:t>
      </w:r>
      <w:r>
        <w:t>, 562–564, doi:10.2519/jospt.2019.0610.</w:t>
      </w:r>
    </w:p>
    <w:p w14:paraId="4661CE36" w14:textId="77777777" w:rsidR="00AD5893" w:rsidRDefault="00AD5893" w:rsidP="00AD5893">
      <w:pPr>
        <w:pStyle w:val="Bibliography"/>
      </w:pPr>
      <w:r>
        <w:t xml:space="preserve">24. </w:t>
      </w:r>
      <w:r>
        <w:tab/>
        <w:t xml:space="preserve">Korakakis, V.; O’Sullivan, K.; O’Sullivan, P.B.; Evagelinou, V.; Sotiralis, Y.; Sideris, A.; Sakellariou, K.; Karanasios, S.; Giakas, G. Physiotherapist Perceptions of Optimal Sitting and Standing Posture. </w:t>
      </w:r>
      <w:r>
        <w:rPr>
          <w:i/>
          <w:iCs/>
        </w:rPr>
        <w:t>Musculoskeletal Science and Practice</w:t>
      </w:r>
      <w:r>
        <w:t xml:space="preserve"> </w:t>
      </w:r>
      <w:r>
        <w:rPr>
          <w:b/>
          <w:bCs/>
        </w:rPr>
        <w:t>2019</w:t>
      </w:r>
      <w:r>
        <w:t xml:space="preserve">, </w:t>
      </w:r>
      <w:r>
        <w:rPr>
          <w:i/>
          <w:iCs/>
        </w:rPr>
        <w:t>39</w:t>
      </w:r>
      <w:r>
        <w:t>, 24–31, doi:10.1016/j.msksp.2018.11.004.</w:t>
      </w:r>
    </w:p>
    <w:p w14:paraId="3130BACB" w14:textId="77777777" w:rsidR="00AD5893" w:rsidRDefault="00AD5893" w:rsidP="00AD5893">
      <w:pPr>
        <w:pStyle w:val="Bibliography"/>
      </w:pPr>
      <w:r>
        <w:t xml:space="preserve">25. </w:t>
      </w:r>
      <w:r>
        <w:tab/>
        <w:t xml:space="preserve">Paredes-Madrid, L.; Matute, A.; Bareño, J.; Parra Vargas, C.; Gutierrez Velásquez, E. Underlying Physics of Conductive Polymer Composites and Force Sensing Resistors (FSRs). A Study on Creep Response and Dynamic Loading. </w:t>
      </w:r>
      <w:r>
        <w:rPr>
          <w:i/>
          <w:iCs/>
        </w:rPr>
        <w:t>Materials</w:t>
      </w:r>
      <w:r>
        <w:t xml:space="preserve"> </w:t>
      </w:r>
      <w:r>
        <w:rPr>
          <w:b/>
          <w:bCs/>
        </w:rPr>
        <w:t>2017</w:t>
      </w:r>
      <w:r>
        <w:t xml:space="preserve">, </w:t>
      </w:r>
      <w:r>
        <w:rPr>
          <w:i/>
          <w:iCs/>
        </w:rPr>
        <w:t>10</w:t>
      </w:r>
      <w:r>
        <w:t>, 1334, doi:10.3390/ma10111334.</w:t>
      </w:r>
    </w:p>
    <w:p w14:paraId="357ADB08" w14:textId="77777777" w:rsidR="00AD5893" w:rsidRDefault="00AD5893" w:rsidP="00AD5893">
      <w:pPr>
        <w:pStyle w:val="Bibliography"/>
      </w:pPr>
      <w:r>
        <w:t xml:space="preserve">26. </w:t>
      </w:r>
      <w:r>
        <w:tab/>
        <w:t>Sadun, A.S.; Jalani, J.; Sukor, J.A. Force Sensing Resistor (FSR): A Brief Overview and the Low-Cost Sensor for Active Compliance Control.; Jiang, X., Chen, G., Capi, G., Ishll, C., Eds.; Tokyo, Japan, July 11 2016; p. 1001112.</w:t>
      </w:r>
    </w:p>
    <w:p w14:paraId="4531A137" w14:textId="77777777" w:rsidR="00AD5893" w:rsidRDefault="00AD5893" w:rsidP="00AD5893">
      <w:pPr>
        <w:pStyle w:val="Bibliography"/>
      </w:pPr>
      <w:r>
        <w:t xml:space="preserve">27. </w:t>
      </w:r>
      <w:r>
        <w:tab/>
        <w:t xml:space="preserve">Velásquez, E.I.G.; Gómez, V.; Paredes-Madrid, L.; Colorado, H.A. Error Compensation in Force Sensing Resistors. </w:t>
      </w:r>
      <w:r>
        <w:rPr>
          <w:i/>
          <w:iCs/>
        </w:rPr>
        <w:t>Sensing and Bio-Sensing Research</w:t>
      </w:r>
      <w:r>
        <w:t xml:space="preserve"> </w:t>
      </w:r>
      <w:r>
        <w:rPr>
          <w:b/>
          <w:bCs/>
        </w:rPr>
        <w:t>2019</w:t>
      </w:r>
      <w:r>
        <w:t xml:space="preserve">, </w:t>
      </w:r>
      <w:r>
        <w:rPr>
          <w:i/>
          <w:iCs/>
        </w:rPr>
        <w:t>26</w:t>
      </w:r>
      <w:r>
        <w:t>, 100300, doi:10.1016/j.sbsr.2019.100300.</w:t>
      </w:r>
    </w:p>
    <w:p w14:paraId="1C02969F" w14:textId="77777777" w:rsidR="00AD5893" w:rsidRDefault="00AD5893" w:rsidP="00AD5893">
      <w:pPr>
        <w:pStyle w:val="Bibliography"/>
      </w:pPr>
      <w:r>
        <w:t xml:space="preserve">28. </w:t>
      </w:r>
      <w:r>
        <w:tab/>
        <w:t>Ohmite Ohmite FSR Series Integration Guide: Force Sensing Resistor 2018.</w:t>
      </w:r>
    </w:p>
    <w:p w14:paraId="2A590ADC" w14:textId="77777777" w:rsidR="00AD5893" w:rsidRDefault="00AD5893" w:rsidP="00AD5893">
      <w:pPr>
        <w:pStyle w:val="Bibliography"/>
      </w:pPr>
      <w:r>
        <w:t xml:space="preserve">29. </w:t>
      </w:r>
      <w:r>
        <w:tab/>
        <w:t>Interlink Electronics FSR 402 Data Sheet.</w:t>
      </w:r>
    </w:p>
    <w:p w14:paraId="35025D22" w14:textId="77777777" w:rsidR="00AD5893" w:rsidRDefault="00AD5893" w:rsidP="00AD5893">
      <w:pPr>
        <w:pStyle w:val="Bibliography"/>
      </w:pPr>
      <w:r>
        <w:t xml:space="preserve">30. </w:t>
      </w:r>
      <w:r>
        <w:tab/>
        <w:t>Interlink Electronics FSR 406 Data Sheet.</w:t>
      </w:r>
    </w:p>
    <w:p w14:paraId="36BBB892" w14:textId="77777777" w:rsidR="00AD5893" w:rsidRDefault="00AD5893" w:rsidP="00AD5893">
      <w:pPr>
        <w:pStyle w:val="Bibliography"/>
      </w:pPr>
      <w:r>
        <w:t xml:space="preserve">31. </w:t>
      </w:r>
      <w:r>
        <w:tab/>
        <w:t xml:space="preserve">Pizarro, F.; Villavicencio, P.; Yunge, D.; Rodríguez, M.; Hermosilla, G.; Leiva, A. Easy-to-Build Textile Pressure Sensor. </w:t>
      </w:r>
      <w:r>
        <w:rPr>
          <w:i/>
          <w:iCs/>
        </w:rPr>
        <w:t>Sensors</w:t>
      </w:r>
      <w:r>
        <w:t xml:space="preserve"> </w:t>
      </w:r>
      <w:r>
        <w:rPr>
          <w:b/>
          <w:bCs/>
        </w:rPr>
        <w:t>2018</w:t>
      </w:r>
      <w:r>
        <w:t xml:space="preserve">, </w:t>
      </w:r>
      <w:r>
        <w:rPr>
          <w:i/>
          <w:iCs/>
        </w:rPr>
        <w:t>18</w:t>
      </w:r>
      <w:r>
        <w:t>, 1190, doi:10.3390/s18041190.</w:t>
      </w:r>
    </w:p>
    <w:p w14:paraId="5AA47CFF" w14:textId="77777777" w:rsidR="00AD5893" w:rsidRDefault="00AD5893" w:rsidP="00AD5893">
      <w:pPr>
        <w:pStyle w:val="Bibliography"/>
      </w:pPr>
      <w:r>
        <w:t xml:space="preserve">32. </w:t>
      </w:r>
      <w:r>
        <w:tab/>
        <w:t xml:space="preserve">Martínez-Estrada, M.; Vuohijoki, T.; Poberznik, A.; Shaikh, A.; Virkki, J.; Gil, I.; Fernández-García, R. A Smart Chair to Monitor Sitting Posture by Capacitive Textile Sensors. </w:t>
      </w:r>
      <w:r>
        <w:rPr>
          <w:i/>
          <w:iCs/>
        </w:rPr>
        <w:t>Materials</w:t>
      </w:r>
      <w:r>
        <w:t xml:space="preserve"> </w:t>
      </w:r>
      <w:r>
        <w:rPr>
          <w:b/>
          <w:bCs/>
        </w:rPr>
        <w:t>2023</w:t>
      </w:r>
      <w:r>
        <w:t xml:space="preserve">, </w:t>
      </w:r>
      <w:r>
        <w:rPr>
          <w:i/>
          <w:iCs/>
        </w:rPr>
        <w:t>16</w:t>
      </w:r>
      <w:r>
        <w:t>, 4838, doi:10.3390/ma16134838.</w:t>
      </w:r>
    </w:p>
    <w:p w14:paraId="735C392C" w14:textId="77777777" w:rsidR="00AD5893" w:rsidRDefault="00AD5893" w:rsidP="00AD5893">
      <w:pPr>
        <w:pStyle w:val="Bibliography"/>
      </w:pPr>
      <w:r>
        <w:t xml:space="preserve">33. </w:t>
      </w:r>
      <w:r>
        <w:tab/>
        <w:t xml:space="preserve">Kim, M.; Kim, H.; Park, J.; Jee, K.-K.; Lim, J.A.; Park, M.-C. Real-Time Sitting Posture Correction System Based on Highly Durable and Washable Electronic Textile Pressure Sensors. </w:t>
      </w:r>
      <w:r>
        <w:rPr>
          <w:i/>
          <w:iCs/>
        </w:rPr>
        <w:t>Sensors and Actuators A: Physical</w:t>
      </w:r>
      <w:r>
        <w:t xml:space="preserve"> </w:t>
      </w:r>
      <w:r>
        <w:rPr>
          <w:b/>
          <w:bCs/>
        </w:rPr>
        <w:t>2018</w:t>
      </w:r>
      <w:r>
        <w:t xml:space="preserve">, </w:t>
      </w:r>
      <w:r>
        <w:rPr>
          <w:i/>
          <w:iCs/>
        </w:rPr>
        <w:t>269</w:t>
      </w:r>
      <w:r>
        <w:t>, 394–400, doi:10.1016/j.sna.2017.11.054.</w:t>
      </w:r>
    </w:p>
    <w:p w14:paraId="340A3476" w14:textId="77777777" w:rsidR="00AD5893" w:rsidRDefault="00AD5893" w:rsidP="00AD5893">
      <w:pPr>
        <w:pStyle w:val="Bibliography"/>
      </w:pPr>
      <w:r>
        <w:t xml:space="preserve">34. </w:t>
      </w:r>
      <w:r>
        <w:tab/>
        <w:t xml:space="preserve">Xu, W.; Huang, M.-C.; Amini, N.; He, L.; Sarrafzadeh, M. eCushion: A Textile Pressure Sensor Array Design and Calibration for Sitting Posture Analysis. </w:t>
      </w:r>
      <w:r>
        <w:rPr>
          <w:i/>
          <w:iCs/>
        </w:rPr>
        <w:t>IEEE Sensors J.</w:t>
      </w:r>
      <w:r>
        <w:t xml:space="preserve"> </w:t>
      </w:r>
      <w:r>
        <w:rPr>
          <w:b/>
          <w:bCs/>
        </w:rPr>
        <w:t>2013</w:t>
      </w:r>
      <w:r>
        <w:t xml:space="preserve">, </w:t>
      </w:r>
      <w:r>
        <w:rPr>
          <w:i/>
          <w:iCs/>
        </w:rPr>
        <w:t>13</w:t>
      </w:r>
      <w:r>
        <w:t>, 3926–3934, doi:10.1109/JSEN.2013.2259589.</w:t>
      </w:r>
    </w:p>
    <w:p w14:paraId="068B66DE" w14:textId="77777777" w:rsidR="00AD5893" w:rsidRDefault="00AD5893" w:rsidP="00AD5893">
      <w:pPr>
        <w:pStyle w:val="Bibliography"/>
      </w:pPr>
      <w:r>
        <w:t xml:space="preserve">35. </w:t>
      </w:r>
      <w:r>
        <w:tab/>
        <w:t xml:space="preserve">Kamble, V.; shinde, V.D.; Kittur, J.K. Overview of Load Cells. </w:t>
      </w:r>
      <w:r>
        <w:rPr>
          <w:i/>
          <w:iCs/>
        </w:rPr>
        <w:t>Journal of Mechanical and Mechanics Engineering 6.3</w:t>
      </w:r>
      <w:r>
        <w:t xml:space="preserve"> </w:t>
      </w:r>
      <w:r>
        <w:rPr>
          <w:b/>
          <w:bCs/>
        </w:rPr>
        <w:t>2020</w:t>
      </w:r>
      <w:r>
        <w:t>, 22–29.</w:t>
      </w:r>
    </w:p>
    <w:p w14:paraId="2CF5F784" w14:textId="77777777" w:rsidR="00AD5893" w:rsidRDefault="00AD5893" w:rsidP="00AD5893">
      <w:pPr>
        <w:pStyle w:val="Bibliography"/>
      </w:pPr>
      <w:r>
        <w:lastRenderedPageBreak/>
        <w:t xml:space="preserve">36. </w:t>
      </w:r>
      <w:r>
        <w:tab/>
        <w:t xml:space="preserve">Roh, J.; Park, H.; Lee, K.; Hyeong, J.; Kim, S.; Lee, B. Sitting Posture Monitoring System Based on a Low-Cost Load Cell Using Machine Learning. </w:t>
      </w:r>
      <w:r>
        <w:rPr>
          <w:i/>
          <w:iCs/>
        </w:rPr>
        <w:t>Sensors</w:t>
      </w:r>
      <w:r>
        <w:t xml:space="preserve"> </w:t>
      </w:r>
      <w:r>
        <w:rPr>
          <w:b/>
          <w:bCs/>
        </w:rPr>
        <w:t>2018</w:t>
      </w:r>
      <w:r>
        <w:t xml:space="preserve">, </w:t>
      </w:r>
      <w:r>
        <w:rPr>
          <w:i/>
          <w:iCs/>
        </w:rPr>
        <w:t>18</w:t>
      </w:r>
      <w:r>
        <w:t>, 208, doi:10.3390/s18010208.</w:t>
      </w:r>
    </w:p>
    <w:p w14:paraId="73254483" w14:textId="77777777" w:rsidR="00AD5893" w:rsidRDefault="00AD5893" w:rsidP="00AD5893">
      <w:pPr>
        <w:pStyle w:val="Bibliography"/>
      </w:pPr>
      <w:r>
        <w:t xml:space="preserve">37. </w:t>
      </w:r>
      <w:r>
        <w:tab/>
        <w:t xml:space="preserve">Pereira, L.; Plácido Da Silva, H. A Novel Smart Chair System for Posture Classification and Invisible ECG Monitoring. </w:t>
      </w:r>
      <w:r>
        <w:rPr>
          <w:i/>
          <w:iCs/>
        </w:rPr>
        <w:t>Sensors</w:t>
      </w:r>
      <w:r>
        <w:t xml:space="preserve"> </w:t>
      </w:r>
      <w:r>
        <w:rPr>
          <w:b/>
          <w:bCs/>
        </w:rPr>
        <w:t>2023</w:t>
      </w:r>
      <w:r>
        <w:t xml:space="preserve">, </w:t>
      </w:r>
      <w:r>
        <w:rPr>
          <w:i/>
          <w:iCs/>
        </w:rPr>
        <w:t>23</w:t>
      </w:r>
      <w:r>
        <w:t>, 719, doi:10.3390/s23020719.</w:t>
      </w:r>
    </w:p>
    <w:p w14:paraId="77C25351" w14:textId="77777777" w:rsidR="00AD5893" w:rsidRDefault="00AD5893" w:rsidP="00AD5893">
      <w:pPr>
        <w:pStyle w:val="Bibliography"/>
      </w:pPr>
      <w:r>
        <w:t xml:space="preserve">38. </w:t>
      </w:r>
      <w:r>
        <w:tab/>
        <w:t xml:space="preserve">Sreejan, A.; Narayan, Y.S. A Review on Applications of Flex Sensors. </w:t>
      </w:r>
      <w:r>
        <w:rPr>
          <w:i/>
          <w:iCs/>
        </w:rPr>
        <w:t>International Journal of Emerging Technology and Advanced Engineering</w:t>
      </w:r>
      <w:r>
        <w:t xml:space="preserve"> </w:t>
      </w:r>
      <w:r>
        <w:rPr>
          <w:b/>
          <w:bCs/>
        </w:rPr>
        <w:t>2017</w:t>
      </w:r>
      <w:r>
        <w:t xml:space="preserve">, </w:t>
      </w:r>
      <w:r>
        <w:rPr>
          <w:i/>
          <w:iCs/>
        </w:rPr>
        <w:t>7</w:t>
      </w:r>
      <w:r>
        <w:t>, 97–100.</w:t>
      </w:r>
    </w:p>
    <w:p w14:paraId="750342D5" w14:textId="77777777" w:rsidR="00AD5893" w:rsidRDefault="00AD5893" w:rsidP="00AD5893">
      <w:pPr>
        <w:pStyle w:val="Bibliography"/>
      </w:pPr>
      <w:r>
        <w:t xml:space="preserve">39. </w:t>
      </w:r>
      <w:r>
        <w:tab/>
        <w:t xml:space="preserve">Hu, Q.; Tang, X.; Tang, W. A Smart Chair Sitting Posture Recognition System Using Flex Sensors and FPGA Implemented Artificial Neural Network. </w:t>
      </w:r>
      <w:r>
        <w:rPr>
          <w:i/>
          <w:iCs/>
        </w:rPr>
        <w:t>IEEE Sensors J.</w:t>
      </w:r>
      <w:r>
        <w:t xml:space="preserve"> </w:t>
      </w:r>
      <w:r>
        <w:rPr>
          <w:b/>
          <w:bCs/>
        </w:rPr>
        <w:t>2020</w:t>
      </w:r>
      <w:r>
        <w:t xml:space="preserve">, </w:t>
      </w:r>
      <w:r>
        <w:rPr>
          <w:i/>
          <w:iCs/>
        </w:rPr>
        <w:t>20</w:t>
      </w:r>
      <w:r>
        <w:t>, 8007–8016, doi:10.1109/JSEN.2020.2980207.</w:t>
      </w:r>
    </w:p>
    <w:p w14:paraId="1927E1B0" w14:textId="77777777" w:rsidR="00AD5893" w:rsidRDefault="00AD5893" w:rsidP="00AD5893">
      <w:pPr>
        <w:pStyle w:val="Bibliography"/>
      </w:pPr>
      <w:r>
        <w:t xml:space="preserve">40. </w:t>
      </w:r>
      <w:r>
        <w:tab/>
        <w:t>AbuTerkia, I.; Hannoun, M.; Suwal, B.; Ahmed, M.S.; Sundaravdivel, P. FPGA-Based Smart Chair Recognition System Using Flex Sensors. In Proceedings of the 2022 IEEE 15th Dallas Circuit And System Conference (DCAS); IEEE: Dallas, TX, USA, June 17 2022; pp. 1–2.</w:t>
      </w:r>
    </w:p>
    <w:p w14:paraId="2A09DD9A" w14:textId="77777777" w:rsidR="00AD5893" w:rsidRDefault="00AD5893" w:rsidP="00AD5893">
      <w:pPr>
        <w:pStyle w:val="Bibliography"/>
      </w:pPr>
      <w:r>
        <w:t xml:space="preserve">41. </w:t>
      </w:r>
      <w:r>
        <w:tab/>
        <w:t xml:space="preserve">Ma, C.; Li, W.; Gravina, R.; Du, J.; Li, Q.; Fortino, G. Smart Cushion-Based Activity Recognition: Prompting Users to Maintain a Healthy Seated Posture. </w:t>
      </w:r>
      <w:r>
        <w:rPr>
          <w:i/>
          <w:iCs/>
        </w:rPr>
        <w:t>IEEE Syst. Man Cybern. Mag.</w:t>
      </w:r>
      <w:r>
        <w:t xml:space="preserve"> </w:t>
      </w:r>
      <w:r>
        <w:rPr>
          <w:b/>
          <w:bCs/>
        </w:rPr>
        <w:t>2020</w:t>
      </w:r>
      <w:r>
        <w:t xml:space="preserve">, </w:t>
      </w:r>
      <w:r>
        <w:rPr>
          <w:i/>
          <w:iCs/>
        </w:rPr>
        <w:t>6</w:t>
      </w:r>
      <w:r>
        <w:t>, 6–14, doi:10.1109/MSMC.2019.2962226.</w:t>
      </w:r>
    </w:p>
    <w:p w14:paraId="57872D6B" w14:textId="77777777" w:rsidR="00AD5893" w:rsidRDefault="00AD5893" w:rsidP="00AD5893">
      <w:pPr>
        <w:pStyle w:val="Bibliography"/>
      </w:pPr>
      <w:r>
        <w:t xml:space="preserve">42. </w:t>
      </w:r>
      <w:r>
        <w:tab/>
        <w:t xml:space="preserve">Huang, M.; Gibson, I.; Yang, R. Smart Chair for Monitoring of Sitting Behavior. </w:t>
      </w:r>
      <w:r>
        <w:rPr>
          <w:i/>
          <w:iCs/>
        </w:rPr>
        <w:t>KEG</w:t>
      </w:r>
      <w:r>
        <w:t xml:space="preserve"> </w:t>
      </w:r>
      <w:r>
        <w:rPr>
          <w:b/>
          <w:bCs/>
        </w:rPr>
        <w:t>2017</w:t>
      </w:r>
      <w:r>
        <w:t xml:space="preserve">, </w:t>
      </w:r>
      <w:r>
        <w:rPr>
          <w:i/>
          <w:iCs/>
        </w:rPr>
        <w:t>2</w:t>
      </w:r>
      <w:r>
        <w:t>, 274, doi:10.18502/keg.v2i2.626.</w:t>
      </w:r>
    </w:p>
    <w:p w14:paraId="77E63EDB" w14:textId="77777777" w:rsidR="00AD5893" w:rsidRDefault="00AD5893" w:rsidP="00AD5893">
      <w:pPr>
        <w:pStyle w:val="Bibliography"/>
      </w:pPr>
      <w:r>
        <w:t xml:space="preserve">43. </w:t>
      </w:r>
      <w:r>
        <w:tab/>
        <w:t xml:space="preserve">Kim, Y.; Son, Y.; Kim, W.; Jin, B.; Yun, M. Classification of Children’s Sitting Postures Using Machine Learning Algorithms. </w:t>
      </w:r>
      <w:r>
        <w:rPr>
          <w:i/>
          <w:iCs/>
        </w:rPr>
        <w:t>Applied Sciences</w:t>
      </w:r>
      <w:r>
        <w:t xml:space="preserve"> </w:t>
      </w:r>
      <w:r>
        <w:rPr>
          <w:b/>
          <w:bCs/>
        </w:rPr>
        <w:t>2018</w:t>
      </w:r>
      <w:r>
        <w:t xml:space="preserve">, </w:t>
      </w:r>
      <w:r>
        <w:rPr>
          <w:i/>
          <w:iCs/>
        </w:rPr>
        <w:t>8</w:t>
      </w:r>
      <w:r>
        <w:t>, 1280, doi:10.3390/app8081280.</w:t>
      </w:r>
    </w:p>
    <w:p w14:paraId="5706415B" w14:textId="77777777" w:rsidR="00AD5893" w:rsidRDefault="00AD5893" w:rsidP="00AD5893">
      <w:pPr>
        <w:pStyle w:val="Bibliography"/>
      </w:pPr>
      <w:r>
        <w:t xml:space="preserve">44. </w:t>
      </w:r>
      <w:r>
        <w:tab/>
        <w:t xml:space="preserve">Cai, W.; Zhao, D.; Zhang, M.; Xu, Y.; Li, Z. Improved Self-Organizing Map-Based Unsupervised Learning Algorithm for Sitting Posture Recognition System. </w:t>
      </w:r>
      <w:r>
        <w:rPr>
          <w:i/>
          <w:iCs/>
        </w:rPr>
        <w:t>Sensors</w:t>
      </w:r>
      <w:r>
        <w:t xml:space="preserve"> </w:t>
      </w:r>
      <w:r>
        <w:rPr>
          <w:b/>
          <w:bCs/>
        </w:rPr>
        <w:t>2021</w:t>
      </w:r>
      <w:r>
        <w:t xml:space="preserve">, </w:t>
      </w:r>
      <w:r>
        <w:rPr>
          <w:i/>
          <w:iCs/>
        </w:rPr>
        <w:t>21</w:t>
      </w:r>
      <w:r>
        <w:t>, 6246, doi:10.3390/s21186246.</w:t>
      </w:r>
    </w:p>
    <w:p w14:paraId="26062C2F" w14:textId="77777777" w:rsidR="00AD5893" w:rsidRDefault="00AD5893" w:rsidP="00AD5893">
      <w:pPr>
        <w:pStyle w:val="Bibliography"/>
      </w:pPr>
      <w:r>
        <w:t xml:space="preserve">45. </w:t>
      </w:r>
      <w:r>
        <w:tab/>
        <w:t xml:space="preserve">Ran, X.; Wang, C.; Xiao, Y.; Gao, X.; Zhu, Z.; Chen, B. A Portable Sitting Posture Monitoring System Based on a Pressure Sensor Array and Machine Learning. </w:t>
      </w:r>
      <w:r>
        <w:rPr>
          <w:i/>
          <w:iCs/>
        </w:rPr>
        <w:t>Sensors and Actuators A: Physical</w:t>
      </w:r>
      <w:r>
        <w:t xml:space="preserve"> </w:t>
      </w:r>
      <w:r>
        <w:rPr>
          <w:b/>
          <w:bCs/>
        </w:rPr>
        <w:t>2021</w:t>
      </w:r>
      <w:r>
        <w:t xml:space="preserve">, </w:t>
      </w:r>
      <w:r>
        <w:rPr>
          <w:i/>
          <w:iCs/>
        </w:rPr>
        <w:t>331</w:t>
      </w:r>
      <w:r>
        <w:t>, 112900, doi:10.1016/j.sna.2021.112900.</w:t>
      </w:r>
    </w:p>
    <w:p w14:paraId="55D9BEAC" w14:textId="77777777" w:rsidR="00AD5893" w:rsidRDefault="00AD5893" w:rsidP="00AD5893">
      <w:pPr>
        <w:pStyle w:val="Bibliography"/>
      </w:pPr>
      <w:r>
        <w:t xml:space="preserve">46. </w:t>
      </w:r>
      <w:r>
        <w:tab/>
        <w:t xml:space="preserve">Ahmad, J.; Sidén, J.; Andersson, H. A Proposal of Implementation of Sitting Posture Monitoring System for Wheelchair Utilizing Machine Learning Methods. </w:t>
      </w:r>
      <w:r>
        <w:rPr>
          <w:i/>
          <w:iCs/>
        </w:rPr>
        <w:t>Sensors</w:t>
      </w:r>
      <w:r>
        <w:t xml:space="preserve"> </w:t>
      </w:r>
      <w:r>
        <w:rPr>
          <w:b/>
          <w:bCs/>
        </w:rPr>
        <w:t>2021</w:t>
      </w:r>
      <w:r>
        <w:t xml:space="preserve">, </w:t>
      </w:r>
      <w:r>
        <w:rPr>
          <w:i/>
          <w:iCs/>
        </w:rPr>
        <w:t>21</w:t>
      </w:r>
      <w:r>
        <w:t>, 6349, doi:10.3390/s21196349.</w:t>
      </w:r>
    </w:p>
    <w:p w14:paraId="1D749DC9" w14:textId="77777777" w:rsidR="00AD5893" w:rsidRDefault="00AD5893" w:rsidP="00AD5893">
      <w:pPr>
        <w:pStyle w:val="Bibliography"/>
      </w:pPr>
      <w:r>
        <w:t xml:space="preserve">47. </w:t>
      </w:r>
      <w:r>
        <w:tab/>
        <w:t xml:space="preserve">Wang, J.; Hafidh, B.; Dong, H.; El Saddik, A. Sitting Posture Recognition Using a Spiking Neural Network. </w:t>
      </w:r>
      <w:r>
        <w:rPr>
          <w:i/>
          <w:iCs/>
        </w:rPr>
        <w:t>IEEE Sensors J.</w:t>
      </w:r>
      <w:r>
        <w:t xml:space="preserve"> </w:t>
      </w:r>
      <w:r>
        <w:rPr>
          <w:b/>
          <w:bCs/>
        </w:rPr>
        <w:t>2021</w:t>
      </w:r>
      <w:r>
        <w:t xml:space="preserve">, </w:t>
      </w:r>
      <w:r>
        <w:rPr>
          <w:i/>
          <w:iCs/>
        </w:rPr>
        <w:t>21</w:t>
      </w:r>
      <w:r>
        <w:t>, 1779–1786, doi:10.1109/JSEN.2020.3016611.</w:t>
      </w:r>
    </w:p>
    <w:p w14:paraId="1DD5DE92" w14:textId="77777777" w:rsidR="00AD5893" w:rsidRDefault="00AD5893" w:rsidP="00AD5893">
      <w:pPr>
        <w:pStyle w:val="Bibliography"/>
      </w:pPr>
      <w:r>
        <w:t xml:space="preserve">48. </w:t>
      </w:r>
      <w:r>
        <w:tab/>
        <w:t xml:space="preserve">Fan, Z.; Hu, X.; Chen, W.-M.; Zhang, D.-W.; Ma, X. A Deep Learning Based 2-Dimensional Hip Pressure Signals Analysis Method for Sitting Posture Recognition. </w:t>
      </w:r>
      <w:r>
        <w:rPr>
          <w:i/>
          <w:iCs/>
        </w:rPr>
        <w:t>Biomedical Signal Processing and Control</w:t>
      </w:r>
      <w:r>
        <w:t xml:space="preserve"> </w:t>
      </w:r>
      <w:r>
        <w:rPr>
          <w:b/>
          <w:bCs/>
        </w:rPr>
        <w:t>2022</w:t>
      </w:r>
      <w:r>
        <w:t xml:space="preserve">, </w:t>
      </w:r>
      <w:r>
        <w:rPr>
          <w:i/>
          <w:iCs/>
        </w:rPr>
        <w:t>73</w:t>
      </w:r>
      <w:r>
        <w:t>, 103432, doi:10.1016/j.bspc.2021.103432.</w:t>
      </w:r>
    </w:p>
    <w:p w14:paraId="30C84382" w14:textId="77777777" w:rsidR="00AD5893" w:rsidRDefault="00AD5893" w:rsidP="00AD5893">
      <w:pPr>
        <w:pStyle w:val="Bibliography"/>
      </w:pPr>
      <w:r>
        <w:t xml:space="preserve">49. </w:t>
      </w:r>
      <w:r>
        <w:tab/>
        <w:t>Mutlu, B.; Krause, A.; Forlizzi, J.; Guestrin, C.; Hodgins, J. Robust, Low-Cost, Non-Intrusive Sensing and Recognition of Seated Postures. In Proceedings of the Proceedings of the 20th annual ACM symposium on User interface software and technology; ACM: Newport Rhode Island USA, October 7 2007; pp. 149–158.</w:t>
      </w:r>
    </w:p>
    <w:p w14:paraId="0DD29C1C" w14:textId="77777777" w:rsidR="00AD5893" w:rsidRDefault="00AD5893" w:rsidP="00AD5893">
      <w:pPr>
        <w:pStyle w:val="Bibliography"/>
      </w:pPr>
      <w:r>
        <w:t xml:space="preserve">50. </w:t>
      </w:r>
      <w:r>
        <w:tab/>
        <w:t xml:space="preserve">Tsai, M.-C.; Chu, E.T.-H.; Lee, C.-R. An Automated Sitting Posture Recognition System Utilizing Pressure Sensors. </w:t>
      </w:r>
      <w:r>
        <w:rPr>
          <w:i/>
          <w:iCs/>
        </w:rPr>
        <w:t>Sensors</w:t>
      </w:r>
      <w:r>
        <w:t xml:space="preserve"> </w:t>
      </w:r>
      <w:r>
        <w:rPr>
          <w:b/>
          <w:bCs/>
        </w:rPr>
        <w:t>2023</w:t>
      </w:r>
      <w:r>
        <w:t xml:space="preserve">, </w:t>
      </w:r>
      <w:r>
        <w:rPr>
          <w:i/>
          <w:iCs/>
        </w:rPr>
        <w:t>23</w:t>
      </w:r>
      <w:r>
        <w:t>, 5894, doi:10.3390/s23135894.</w:t>
      </w:r>
    </w:p>
    <w:p w14:paraId="63BB9564" w14:textId="77777777" w:rsidR="00AD5893" w:rsidRDefault="00AD5893" w:rsidP="00AD5893">
      <w:pPr>
        <w:pStyle w:val="Bibliography"/>
      </w:pPr>
      <w:r>
        <w:t xml:space="preserve">51. </w:t>
      </w:r>
      <w:r>
        <w:tab/>
        <w:t xml:space="preserve">Aminosharieh Najafi, T.; Abramo, A.; Kyamakya, K.; Affanni, A. Development of a Smart Chair Sensors System and Classification of Sitting Postures with Deep Learning Algorithms. </w:t>
      </w:r>
      <w:r>
        <w:rPr>
          <w:i/>
          <w:iCs/>
        </w:rPr>
        <w:t>Sensors</w:t>
      </w:r>
      <w:r>
        <w:t xml:space="preserve"> </w:t>
      </w:r>
      <w:r>
        <w:rPr>
          <w:b/>
          <w:bCs/>
        </w:rPr>
        <w:t>2022</w:t>
      </w:r>
      <w:r>
        <w:t xml:space="preserve">, </w:t>
      </w:r>
      <w:r>
        <w:rPr>
          <w:i/>
          <w:iCs/>
        </w:rPr>
        <w:t>22</w:t>
      </w:r>
      <w:r>
        <w:t>, 5585, doi:10.3390/s22155585.</w:t>
      </w:r>
    </w:p>
    <w:p w14:paraId="2E5F1883" w14:textId="77777777" w:rsidR="00AD5893" w:rsidRDefault="00AD5893" w:rsidP="00AD5893">
      <w:pPr>
        <w:pStyle w:val="Bibliography"/>
      </w:pPr>
      <w:r>
        <w:t xml:space="preserve">52. </w:t>
      </w:r>
      <w:r>
        <w:tab/>
        <w:t xml:space="preserve">Luna-Perejón, F.; Montes-Sánchez, J.M.; Durán-López, L.; Vazquez-Baeza, A.; Beasley-Bohórquez, I.; Sevillano-Ramos, J.L. IoT Device for Sitting Posture Classification Using Artificial Neural Networks. </w:t>
      </w:r>
      <w:r>
        <w:rPr>
          <w:i/>
          <w:iCs/>
        </w:rPr>
        <w:t>Electronics</w:t>
      </w:r>
      <w:r>
        <w:t xml:space="preserve"> </w:t>
      </w:r>
      <w:r>
        <w:rPr>
          <w:b/>
          <w:bCs/>
        </w:rPr>
        <w:t>2021</w:t>
      </w:r>
      <w:r>
        <w:t xml:space="preserve">, </w:t>
      </w:r>
      <w:r>
        <w:rPr>
          <w:i/>
          <w:iCs/>
        </w:rPr>
        <w:t>10</w:t>
      </w:r>
      <w:r>
        <w:t>, 1825, doi:10.3390/electronics10151825.</w:t>
      </w:r>
    </w:p>
    <w:p w14:paraId="113C24BF" w14:textId="77777777" w:rsidR="00AD5893" w:rsidRDefault="00AD5893" w:rsidP="00AD5893">
      <w:pPr>
        <w:pStyle w:val="Bibliography"/>
      </w:pPr>
      <w:r>
        <w:lastRenderedPageBreak/>
        <w:t xml:space="preserve">53. </w:t>
      </w:r>
      <w:r>
        <w:tab/>
        <w:t xml:space="preserve">Matuska, S.; Paralic, M.; Hudec, R. A Smart System for Sitting Posture Detection Based on Force Sensors and Mobile Application. </w:t>
      </w:r>
      <w:r>
        <w:rPr>
          <w:i/>
          <w:iCs/>
        </w:rPr>
        <w:t>Mobile Information Systems</w:t>
      </w:r>
      <w:r>
        <w:t xml:space="preserve"> </w:t>
      </w:r>
      <w:r>
        <w:rPr>
          <w:b/>
          <w:bCs/>
        </w:rPr>
        <w:t>2020</w:t>
      </w:r>
      <w:r>
        <w:t xml:space="preserve">, </w:t>
      </w:r>
      <w:r>
        <w:rPr>
          <w:i/>
          <w:iCs/>
        </w:rPr>
        <w:t>2020</w:t>
      </w:r>
      <w:r>
        <w:t>, 1–13, doi:10.1155/2020/6625797.</w:t>
      </w:r>
    </w:p>
    <w:p w14:paraId="4B5A6DFB" w14:textId="77777777" w:rsidR="00AD5893" w:rsidRDefault="00AD5893" w:rsidP="00AD5893">
      <w:pPr>
        <w:pStyle w:val="Bibliography"/>
      </w:pPr>
      <w:r>
        <w:t xml:space="preserve">54. </w:t>
      </w:r>
      <w:r>
        <w:tab/>
        <w:t xml:space="preserve">Jeong, H.; Park, W. Developing and Evaluating a Mixed Sensor Smart Chair System for Real-Time Posture Classification: Combining Pressure and Distance Sensors. </w:t>
      </w:r>
      <w:r>
        <w:rPr>
          <w:i/>
          <w:iCs/>
        </w:rPr>
        <w:t>IEEE J. Biomed. Health Inform.</w:t>
      </w:r>
      <w:r>
        <w:t xml:space="preserve"> </w:t>
      </w:r>
      <w:r>
        <w:rPr>
          <w:b/>
          <w:bCs/>
        </w:rPr>
        <w:t>2021</w:t>
      </w:r>
      <w:r>
        <w:t xml:space="preserve">, </w:t>
      </w:r>
      <w:r>
        <w:rPr>
          <w:i/>
          <w:iCs/>
        </w:rPr>
        <w:t>25</w:t>
      </w:r>
      <w:r>
        <w:t>, 1805–1813, doi:10.1109/JBHI.2020.3030096.</w:t>
      </w:r>
    </w:p>
    <w:p w14:paraId="673A11AB" w14:textId="77777777" w:rsidR="00AD5893" w:rsidRDefault="00AD5893" w:rsidP="00AD5893">
      <w:pPr>
        <w:pStyle w:val="Bibliography"/>
      </w:pPr>
      <w:r>
        <w:t xml:space="preserve">55. </w:t>
      </w:r>
      <w:r>
        <w:tab/>
        <w:t xml:space="preserve">Martins, L.; Lucena, R.; Belo, J.; Santos, M.; Quaresma, C.; Jesus, A.P.; Vieira, P. Intelligent Chair Sensor. In </w:t>
      </w:r>
      <w:r>
        <w:rPr>
          <w:i/>
          <w:iCs/>
        </w:rPr>
        <w:t>Engineering Applications of Neural Networks</w:t>
      </w:r>
      <w:r>
        <w:t>; Iliadis, L., Papadopoulos, H., Jayne, C., Eds.; Communications in Computer and Information Science; Springer Berlin Heidelberg: Berlin, Heidelberg, 2013; Vol. 383, pp. 182–191 ISBN 978-3-642-41012-3.</w:t>
      </w:r>
    </w:p>
    <w:p w14:paraId="39C4C502" w14:textId="77777777" w:rsidR="00AD5893" w:rsidRDefault="00AD5893" w:rsidP="00AD5893">
      <w:pPr>
        <w:pStyle w:val="Bibliography"/>
      </w:pPr>
      <w:r>
        <w:t xml:space="preserve">56. </w:t>
      </w:r>
      <w:r>
        <w:tab/>
        <w:t xml:space="preserve">Ma, C.; Li, W.; Gravina, R.; Fortino, G. Posture Detection Based on Smart Cushion for Wheelchair Users. </w:t>
      </w:r>
      <w:r>
        <w:rPr>
          <w:i/>
          <w:iCs/>
        </w:rPr>
        <w:t>Sensors</w:t>
      </w:r>
      <w:r>
        <w:t xml:space="preserve"> </w:t>
      </w:r>
      <w:r>
        <w:rPr>
          <w:b/>
          <w:bCs/>
        </w:rPr>
        <w:t>2017</w:t>
      </w:r>
      <w:r>
        <w:t xml:space="preserve">, </w:t>
      </w:r>
      <w:r>
        <w:rPr>
          <w:i/>
          <w:iCs/>
        </w:rPr>
        <w:t>17</w:t>
      </w:r>
      <w:r>
        <w:t>, 719, doi:10.3390/s17040719.</w:t>
      </w:r>
    </w:p>
    <w:p w14:paraId="4CC6A92E" w14:textId="77777777" w:rsidR="00AD5893" w:rsidRDefault="00AD5893" w:rsidP="00AD5893">
      <w:pPr>
        <w:pStyle w:val="Bibliography"/>
      </w:pPr>
      <w:r>
        <w:t xml:space="preserve">57. </w:t>
      </w:r>
      <w:r>
        <w:tab/>
        <w:t xml:space="preserve">Zemp, R.; Tanadini, M.; Plüss, S.; Schnüriger, K.; Singh, N.B.; Taylor, W.R.; Lorenzetti, S. Application of Machine Learning Approaches for Classifying Sitting Posture Based on Force and Acceleration Sensors. </w:t>
      </w:r>
      <w:r>
        <w:rPr>
          <w:i/>
          <w:iCs/>
        </w:rPr>
        <w:t>BioMed Research International</w:t>
      </w:r>
      <w:r>
        <w:t xml:space="preserve"> </w:t>
      </w:r>
      <w:r>
        <w:rPr>
          <w:b/>
          <w:bCs/>
        </w:rPr>
        <w:t>2016</w:t>
      </w:r>
      <w:r>
        <w:t xml:space="preserve">, </w:t>
      </w:r>
      <w:r>
        <w:rPr>
          <w:i/>
          <w:iCs/>
        </w:rPr>
        <w:t>2016</w:t>
      </w:r>
      <w:r>
        <w:t>, 1–9, doi:10.1155/2016/5978489.</w:t>
      </w:r>
    </w:p>
    <w:p w14:paraId="7C55202D" w14:textId="77777777" w:rsidR="00AD5893" w:rsidRDefault="00AD5893" w:rsidP="00AD5893">
      <w:pPr>
        <w:pStyle w:val="Bibliography"/>
      </w:pPr>
      <w:r>
        <w:t xml:space="preserve">58. </w:t>
      </w:r>
      <w:r>
        <w:tab/>
        <w:t xml:space="preserve">Ren, X.; Yu, B.; Lu, Y.; Chen, Y.; Pu, P. HealthSit: Designing Posture-Based Interaction to Promote Exercise during Fitness Breaks. </w:t>
      </w:r>
      <w:r>
        <w:rPr>
          <w:i/>
          <w:iCs/>
        </w:rPr>
        <w:t>International Journal of Human–Computer Interaction</w:t>
      </w:r>
      <w:r>
        <w:t xml:space="preserve"> </w:t>
      </w:r>
      <w:r>
        <w:rPr>
          <w:b/>
          <w:bCs/>
        </w:rPr>
        <w:t>2019</w:t>
      </w:r>
      <w:r>
        <w:t xml:space="preserve">, </w:t>
      </w:r>
      <w:r>
        <w:rPr>
          <w:i/>
          <w:iCs/>
        </w:rPr>
        <w:t>35</w:t>
      </w:r>
      <w:r>
        <w:t>, 870–885, doi:10.1080/10447318.2018.1506641.</w:t>
      </w:r>
    </w:p>
    <w:p w14:paraId="68C04FB6" w14:textId="77777777" w:rsidR="00AD5893" w:rsidRDefault="00AD5893" w:rsidP="00AD5893">
      <w:pPr>
        <w:pStyle w:val="Bibliography"/>
      </w:pPr>
      <w:r>
        <w:t xml:space="preserve">59. </w:t>
      </w:r>
      <w:r>
        <w:tab/>
        <w:t>Fu, T.; Macleod, A. IntelliChair: An Approach for Activity Detection and Prediction via Posture Analysis. In Proceedings of the 2014 International Conference on Intelligent Environments; IEEE: China, June 2014; pp. 211–213.</w:t>
      </w:r>
    </w:p>
    <w:p w14:paraId="34BEF294" w14:textId="77777777" w:rsidR="00AD5893" w:rsidRDefault="00AD5893" w:rsidP="00AD5893">
      <w:pPr>
        <w:pStyle w:val="Bibliography"/>
      </w:pPr>
      <w:r>
        <w:t xml:space="preserve">60. </w:t>
      </w:r>
      <w:r>
        <w:tab/>
        <w:t xml:space="preserve">La Mura, M.; De Gregorio, M.; Lamberti, P.; Tucci, V. IoT System for Real-Time Posture Asymmetry Detection. </w:t>
      </w:r>
      <w:r>
        <w:rPr>
          <w:i/>
          <w:iCs/>
        </w:rPr>
        <w:t>Sensors</w:t>
      </w:r>
      <w:r>
        <w:t xml:space="preserve"> </w:t>
      </w:r>
      <w:r>
        <w:rPr>
          <w:b/>
          <w:bCs/>
        </w:rPr>
        <w:t>2023</w:t>
      </w:r>
      <w:r>
        <w:t xml:space="preserve">, </w:t>
      </w:r>
      <w:r>
        <w:rPr>
          <w:i/>
          <w:iCs/>
        </w:rPr>
        <w:t>23</w:t>
      </w:r>
      <w:r>
        <w:t>, 4830, doi:10.3390/s23104830.</w:t>
      </w:r>
    </w:p>
    <w:p w14:paraId="1C6CDC1A" w14:textId="77777777" w:rsidR="00AD5893" w:rsidRDefault="00AD5893" w:rsidP="00AD5893">
      <w:pPr>
        <w:pStyle w:val="Bibliography"/>
      </w:pPr>
      <w:r>
        <w:t xml:space="preserve">61. </w:t>
      </w:r>
      <w:r>
        <w:tab/>
        <w:t>Cho, H.; Choi, H.-J.; Lee, C.-E.; Sir, C.-W. Sitting Posture Prediction and Correction System Using Arduino-Based Chair and Deep Learning Model. In Proceedings of the 2019 IEEE 12th Conference on Service-Oriented Computing and Applications (SOCA); IEEE: Kaohsiung, Taiwan, November 2019; pp. 98–102.</w:t>
      </w:r>
    </w:p>
    <w:p w14:paraId="17449E1A" w14:textId="77777777" w:rsidR="00AD5893" w:rsidRDefault="00AD5893" w:rsidP="00AD5893">
      <w:pPr>
        <w:pStyle w:val="Bibliography"/>
      </w:pPr>
      <w:r>
        <w:t xml:space="preserve">62. </w:t>
      </w:r>
      <w:r>
        <w:tab/>
        <w:t xml:space="preserve">Bourahmoune, K.; Ishac, K.; Amagasa, T. Intelligent Posture Training: Machine-Learning-Powered Human Sitting Posture Recognition Based on a Pressure-Sensing IoT Cushion. </w:t>
      </w:r>
      <w:r>
        <w:rPr>
          <w:i/>
          <w:iCs/>
        </w:rPr>
        <w:t>Sensors</w:t>
      </w:r>
      <w:r>
        <w:t xml:space="preserve"> </w:t>
      </w:r>
      <w:r>
        <w:rPr>
          <w:b/>
          <w:bCs/>
        </w:rPr>
        <w:t>2022</w:t>
      </w:r>
      <w:r>
        <w:t xml:space="preserve">, </w:t>
      </w:r>
      <w:r>
        <w:rPr>
          <w:i/>
          <w:iCs/>
        </w:rPr>
        <w:t>22</w:t>
      </w:r>
      <w:r>
        <w:t>, 5337, doi:10.3390/s22145337.</w:t>
      </w:r>
    </w:p>
    <w:p w14:paraId="3E71F7F4" w14:textId="77777777" w:rsidR="00AD5893" w:rsidRDefault="00AD5893" w:rsidP="00AD5893">
      <w:pPr>
        <w:pStyle w:val="Bibliography"/>
      </w:pPr>
      <w:r>
        <w:t xml:space="preserve">63. </w:t>
      </w:r>
      <w:r>
        <w:tab/>
        <w:t xml:space="preserve">Vermander, P.; Mancisidor, A.; Cabanes, I.; Perez, N.; Torres-Unda, J. Intelligent Sitting Posture Classifier for Wheelchair Users. </w:t>
      </w:r>
      <w:r>
        <w:rPr>
          <w:i/>
          <w:iCs/>
        </w:rPr>
        <w:t>IEEE Trans. Neural Syst. Rehabil. Eng.</w:t>
      </w:r>
      <w:r>
        <w:t xml:space="preserve"> </w:t>
      </w:r>
      <w:r>
        <w:rPr>
          <w:b/>
          <w:bCs/>
        </w:rPr>
        <w:t>2023</w:t>
      </w:r>
      <w:r>
        <w:t xml:space="preserve">, </w:t>
      </w:r>
      <w:r>
        <w:rPr>
          <w:i/>
          <w:iCs/>
        </w:rPr>
        <w:t>31</w:t>
      </w:r>
      <w:r>
        <w:t>, 944–953, doi:10.1109/TNSRE.2023.3236692.</w:t>
      </w:r>
    </w:p>
    <w:p w14:paraId="3542216F" w14:textId="77777777" w:rsidR="00AD5893" w:rsidRDefault="00AD5893" w:rsidP="00AD5893">
      <w:pPr>
        <w:pStyle w:val="Bibliography"/>
      </w:pPr>
      <w:r>
        <w:t xml:space="preserve">64. </w:t>
      </w:r>
      <w:r>
        <w:tab/>
        <w:t xml:space="preserve">Chen, K. Sitting Posture Recognition Based on OpenPose. </w:t>
      </w:r>
      <w:r>
        <w:rPr>
          <w:i/>
          <w:iCs/>
        </w:rPr>
        <w:t>IOP Conf. Ser.: Mater. Sci. Eng.</w:t>
      </w:r>
      <w:r>
        <w:t xml:space="preserve"> </w:t>
      </w:r>
      <w:r>
        <w:rPr>
          <w:b/>
          <w:bCs/>
        </w:rPr>
        <w:t>2019</w:t>
      </w:r>
      <w:r>
        <w:t xml:space="preserve">, </w:t>
      </w:r>
      <w:r>
        <w:rPr>
          <w:i/>
          <w:iCs/>
        </w:rPr>
        <w:t>677</w:t>
      </w:r>
      <w:r>
        <w:t>, 032057, doi:10.1088/1757-899X/677/3/032057.</w:t>
      </w:r>
    </w:p>
    <w:p w14:paraId="45097857" w14:textId="77777777" w:rsidR="00AD5893" w:rsidRDefault="00AD5893" w:rsidP="00AD5893">
      <w:pPr>
        <w:pStyle w:val="Bibliography"/>
      </w:pPr>
      <w:r>
        <w:t xml:space="preserve">65. </w:t>
      </w:r>
      <w:r>
        <w:tab/>
        <w:t>R, N.; Sudhakar, T.; Bethanney Janney, J.; Krishnamoorthy, N.R.; Dhanalakshmi, K.; Vigneshwaran, S. Sitting Posture Analysis Using CNN and RCNN. In Proceedings of the 2023 International Conference on Bio Signals, Images, and Instrumentation (ICBSII); IEEE: Chennai, India, March 16 2023; pp. 1–5.</w:t>
      </w:r>
    </w:p>
    <w:p w14:paraId="175A735B" w14:textId="77777777" w:rsidR="00AD5893" w:rsidRDefault="00AD5893" w:rsidP="00AD5893">
      <w:pPr>
        <w:pStyle w:val="Bibliography"/>
      </w:pPr>
      <w:r>
        <w:t xml:space="preserve">66. </w:t>
      </w:r>
      <w:r>
        <w:tab/>
        <w:t>Feng, L.; Li, Z.; Liu, C. Are You Sitting Right?-Sitting Posture Recognition Using RF Signals. In Proceedings of the 2019 IEEE Pacific Rim Conference on Communications, Computers and Signal Processing (PACRIM); IEEE: Victoria, BC, Canada, August 2019; pp. 1–6.</w:t>
      </w:r>
    </w:p>
    <w:p w14:paraId="0408240F" w14:textId="77777777" w:rsidR="00AD5893" w:rsidRDefault="00AD5893" w:rsidP="00AD5893">
      <w:pPr>
        <w:pStyle w:val="Bibliography"/>
      </w:pPr>
      <w:r>
        <w:t xml:space="preserve">67. </w:t>
      </w:r>
      <w:r>
        <w:tab/>
        <w:t xml:space="preserve">Kundaliya, B.; Patel, S.; Patel, J.; Barot, P.; Hadia, S.K. </w:t>
      </w:r>
      <w:r>
        <w:rPr>
          <w:i/>
          <w:iCs/>
        </w:rPr>
        <w:t>An IoT and Cloud Enabled Smart Chair for Detection and Notification of Wrong Seating Posture</w:t>
      </w:r>
      <w:r>
        <w:t>; In Review, 2022;</w:t>
      </w:r>
    </w:p>
    <w:p w14:paraId="475BF731" w14:textId="77777777" w:rsidR="00AD5893" w:rsidRDefault="00AD5893" w:rsidP="00AD5893">
      <w:pPr>
        <w:pStyle w:val="Bibliography"/>
      </w:pPr>
      <w:r>
        <w:t xml:space="preserve">68. </w:t>
      </w:r>
      <w:r>
        <w:tab/>
        <w:t xml:space="preserve">Fard, F.D.; Moghimi, S.; Lotfi, R. Evaluating Pressure Ulcer Development in Wheelchair-Bound Population Using Sitting Posture Identification. </w:t>
      </w:r>
      <w:r>
        <w:rPr>
          <w:i/>
          <w:iCs/>
        </w:rPr>
        <w:t>ENG</w:t>
      </w:r>
      <w:r>
        <w:t xml:space="preserve"> </w:t>
      </w:r>
      <w:r>
        <w:rPr>
          <w:b/>
          <w:bCs/>
        </w:rPr>
        <w:t>2013</w:t>
      </w:r>
      <w:r>
        <w:t xml:space="preserve">, </w:t>
      </w:r>
      <w:r>
        <w:rPr>
          <w:i/>
          <w:iCs/>
        </w:rPr>
        <w:t>05</w:t>
      </w:r>
      <w:r>
        <w:t>, 132–136, doi:10.4236/eng.2013.510B027.</w:t>
      </w:r>
    </w:p>
    <w:p w14:paraId="2E26DEEE" w14:textId="77777777" w:rsidR="00AD5893" w:rsidRDefault="00AD5893" w:rsidP="00AD5893">
      <w:pPr>
        <w:pStyle w:val="Bibliography"/>
      </w:pPr>
      <w:r>
        <w:t xml:space="preserve">69. </w:t>
      </w:r>
      <w:r>
        <w:tab/>
        <w:t xml:space="preserve">Tharwat, A. Classification Assessment Methods. </w:t>
      </w:r>
      <w:r>
        <w:rPr>
          <w:i/>
          <w:iCs/>
        </w:rPr>
        <w:t>ACI</w:t>
      </w:r>
      <w:r>
        <w:t xml:space="preserve"> </w:t>
      </w:r>
      <w:r>
        <w:rPr>
          <w:b/>
          <w:bCs/>
        </w:rPr>
        <w:t>2021</w:t>
      </w:r>
      <w:r>
        <w:t xml:space="preserve">, </w:t>
      </w:r>
      <w:r>
        <w:rPr>
          <w:i/>
          <w:iCs/>
        </w:rPr>
        <w:t>17</w:t>
      </w:r>
      <w:r>
        <w:t>, 168–192, doi:10.1016/j.aci.2018.08.003.</w:t>
      </w:r>
    </w:p>
    <w:p w14:paraId="244318EB" w14:textId="77777777" w:rsidR="00AD5893" w:rsidRDefault="00AD5893" w:rsidP="00AD5893">
      <w:pPr>
        <w:pStyle w:val="Bibliography"/>
      </w:pPr>
      <w:r>
        <w:lastRenderedPageBreak/>
        <w:t xml:space="preserve">70. </w:t>
      </w:r>
      <w:r>
        <w:tab/>
        <w:t xml:space="preserve">Ran, X.; Wang, C.; Xiao, Y.; Gao, X.; Zhu, Z.; Chen, B. A Portable Sitting Posture Monitoring System Based on a Pressure Sensor Array and Machine Learning. </w:t>
      </w:r>
      <w:r>
        <w:rPr>
          <w:i/>
          <w:iCs/>
        </w:rPr>
        <w:t>Sensors and Actuators A: Physical</w:t>
      </w:r>
      <w:r>
        <w:t xml:space="preserve"> </w:t>
      </w:r>
      <w:r>
        <w:rPr>
          <w:b/>
          <w:bCs/>
        </w:rPr>
        <w:t>2021</w:t>
      </w:r>
      <w:r>
        <w:t xml:space="preserve">, </w:t>
      </w:r>
      <w:r>
        <w:rPr>
          <w:i/>
          <w:iCs/>
        </w:rPr>
        <w:t>331</w:t>
      </w:r>
      <w:r>
        <w:t>, 112900, doi:10.1016/j.sna.2021.112900.</w:t>
      </w:r>
    </w:p>
    <w:p w14:paraId="2CD0C967" w14:textId="056EA5B3" w:rsidR="007D65C8" w:rsidRPr="00617BCB" w:rsidRDefault="007A08BB" w:rsidP="007A08BB">
      <w:pPr>
        <w:pStyle w:val="MDPI21heading1"/>
        <w:ind w:left="0"/>
        <w:rPr>
          <w:lang w:val="en-GB"/>
        </w:rPr>
      </w:pPr>
      <w:r w:rsidRPr="00617BCB">
        <w:rPr>
          <w:lang w:val="en-GB"/>
        </w:rPr>
        <w:fldChar w:fldCharType="end"/>
      </w:r>
    </w:p>
    <w:p w14:paraId="3C27067F" w14:textId="77777777" w:rsidR="00E93210" w:rsidRPr="00B958EA" w:rsidRDefault="00B958EA" w:rsidP="00B958EA">
      <w:pPr>
        <w:pStyle w:val="MDPI63Notes"/>
      </w:pPr>
      <w:r w:rsidRPr="00617BCB">
        <w:rPr>
          <w:b/>
          <w:lang w:val="en-GB"/>
        </w:rPr>
        <w:t>Disclaimer/Publisher’s Note:</w:t>
      </w:r>
      <w:r w:rsidRPr="00617BCB">
        <w:rPr>
          <w:lang w:val="en-GB"/>
        </w:rPr>
        <w:t xml:space="preserve"> The statements, opinions and data contained in all publications are solely those of the individual author(s) and contributor(s) and not of MDPI and/or the editor(s). MDPI and/or the editor(s) disclaim responsibility for any injury to people or property resulting from any ideas, methods, </w:t>
      </w:r>
      <w:proofErr w:type="gramStart"/>
      <w:r w:rsidRPr="00617BCB">
        <w:rPr>
          <w:lang w:val="en-GB"/>
        </w:rPr>
        <w:t>instructions</w:t>
      </w:r>
      <w:proofErr w:type="gramEnd"/>
      <w:r w:rsidRPr="00617BCB">
        <w:rPr>
          <w:lang w:val="en-GB"/>
        </w:rPr>
        <w:t xml:space="preserve"> or products referred to in the content.</w:t>
      </w:r>
    </w:p>
    <w:sectPr w:rsidR="00E93210" w:rsidRPr="00B958EA" w:rsidSect="006F2E59">
      <w:headerReference w:type="even" r:id="rId23"/>
      <w:headerReference w:type="default" r:id="rId24"/>
      <w:footerReference w:type="default" r:id="rId25"/>
      <w:headerReference w:type="first" r:id="rId26"/>
      <w:footerReference w:type="first" r:id="rId27"/>
      <w:type w:val="continuous"/>
      <w:pgSz w:w="11906" w:h="16838" w:code="9"/>
      <w:pgMar w:top="1417" w:right="720" w:bottom="1077" w:left="720" w:header="1020" w:footer="340" w:gutter="0"/>
      <w:pgNumType w:start="1"/>
      <w:cols w:space="425"/>
      <w:titlePg/>
      <w:bidi/>
      <w:docGrid w:type="lines"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 w:author="Janusz Kulon" w:date="2024-01-18T12:45:00Z" w:initials="JK">
    <w:p w14:paraId="6DAD7049" w14:textId="77777777" w:rsidR="00246D7F" w:rsidRPr="00617BCB" w:rsidRDefault="00E276EB" w:rsidP="00246D7F">
      <w:pPr>
        <w:pStyle w:val="CommentText"/>
        <w:jc w:val="left"/>
      </w:pPr>
      <w:r w:rsidRPr="00617BCB">
        <w:rPr>
          <w:rStyle w:val="CommentReference"/>
        </w:rPr>
        <w:annotationRef/>
      </w:r>
      <w:r w:rsidR="00246D7F" w:rsidRPr="00617BCB">
        <w:t>Expand co authors review papers are collaborative and done by experts  in the field</w:t>
      </w:r>
    </w:p>
  </w:comment>
  <w:comment w:id="2" w:author="Janusz Kulon" w:date="2024-01-18T12:45:00Z" w:initials="JK">
    <w:p w14:paraId="6FC4CB5D" w14:textId="77777777" w:rsidR="000965BE" w:rsidRPr="00617BCB" w:rsidRDefault="000965BE" w:rsidP="000965BE">
      <w:pPr>
        <w:pStyle w:val="CommentText"/>
        <w:jc w:val="left"/>
      </w:pPr>
      <w:r w:rsidRPr="00617BCB">
        <w:rPr>
          <w:rStyle w:val="CommentReference"/>
        </w:rPr>
        <w:annotationRef/>
      </w:r>
      <w:r w:rsidRPr="00617BCB">
        <w:t>Expand co authors review papers are collaborative and done by experts  in the field</w:t>
      </w:r>
    </w:p>
  </w:comment>
  <w:comment w:id="3" w:author="Janusz Kulon" w:date="2024-01-18T12:45:00Z" w:initials="JK">
    <w:p w14:paraId="73427861" w14:textId="77777777" w:rsidR="000965BE" w:rsidRPr="00617BCB" w:rsidRDefault="000965BE" w:rsidP="000965BE">
      <w:pPr>
        <w:pStyle w:val="CommentText"/>
        <w:jc w:val="left"/>
      </w:pPr>
      <w:r w:rsidRPr="00617BCB">
        <w:rPr>
          <w:rStyle w:val="CommentReference"/>
        </w:rPr>
        <w:annotationRef/>
      </w:r>
      <w:r w:rsidRPr="00617BCB">
        <w:t>Expand co authors review papers are collaborative and done by experts  in the field</w:t>
      </w:r>
    </w:p>
  </w:comment>
  <w:comment w:id="4" w:author="Janusz Kulon" w:date="2024-01-18T12:45:00Z" w:initials="JK">
    <w:p w14:paraId="077CF4E7" w14:textId="77777777" w:rsidR="000965BE" w:rsidRDefault="000965BE" w:rsidP="000965BE">
      <w:pPr>
        <w:pStyle w:val="CommentText"/>
        <w:jc w:val="left"/>
      </w:pPr>
      <w:r w:rsidRPr="00617BCB">
        <w:rPr>
          <w:rStyle w:val="CommentReference"/>
        </w:rPr>
        <w:annotationRef/>
      </w:r>
      <w:r w:rsidRPr="00617BCB">
        <w:t>Expand co authors review papers are collaborative and done by experts  in the field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DAD7049" w15:done="0"/>
  <w15:commentEx w15:paraId="6FC4CB5D" w15:done="0"/>
  <w15:commentEx w15:paraId="73427861" w15:done="0"/>
  <w15:commentEx w15:paraId="077CF4E7"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7E348354" w16cex:dateUtc="2024-01-18T12:45:00Z">
    <w16cex:extLst>
      <w16:ext w16:uri="{CE6994B0-6A32-4C9F-8C6B-6E91EDA988CE}">
        <cr:reactions xmlns:cr="http://schemas.microsoft.com/office/comments/2020/reactions">
          <cr:reaction reactionType="1">
            <cr:reactionInfo dateUtc="2024-01-20T14:43:02Z">
              <cr:user userId="S::30025293@students.southwales.ac.uk::a0b92056-2b6b-4e32-a102-ab94f0d565c0" userProvider="AD" userName="Odesola D F (FCES)"/>
            </cr:reactionInfo>
          </cr:reaction>
        </cr:reactions>
      </w16:ext>
    </w16cex:extLst>
  </w16cex:commentExtensible>
  <w16cex:commentExtensible w16cex:durableId="508C3919" w16cex:dateUtc="2024-01-18T12:45:00Z">
    <w16cex:extLst>
      <w16:ext w16:uri="{CE6994B0-6A32-4C9F-8C6B-6E91EDA988CE}">
        <cr:reactions xmlns:cr="http://schemas.microsoft.com/office/comments/2020/reactions">
          <cr:reaction reactionType="1">
            <cr:reactionInfo dateUtc="2024-01-20T14:43:02Z">
              <cr:user userId="S::30025293@students.southwales.ac.uk::a0b92056-2b6b-4e32-a102-ab94f0d565c0" userProvider="AD" userName="Odesola D F (FCES)"/>
            </cr:reactionInfo>
          </cr:reaction>
        </cr:reactions>
      </w16:ext>
    </w16cex:extLst>
  </w16cex:commentExtensible>
  <w16cex:commentExtensible w16cex:durableId="52C17AAB" w16cex:dateUtc="2024-01-18T12:45:00Z">
    <w16cex:extLst>
      <w16:ext w16:uri="{CE6994B0-6A32-4C9F-8C6B-6E91EDA988CE}">
        <cr:reactions xmlns:cr="http://schemas.microsoft.com/office/comments/2020/reactions">
          <cr:reaction reactionType="1">
            <cr:reactionInfo dateUtc="2024-01-20T14:43:02Z">
              <cr:user userId="S::30025293@students.southwales.ac.uk::a0b92056-2b6b-4e32-a102-ab94f0d565c0" userProvider="AD" userName="Odesola D F (FCES)"/>
            </cr:reactionInfo>
          </cr:reaction>
        </cr:reactions>
      </w16:ext>
    </w16cex:extLst>
  </w16cex:commentExtensible>
  <w16cex:commentExtensible w16cex:durableId="1A0510BF" w16cex:dateUtc="2024-01-18T12:45:00Z">
    <w16cex:extLst>
      <w16:ext w16:uri="{CE6994B0-6A32-4C9F-8C6B-6E91EDA988CE}">
        <cr:reactions xmlns:cr="http://schemas.microsoft.com/office/comments/2020/reactions">
          <cr:reaction reactionType="1">
            <cr:reactionInfo dateUtc="2024-01-20T14:43:02Z">
              <cr:user userId="S::30025293@students.southwales.ac.uk::a0b92056-2b6b-4e32-a102-ab94f0d565c0" userProvider="AD" userName="Odesola D F (FCES)"/>
            </cr:reactionInfo>
          </cr:reaction>
        </cr:reactions>
      </w16:ext>
    </w16cex:extLst>
  </w16cex:commentExtensible>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DAD7049" w16cid:durableId="7E348354"/>
  <w16cid:commentId w16cid:paraId="6FC4CB5D" w16cid:durableId="508C3919"/>
  <w16cid:commentId w16cid:paraId="73427861" w16cid:durableId="52C17AAB"/>
  <w16cid:commentId w16cid:paraId="077CF4E7" w16cid:durableId="1A0510B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96D76FE" w14:textId="77777777" w:rsidR="006F2E59" w:rsidRPr="00617BCB" w:rsidRDefault="006F2E59">
      <w:pPr>
        <w:spacing w:line="240" w:lineRule="auto"/>
      </w:pPr>
      <w:r w:rsidRPr="00617BCB">
        <w:separator/>
      </w:r>
    </w:p>
  </w:endnote>
  <w:endnote w:type="continuationSeparator" w:id="0">
    <w:p w14:paraId="1E081EF1" w14:textId="77777777" w:rsidR="006F2E59" w:rsidRPr="00617BCB" w:rsidRDefault="006F2E59">
      <w:pPr>
        <w:spacing w:line="240" w:lineRule="auto"/>
      </w:pPr>
      <w:r w:rsidRPr="00617BCB">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ordia New">
    <w:panose1 w:val="020B0304020202020204"/>
    <w:charset w:val="DE"/>
    <w:family w:val="swiss"/>
    <w:pitch w:val="variable"/>
    <w:sig w:usb0="81000003" w:usb1="00000000" w:usb2="00000000" w:usb3="00000000" w:csb0="00010001" w:csb1="00000000"/>
  </w:font>
  <w:font w:name="Tahoma">
    <w:panose1 w:val="020B0604030504040204"/>
    <w:charset w:val="00"/>
    <w:family w:val="swiss"/>
    <w:pitch w:val="variable"/>
    <w:sig w:usb0="E1002EFF" w:usb1="C000605B" w:usb2="00000029" w:usb3="00000000" w:csb0="0001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13DF91" w14:textId="2386605A" w:rsidR="00494C08" w:rsidRPr="00617BCB" w:rsidRDefault="00494C08" w:rsidP="00494C08">
    <w:pPr>
      <w:pStyle w:val="Foote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314713" w14:textId="1ACDB0AA" w:rsidR="003D660D" w:rsidRPr="00617BCB" w:rsidRDefault="003D660D" w:rsidP="00864137">
    <w:pPr>
      <w:pStyle w:val="MDPIfooterfirstpage"/>
      <w:pBdr>
        <w:top w:val="single" w:sz="4" w:space="0" w:color="000000"/>
      </w:pBdr>
      <w:adjustRightInd w:val="0"/>
      <w:snapToGrid w:val="0"/>
      <w:spacing w:before="480" w:line="100" w:lineRule="exact"/>
      <w:rPr>
        <w:i/>
        <w:szCs w:val="16"/>
        <w:lang w:val="en-GB"/>
      </w:rPr>
    </w:pPr>
  </w:p>
  <w:p w14:paraId="3D80804A" w14:textId="77777777" w:rsidR="00494C08" w:rsidRPr="00617BCB" w:rsidRDefault="00494C08" w:rsidP="00691AA3">
    <w:pPr>
      <w:pStyle w:val="MDPIfooterfirstpage"/>
      <w:tabs>
        <w:tab w:val="clear" w:pos="8845"/>
        <w:tab w:val="right" w:pos="10466"/>
      </w:tabs>
      <w:spacing w:line="240" w:lineRule="auto"/>
      <w:jc w:val="both"/>
      <w:rPr>
        <w:lang w:val="en-GB"/>
        <w:rPrChange w:id="25" w:author="Janusz Kulon" w:date="2024-01-18T12:44:00Z">
          <w:rPr>
            <w:lang w:val="fr-CH"/>
          </w:rPr>
        </w:rPrChange>
      </w:rPr>
    </w:pPr>
    <w:r w:rsidRPr="00617BCB">
      <w:rPr>
        <w:i/>
        <w:szCs w:val="16"/>
        <w:lang w:val="en-GB"/>
      </w:rPr>
      <w:t>Sensors</w:t>
    </w:r>
    <w:r w:rsidRPr="00617BCB">
      <w:rPr>
        <w:szCs w:val="16"/>
        <w:lang w:val="en-GB"/>
      </w:rPr>
      <w:t xml:space="preserve"> </w:t>
    </w:r>
    <w:r w:rsidR="000B0C7D" w:rsidRPr="00617BCB">
      <w:rPr>
        <w:b/>
        <w:szCs w:val="16"/>
        <w:lang w:val="en-GB"/>
      </w:rPr>
      <w:t>2024</w:t>
    </w:r>
    <w:r w:rsidR="00375A07" w:rsidRPr="00617BCB">
      <w:rPr>
        <w:szCs w:val="16"/>
        <w:lang w:val="en-GB"/>
      </w:rPr>
      <w:t>,</w:t>
    </w:r>
    <w:r w:rsidR="000B0C7D" w:rsidRPr="00617BCB">
      <w:rPr>
        <w:i/>
        <w:szCs w:val="16"/>
        <w:lang w:val="en-GB"/>
      </w:rPr>
      <w:t xml:space="preserve"> 24</w:t>
    </w:r>
    <w:r w:rsidR="00375A07" w:rsidRPr="00617BCB">
      <w:rPr>
        <w:szCs w:val="16"/>
        <w:lang w:val="en-GB"/>
      </w:rPr>
      <w:t xml:space="preserve">, </w:t>
    </w:r>
    <w:r w:rsidR="001F5853" w:rsidRPr="00617BCB">
      <w:rPr>
        <w:szCs w:val="16"/>
        <w:lang w:val="en-GB"/>
      </w:rPr>
      <w:t>x</w:t>
    </w:r>
    <w:r w:rsidR="003D660D" w:rsidRPr="00617BCB">
      <w:rPr>
        <w:szCs w:val="16"/>
        <w:lang w:val="en-GB"/>
      </w:rPr>
      <w:t>. https://doi.org/10.3390/xxxxx</w:t>
    </w:r>
    <w:r w:rsidR="00691AA3" w:rsidRPr="00617BCB">
      <w:rPr>
        <w:lang w:val="en-GB"/>
        <w:rPrChange w:id="26" w:author="Janusz Kulon" w:date="2024-01-18T12:44:00Z">
          <w:rPr>
            <w:lang w:val="fr-CH"/>
          </w:rPr>
        </w:rPrChange>
      </w:rPr>
      <w:tab/>
    </w:r>
    <w:r w:rsidRPr="00617BCB">
      <w:rPr>
        <w:lang w:val="en-GB"/>
        <w:rPrChange w:id="27" w:author="Janusz Kulon" w:date="2024-01-18T12:44:00Z">
          <w:rPr>
            <w:lang w:val="fr-CH"/>
          </w:rPr>
        </w:rPrChange>
      </w:rPr>
      <w:t>www.mdpi.com/journal/</w:t>
    </w:r>
    <w:r w:rsidRPr="00617BCB">
      <w:rPr>
        <w:lang w:val="en-GB"/>
      </w:rPr>
      <w:t>sensors</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71A9B52" w14:textId="77777777" w:rsidR="006F2E59" w:rsidRPr="00617BCB" w:rsidRDefault="006F2E59">
      <w:pPr>
        <w:spacing w:line="240" w:lineRule="auto"/>
      </w:pPr>
      <w:r w:rsidRPr="00617BCB">
        <w:separator/>
      </w:r>
    </w:p>
  </w:footnote>
  <w:footnote w:type="continuationSeparator" w:id="0">
    <w:p w14:paraId="3A5E4C96" w14:textId="77777777" w:rsidR="006F2E59" w:rsidRPr="00617BCB" w:rsidRDefault="006F2E59">
      <w:pPr>
        <w:spacing w:line="240" w:lineRule="auto"/>
      </w:pPr>
      <w:r w:rsidRPr="00617BCB">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A872E1" w14:textId="6D350720" w:rsidR="00494C08" w:rsidRPr="00617BCB" w:rsidRDefault="00494C08" w:rsidP="00494C08">
    <w:pPr>
      <w:pStyle w:val="Header"/>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B51FD8" w14:textId="52EE6789" w:rsidR="003D660D" w:rsidRPr="00617BCB" w:rsidRDefault="00494C08" w:rsidP="00691AA3">
    <w:pPr>
      <w:tabs>
        <w:tab w:val="right" w:pos="10466"/>
      </w:tabs>
      <w:adjustRightInd w:val="0"/>
      <w:snapToGrid w:val="0"/>
      <w:spacing w:line="240" w:lineRule="auto"/>
      <w:rPr>
        <w:sz w:val="16"/>
      </w:rPr>
    </w:pPr>
    <w:r w:rsidRPr="00617BCB">
      <w:rPr>
        <w:i/>
        <w:sz w:val="16"/>
      </w:rPr>
      <w:t xml:space="preserve">Sensors </w:t>
    </w:r>
    <w:r w:rsidR="000B0C7D" w:rsidRPr="00617BCB">
      <w:rPr>
        <w:b/>
        <w:sz w:val="16"/>
      </w:rPr>
      <w:t>2024</w:t>
    </w:r>
    <w:r w:rsidR="00375A07" w:rsidRPr="00617BCB">
      <w:rPr>
        <w:sz w:val="16"/>
      </w:rPr>
      <w:t>,</w:t>
    </w:r>
    <w:r w:rsidR="000B0C7D" w:rsidRPr="00617BCB">
      <w:rPr>
        <w:i/>
        <w:sz w:val="16"/>
      </w:rPr>
      <w:t xml:space="preserve"> 24</w:t>
    </w:r>
    <w:r w:rsidR="001F5853" w:rsidRPr="00617BCB">
      <w:rPr>
        <w:sz w:val="16"/>
      </w:rPr>
      <w:t>, x FOR PEER REVIEW</w:t>
    </w:r>
    <w:r w:rsidR="00691AA3" w:rsidRPr="00617BCB">
      <w:rPr>
        <w:sz w:val="16"/>
      </w:rPr>
      <w:tab/>
    </w:r>
    <w:r w:rsidR="001F5853" w:rsidRPr="00617BCB">
      <w:rPr>
        <w:sz w:val="16"/>
      </w:rPr>
      <w:fldChar w:fldCharType="begin"/>
    </w:r>
    <w:r w:rsidR="001F5853" w:rsidRPr="00617BCB">
      <w:rPr>
        <w:sz w:val="16"/>
      </w:rPr>
      <w:instrText xml:space="preserve"> PAGE   \* MERGEFORMAT </w:instrText>
    </w:r>
    <w:r w:rsidR="001F5853" w:rsidRPr="00617BCB">
      <w:rPr>
        <w:sz w:val="16"/>
      </w:rPr>
      <w:fldChar w:fldCharType="separate"/>
    </w:r>
    <w:r w:rsidR="00054346" w:rsidRPr="00617BCB">
      <w:rPr>
        <w:sz w:val="16"/>
      </w:rPr>
      <w:t>5</w:t>
    </w:r>
    <w:r w:rsidR="001F5853" w:rsidRPr="00617BCB">
      <w:rPr>
        <w:sz w:val="16"/>
      </w:rPr>
      <w:fldChar w:fldCharType="end"/>
    </w:r>
    <w:r w:rsidR="001F5853" w:rsidRPr="00617BCB">
      <w:rPr>
        <w:sz w:val="16"/>
      </w:rPr>
      <w:t xml:space="preserve"> of </w:t>
    </w:r>
    <w:r w:rsidR="001F5853" w:rsidRPr="00617BCB">
      <w:rPr>
        <w:sz w:val="16"/>
      </w:rPr>
      <w:fldChar w:fldCharType="begin"/>
    </w:r>
    <w:r w:rsidR="001F5853" w:rsidRPr="00617BCB">
      <w:rPr>
        <w:sz w:val="16"/>
      </w:rPr>
      <w:instrText xml:space="preserve"> NUMPAGES   \* MERGEFORMAT </w:instrText>
    </w:r>
    <w:r w:rsidR="001F5853" w:rsidRPr="00617BCB">
      <w:rPr>
        <w:sz w:val="16"/>
      </w:rPr>
      <w:fldChar w:fldCharType="separate"/>
    </w:r>
    <w:r w:rsidR="00054346" w:rsidRPr="00617BCB">
      <w:rPr>
        <w:sz w:val="16"/>
      </w:rPr>
      <w:t>5</w:t>
    </w:r>
    <w:r w:rsidR="001F5853" w:rsidRPr="00617BCB">
      <w:rPr>
        <w:sz w:val="16"/>
      </w:rPr>
      <w:fldChar w:fldCharType="end"/>
    </w:r>
  </w:p>
  <w:p w14:paraId="199355D9" w14:textId="77777777" w:rsidR="00494C08" w:rsidRPr="00617BCB" w:rsidRDefault="00494C08" w:rsidP="00864137">
    <w:pPr>
      <w:pBdr>
        <w:bottom w:val="single" w:sz="4" w:space="1" w:color="000000"/>
      </w:pBdr>
      <w:tabs>
        <w:tab w:val="right" w:pos="8844"/>
      </w:tabs>
      <w:adjustRightInd w:val="0"/>
      <w:snapToGrid w:val="0"/>
      <w:spacing w:after="480" w:line="100" w:lineRule="exact"/>
      <w:jc w:val="left"/>
      <w:rPr>
        <w:sz w:val="16"/>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0487" w:type="dxa"/>
      <w:tblCellMar>
        <w:left w:w="0" w:type="dxa"/>
        <w:right w:w="0" w:type="dxa"/>
      </w:tblCellMar>
      <w:tblLook w:val="04A0" w:firstRow="1" w:lastRow="0" w:firstColumn="1" w:lastColumn="0" w:noHBand="0" w:noVBand="1"/>
    </w:tblPr>
    <w:tblGrid>
      <w:gridCol w:w="3679"/>
      <w:gridCol w:w="4535"/>
      <w:gridCol w:w="2273"/>
    </w:tblGrid>
    <w:tr w:rsidR="003D660D" w:rsidRPr="00617BCB" w14:paraId="183F583A" w14:textId="77777777" w:rsidTr="00E02AA2">
      <w:trPr>
        <w:trHeight w:val="686"/>
      </w:trPr>
      <w:tc>
        <w:tcPr>
          <w:tcW w:w="3679" w:type="dxa"/>
          <w:shd w:val="clear" w:color="auto" w:fill="auto"/>
          <w:vAlign w:val="center"/>
        </w:tcPr>
        <w:p w14:paraId="5F941EB2" w14:textId="71CDA9B8" w:rsidR="003D660D" w:rsidRPr="00617BCB" w:rsidRDefault="00FE2A09" w:rsidP="00691AA3">
          <w:pPr>
            <w:pStyle w:val="Header"/>
            <w:pBdr>
              <w:bottom w:val="none" w:sz="0" w:space="0" w:color="auto"/>
            </w:pBdr>
            <w:jc w:val="left"/>
            <w:rPr>
              <w:rFonts w:eastAsia="DengXian"/>
              <w:b/>
              <w:bCs/>
            </w:rPr>
          </w:pPr>
          <w:r w:rsidRPr="00617BCB">
            <w:rPr>
              <w:rFonts w:eastAsia="DengXian"/>
              <w:b/>
              <w:bCs/>
              <w:noProof/>
            </w:rPr>
            <w:drawing>
              <wp:inline distT="0" distB="0" distL="0" distR="0" wp14:anchorId="67A8C734" wp14:editId="50EF035C">
                <wp:extent cx="1482725" cy="429260"/>
                <wp:effectExtent l="0" t="0" r="0" b="0"/>
                <wp:docPr id="1" name="Picture 3" descr="C:\Users\home\Desktop\logos\png\sensors-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me\Desktop\logos\png\sensors-logo.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82725" cy="429260"/>
                        </a:xfrm>
                        <a:prstGeom prst="rect">
                          <a:avLst/>
                        </a:prstGeom>
                        <a:noFill/>
                        <a:ln>
                          <a:noFill/>
                        </a:ln>
                      </pic:spPr>
                    </pic:pic>
                  </a:graphicData>
                </a:graphic>
              </wp:inline>
            </w:drawing>
          </w:r>
        </w:p>
      </w:tc>
      <w:tc>
        <w:tcPr>
          <w:tcW w:w="4535" w:type="dxa"/>
          <w:shd w:val="clear" w:color="auto" w:fill="auto"/>
          <w:vAlign w:val="center"/>
        </w:tcPr>
        <w:p w14:paraId="506A73FF" w14:textId="77777777" w:rsidR="003D660D" w:rsidRPr="00617BCB" w:rsidRDefault="003D660D" w:rsidP="00691AA3">
          <w:pPr>
            <w:pStyle w:val="Header"/>
            <w:pBdr>
              <w:bottom w:val="none" w:sz="0" w:space="0" w:color="auto"/>
            </w:pBdr>
            <w:rPr>
              <w:rFonts w:eastAsia="DengXian"/>
              <w:b/>
              <w:bCs/>
            </w:rPr>
          </w:pPr>
        </w:p>
      </w:tc>
      <w:tc>
        <w:tcPr>
          <w:tcW w:w="2273" w:type="dxa"/>
          <w:shd w:val="clear" w:color="auto" w:fill="auto"/>
          <w:vAlign w:val="center"/>
        </w:tcPr>
        <w:p w14:paraId="1EF0D59B" w14:textId="77777777" w:rsidR="003D660D" w:rsidRPr="00617BCB" w:rsidRDefault="00E02AA2" w:rsidP="00E02AA2">
          <w:pPr>
            <w:pStyle w:val="Header"/>
            <w:pBdr>
              <w:bottom w:val="none" w:sz="0" w:space="0" w:color="auto"/>
            </w:pBdr>
            <w:jc w:val="right"/>
            <w:rPr>
              <w:rFonts w:eastAsia="DengXian"/>
              <w:b/>
              <w:bCs/>
            </w:rPr>
          </w:pPr>
          <w:r w:rsidRPr="00617BCB">
            <w:rPr>
              <w:rFonts w:eastAsia="DengXian"/>
              <w:b/>
              <w:bCs/>
              <w:noProof/>
            </w:rPr>
            <w:drawing>
              <wp:inline distT="0" distB="0" distL="0" distR="0" wp14:anchorId="7C60C8B8" wp14:editId="2801350E">
                <wp:extent cx="540000" cy="360000"/>
                <wp:effectExtent l="0" t="0" r="0" b="2540"/>
                <wp:docPr id="2081103766" name="Picture 1"/>
                <wp:cNvGraphicFramePr/>
                <a:graphic xmlns:a="http://schemas.openxmlformats.org/drawingml/2006/main">
                  <a:graphicData uri="http://schemas.openxmlformats.org/drawingml/2006/picture">
                    <pic:pic xmlns:pic="http://schemas.openxmlformats.org/drawingml/2006/picture">
                      <pic:nvPicPr>
                        <pic:cNvPr id="2081103766" name=""/>
                        <pic:cNvPicPr/>
                      </pic:nvPicPr>
                      <pic:blipFill>
                        <a:blip r:embed="rId2"/>
                        <a:stretch>
                          <a:fillRect/>
                        </a:stretch>
                      </pic:blipFill>
                      <pic:spPr>
                        <a:xfrm>
                          <a:off x="0" y="0"/>
                          <a:ext cx="540000" cy="360000"/>
                        </a:xfrm>
                        <a:prstGeom prst="rect">
                          <a:avLst/>
                        </a:prstGeom>
                      </pic:spPr>
                    </pic:pic>
                  </a:graphicData>
                </a:graphic>
              </wp:inline>
            </w:drawing>
          </w:r>
        </w:p>
      </w:tc>
    </w:tr>
  </w:tbl>
  <w:p w14:paraId="51287665" w14:textId="77777777" w:rsidR="00494C08" w:rsidRPr="00617BCB" w:rsidRDefault="00494C08" w:rsidP="00864137">
    <w:pPr>
      <w:pBdr>
        <w:bottom w:val="single" w:sz="4" w:space="1" w:color="000000"/>
      </w:pBdr>
      <w:adjustRightInd w:val="0"/>
      <w:snapToGrid w:val="0"/>
      <w:spacing w:line="100" w:lineRule="exact"/>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CD0C8C"/>
    <w:multiLevelType w:val="hybridMultilevel"/>
    <w:tmpl w:val="C8D081B8"/>
    <w:lvl w:ilvl="0" w:tplc="CA360FA6">
      <w:start w:val="1"/>
      <w:numFmt w:val="decimal"/>
      <w:lvlText w:val="%1."/>
      <w:lvlJc w:val="left"/>
      <w:pPr>
        <w:ind w:left="2968" w:hanging="360"/>
      </w:pPr>
      <w:rPr>
        <w:rFonts w:hint="default"/>
      </w:rPr>
    </w:lvl>
    <w:lvl w:ilvl="1" w:tplc="08090019" w:tentative="1">
      <w:start w:val="1"/>
      <w:numFmt w:val="lowerLetter"/>
      <w:lvlText w:val="%2."/>
      <w:lvlJc w:val="left"/>
      <w:pPr>
        <w:ind w:left="3688" w:hanging="360"/>
      </w:pPr>
    </w:lvl>
    <w:lvl w:ilvl="2" w:tplc="0809001B" w:tentative="1">
      <w:start w:val="1"/>
      <w:numFmt w:val="lowerRoman"/>
      <w:lvlText w:val="%3."/>
      <w:lvlJc w:val="right"/>
      <w:pPr>
        <w:ind w:left="4408" w:hanging="180"/>
      </w:pPr>
    </w:lvl>
    <w:lvl w:ilvl="3" w:tplc="0809000F" w:tentative="1">
      <w:start w:val="1"/>
      <w:numFmt w:val="decimal"/>
      <w:lvlText w:val="%4."/>
      <w:lvlJc w:val="left"/>
      <w:pPr>
        <w:ind w:left="5128" w:hanging="360"/>
      </w:pPr>
    </w:lvl>
    <w:lvl w:ilvl="4" w:tplc="08090019" w:tentative="1">
      <w:start w:val="1"/>
      <w:numFmt w:val="lowerLetter"/>
      <w:lvlText w:val="%5."/>
      <w:lvlJc w:val="left"/>
      <w:pPr>
        <w:ind w:left="5848" w:hanging="360"/>
      </w:pPr>
    </w:lvl>
    <w:lvl w:ilvl="5" w:tplc="0809001B" w:tentative="1">
      <w:start w:val="1"/>
      <w:numFmt w:val="lowerRoman"/>
      <w:lvlText w:val="%6."/>
      <w:lvlJc w:val="right"/>
      <w:pPr>
        <w:ind w:left="6568" w:hanging="180"/>
      </w:pPr>
    </w:lvl>
    <w:lvl w:ilvl="6" w:tplc="0809000F" w:tentative="1">
      <w:start w:val="1"/>
      <w:numFmt w:val="decimal"/>
      <w:lvlText w:val="%7."/>
      <w:lvlJc w:val="left"/>
      <w:pPr>
        <w:ind w:left="7288" w:hanging="360"/>
      </w:pPr>
    </w:lvl>
    <w:lvl w:ilvl="7" w:tplc="08090019" w:tentative="1">
      <w:start w:val="1"/>
      <w:numFmt w:val="lowerLetter"/>
      <w:lvlText w:val="%8."/>
      <w:lvlJc w:val="left"/>
      <w:pPr>
        <w:ind w:left="8008" w:hanging="360"/>
      </w:pPr>
    </w:lvl>
    <w:lvl w:ilvl="8" w:tplc="0809001B" w:tentative="1">
      <w:start w:val="1"/>
      <w:numFmt w:val="lowerRoman"/>
      <w:lvlText w:val="%9."/>
      <w:lvlJc w:val="right"/>
      <w:pPr>
        <w:ind w:left="8728" w:hanging="180"/>
      </w:pPr>
    </w:lvl>
  </w:abstractNum>
  <w:abstractNum w:abstractNumId="1" w15:restartNumberingAfterBreak="0">
    <w:nsid w:val="09DA3097"/>
    <w:multiLevelType w:val="hybridMultilevel"/>
    <w:tmpl w:val="AB14AD16"/>
    <w:lvl w:ilvl="0" w:tplc="583C8054">
      <w:start w:val="1"/>
      <w:numFmt w:val="decimal"/>
      <w:lvlRestart w:val="0"/>
      <w:pStyle w:val="MDPI71FootNotes"/>
      <w:lvlText w:val="%1."/>
      <w:lvlJc w:val="left"/>
      <w:pPr>
        <w:ind w:left="425" w:hanging="425"/>
      </w:pPr>
      <w:rPr>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AF63305"/>
    <w:multiLevelType w:val="hybridMultilevel"/>
    <w:tmpl w:val="C07275B0"/>
    <w:lvl w:ilvl="0" w:tplc="F948F5C8">
      <w:start w:val="1"/>
      <w:numFmt w:val="decimal"/>
      <w:lvlText w:val="%1."/>
      <w:lvlJc w:val="left"/>
      <w:pPr>
        <w:ind w:left="2968" w:hanging="360"/>
      </w:pPr>
      <w:rPr>
        <w:rFonts w:hint="default"/>
      </w:rPr>
    </w:lvl>
    <w:lvl w:ilvl="1" w:tplc="08090019" w:tentative="1">
      <w:start w:val="1"/>
      <w:numFmt w:val="lowerLetter"/>
      <w:lvlText w:val="%2."/>
      <w:lvlJc w:val="left"/>
      <w:pPr>
        <w:ind w:left="3688" w:hanging="360"/>
      </w:pPr>
    </w:lvl>
    <w:lvl w:ilvl="2" w:tplc="0809001B" w:tentative="1">
      <w:start w:val="1"/>
      <w:numFmt w:val="lowerRoman"/>
      <w:lvlText w:val="%3."/>
      <w:lvlJc w:val="right"/>
      <w:pPr>
        <w:ind w:left="4408" w:hanging="180"/>
      </w:pPr>
    </w:lvl>
    <w:lvl w:ilvl="3" w:tplc="0809000F" w:tentative="1">
      <w:start w:val="1"/>
      <w:numFmt w:val="decimal"/>
      <w:lvlText w:val="%4."/>
      <w:lvlJc w:val="left"/>
      <w:pPr>
        <w:ind w:left="5128" w:hanging="360"/>
      </w:pPr>
    </w:lvl>
    <w:lvl w:ilvl="4" w:tplc="08090019" w:tentative="1">
      <w:start w:val="1"/>
      <w:numFmt w:val="lowerLetter"/>
      <w:lvlText w:val="%5."/>
      <w:lvlJc w:val="left"/>
      <w:pPr>
        <w:ind w:left="5848" w:hanging="360"/>
      </w:pPr>
    </w:lvl>
    <w:lvl w:ilvl="5" w:tplc="0809001B" w:tentative="1">
      <w:start w:val="1"/>
      <w:numFmt w:val="lowerRoman"/>
      <w:lvlText w:val="%6."/>
      <w:lvlJc w:val="right"/>
      <w:pPr>
        <w:ind w:left="6568" w:hanging="180"/>
      </w:pPr>
    </w:lvl>
    <w:lvl w:ilvl="6" w:tplc="0809000F" w:tentative="1">
      <w:start w:val="1"/>
      <w:numFmt w:val="decimal"/>
      <w:lvlText w:val="%7."/>
      <w:lvlJc w:val="left"/>
      <w:pPr>
        <w:ind w:left="7288" w:hanging="360"/>
      </w:pPr>
    </w:lvl>
    <w:lvl w:ilvl="7" w:tplc="08090019" w:tentative="1">
      <w:start w:val="1"/>
      <w:numFmt w:val="lowerLetter"/>
      <w:lvlText w:val="%8."/>
      <w:lvlJc w:val="left"/>
      <w:pPr>
        <w:ind w:left="8008" w:hanging="360"/>
      </w:pPr>
    </w:lvl>
    <w:lvl w:ilvl="8" w:tplc="0809001B" w:tentative="1">
      <w:start w:val="1"/>
      <w:numFmt w:val="lowerRoman"/>
      <w:lvlText w:val="%9."/>
      <w:lvlJc w:val="right"/>
      <w:pPr>
        <w:ind w:left="8728" w:hanging="180"/>
      </w:pPr>
    </w:lvl>
  </w:abstractNum>
  <w:abstractNum w:abstractNumId="3" w15:restartNumberingAfterBreak="0">
    <w:nsid w:val="18B468F5"/>
    <w:multiLevelType w:val="hybridMultilevel"/>
    <w:tmpl w:val="658299A2"/>
    <w:lvl w:ilvl="0" w:tplc="CE24E69A">
      <w:start w:val="1"/>
      <w:numFmt w:val="bullet"/>
      <w:lvlRestart w:val="0"/>
      <w:pStyle w:val="MDPI38bullet"/>
      <w:lvlText w:val=""/>
      <w:lvlJc w:val="left"/>
      <w:pPr>
        <w:ind w:left="3033" w:hanging="425"/>
      </w:pPr>
      <w:rPr>
        <w:rFonts w:ascii="Symbol" w:hAnsi="Symbol" w:hint="default"/>
        <w:b w:val="0"/>
        <w:i w:val="0"/>
        <w:sz w:val="2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E0C6F5D"/>
    <w:multiLevelType w:val="hybridMultilevel"/>
    <w:tmpl w:val="8BFE0D56"/>
    <w:lvl w:ilvl="0" w:tplc="CCCE9BD4">
      <w:start w:val="1"/>
      <w:numFmt w:val="bullet"/>
      <w:lvlRestart w:val="0"/>
      <w:lvlText w:val=""/>
      <w:lvlJc w:val="left"/>
      <w:pPr>
        <w:ind w:left="3033" w:hanging="425"/>
      </w:pPr>
      <w:rPr>
        <w:rFonts w:ascii="Symbol" w:hAnsi="Symbol" w:hint="default"/>
      </w:rPr>
    </w:lvl>
    <w:lvl w:ilvl="1" w:tplc="04090003" w:tentative="1">
      <w:start w:val="1"/>
      <w:numFmt w:val="bullet"/>
      <w:lvlText w:val="o"/>
      <w:lvlJc w:val="left"/>
      <w:pPr>
        <w:ind w:left="4048" w:hanging="360"/>
      </w:pPr>
      <w:rPr>
        <w:rFonts w:ascii="Courier New" w:hAnsi="Courier New" w:cs="Courier New" w:hint="default"/>
      </w:rPr>
    </w:lvl>
    <w:lvl w:ilvl="2" w:tplc="04090005" w:tentative="1">
      <w:start w:val="1"/>
      <w:numFmt w:val="bullet"/>
      <w:lvlText w:val=""/>
      <w:lvlJc w:val="left"/>
      <w:pPr>
        <w:ind w:left="4768" w:hanging="360"/>
      </w:pPr>
      <w:rPr>
        <w:rFonts w:ascii="Wingdings" w:hAnsi="Wingdings" w:hint="default"/>
      </w:rPr>
    </w:lvl>
    <w:lvl w:ilvl="3" w:tplc="04090001" w:tentative="1">
      <w:start w:val="1"/>
      <w:numFmt w:val="bullet"/>
      <w:lvlText w:val=""/>
      <w:lvlJc w:val="left"/>
      <w:pPr>
        <w:ind w:left="5488" w:hanging="360"/>
      </w:pPr>
      <w:rPr>
        <w:rFonts w:ascii="Symbol" w:hAnsi="Symbol" w:hint="default"/>
      </w:rPr>
    </w:lvl>
    <w:lvl w:ilvl="4" w:tplc="04090003" w:tentative="1">
      <w:start w:val="1"/>
      <w:numFmt w:val="bullet"/>
      <w:lvlText w:val="o"/>
      <w:lvlJc w:val="left"/>
      <w:pPr>
        <w:ind w:left="6208" w:hanging="360"/>
      </w:pPr>
      <w:rPr>
        <w:rFonts w:ascii="Courier New" w:hAnsi="Courier New" w:cs="Courier New" w:hint="default"/>
      </w:rPr>
    </w:lvl>
    <w:lvl w:ilvl="5" w:tplc="04090005" w:tentative="1">
      <w:start w:val="1"/>
      <w:numFmt w:val="bullet"/>
      <w:lvlText w:val=""/>
      <w:lvlJc w:val="left"/>
      <w:pPr>
        <w:ind w:left="6928" w:hanging="360"/>
      </w:pPr>
      <w:rPr>
        <w:rFonts w:ascii="Wingdings" w:hAnsi="Wingdings" w:hint="default"/>
      </w:rPr>
    </w:lvl>
    <w:lvl w:ilvl="6" w:tplc="04090001" w:tentative="1">
      <w:start w:val="1"/>
      <w:numFmt w:val="bullet"/>
      <w:lvlText w:val=""/>
      <w:lvlJc w:val="left"/>
      <w:pPr>
        <w:ind w:left="7648" w:hanging="360"/>
      </w:pPr>
      <w:rPr>
        <w:rFonts w:ascii="Symbol" w:hAnsi="Symbol" w:hint="default"/>
      </w:rPr>
    </w:lvl>
    <w:lvl w:ilvl="7" w:tplc="04090003" w:tentative="1">
      <w:start w:val="1"/>
      <w:numFmt w:val="bullet"/>
      <w:lvlText w:val="o"/>
      <w:lvlJc w:val="left"/>
      <w:pPr>
        <w:ind w:left="8368" w:hanging="360"/>
      </w:pPr>
      <w:rPr>
        <w:rFonts w:ascii="Courier New" w:hAnsi="Courier New" w:cs="Courier New" w:hint="default"/>
      </w:rPr>
    </w:lvl>
    <w:lvl w:ilvl="8" w:tplc="04090005" w:tentative="1">
      <w:start w:val="1"/>
      <w:numFmt w:val="bullet"/>
      <w:lvlText w:val=""/>
      <w:lvlJc w:val="left"/>
      <w:pPr>
        <w:ind w:left="9088" w:hanging="360"/>
      </w:pPr>
      <w:rPr>
        <w:rFonts w:ascii="Wingdings" w:hAnsi="Wingdings" w:hint="default"/>
      </w:rPr>
    </w:lvl>
  </w:abstractNum>
  <w:abstractNum w:abstractNumId="5" w15:restartNumberingAfterBreak="0">
    <w:nsid w:val="1E19606D"/>
    <w:multiLevelType w:val="multilevel"/>
    <w:tmpl w:val="0E506E28"/>
    <w:lvl w:ilvl="0">
      <w:start w:val="4"/>
      <w:numFmt w:val="decimal"/>
      <w:lvlText w:val="%1"/>
      <w:lvlJc w:val="left"/>
      <w:pPr>
        <w:ind w:left="405" w:hanging="405"/>
      </w:pPr>
      <w:rPr>
        <w:rFonts w:hint="default"/>
      </w:rPr>
    </w:lvl>
    <w:lvl w:ilvl="1">
      <w:start w:val="1"/>
      <w:numFmt w:val="decimal"/>
      <w:lvlText w:val="%1.%2"/>
      <w:lvlJc w:val="left"/>
      <w:pPr>
        <w:ind w:left="1709" w:hanging="405"/>
      </w:pPr>
      <w:rPr>
        <w:rFonts w:hint="default"/>
      </w:rPr>
    </w:lvl>
    <w:lvl w:ilvl="2">
      <w:start w:val="1"/>
      <w:numFmt w:val="decimal"/>
      <w:lvlText w:val="%1.%2.%3"/>
      <w:lvlJc w:val="left"/>
      <w:pPr>
        <w:ind w:left="3328" w:hanging="720"/>
      </w:pPr>
      <w:rPr>
        <w:rFonts w:hint="default"/>
      </w:rPr>
    </w:lvl>
    <w:lvl w:ilvl="3">
      <w:start w:val="1"/>
      <w:numFmt w:val="decimal"/>
      <w:lvlText w:val="%1.%2.%3.%4"/>
      <w:lvlJc w:val="left"/>
      <w:pPr>
        <w:ind w:left="4632" w:hanging="720"/>
      </w:pPr>
      <w:rPr>
        <w:rFonts w:hint="default"/>
      </w:rPr>
    </w:lvl>
    <w:lvl w:ilvl="4">
      <w:start w:val="1"/>
      <w:numFmt w:val="decimal"/>
      <w:lvlText w:val="%1.%2.%3.%4.%5"/>
      <w:lvlJc w:val="left"/>
      <w:pPr>
        <w:ind w:left="5936" w:hanging="720"/>
      </w:pPr>
      <w:rPr>
        <w:rFonts w:hint="default"/>
      </w:rPr>
    </w:lvl>
    <w:lvl w:ilvl="5">
      <w:start w:val="1"/>
      <w:numFmt w:val="decimal"/>
      <w:lvlText w:val="%1.%2.%3.%4.%5.%6"/>
      <w:lvlJc w:val="left"/>
      <w:pPr>
        <w:ind w:left="7600" w:hanging="1080"/>
      </w:pPr>
      <w:rPr>
        <w:rFonts w:hint="default"/>
      </w:rPr>
    </w:lvl>
    <w:lvl w:ilvl="6">
      <w:start w:val="1"/>
      <w:numFmt w:val="decimal"/>
      <w:lvlText w:val="%1.%2.%3.%4.%5.%6.%7"/>
      <w:lvlJc w:val="left"/>
      <w:pPr>
        <w:ind w:left="8904" w:hanging="1080"/>
      </w:pPr>
      <w:rPr>
        <w:rFonts w:hint="default"/>
      </w:rPr>
    </w:lvl>
    <w:lvl w:ilvl="7">
      <w:start w:val="1"/>
      <w:numFmt w:val="decimal"/>
      <w:lvlText w:val="%1.%2.%3.%4.%5.%6.%7.%8"/>
      <w:lvlJc w:val="left"/>
      <w:pPr>
        <w:ind w:left="10568" w:hanging="1440"/>
      </w:pPr>
      <w:rPr>
        <w:rFonts w:hint="default"/>
      </w:rPr>
    </w:lvl>
    <w:lvl w:ilvl="8">
      <w:start w:val="1"/>
      <w:numFmt w:val="decimal"/>
      <w:lvlText w:val="%1.%2.%3.%4.%5.%6.%7.%8.%9"/>
      <w:lvlJc w:val="left"/>
      <w:pPr>
        <w:ind w:left="11872" w:hanging="1440"/>
      </w:pPr>
      <w:rPr>
        <w:rFonts w:hint="default"/>
      </w:rPr>
    </w:lvl>
  </w:abstractNum>
  <w:abstractNum w:abstractNumId="6" w15:restartNumberingAfterBreak="0">
    <w:nsid w:val="21BD12B3"/>
    <w:multiLevelType w:val="hybridMultilevel"/>
    <w:tmpl w:val="37CAD20A"/>
    <w:lvl w:ilvl="0" w:tplc="5ACA4BB0">
      <w:start w:val="1"/>
      <w:numFmt w:val="decimal"/>
      <w:lvlText w:val="%1."/>
      <w:lvlJc w:val="left"/>
      <w:pPr>
        <w:ind w:left="2968" w:hanging="360"/>
      </w:pPr>
      <w:rPr>
        <w:rFonts w:hint="default"/>
      </w:rPr>
    </w:lvl>
    <w:lvl w:ilvl="1" w:tplc="08090019" w:tentative="1">
      <w:start w:val="1"/>
      <w:numFmt w:val="lowerLetter"/>
      <w:lvlText w:val="%2."/>
      <w:lvlJc w:val="left"/>
      <w:pPr>
        <w:ind w:left="3688" w:hanging="360"/>
      </w:pPr>
    </w:lvl>
    <w:lvl w:ilvl="2" w:tplc="0809001B" w:tentative="1">
      <w:start w:val="1"/>
      <w:numFmt w:val="lowerRoman"/>
      <w:lvlText w:val="%3."/>
      <w:lvlJc w:val="right"/>
      <w:pPr>
        <w:ind w:left="4408" w:hanging="180"/>
      </w:pPr>
    </w:lvl>
    <w:lvl w:ilvl="3" w:tplc="0809000F" w:tentative="1">
      <w:start w:val="1"/>
      <w:numFmt w:val="decimal"/>
      <w:lvlText w:val="%4."/>
      <w:lvlJc w:val="left"/>
      <w:pPr>
        <w:ind w:left="5128" w:hanging="360"/>
      </w:pPr>
    </w:lvl>
    <w:lvl w:ilvl="4" w:tplc="08090019" w:tentative="1">
      <w:start w:val="1"/>
      <w:numFmt w:val="lowerLetter"/>
      <w:lvlText w:val="%5."/>
      <w:lvlJc w:val="left"/>
      <w:pPr>
        <w:ind w:left="5848" w:hanging="360"/>
      </w:pPr>
    </w:lvl>
    <w:lvl w:ilvl="5" w:tplc="0809001B" w:tentative="1">
      <w:start w:val="1"/>
      <w:numFmt w:val="lowerRoman"/>
      <w:lvlText w:val="%6."/>
      <w:lvlJc w:val="right"/>
      <w:pPr>
        <w:ind w:left="6568" w:hanging="180"/>
      </w:pPr>
    </w:lvl>
    <w:lvl w:ilvl="6" w:tplc="0809000F" w:tentative="1">
      <w:start w:val="1"/>
      <w:numFmt w:val="decimal"/>
      <w:lvlText w:val="%7."/>
      <w:lvlJc w:val="left"/>
      <w:pPr>
        <w:ind w:left="7288" w:hanging="360"/>
      </w:pPr>
    </w:lvl>
    <w:lvl w:ilvl="7" w:tplc="08090019" w:tentative="1">
      <w:start w:val="1"/>
      <w:numFmt w:val="lowerLetter"/>
      <w:lvlText w:val="%8."/>
      <w:lvlJc w:val="left"/>
      <w:pPr>
        <w:ind w:left="8008" w:hanging="360"/>
      </w:pPr>
    </w:lvl>
    <w:lvl w:ilvl="8" w:tplc="0809001B" w:tentative="1">
      <w:start w:val="1"/>
      <w:numFmt w:val="lowerRoman"/>
      <w:lvlText w:val="%9."/>
      <w:lvlJc w:val="right"/>
      <w:pPr>
        <w:ind w:left="8728" w:hanging="180"/>
      </w:pPr>
    </w:lvl>
  </w:abstractNum>
  <w:abstractNum w:abstractNumId="7" w15:restartNumberingAfterBreak="0">
    <w:nsid w:val="250A245F"/>
    <w:multiLevelType w:val="hybridMultilevel"/>
    <w:tmpl w:val="29E20A30"/>
    <w:lvl w:ilvl="0" w:tplc="1AF444CE">
      <w:start w:val="1"/>
      <w:numFmt w:val="decimal"/>
      <w:lvlText w:val="%1."/>
      <w:lvlJc w:val="left"/>
      <w:pPr>
        <w:ind w:left="780" w:hanging="4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2805051C"/>
    <w:multiLevelType w:val="hybridMultilevel"/>
    <w:tmpl w:val="D6480D34"/>
    <w:lvl w:ilvl="0" w:tplc="CDCEE7DA">
      <w:start w:val="1"/>
      <w:numFmt w:val="decimal"/>
      <w:lvlText w:val="%1."/>
      <w:lvlJc w:val="left"/>
      <w:pPr>
        <w:ind w:left="1429" w:hanging="360"/>
      </w:pPr>
    </w:lvl>
    <w:lvl w:ilvl="1" w:tplc="08070019" w:tentative="1">
      <w:start w:val="1"/>
      <w:numFmt w:val="lowerLetter"/>
      <w:lvlText w:val="%2."/>
      <w:lvlJc w:val="left"/>
      <w:pPr>
        <w:ind w:left="2149" w:hanging="360"/>
      </w:pPr>
    </w:lvl>
    <w:lvl w:ilvl="2" w:tplc="0807001B" w:tentative="1">
      <w:start w:val="1"/>
      <w:numFmt w:val="lowerRoman"/>
      <w:lvlText w:val="%3."/>
      <w:lvlJc w:val="right"/>
      <w:pPr>
        <w:ind w:left="2869" w:hanging="180"/>
      </w:pPr>
    </w:lvl>
    <w:lvl w:ilvl="3" w:tplc="0807000F" w:tentative="1">
      <w:start w:val="1"/>
      <w:numFmt w:val="decimal"/>
      <w:lvlText w:val="%4."/>
      <w:lvlJc w:val="left"/>
      <w:pPr>
        <w:ind w:left="3589" w:hanging="360"/>
      </w:pPr>
    </w:lvl>
    <w:lvl w:ilvl="4" w:tplc="08070019" w:tentative="1">
      <w:start w:val="1"/>
      <w:numFmt w:val="lowerLetter"/>
      <w:lvlText w:val="%5."/>
      <w:lvlJc w:val="left"/>
      <w:pPr>
        <w:ind w:left="4309" w:hanging="360"/>
      </w:pPr>
    </w:lvl>
    <w:lvl w:ilvl="5" w:tplc="0807001B" w:tentative="1">
      <w:start w:val="1"/>
      <w:numFmt w:val="lowerRoman"/>
      <w:lvlText w:val="%6."/>
      <w:lvlJc w:val="right"/>
      <w:pPr>
        <w:ind w:left="5029" w:hanging="180"/>
      </w:pPr>
    </w:lvl>
    <w:lvl w:ilvl="6" w:tplc="0807000F" w:tentative="1">
      <w:start w:val="1"/>
      <w:numFmt w:val="decimal"/>
      <w:lvlText w:val="%7."/>
      <w:lvlJc w:val="left"/>
      <w:pPr>
        <w:ind w:left="5749" w:hanging="360"/>
      </w:pPr>
    </w:lvl>
    <w:lvl w:ilvl="7" w:tplc="08070019" w:tentative="1">
      <w:start w:val="1"/>
      <w:numFmt w:val="lowerLetter"/>
      <w:lvlText w:val="%8."/>
      <w:lvlJc w:val="left"/>
      <w:pPr>
        <w:ind w:left="6469" w:hanging="360"/>
      </w:pPr>
    </w:lvl>
    <w:lvl w:ilvl="8" w:tplc="0807001B" w:tentative="1">
      <w:start w:val="1"/>
      <w:numFmt w:val="lowerRoman"/>
      <w:lvlText w:val="%9."/>
      <w:lvlJc w:val="right"/>
      <w:pPr>
        <w:ind w:left="7189" w:hanging="180"/>
      </w:pPr>
    </w:lvl>
  </w:abstractNum>
  <w:abstractNum w:abstractNumId="9" w15:restartNumberingAfterBreak="0">
    <w:nsid w:val="282E1BA0"/>
    <w:multiLevelType w:val="hybridMultilevel"/>
    <w:tmpl w:val="EF3C6A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9EA39CC"/>
    <w:multiLevelType w:val="hybridMultilevel"/>
    <w:tmpl w:val="851AC914"/>
    <w:lvl w:ilvl="0" w:tplc="5ACA4BB0">
      <w:start w:val="1"/>
      <w:numFmt w:val="decimal"/>
      <w:lvlText w:val="%1."/>
      <w:lvlJc w:val="left"/>
      <w:pPr>
        <w:ind w:left="2968" w:hanging="360"/>
      </w:pPr>
      <w:rPr>
        <w:rFonts w:hint="default"/>
      </w:rPr>
    </w:lvl>
    <w:lvl w:ilvl="1" w:tplc="08090019" w:tentative="1">
      <w:start w:val="1"/>
      <w:numFmt w:val="lowerLetter"/>
      <w:lvlText w:val="%2."/>
      <w:lvlJc w:val="left"/>
      <w:pPr>
        <w:ind w:left="3688" w:hanging="360"/>
      </w:pPr>
    </w:lvl>
    <w:lvl w:ilvl="2" w:tplc="0809001B" w:tentative="1">
      <w:start w:val="1"/>
      <w:numFmt w:val="lowerRoman"/>
      <w:lvlText w:val="%3."/>
      <w:lvlJc w:val="right"/>
      <w:pPr>
        <w:ind w:left="4408" w:hanging="180"/>
      </w:pPr>
    </w:lvl>
    <w:lvl w:ilvl="3" w:tplc="0809000F" w:tentative="1">
      <w:start w:val="1"/>
      <w:numFmt w:val="decimal"/>
      <w:lvlText w:val="%4."/>
      <w:lvlJc w:val="left"/>
      <w:pPr>
        <w:ind w:left="5128" w:hanging="360"/>
      </w:pPr>
    </w:lvl>
    <w:lvl w:ilvl="4" w:tplc="08090019" w:tentative="1">
      <w:start w:val="1"/>
      <w:numFmt w:val="lowerLetter"/>
      <w:lvlText w:val="%5."/>
      <w:lvlJc w:val="left"/>
      <w:pPr>
        <w:ind w:left="5848" w:hanging="360"/>
      </w:pPr>
    </w:lvl>
    <w:lvl w:ilvl="5" w:tplc="0809001B" w:tentative="1">
      <w:start w:val="1"/>
      <w:numFmt w:val="lowerRoman"/>
      <w:lvlText w:val="%6."/>
      <w:lvlJc w:val="right"/>
      <w:pPr>
        <w:ind w:left="6568" w:hanging="180"/>
      </w:pPr>
    </w:lvl>
    <w:lvl w:ilvl="6" w:tplc="0809000F" w:tentative="1">
      <w:start w:val="1"/>
      <w:numFmt w:val="decimal"/>
      <w:lvlText w:val="%7."/>
      <w:lvlJc w:val="left"/>
      <w:pPr>
        <w:ind w:left="7288" w:hanging="360"/>
      </w:pPr>
    </w:lvl>
    <w:lvl w:ilvl="7" w:tplc="08090019" w:tentative="1">
      <w:start w:val="1"/>
      <w:numFmt w:val="lowerLetter"/>
      <w:lvlText w:val="%8."/>
      <w:lvlJc w:val="left"/>
      <w:pPr>
        <w:ind w:left="8008" w:hanging="360"/>
      </w:pPr>
    </w:lvl>
    <w:lvl w:ilvl="8" w:tplc="0809001B" w:tentative="1">
      <w:start w:val="1"/>
      <w:numFmt w:val="lowerRoman"/>
      <w:lvlText w:val="%9."/>
      <w:lvlJc w:val="right"/>
      <w:pPr>
        <w:ind w:left="8728" w:hanging="180"/>
      </w:pPr>
    </w:lvl>
  </w:abstractNum>
  <w:abstractNum w:abstractNumId="11" w15:restartNumberingAfterBreak="0">
    <w:nsid w:val="2AF70BD9"/>
    <w:multiLevelType w:val="hybridMultilevel"/>
    <w:tmpl w:val="5AE2FE8A"/>
    <w:lvl w:ilvl="0" w:tplc="9BFED6D8">
      <w:start w:val="1"/>
      <w:numFmt w:val="decimal"/>
      <w:lvlText w:val="%1."/>
      <w:lvlJc w:val="left"/>
      <w:pPr>
        <w:ind w:left="5576" w:hanging="360"/>
      </w:pPr>
      <w:rPr>
        <w:rFonts w:hint="default"/>
      </w:rPr>
    </w:lvl>
    <w:lvl w:ilvl="1" w:tplc="08090019" w:tentative="1">
      <w:start w:val="1"/>
      <w:numFmt w:val="lowerLetter"/>
      <w:lvlText w:val="%2."/>
      <w:lvlJc w:val="left"/>
      <w:pPr>
        <w:ind w:left="4048" w:hanging="360"/>
      </w:pPr>
    </w:lvl>
    <w:lvl w:ilvl="2" w:tplc="0809001B" w:tentative="1">
      <w:start w:val="1"/>
      <w:numFmt w:val="lowerRoman"/>
      <w:lvlText w:val="%3."/>
      <w:lvlJc w:val="right"/>
      <w:pPr>
        <w:ind w:left="4768" w:hanging="180"/>
      </w:pPr>
    </w:lvl>
    <w:lvl w:ilvl="3" w:tplc="0809000F" w:tentative="1">
      <w:start w:val="1"/>
      <w:numFmt w:val="decimal"/>
      <w:lvlText w:val="%4."/>
      <w:lvlJc w:val="left"/>
      <w:pPr>
        <w:ind w:left="5488" w:hanging="360"/>
      </w:pPr>
    </w:lvl>
    <w:lvl w:ilvl="4" w:tplc="08090019" w:tentative="1">
      <w:start w:val="1"/>
      <w:numFmt w:val="lowerLetter"/>
      <w:lvlText w:val="%5."/>
      <w:lvlJc w:val="left"/>
      <w:pPr>
        <w:ind w:left="6208" w:hanging="360"/>
      </w:pPr>
    </w:lvl>
    <w:lvl w:ilvl="5" w:tplc="0809001B" w:tentative="1">
      <w:start w:val="1"/>
      <w:numFmt w:val="lowerRoman"/>
      <w:lvlText w:val="%6."/>
      <w:lvlJc w:val="right"/>
      <w:pPr>
        <w:ind w:left="6928" w:hanging="180"/>
      </w:pPr>
    </w:lvl>
    <w:lvl w:ilvl="6" w:tplc="0809000F" w:tentative="1">
      <w:start w:val="1"/>
      <w:numFmt w:val="decimal"/>
      <w:lvlText w:val="%7."/>
      <w:lvlJc w:val="left"/>
      <w:pPr>
        <w:ind w:left="7648" w:hanging="360"/>
      </w:pPr>
    </w:lvl>
    <w:lvl w:ilvl="7" w:tplc="08090019" w:tentative="1">
      <w:start w:val="1"/>
      <w:numFmt w:val="lowerLetter"/>
      <w:lvlText w:val="%8."/>
      <w:lvlJc w:val="left"/>
      <w:pPr>
        <w:ind w:left="8368" w:hanging="360"/>
      </w:pPr>
    </w:lvl>
    <w:lvl w:ilvl="8" w:tplc="0809001B" w:tentative="1">
      <w:start w:val="1"/>
      <w:numFmt w:val="lowerRoman"/>
      <w:lvlText w:val="%9."/>
      <w:lvlJc w:val="right"/>
      <w:pPr>
        <w:ind w:left="9088" w:hanging="180"/>
      </w:pPr>
    </w:lvl>
  </w:abstractNum>
  <w:abstractNum w:abstractNumId="12" w15:restartNumberingAfterBreak="0">
    <w:nsid w:val="2F1D3926"/>
    <w:multiLevelType w:val="hybridMultilevel"/>
    <w:tmpl w:val="7C02B54A"/>
    <w:lvl w:ilvl="0" w:tplc="5ACA4BB0">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3" w15:restartNumberingAfterBreak="0">
    <w:nsid w:val="30CA7E11"/>
    <w:multiLevelType w:val="multilevel"/>
    <w:tmpl w:val="AB8CB5D8"/>
    <w:lvl w:ilvl="0">
      <w:start w:val="2"/>
      <w:numFmt w:val="decimal"/>
      <w:lvlText w:val="%1."/>
      <w:lvlJc w:val="left"/>
      <w:pPr>
        <w:ind w:left="2968" w:hanging="360"/>
      </w:pPr>
      <w:rPr>
        <w:rFonts w:hint="default"/>
      </w:rPr>
    </w:lvl>
    <w:lvl w:ilvl="1">
      <w:start w:val="1"/>
      <w:numFmt w:val="decimal"/>
      <w:isLgl/>
      <w:lvlText w:val="%1.%2"/>
      <w:lvlJc w:val="left"/>
      <w:pPr>
        <w:ind w:left="2968" w:hanging="360"/>
      </w:pPr>
      <w:rPr>
        <w:rFonts w:hint="default"/>
      </w:rPr>
    </w:lvl>
    <w:lvl w:ilvl="2">
      <w:start w:val="1"/>
      <w:numFmt w:val="decimal"/>
      <w:isLgl/>
      <w:lvlText w:val="%1.%2.%3"/>
      <w:lvlJc w:val="left"/>
      <w:pPr>
        <w:ind w:left="3328" w:hanging="720"/>
      </w:pPr>
      <w:rPr>
        <w:rFonts w:hint="default"/>
      </w:rPr>
    </w:lvl>
    <w:lvl w:ilvl="3">
      <w:start w:val="1"/>
      <w:numFmt w:val="decimal"/>
      <w:isLgl/>
      <w:lvlText w:val="%1.%2.%3.%4"/>
      <w:lvlJc w:val="left"/>
      <w:pPr>
        <w:ind w:left="3328" w:hanging="720"/>
      </w:pPr>
      <w:rPr>
        <w:rFonts w:hint="default"/>
      </w:rPr>
    </w:lvl>
    <w:lvl w:ilvl="4">
      <w:start w:val="1"/>
      <w:numFmt w:val="decimal"/>
      <w:isLgl/>
      <w:lvlText w:val="%1.%2.%3.%4.%5"/>
      <w:lvlJc w:val="left"/>
      <w:pPr>
        <w:ind w:left="3328" w:hanging="720"/>
      </w:pPr>
      <w:rPr>
        <w:rFonts w:hint="default"/>
      </w:rPr>
    </w:lvl>
    <w:lvl w:ilvl="5">
      <w:start w:val="1"/>
      <w:numFmt w:val="decimal"/>
      <w:isLgl/>
      <w:lvlText w:val="%1.%2.%3.%4.%5.%6"/>
      <w:lvlJc w:val="left"/>
      <w:pPr>
        <w:ind w:left="3688" w:hanging="1080"/>
      </w:pPr>
      <w:rPr>
        <w:rFonts w:hint="default"/>
      </w:rPr>
    </w:lvl>
    <w:lvl w:ilvl="6">
      <w:start w:val="1"/>
      <w:numFmt w:val="decimal"/>
      <w:isLgl/>
      <w:lvlText w:val="%1.%2.%3.%4.%5.%6.%7"/>
      <w:lvlJc w:val="left"/>
      <w:pPr>
        <w:ind w:left="3688" w:hanging="1080"/>
      </w:pPr>
      <w:rPr>
        <w:rFonts w:hint="default"/>
      </w:rPr>
    </w:lvl>
    <w:lvl w:ilvl="7">
      <w:start w:val="1"/>
      <w:numFmt w:val="decimal"/>
      <w:isLgl/>
      <w:lvlText w:val="%1.%2.%3.%4.%5.%6.%7.%8"/>
      <w:lvlJc w:val="left"/>
      <w:pPr>
        <w:ind w:left="4048" w:hanging="1440"/>
      </w:pPr>
      <w:rPr>
        <w:rFonts w:hint="default"/>
      </w:rPr>
    </w:lvl>
    <w:lvl w:ilvl="8">
      <w:start w:val="1"/>
      <w:numFmt w:val="decimal"/>
      <w:isLgl/>
      <w:lvlText w:val="%1.%2.%3.%4.%5.%6.%7.%8.%9"/>
      <w:lvlJc w:val="left"/>
      <w:pPr>
        <w:ind w:left="4048" w:hanging="1440"/>
      </w:pPr>
      <w:rPr>
        <w:rFonts w:hint="default"/>
      </w:rPr>
    </w:lvl>
  </w:abstractNum>
  <w:abstractNum w:abstractNumId="14" w15:restartNumberingAfterBreak="0">
    <w:nsid w:val="30D64D04"/>
    <w:multiLevelType w:val="hybridMultilevel"/>
    <w:tmpl w:val="F78C72DA"/>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5" w15:restartNumberingAfterBreak="0">
    <w:nsid w:val="369A6535"/>
    <w:multiLevelType w:val="hybridMultilevel"/>
    <w:tmpl w:val="3CB68362"/>
    <w:lvl w:ilvl="0" w:tplc="B2367048">
      <w:start w:val="1"/>
      <w:numFmt w:val="bullet"/>
      <w:lvlText w:val=""/>
      <w:lvlJc w:val="left"/>
      <w:pPr>
        <w:ind w:left="1429" w:hanging="360"/>
      </w:pPr>
      <w:rPr>
        <w:rFonts w:ascii="Symbol" w:hAnsi="Symbol" w:hint="default"/>
      </w:rPr>
    </w:lvl>
    <w:lvl w:ilvl="1" w:tplc="08070003" w:tentative="1">
      <w:start w:val="1"/>
      <w:numFmt w:val="bullet"/>
      <w:lvlText w:val="o"/>
      <w:lvlJc w:val="left"/>
      <w:pPr>
        <w:ind w:left="2149" w:hanging="360"/>
      </w:pPr>
      <w:rPr>
        <w:rFonts w:ascii="Courier New" w:hAnsi="Courier New" w:cs="Courier New" w:hint="default"/>
      </w:rPr>
    </w:lvl>
    <w:lvl w:ilvl="2" w:tplc="08070005" w:tentative="1">
      <w:start w:val="1"/>
      <w:numFmt w:val="bullet"/>
      <w:lvlText w:val=""/>
      <w:lvlJc w:val="left"/>
      <w:pPr>
        <w:ind w:left="2869" w:hanging="360"/>
      </w:pPr>
      <w:rPr>
        <w:rFonts w:ascii="Wingdings" w:hAnsi="Wingdings" w:hint="default"/>
      </w:rPr>
    </w:lvl>
    <w:lvl w:ilvl="3" w:tplc="08070001" w:tentative="1">
      <w:start w:val="1"/>
      <w:numFmt w:val="bullet"/>
      <w:lvlText w:val=""/>
      <w:lvlJc w:val="left"/>
      <w:pPr>
        <w:ind w:left="3589" w:hanging="360"/>
      </w:pPr>
      <w:rPr>
        <w:rFonts w:ascii="Symbol" w:hAnsi="Symbol" w:hint="default"/>
      </w:rPr>
    </w:lvl>
    <w:lvl w:ilvl="4" w:tplc="08070003" w:tentative="1">
      <w:start w:val="1"/>
      <w:numFmt w:val="bullet"/>
      <w:lvlText w:val="o"/>
      <w:lvlJc w:val="left"/>
      <w:pPr>
        <w:ind w:left="4309" w:hanging="360"/>
      </w:pPr>
      <w:rPr>
        <w:rFonts w:ascii="Courier New" w:hAnsi="Courier New" w:cs="Courier New" w:hint="default"/>
      </w:rPr>
    </w:lvl>
    <w:lvl w:ilvl="5" w:tplc="08070005" w:tentative="1">
      <w:start w:val="1"/>
      <w:numFmt w:val="bullet"/>
      <w:lvlText w:val=""/>
      <w:lvlJc w:val="left"/>
      <w:pPr>
        <w:ind w:left="5029" w:hanging="360"/>
      </w:pPr>
      <w:rPr>
        <w:rFonts w:ascii="Wingdings" w:hAnsi="Wingdings" w:hint="default"/>
      </w:rPr>
    </w:lvl>
    <w:lvl w:ilvl="6" w:tplc="08070001" w:tentative="1">
      <w:start w:val="1"/>
      <w:numFmt w:val="bullet"/>
      <w:lvlText w:val=""/>
      <w:lvlJc w:val="left"/>
      <w:pPr>
        <w:ind w:left="5749" w:hanging="360"/>
      </w:pPr>
      <w:rPr>
        <w:rFonts w:ascii="Symbol" w:hAnsi="Symbol" w:hint="default"/>
      </w:rPr>
    </w:lvl>
    <w:lvl w:ilvl="7" w:tplc="08070003" w:tentative="1">
      <w:start w:val="1"/>
      <w:numFmt w:val="bullet"/>
      <w:lvlText w:val="o"/>
      <w:lvlJc w:val="left"/>
      <w:pPr>
        <w:ind w:left="6469" w:hanging="360"/>
      </w:pPr>
      <w:rPr>
        <w:rFonts w:ascii="Courier New" w:hAnsi="Courier New" w:cs="Courier New" w:hint="default"/>
      </w:rPr>
    </w:lvl>
    <w:lvl w:ilvl="8" w:tplc="08070005" w:tentative="1">
      <w:start w:val="1"/>
      <w:numFmt w:val="bullet"/>
      <w:lvlText w:val=""/>
      <w:lvlJc w:val="left"/>
      <w:pPr>
        <w:ind w:left="7189" w:hanging="360"/>
      </w:pPr>
      <w:rPr>
        <w:rFonts w:ascii="Wingdings" w:hAnsi="Wingdings" w:hint="default"/>
      </w:rPr>
    </w:lvl>
  </w:abstractNum>
  <w:abstractNum w:abstractNumId="16" w15:restartNumberingAfterBreak="0">
    <w:nsid w:val="408E39A7"/>
    <w:multiLevelType w:val="hybridMultilevel"/>
    <w:tmpl w:val="52607EAA"/>
    <w:lvl w:ilvl="0" w:tplc="0A8E2784">
      <w:start w:val="6"/>
      <w:numFmt w:val="bullet"/>
      <w:lvlText w:val="-"/>
      <w:lvlJc w:val="left"/>
      <w:pPr>
        <w:ind w:left="720" w:hanging="360"/>
      </w:pPr>
      <w:rPr>
        <w:rFonts w:ascii="Palatino Linotype" w:eastAsia="Times New Roman" w:hAnsi="Palatino Linotype"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44F0656F"/>
    <w:multiLevelType w:val="hybridMultilevel"/>
    <w:tmpl w:val="0736202C"/>
    <w:lvl w:ilvl="0" w:tplc="E1449EAE">
      <w:start w:val="4"/>
      <w:numFmt w:val="bullet"/>
      <w:lvlText w:val="-"/>
      <w:lvlJc w:val="left"/>
      <w:pPr>
        <w:ind w:left="2968" w:hanging="360"/>
      </w:pPr>
      <w:rPr>
        <w:rFonts w:ascii="Palatino Linotype" w:eastAsia="Times New Roman" w:hAnsi="Palatino Linotype" w:cs="Times New Roman" w:hint="default"/>
      </w:rPr>
    </w:lvl>
    <w:lvl w:ilvl="1" w:tplc="08090003" w:tentative="1">
      <w:start w:val="1"/>
      <w:numFmt w:val="bullet"/>
      <w:lvlText w:val="o"/>
      <w:lvlJc w:val="left"/>
      <w:pPr>
        <w:ind w:left="3688" w:hanging="360"/>
      </w:pPr>
      <w:rPr>
        <w:rFonts w:ascii="Courier New" w:hAnsi="Courier New" w:cs="Courier New" w:hint="default"/>
      </w:rPr>
    </w:lvl>
    <w:lvl w:ilvl="2" w:tplc="08090005" w:tentative="1">
      <w:start w:val="1"/>
      <w:numFmt w:val="bullet"/>
      <w:lvlText w:val=""/>
      <w:lvlJc w:val="left"/>
      <w:pPr>
        <w:ind w:left="4408" w:hanging="360"/>
      </w:pPr>
      <w:rPr>
        <w:rFonts w:ascii="Wingdings" w:hAnsi="Wingdings" w:hint="default"/>
      </w:rPr>
    </w:lvl>
    <w:lvl w:ilvl="3" w:tplc="08090001" w:tentative="1">
      <w:start w:val="1"/>
      <w:numFmt w:val="bullet"/>
      <w:lvlText w:val=""/>
      <w:lvlJc w:val="left"/>
      <w:pPr>
        <w:ind w:left="5128" w:hanging="360"/>
      </w:pPr>
      <w:rPr>
        <w:rFonts w:ascii="Symbol" w:hAnsi="Symbol" w:hint="default"/>
      </w:rPr>
    </w:lvl>
    <w:lvl w:ilvl="4" w:tplc="08090003" w:tentative="1">
      <w:start w:val="1"/>
      <w:numFmt w:val="bullet"/>
      <w:lvlText w:val="o"/>
      <w:lvlJc w:val="left"/>
      <w:pPr>
        <w:ind w:left="5848" w:hanging="360"/>
      </w:pPr>
      <w:rPr>
        <w:rFonts w:ascii="Courier New" w:hAnsi="Courier New" w:cs="Courier New" w:hint="default"/>
      </w:rPr>
    </w:lvl>
    <w:lvl w:ilvl="5" w:tplc="08090005" w:tentative="1">
      <w:start w:val="1"/>
      <w:numFmt w:val="bullet"/>
      <w:lvlText w:val=""/>
      <w:lvlJc w:val="left"/>
      <w:pPr>
        <w:ind w:left="6568" w:hanging="360"/>
      </w:pPr>
      <w:rPr>
        <w:rFonts w:ascii="Wingdings" w:hAnsi="Wingdings" w:hint="default"/>
      </w:rPr>
    </w:lvl>
    <w:lvl w:ilvl="6" w:tplc="08090001" w:tentative="1">
      <w:start w:val="1"/>
      <w:numFmt w:val="bullet"/>
      <w:lvlText w:val=""/>
      <w:lvlJc w:val="left"/>
      <w:pPr>
        <w:ind w:left="7288" w:hanging="360"/>
      </w:pPr>
      <w:rPr>
        <w:rFonts w:ascii="Symbol" w:hAnsi="Symbol" w:hint="default"/>
      </w:rPr>
    </w:lvl>
    <w:lvl w:ilvl="7" w:tplc="08090003" w:tentative="1">
      <w:start w:val="1"/>
      <w:numFmt w:val="bullet"/>
      <w:lvlText w:val="o"/>
      <w:lvlJc w:val="left"/>
      <w:pPr>
        <w:ind w:left="8008" w:hanging="360"/>
      </w:pPr>
      <w:rPr>
        <w:rFonts w:ascii="Courier New" w:hAnsi="Courier New" w:cs="Courier New" w:hint="default"/>
      </w:rPr>
    </w:lvl>
    <w:lvl w:ilvl="8" w:tplc="08090005" w:tentative="1">
      <w:start w:val="1"/>
      <w:numFmt w:val="bullet"/>
      <w:lvlText w:val=""/>
      <w:lvlJc w:val="left"/>
      <w:pPr>
        <w:ind w:left="8728" w:hanging="360"/>
      </w:pPr>
      <w:rPr>
        <w:rFonts w:ascii="Wingdings" w:hAnsi="Wingdings" w:hint="default"/>
      </w:rPr>
    </w:lvl>
  </w:abstractNum>
  <w:abstractNum w:abstractNumId="18" w15:restartNumberingAfterBreak="0">
    <w:nsid w:val="46555ED4"/>
    <w:multiLevelType w:val="hybridMultilevel"/>
    <w:tmpl w:val="036C9D28"/>
    <w:lvl w:ilvl="0" w:tplc="D3A01FB0">
      <w:start w:val="4"/>
      <w:numFmt w:val="decimal"/>
      <w:lvlText w:val="%1."/>
      <w:lvlJc w:val="left"/>
      <w:pPr>
        <w:ind w:left="2968" w:hanging="360"/>
      </w:pPr>
      <w:rPr>
        <w:rFonts w:hint="default"/>
      </w:rPr>
    </w:lvl>
    <w:lvl w:ilvl="1" w:tplc="08090019">
      <w:start w:val="1"/>
      <w:numFmt w:val="lowerLetter"/>
      <w:lvlText w:val="%2."/>
      <w:lvlJc w:val="left"/>
      <w:pPr>
        <w:ind w:left="3688" w:hanging="360"/>
      </w:pPr>
    </w:lvl>
    <w:lvl w:ilvl="2" w:tplc="0809001B">
      <w:start w:val="1"/>
      <w:numFmt w:val="lowerRoman"/>
      <w:lvlText w:val="%3."/>
      <w:lvlJc w:val="right"/>
      <w:pPr>
        <w:ind w:left="4408" w:hanging="180"/>
      </w:pPr>
    </w:lvl>
    <w:lvl w:ilvl="3" w:tplc="0809000F" w:tentative="1">
      <w:start w:val="1"/>
      <w:numFmt w:val="decimal"/>
      <w:lvlText w:val="%4."/>
      <w:lvlJc w:val="left"/>
      <w:pPr>
        <w:ind w:left="5128" w:hanging="360"/>
      </w:pPr>
    </w:lvl>
    <w:lvl w:ilvl="4" w:tplc="08090019" w:tentative="1">
      <w:start w:val="1"/>
      <w:numFmt w:val="lowerLetter"/>
      <w:lvlText w:val="%5."/>
      <w:lvlJc w:val="left"/>
      <w:pPr>
        <w:ind w:left="5848" w:hanging="360"/>
      </w:pPr>
    </w:lvl>
    <w:lvl w:ilvl="5" w:tplc="0809001B" w:tentative="1">
      <w:start w:val="1"/>
      <w:numFmt w:val="lowerRoman"/>
      <w:lvlText w:val="%6."/>
      <w:lvlJc w:val="right"/>
      <w:pPr>
        <w:ind w:left="6568" w:hanging="180"/>
      </w:pPr>
    </w:lvl>
    <w:lvl w:ilvl="6" w:tplc="0809000F" w:tentative="1">
      <w:start w:val="1"/>
      <w:numFmt w:val="decimal"/>
      <w:lvlText w:val="%7."/>
      <w:lvlJc w:val="left"/>
      <w:pPr>
        <w:ind w:left="7288" w:hanging="360"/>
      </w:pPr>
    </w:lvl>
    <w:lvl w:ilvl="7" w:tplc="08090019" w:tentative="1">
      <w:start w:val="1"/>
      <w:numFmt w:val="lowerLetter"/>
      <w:lvlText w:val="%8."/>
      <w:lvlJc w:val="left"/>
      <w:pPr>
        <w:ind w:left="8008" w:hanging="360"/>
      </w:pPr>
    </w:lvl>
    <w:lvl w:ilvl="8" w:tplc="0809001B" w:tentative="1">
      <w:start w:val="1"/>
      <w:numFmt w:val="lowerRoman"/>
      <w:lvlText w:val="%9."/>
      <w:lvlJc w:val="right"/>
      <w:pPr>
        <w:ind w:left="8728" w:hanging="180"/>
      </w:pPr>
    </w:lvl>
  </w:abstractNum>
  <w:abstractNum w:abstractNumId="19" w15:restartNumberingAfterBreak="0">
    <w:nsid w:val="4D0A4091"/>
    <w:multiLevelType w:val="multilevel"/>
    <w:tmpl w:val="6A8AD04A"/>
    <w:lvl w:ilvl="0">
      <w:start w:val="4"/>
      <w:numFmt w:val="decimal"/>
      <w:lvlText w:val="%1"/>
      <w:lvlJc w:val="left"/>
      <w:pPr>
        <w:ind w:left="360" w:hanging="360"/>
      </w:pPr>
      <w:rPr>
        <w:rFonts w:hint="default"/>
      </w:rPr>
    </w:lvl>
    <w:lvl w:ilvl="1">
      <w:start w:val="1"/>
      <w:numFmt w:val="decimal"/>
      <w:lvlText w:val="%1.%2"/>
      <w:lvlJc w:val="left"/>
      <w:pPr>
        <w:ind w:left="3328" w:hanging="360"/>
      </w:pPr>
      <w:rPr>
        <w:rFonts w:hint="default"/>
      </w:rPr>
    </w:lvl>
    <w:lvl w:ilvl="2">
      <w:start w:val="1"/>
      <w:numFmt w:val="decimal"/>
      <w:lvlText w:val="%1.%2.%3"/>
      <w:lvlJc w:val="left"/>
      <w:pPr>
        <w:ind w:left="6656" w:hanging="720"/>
      </w:pPr>
      <w:rPr>
        <w:rFonts w:hint="default"/>
      </w:rPr>
    </w:lvl>
    <w:lvl w:ilvl="3">
      <w:start w:val="1"/>
      <w:numFmt w:val="decimal"/>
      <w:lvlText w:val="%1.%2.%3.%4"/>
      <w:lvlJc w:val="left"/>
      <w:pPr>
        <w:ind w:left="9624" w:hanging="720"/>
      </w:pPr>
      <w:rPr>
        <w:rFonts w:hint="default"/>
      </w:rPr>
    </w:lvl>
    <w:lvl w:ilvl="4">
      <w:start w:val="1"/>
      <w:numFmt w:val="decimal"/>
      <w:lvlText w:val="%1.%2.%3.%4.%5"/>
      <w:lvlJc w:val="left"/>
      <w:pPr>
        <w:ind w:left="12592" w:hanging="720"/>
      </w:pPr>
      <w:rPr>
        <w:rFonts w:hint="default"/>
      </w:rPr>
    </w:lvl>
    <w:lvl w:ilvl="5">
      <w:start w:val="1"/>
      <w:numFmt w:val="decimal"/>
      <w:lvlText w:val="%1.%2.%3.%4.%5.%6"/>
      <w:lvlJc w:val="left"/>
      <w:pPr>
        <w:ind w:left="15920" w:hanging="1080"/>
      </w:pPr>
      <w:rPr>
        <w:rFonts w:hint="default"/>
      </w:rPr>
    </w:lvl>
    <w:lvl w:ilvl="6">
      <w:start w:val="1"/>
      <w:numFmt w:val="decimal"/>
      <w:lvlText w:val="%1.%2.%3.%4.%5.%6.%7"/>
      <w:lvlJc w:val="left"/>
      <w:pPr>
        <w:ind w:left="18888" w:hanging="1080"/>
      </w:pPr>
      <w:rPr>
        <w:rFonts w:hint="default"/>
      </w:rPr>
    </w:lvl>
    <w:lvl w:ilvl="7">
      <w:start w:val="1"/>
      <w:numFmt w:val="decimal"/>
      <w:lvlText w:val="%1.%2.%3.%4.%5.%6.%7.%8"/>
      <w:lvlJc w:val="left"/>
      <w:pPr>
        <w:ind w:left="22216" w:hanging="1440"/>
      </w:pPr>
      <w:rPr>
        <w:rFonts w:hint="default"/>
      </w:rPr>
    </w:lvl>
    <w:lvl w:ilvl="8">
      <w:start w:val="1"/>
      <w:numFmt w:val="decimal"/>
      <w:lvlText w:val="%1.%2.%3.%4.%5.%6.%7.%8.%9"/>
      <w:lvlJc w:val="left"/>
      <w:pPr>
        <w:ind w:left="25184" w:hanging="1440"/>
      </w:pPr>
      <w:rPr>
        <w:rFonts w:hint="default"/>
      </w:rPr>
    </w:lvl>
  </w:abstractNum>
  <w:abstractNum w:abstractNumId="20" w15:restartNumberingAfterBreak="0">
    <w:nsid w:val="4E8467FA"/>
    <w:multiLevelType w:val="multilevel"/>
    <w:tmpl w:val="4716A5A4"/>
    <w:lvl w:ilvl="0">
      <w:start w:val="3"/>
      <w:numFmt w:val="decimal"/>
      <w:lvlText w:val="%1"/>
      <w:lvlJc w:val="left"/>
      <w:pPr>
        <w:ind w:left="360" w:hanging="360"/>
      </w:pPr>
      <w:rPr>
        <w:rFonts w:hint="default"/>
      </w:rPr>
    </w:lvl>
    <w:lvl w:ilvl="1">
      <w:start w:val="1"/>
      <w:numFmt w:val="decimal"/>
      <w:lvlText w:val="%1.%2"/>
      <w:lvlJc w:val="left"/>
      <w:pPr>
        <w:ind w:left="2968" w:hanging="360"/>
      </w:pPr>
      <w:rPr>
        <w:rFonts w:hint="default"/>
      </w:rPr>
    </w:lvl>
    <w:lvl w:ilvl="2">
      <w:start w:val="1"/>
      <w:numFmt w:val="decimal"/>
      <w:lvlText w:val="%1.%2.%3"/>
      <w:lvlJc w:val="left"/>
      <w:pPr>
        <w:ind w:left="5936" w:hanging="720"/>
      </w:pPr>
      <w:rPr>
        <w:rFonts w:hint="default"/>
      </w:rPr>
    </w:lvl>
    <w:lvl w:ilvl="3">
      <w:start w:val="1"/>
      <w:numFmt w:val="decimal"/>
      <w:lvlText w:val="%1.%2.%3.%4"/>
      <w:lvlJc w:val="left"/>
      <w:pPr>
        <w:ind w:left="8544" w:hanging="720"/>
      </w:pPr>
      <w:rPr>
        <w:rFonts w:hint="default"/>
      </w:rPr>
    </w:lvl>
    <w:lvl w:ilvl="4">
      <w:start w:val="1"/>
      <w:numFmt w:val="decimal"/>
      <w:lvlText w:val="%1.%2.%3.%4.%5"/>
      <w:lvlJc w:val="left"/>
      <w:pPr>
        <w:ind w:left="11152" w:hanging="720"/>
      </w:pPr>
      <w:rPr>
        <w:rFonts w:hint="default"/>
      </w:rPr>
    </w:lvl>
    <w:lvl w:ilvl="5">
      <w:start w:val="1"/>
      <w:numFmt w:val="decimal"/>
      <w:lvlText w:val="%1.%2.%3.%4.%5.%6"/>
      <w:lvlJc w:val="left"/>
      <w:pPr>
        <w:ind w:left="14120" w:hanging="1080"/>
      </w:pPr>
      <w:rPr>
        <w:rFonts w:hint="default"/>
      </w:rPr>
    </w:lvl>
    <w:lvl w:ilvl="6">
      <w:start w:val="1"/>
      <w:numFmt w:val="decimal"/>
      <w:lvlText w:val="%1.%2.%3.%4.%5.%6.%7"/>
      <w:lvlJc w:val="left"/>
      <w:pPr>
        <w:ind w:left="16728" w:hanging="1080"/>
      </w:pPr>
      <w:rPr>
        <w:rFonts w:hint="default"/>
      </w:rPr>
    </w:lvl>
    <w:lvl w:ilvl="7">
      <w:start w:val="1"/>
      <w:numFmt w:val="decimal"/>
      <w:lvlText w:val="%1.%2.%3.%4.%5.%6.%7.%8"/>
      <w:lvlJc w:val="left"/>
      <w:pPr>
        <w:ind w:left="19696" w:hanging="1440"/>
      </w:pPr>
      <w:rPr>
        <w:rFonts w:hint="default"/>
      </w:rPr>
    </w:lvl>
    <w:lvl w:ilvl="8">
      <w:start w:val="1"/>
      <w:numFmt w:val="decimal"/>
      <w:lvlText w:val="%1.%2.%3.%4.%5.%6.%7.%8.%9"/>
      <w:lvlJc w:val="left"/>
      <w:pPr>
        <w:ind w:left="22304" w:hanging="1440"/>
      </w:pPr>
      <w:rPr>
        <w:rFonts w:hint="default"/>
      </w:rPr>
    </w:lvl>
  </w:abstractNum>
  <w:abstractNum w:abstractNumId="21" w15:restartNumberingAfterBreak="0">
    <w:nsid w:val="516F5EC2"/>
    <w:multiLevelType w:val="hybridMultilevel"/>
    <w:tmpl w:val="58DEA4F2"/>
    <w:lvl w:ilvl="0" w:tplc="7D20D4AC">
      <w:start w:val="1"/>
      <w:numFmt w:val="decimal"/>
      <w:lvlRestart w:val="0"/>
      <w:pStyle w:val="MDPI37itemize"/>
      <w:lvlText w:val="%1."/>
      <w:lvlJc w:val="left"/>
      <w:pPr>
        <w:ind w:left="3033" w:hanging="425"/>
      </w:pPr>
      <w:rPr>
        <w:b w:val="0"/>
        <w:i w:val="0"/>
        <w:sz w:val="20"/>
        <w:vertAlign w:val="baseline"/>
      </w:rPr>
    </w:lvl>
    <w:lvl w:ilvl="1" w:tplc="04090019" w:tentative="1">
      <w:start w:val="1"/>
      <w:numFmt w:val="lowerLetter"/>
      <w:lvlText w:val="%2."/>
      <w:lvlJc w:val="left"/>
      <w:pPr>
        <w:ind w:left="4048" w:hanging="360"/>
      </w:pPr>
    </w:lvl>
    <w:lvl w:ilvl="2" w:tplc="0409001B" w:tentative="1">
      <w:start w:val="1"/>
      <w:numFmt w:val="lowerRoman"/>
      <w:lvlText w:val="%3."/>
      <w:lvlJc w:val="right"/>
      <w:pPr>
        <w:ind w:left="4768" w:hanging="180"/>
      </w:pPr>
    </w:lvl>
    <w:lvl w:ilvl="3" w:tplc="0409000F" w:tentative="1">
      <w:start w:val="1"/>
      <w:numFmt w:val="decimal"/>
      <w:lvlText w:val="%4."/>
      <w:lvlJc w:val="left"/>
      <w:pPr>
        <w:ind w:left="5488" w:hanging="360"/>
      </w:pPr>
    </w:lvl>
    <w:lvl w:ilvl="4" w:tplc="04090019" w:tentative="1">
      <w:start w:val="1"/>
      <w:numFmt w:val="lowerLetter"/>
      <w:lvlText w:val="%5."/>
      <w:lvlJc w:val="left"/>
      <w:pPr>
        <w:ind w:left="6208" w:hanging="360"/>
      </w:pPr>
    </w:lvl>
    <w:lvl w:ilvl="5" w:tplc="0409001B" w:tentative="1">
      <w:start w:val="1"/>
      <w:numFmt w:val="lowerRoman"/>
      <w:lvlText w:val="%6."/>
      <w:lvlJc w:val="right"/>
      <w:pPr>
        <w:ind w:left="6928" w:hanging="180"/>
      </w:pPr>
    </w:lvl>
    <w:lvl w:ilvl="6" w:tplc="0409000F" w:tentative="1">
      <w:start w:val="1"/>
      <w:numFmt w:val="decimal"/>
      <w:lvlText w:val="%7."/>
      <w:lvlJc w:val="left"/>
      <w:pPr>
        <w:ind w:left="7648" w:hanging="360"/>
      </w:pPr>
    </w:lvl>
    <w:lvl w:ilvl="7" w:tplc="04090019" w:tentative="1">
      <w:start w:val="1"/>
      <w:numFmt w:val="lowerLetter"/>
      <w:lvlText w:val="%8."/>
      <w:lvlJc w:val="left"/>
      <w:pPr>
        <w:ind w:left="8368" w:hanging="360"/>
      </w:pPr>
    </w:lvl>
    <w:lvl w:ilvl="8" w:tplc="0409001B" w:tentative="1">
      <w:start w:val="1"/>
      <w:numFmt w:val="lowerRoman"/>
      <w:lvlText w:val="%9."/>
      <w:lvlJc w:val="right"/>
      <w:pPr>
        <w:ind w:left="9088" w:hanging="180"/>
      </w:pPr>
    </w:lvl>
  </w:abstractNum>
  <w:abstractNum w:abstractNumId="22" w15:restartNumberingAfterBreak="0">
    <w:nsid w:val="52E2771B"/>
    <w:multiLevelType w:val="hybridMultilevel"/>
    <w:tmpl w:val="A2A06AAC"/>
    <w:lvl w:ilvl="0" w:tplc="C788203A">
      <w:start w:val="1"/>
      <w:numFmt w:val="decimal"/>
      <w:lvlRestart w:val="0"/>
      <w:lvlText w:val="%1"/>
      <w:lvlJc w:val="left"/>
      <w:pPr>
        <w:ind w:left="425" w:hanging="425"/>
      </w:pPr>
      <w:rPr>
        <w:rFonts w:hint="eastAsia"/>
        <w:caps w:val="0"/>
        <w:strike w:val="0"/>
        <w:dstrike w:val="0"/>
        <w:vanish w:val="0"/>
        <w:sz w:val="18"/>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4075B53"/>
    <w:multiLevelType w:val="hybridMultilevel"/>
    <w:tmpl w:val="A0DCA02E"/>
    <w:lvl w:ilvl="0" w:tplc="5CB0595C">
      <w:start w:val="1"/>
      <w:numFmt w:val="decimal"/>
      <w:lvlRestart w:val="0"/>
      <w:lvlText w:val="%1."/>
      <w:lvlJc w:val="left"/>
      <w:pPr>
        <w:ind w:left="3033" w:hanging="425"/>
      </w:pPr>
    </w:lvl>
    <w:lvl w:ilvl="1" w:tplc="04090019" w:tentative="1">
      <w:start w:val="1"/>
      <w:numFmt w:val="lowerLetter"/>
      <w:lvlText w:val="%2."/>
      <w:lvlJc w:val="left"/>
      <w:pPr>
        <w:ind w:left="3691" w:hanging="360"/>
      </w:pPr>
    </w:lvl>
    <w:lvl w:ilvl="2" w:tplc="0409001B" w:tentative="1">
      <w:start w:val="1"/>
      <w:numFmt w:val="lowerRoman"/>
      <w:lvlText w:val="%3."/>
      <w:lvlJc w:val="right"/>
      <w:pPr>
        <w:ind w:left="4411" w:hanging="180"/>
      </w:pPr>
    </w:lvl>
    <w:lvl w:ilvl="3" w:tplc="0409000F" w:tentative="1">
      <w:start w:val="1"/>
      <w:numFmt w:val="decimal"/>
      <w:lvlText w:val="%4."/>
      <w:lvlJc w:val="left"/>
      <w:pPr>
        <w:ind w:left="5131" w:hanging="360"/>
      </w:pPr>
    </w:lvl>
    <w:lvl w:ilvl="4" w:tplc="04090019" w:tentative="1">
      <w:start w:val="1"/>
      <w:numFmt w:val="lowerLetter"/>
      <w:lvlText w:val="%5."/>
      <w:lvlJc w:val="left"/>
      <w:pPr>
        <w:ind w:left="5851" w:hanging="360"/>
      </w:pPr>
    </w:lvl>
    <w:lvl w:ilvl="5" w:tplc="0409001B" w:tentative="1">
      <w:start w:val="1"/>
      <w:numFmt w:val="lowerRoman"/>
      <w:lvlText w:val="%6."/>
      <w:lvlJc w:val="right"/>
      <w:pPr>
        <w:ind w:left="6571" w:hanging="180"/>
      </w:pPr>
    </w:lvl>
    <w:lvl w:ilvl="6" w:tplc="0409000F" w:tentative="1">
      <w:start w:val="1"/>
      <w:numFmt w:val="decimal"/>
      <w:lvlText w:val="%7."/>
      <w:lvlJc w:val="left"/>
      <w:pPr>
        <w:ind w:left="7291" w:hanging="360"/>
      </w:pPr>
    </w:lvl>
    <w:lvl w:ilvl="7" w:tplc="04090019" w:tentative="1">
      <w:start w:val="1"/>
      <w:numFmt w:val="lowerLetter"/>
      <w:lvlText w:val="%8."/>
      <w:lvlJc w:val="left"/>
      <w:pPr>
        <w:ind w:left="8011" w:hanging="360"/>
      </w:pPr>
    </w:lvl>
    <w:lvl w:ilvl="8" w:tplc="0409001B" w:tentative="1">
      <w:start w:val="1"/>
      <w:numFmt w:val="lowerRoman"/>
      <w:lvlText w:val="%9."/>
      <w:lvlJc w:val="right"/>
      <w:pPr>
        <w:ind w:left="8731" w:hanging="180"/>
      </w:pPr>
    </w:lvl>
  </w:abstractNum>
  <w:abstractNum w:abstractNumId="24" w15:restartNumberingAfterBreak="0">
    <w:nsid w:val="5691526B"/>
    <w:multiLevelType w:val="hybridMultilevel"/>
    <w:tmpl w:val="FD86C64A"/>
    <w:lvl w:ilvl="0" w:tplc="444C777A">
      <w:start w:val="1"/>
      <w:numFmt w:val="decimal"/>
      <w:lvlText w:val="%1."/>
      <w:lvlJc w:val="left"/>
      <w:pPr>
        <w:ind w:left="2968" w:hanging="360"/>
      </w:pPr>
      <w:rPr>
        <w:rFonts w:hint="default"/>
      </w:rPr>
    </w:lvl>
    <w:lvl w:ilvl="1" w:tplc="08090019" w:tentative="1">
      <w:start w:val="1"/>
      <w:numFmt w:val="lowerLetter"/>
      <w:lvlText w:val="%2."/>
      <w:lvlJc w:val="left"/>
      <w:pPr>
        <w:ind w:left="3688" w:hanging="360"/>
      </w:pPr>
    </w:lvl>
    <w:lvl w:ilvl="2" w:tplc="0809001B" w:tentative="1">
      <w:start w:val="1"/>
      <w:numFmt w:val="lowerRoman"/>
      <w:lvlText w:val="%3."/>
      <w:lvlJc w:val="right"/>
      <w:pPr>
        <w:ind w:left="4408" w:hanging="180"/>
      </w:pPr>
    </w:lvl>
    <w:lvl w:ilvl="3" w:tplc="0809000F" w:tentative="1">
      <w:start w:val="1"/>
      <w:numFmt w:val="decimal"/>
      <w:lvlText w:val="%4."/>
      <w:lvlJc w:val="left"/>
      <w:pPr>
        <w:ind w:left="5128" w:hanging="360"/>
      </w:pPr>
    </w:lvl>
    <w:lvl w:ilvl="4" w:tplc="08090019" w:tentative="1">
      <w:start w:val="1"/>
      <w:numFmt w:val="lowerLetter"/>
      <w:lvlText w:val="%5."/>
      <w:lvlJc w:val="left"/>
      <w:pPr>
        <w:ind w:left="5848" w:hanging="360"/>
      </w:pPr>
    </w:lvl>
    <w:lvl w:ilvl="5" w:tplc="0809001B" w:tentative="1">
      <w:start w:val="1"/>
      <w:numFmt w:val="lowerRoman"/>
      <w:lvlText w:val="%6."/>
      <w:lvlJc w:val="right"/>
      <w:pPr>
        <w:ind w:left="6568" w:hanging="180"/>
      </w:pPr>
    </w:lvl>
    <w:lvl w:ilvl="6" w:tplc="0809000F" w:tentative="1">
      <w:start w:val="1"/>
      <w:numFmt w:val="decimal"/>
      <w:lvlText w:val="%7."/>
      <w:lvlJc w:val="left"/>
      <w:pPr>
        <w:ind w:left="7288" w:hanging="360"/>
      </w:pPr>
    </w:lvl>
    <w:lvl w:ilvl="7" w:tplc="08090019" w:tentative="1">
      <w:start w:val="1"/>
      <w:numFmt w:val="lowerLetter"/>
      <w:lvlText w:val="%8."/>
      <w:lvlJc w:val="left"/>
      <w:pPr>
        <w:ind w:left="8008" w:hanging="360"/>
      </w:pPr>
    </w:lvl>
    <w:lvl w:ilvl="8" w:tplc="0809001B" w:tentative="1">
      <w:start w:val="1"/>
      <w:numFmt w:val="lowerRoman"/>
      <w:lvlText w:val="%9."/>
      <w:lvlJc w:val="right"/>
      <w:pPr>
        <w:ind w:left="8728" w:hanging="180"/>
      </w:pPr>
    </w:lvl>
  </w:abstractNum>
  <w:abstractNum w:abstractNumId="25" w15:restartNumberingAfterBreak="0">
    <w:nsid w:val="59585E57"/>
    <w:multiLevelType w:val="hybridMultilevel"/>
    <w:tmpl w:val="4CDAAB18"/>
    <w:lvl w:ilvl="0" w:tplc="BB786022">
      <w:start w:val="1"/>
      <w:numFmt w:val="bullet"/>
      <w:lvlText w:val="-"/>
      <w:lvlJc w:val="left"/>
      <w:pPr>
        <w:ind w:left="720" w:hanging="360"/>
      </w:pPr>
      <w:rPr>
        <w:rFonts w:ascii="Palatino Linotype" w:eastAsia="Times New Roman" w:hAnsi="Palatino Linotype"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5E6D3407"/>
    <w:multiLevelType w:val="hybridMultilevel"/>
    <w:tmpl w:val="5E044ED6"/>
    <w:lvl w:ilvl="0" w:tplc="43E4DB6C">
      <w:start w:val="8"/>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6400153F"/>
    <w:multiLevelType w:val="hybridMultilevel"/>
    <w:tmpl w:val="DB46C02E"/>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8" w15:restartNumberingAfterBreak="0">
    <w:nsid w:val="66ED6766"/>
    <w:multiLevelType w:val="hybridMultilevel"/>
    <w:tmpl w:val="D398FA34"/>
    <w:lvl w:ilvl="0" w:tplc="9BFED6D8">
      <w:start w:val="1"/>
      <w:numFmt w:val="decimal"/>
      <w:lvlText w:val="%1."/>
      <w:lvlJc w:val="left"/>
      <w:pPr>
        <w:ind w:left="2968" w:hanging="360"/>
      </w:pPr>
      <w:rPr>
        <w:rFonts w:hint="default"/>
      </w:rPr>
    </w:lvl>
    <w:lvl w:ilvl="1" w:tplc="08090019" w:tentative="1">
      <w:start w:val="1"/>
      <w:numFmt w:val="lowerLetter"/>
      <w:lvlText w:val="%2."/>
      <w:lvlJc w:val="left"/>
      <w:pPr>
        <w:ind w:left="3688" w:hanging="360"/>
      </w:pPr>
    </w:lvl>
    <w:lvl w:ilvl="2" w:tplc="0809001B" w:tentative="1">
      <w:start w:val="1"/>
      <w:numFmt w:val="lowerRoman"/>
      <w:lvlText w:val="%3."/>
      <w:lvlJc w:val="right"/>
      <w:pPr>
        <w:ind w:left="4408" w:hanging="180"/>
      </w:pPr>
    </w:lvl>
    <w:lvl w:ilvl="3" w:tplc="0809000F" w:tentative="1">
      <w:start w:val="1"/>
      <w:numFmt w:val="decimal"/>
      <w:lvlText w:val="%4."/>
      <w:lvlJc w:val="left"/>
      <w:pPr>
        <w:ind w:left="5128" w:hanging="360"/>
      </w:pPr>
    </w:lvl>
    <w:lvl w:ilvl="4" w:tplc="08090019" w:tentative="1">
      <w:start w:val="1"/>
      <w:numFmt w:val="lowerLetter"/>
      <w:lvlText w:val="%5."/>
      <w:lvlJc w:val="left"/>
      <w:pPr>
        <w:ind w:left="5848" w:hanging="360"/>
      </w:pPr>
    </w:lvl>
    <w:lvl w:ilvl="5" w:tplc="0809001B" w:tentative="1">
      <w:start w:val="1"/>
      <w:numFmt w:val="lowerRoman"/>
      <w:lvlText w:val="%6."/>
      <w:lvlJc w:val="right"/>
      <w:pPr>
        <w:ind w:left="6568" w:hanging="180"/>
      </w:pPr>
    </w:lvl>
    <w:lvl w:ilvl="6" w:tplc="0809000F" w:tentative="1">
      <w:start w:val="1"/>
      <w:numFmt w:val="decimal"/>
      <w:lvlText w:val="%7."/>
      <w:lvlJc w:val="left"/>
      <w:pPr>
        <w:ind w:left="7288" w:hanging="360"/>
      </w:pPr>
    </w:lvl>
    <w:lvl w:ilvl="7" w:tplc="08090019" w:tentative="1">
      <w:start w:val="1"/>
      <w:numFmt w:val="lowerLetter"/>
      <w:lvlText w:val="%8."/>
      <w:lvlJc w:val="left"/>
      <w:pPr>
        <w:ind w:left="8008" w:hanging="360"/>
      </w:pPr>
    </w:lvl>
    <w:lvl w:ilvl="8" w:tplc="0809001B" w:tentative="1">
      <w:start w:val="1"/>
      <w:numFmt w:val="lowerRoman"/>
      <w:lvlText w:val="%9."/>
      <w:lvlJc w:val="right"/>
      <w:pPr>
        <w:ind w:left="8728" w:hanging="180"/>
      </w:pPr>
    </w:lvl>
  </w:abstractNum>
  <w:abstractNum w:abstractNumId="29" w15:restartNumberingAfterBreak="0">
    <w:nsid w:val="706D5736"/>
    <w:multiLevelType w:val="hybridMultilevel"/>
    <w:tmpl w:val="7E201858"/>
    <w:lvl w:ilvl="0" w:tplc="7736F520">
      <w:start w:val="1"/>
      <w:numFmt w:val="decimal"/>
      <w:lvlRestart w:val="0"/>
      <w:lvlText w:val="%1."/>
      <w:lvlJc w:val="left"/>
      <w:pPr>
        <w:ind w:left="425" w:hanging="425"/>
      </w:pPr>
      <w:rPr>
        <w:rFonts w:hint="default"/>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9DB2B13"/>
    <w:multiLevelType w:val="hybridMultilevel"/>
    <w:tmpl w:val="59207822"/>
    <w:lvl w:ilvl="0" w:tplc="9928F92A">
      <w:start w:val="1"/>
      <w:numFmt w:val="decimal"/>
      <w:lvlText w:val="%1."/>
      <w:lvlJc w:val="left"/>
      <w:pPr>
        <w:ind w:left="2968" w:hanging="360"/>
      </w:pPr>
      <w:rPr>
        <w:rFonts w:hint="default"/>
      </w:rPr>
    </w:lvl>
    <w:lvl w:ilvl="1" w:tplc="08090019" w:tentative="1">
      <w:start w:val="1"/>
      <w:numFmt w:val="lowerLetter"/>
      <w:lvlText w:val="%2."/>
      <w:lvlJc w:val="left"/>
      <w:pPr>
        <w:ind w:left="3688" w:hanging="360"/>
      </w:pPr>
    </w:lvl>
    <w:lvl w:ilvl="2" w:tplc="0809001B" w:tentative="1">
      <w:start w:val="1"/>
      <w:numFmt w:val="lowerRoman"/>
      <w:lvlText w:val="%3."/>
      <w:lvlJc w:val="right"/>
      <w:pPr>
        <w:ind w:left="4408" w:hanging="180"/>
      </w:pPr>
    </w:lvl>
    <w:lvl w:ilvl="3" w:tplc="0809000F" w:tentative="1">
      <w:start w:val="1"/>
      <w:numFmt w:val="decimal"/>
      <w:lvlText w:val="%4."/>
      <w:lvlJc w:val="left"/>
      <w:pPr>
        <w:ind w:left="5128" w:hanging="360"/>
      </w:pPr>
    </w:lvl>
    <w:lvl w:ilvl="4" w:tplc="08090019" w:tentative="1">
      <w:start w:val="1"/>
      <w:numFmt w:val="lowerLetter"/>
      <w:lvlText w:val="%5."/>
      <w:lvlJc w:val="left"/>
      <w:pPr>
        <w:ind w:left="5848" w:hanging="360"/>
      </w:pPr>
    </w:lvl>
    <w:lvl w:ilvl="5" w:tplc="0809001B" w:tentative="1">
      <w:start w:val="1"/>
      <w:numFmt w:val="lowerRoman"/>
      <w:lvlText w:val="%6."/>
      <w:lvlJc w:val="right"/>
      <w:pPr>
        <w:ind w:left="6568" w:hanging="180"/>
      </w:pPr>
    </w:lvl>
    <w:lvl w:ilvl="6" w:tplc="0809000F" w:tentative="1">
      <w:start w:val="1"/>
      <w:numFmt w:val="decimal"/>
      <w:lvlText w:val="%7."/>
      <w:lvlJc w:val="left"/>
      <w:pPr>
        <w:ind w:left="7288" w:hanging="360"/>
      </w:pPr>
    </w:lvl>
    <w:lvl w:ilvl="7" w:tplc="08090019" w:tentative="1">
      <w:start w:val="1"/>
      <w:numFmt w:val="lowerLetter"/>
      <w:lvlText w:val="%8."/>
      <w:lvlJc w:val="left"/>
      <w:pPr>
        <w:ind w:left="8008" w:hanging="360"/>
      </w:pPr>
    </w:lvl>
    <w:lvl w:ilvl="8" w:tplc="0809001B" w:tentative="1">
      <w:start w:val="1"/>
      <w:numFmt w:val="lowerRoman"/>
      <w:lvlText w:val="%9."/>
      <w:lvlJc w:val="right"/>
      <w:pPr>
        <w:ind w:left="8728" w:hanging="180"/>
      </w:pPr>
    </w:lvl>
  </w:abstractNum>
  <w:abstractNum w:abstractNumId="31" w15:restartNumberingAfterBreak="0">
    <w:nsid w:val="7B2173DC"/>
    <w:multiLevelType w:val="hybridMultilevel"/>
    <w:tmpl w:val="184EDD5C"/>
    <w:lvl w:ilvl="0" w:tplc="6C4ADA66">
      <w:start w:val="1"/>
      <w:numFmt w:val="decimal"/>
      <w:lvlRestart w:val="0"/>
      <w:pStyle w:val="MDPI71References"/>
      <w:lvlText w:val="%1."/>
      <w:lvlJc w:val="left"/>
      <w:pPr>
        <w:ind w:left="425" w:hanging="425"/>
      </w:pPr>
      <w:rPr>
        <w:b w:val="0"/>
        <w:i w:val="0"/>
        <w:sz w:val="2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D016D7A"/>
    <w:multiLevelType w:val="hybridMultilevel"/>
    <w:tmpl w:val="C5E45916"/>
    <w:lvl w:ilvl="0" w:tplc="9BFED6D8">
      <w:start w:val="1"/>
      <w:numFmt w:val="decimal"/>
      <w:lvlText w:val="%1."/>
      <w:lvlJc w:val="left"/>
      <w:pPr>
        <w:ind w:left="2968" w:hanging="360"/>
      </w:pPr>
      <w:rPr>
        <w:rFonts w:hint="default"/>
      </w:rPr>
    </w:lvl>
    <w:lvl w:ilvl="1" w:tplc="08090019" w:tentative="1">
      <w:start w:val="1"/>
      <w:numFmt w:val="lowerLetter"/>
      <w:lvlText w:val="%2."/>
      <w:lvlJc w:val="left"/>
      <w:pPr>
        <w:ind w:left="3688" w:hanging="360"/>
      </w:pPr>
    </w:lvl>
    <w:lvl w:ilvl="2" w:tplc="0809001B" w:tentative="1">
      <w:start w:val="1"/>
      <w:numFmt w:val="lowerRoman"/>
      <w:lvlText w:val="%3."/>
      <w:lvlJc w:val="right"/>
      <w:pPr>
        <w:ind w:left="4408" w:hanging="180"/>
      </w:pPr>
    </w:lvl>
    <w:lvl w:ilvl="3" w:tplc="0809000F" w:tentative="1">
      <w:start w:val="1"/>
      <w:numFmt w:val="decimal"/>
      <w:lvlText w:val="%4."/>
      <w:lvlJc w:val="left"/>
      <w:pPr>
        <w:ind w:left="5128" w:hanging="360"/>
      </w:pPr>
    </w:lvl>
    <w:lvl w:ilvl="4" w:tplc="08090019" w:tentative="1">
      <w:start w:val="1"/>
      <w:numFmt w:val="lowerLetter"/>
      <w:lvlText w:val="%5."/>
      <w:lvlJc w:val="left"/>
      <w:pPr>
        <w:ind w:left="5848" w:hanging="360"/>
      </w:pPr>
    </w:lvl>
    <w:lvl w:ilvl="5" w:tplc="0809001B" w:tentative="1">
      <w:start w:val="1"/>
      <w:numFmt w:val="lowerRoman"/>
      <w:lvlText w:val="%6."/>
      <w:lvlJc w:val="right"/>
      <w:pPr>
        <w:ind w:left="6568" w:hanging="180"/>
      </w:pPr>
    </w:lvl>
    <w:lvl w:ilvl="6" w:tplc="0809000F" w:tentative="1">
      <w:start w:val="1"/>
      <w:numFmt w:val="decimal"/>
      <w:lvlText w:val="%7."/>
      <w:lvlJc w:val="left"/>
      <w:pPr>
        <w:ind w:left="7288" w:hanging="360"/>
      </w:pPr>
    </w:lvl>
    <w:lvl w:ilvl="7" w:tplc="08090019" w:tentative="1">
      <w:start w:val="1"/>
      <w:numFmt w:val="lowerLetter"/>
      <w:lvlText w:val="%8."/>
      <w:lvlJc w:val="left"/>
      <w:pPr>
        <w:ind w:left="8008" w:hanging="360"/>
      </w:pPr>
    </w:lvl>
    <w:lvl w:ilvl="8" w:tplc="0809001B" w:tentative="1">
      <w:start w:val="1"/>
      <w:numFmt w:val="lowerRoman"/>
      <w:lvlText w:val="%9."/>
      <w:lvlJc w:val="right"/>
      <w:pPr>
        <w:ind w:left="8728" w:hanging="180"/>
      </w:pPr>
    </w:lvl>
  </w:abstractNum>
  <w:num w:numId="1" w16cid:durableId="179896598">
    <w:abstractNumId w:val="8"/>
  </w:num>
  <w:num w:numId="2" w16cid:durableId="2082214220">
    <w:abstractNumId w:val="15"/>
  </w:num>
  <w:num w:numId="3" w16cid:durableId="36320722">
    <w:abstractNumId w:val="7"/>
  </w:num>
  <w:num w:numId="4" w16cid:durableId="1384989593">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967201333">
    <w:abstractNumId w:val="9"/>
  </w:num>
  <w:num w:numId="6" w16cid:durableId="185486536">
    <w:abstractNumId w:val="23"/>
  </w:num>
  <w:num w:numId="7" w16cid:durableId="506138153">
    <w:abstractNumId w:val="4"/>
  </w:num>
  <w:num w:numId="8" w16cid:durableId="435441756">
    <w:abstractNumId w:val="23"/>
  </w:num>
  <w:num w:numId="9" w16cid:durableId="2099599000">
    <w:abstractNumId w:val="4"/>
  </w:num>
  <w:num w:numId="10" w16cid:durableId="2097052928">
    <w:abstractNumId w:val="23"/>
  </w:num>
  <w:num w:numId="11" w16cid:durableId="561722406">
    <w:abstractNumId w:val="4"/>
  </w:num>
  <w:num w:numId="12" w16cid:durableId="389156302">
    <w:abstractNumId w:val="29"/>
  </w:num>
  <w:num w:numId="13" w16cid:durableId="1071126010">
    <w:abstractNumId w:val="23"/>
  </w:num>
  <w:num w:numId="14" w16cid:durableId="421951362">
    <w:abstractNumId w:val="4"/>
  </w:num>
  <w:num w:numId="15" w16cid:durableId="1415662396">
    <w:abstractNumId w:val="3"/>
  </w:num>
  <w:num w:numId="16" w16cid:durableId="1437555045">
    <w:abstractNumId w:val="22"/>
  </w:num>
  <w:num w:numId="17" w16cid:durableId="1787506705">
    <w:abstractNumId w:val="1"/>
  </w:num>
  <w:num w:numId="18" w16cid:durableId="1257591184">
    <w:abstractNumId w:val="23"/>
  </w:num>
  <w:num w:numId="19" w16cid:durableId="816339839">
    <w:abstractNumId w:val="4"/>
  </w:num>
  <w:num w:numId="20" w16cid:durableId="82184573">
    <w:abstractNumId w:val="3"/>
  </w:num>
  <w:num w:numId="21" w16cid:durableId="2131849546">
    <w:abstractNumId w:val="1"/>
  </w:num>
  <w:num w:numId="22" w16cid:durableId="412893780">
    <w:abstractNumId w:val="21"/>
  </w:num>
  <w:num w:numId="23" w16cid:durableId="1463156902">
    <w:abstractNumId w:val="31"/>
  </w:num>
  <w:num w:numId="24" w16cid:durableId="1619292069">
    <w:abstractNumId w:val="28"/>
  </w:num>
  <w:num w:numId="25" w16cid:durableId="1480927341">
    <w:abstractNumId w:val="11"/>
  </w:num>
  <w:num w:numId="26" w16cid:durableId="473643400">
    <w:abstractNumId w:val="32"/>
  </w:num>
  <w:num w:numId="27" w16cid:durableId="1171142315">
    <w:abstractNumId w:val="17"/>
  </w:num>
  <w:num w:numId="28" w16cid:durableId="8022413">
    <w:abstractNumId w:val="24"/>
  </w:num>
  <w:num w:numId="29" w16cid:durableId="1576162926">
    <w:abstractNumId w:val="16"/>
  </w:num>
  <w:num w:numId="30" w16cid:durableId="1836801864">
    <w:abstractNumId w:val="26"/>
  </w:num>
  <w:num w:numId="31" w16cid:durableId="128784778">
    <w:abstractNumId w:val="2"/>
  </w:num>
  <w:num w:numId="32" w16cid:durableId="1981491775">
    <w:abstractNumId w:val="0"/>
  </w:num>
  <w:num w:numId="33" w16cid:durableId="452750809">
    <w:abstractNumId w:val="25"/>
  </w:num>
  <w:num w:numId="34" w16cid:durableId="207382395">
    <w:abstractNumId w:val="13"/>
  </w:num>
  <w:num w:numId="35" w16cid:durableId="1332492014">
    <w:abstractNumId w:val="14"/>
  </w:num>
  <w:num w:numId="36" w16cid:durableId="1015569676">
    <w:abstractNumId w:val="27"/>
  </w:num>
  <w:num w:numId="37" w16cid:durableId="1636369520">
    <w:abstractNumId w:val="18"/>
  </w:num>
  <w:num w:numId="38" w16cid:durableId="2059737169">
    <w:abstractNumId w:val="20"/>
  </w:num>
  <w:num w:numId="39" w16cid:durableId="230697695">
    <w:abstractNumId w:val="19"/>
  </w:num>
  <w:num w:numId="40" w16cid:durableId="674266316">
    <w:abstractNumId w:val="5"/>
  </w:num>
  <w:num w:numId="41" w16cid:durableId="1406027368">
    <w:abstractNumId w:val="30"/>
  </w:num>
  <w:num w:numId="42" w16cid:durableId="1069496494">
    <w:abstractNumId w:val="6"/>
  </w:num>
  <w:num w:numId="43" w16cid:durableId="655493795">
    <w:abstractNumId w:val="12"/>
  </w:num>
  <w:num w:numId="44" w16cid:durableId="1888636701">
    <w:abstractNumId w:val="1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anusz Kulon">
    <w15:presenceInfo w15:providerId="AD" w15:userId="S::j.kulon@southwales.ac.uk::ad435128-f59f-4a02-a274-e9e2781a2488"/>
  </w15:person>
  <w15:person w15:author="Shiny Verghese">
    <w15:presenceInfo w15:providerId="AD" w15:userId="S::shiny.verghese@southwales.ac.uk::c10a988d-d41c-40c6-9572-b7208f9e528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bordersDoNotSurroundHeader/>
  <w:bordersDoNotSurroundFooter/>
  <w:proofState w:spelling="clean" w:grammar="clean"/>
  <w:attachedTemplate r:id="rId1"/>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510"/>
  <w:autoHyphenation/>
  <w:characterSpacingControl w:val="doNotCompress"/>
  <w:hdrShapeDefaults>
    <o:shapedefaults v:ext="edit" spidmax="2059"/>
  </w:hdrShapeDefaults>
  <w:footnotePr>
    <w:footnote w:id="-1"/>
    <w:footnote w:id="0"/>
  </w:footnotePr>
  <w:endnotePr>
    <w:endnote w:id="-1"/>
    <w:endnote w:id="0"/>
  </w:endnotePr>
  <w:compat>
    <w:useFELayou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FE4368"/>
    <w:rsid w:val="00001C83"/>
    <w:rsid w:val="00001DB4"/>
    <w:rsid w:val="00003D05"/>
    <w:rsid w:val="00004247"/>
    <w:rsid w:val="00007D3D"/>
    <w:rsid w:val="000110FB"/>
    <w:rsid w:val="00012035"/>
    <w:rsid w:val="000122AB"/>
    <w:rsid w:val="00012F4D"/>
    <w:rsid w:val="00013DA3"/>
    <w:rsid w:val="0001448F"/>
    <w:rsid w:val="00014839"/>
    <w:rsid w:val="00015563"/>
    <w:rsid w:val="000162A3"/>
    <w:rsid w:val="0001720C"/>
    <w:rsid w:val="00017E67"/>
    <w:rsid w:val="000205B9"/>
    <w:rsid w:val="000219F6"/>
    <w:rsid w:val="00021DCD"/>
    <w:rsid w:val="0002414D"/>
    <w:rsid w:val="000245F1"/>
    <w:rsid w:val="00024C20"/>
    <w:rsid w:val="00024EDE"/>
    <w:rsid w:val="00026865"/>
    <w:rsid w:val="00027714"/>
    <w:rsid w:val="00027A5A"/>
    <w:rsid w:val="00027A7E"/>
    <w:rsid w:val="00031614"/>
    <w:rsid w:val="00035BA7"/>
    <w:rsid w:val="00035DBF"/>
    <w:rsid w:val="000426F6"/>
    <w:rsid w:val="00042EBB"/>
    <w:rsid w:val="00043CB0"/>
    <w:rsid w:val="00043D16"/>
    <w:rsid w:val="000502EB"/>
    <w:rsid w:val="00050E38"/>
    <w:rsid w:val="0005127A"/>
    <w:rsid w:val="00051552"/>
    <w:rsid w:val="00053F66"/>
    <w:rsid w:val="00054346"/>
    <w:rsid w:val="000561FF"/>
    <w:rsid w:val="000567A1"/>
    <w:rsid w:val="0005693E"/>
    <w:rsid w:val="00056FD5"/>
    <w:rsid w:val="0005775E"/>
    <w:rsid w:val="00057ED3"/>
    <w:rsid w:val="0006033F"/>
    <w:rsid w:val="0006080B"/>
    <w:rsid w:val="00060983"/>
    <w:rsid w:val="00060E85"/>
    <w:rsid w:val="0006450F"/>
    <w:rsid w:val="00064A99"/>
    <w:rsid w:val="00065B5F"/>
    <w:rsid w:val="000660BB"/>
    <w:rsid w:val="00066C34"/>
    <w:rsid w:val="00066E36"/>
    <w:rsid w:val="0006703E"/>
    <w:rsid w:val="00067346"/>
    <w:rsid w:val="00067425"/>
    <w:rsid w:val="00070090"/>
    <w:rsid w:val="00070792"/>
    <w:rsid w:val="00071728"/>
    <w:rsid w:val="00071E79"/>
    <w:rsid w:val="00072A45"/>
    <w:rsid w:val="00072F75"/>
    <w:rsid w:val="00073282"/>
    <w:rsid w:val="0007442E"/>
    <w:rsid w:val="000774FA"/>
    <w:rsid w:val="000777E0"/>
    <w:rsid w:val="00077EDB"/>
    <w:rsid w:val="00080004"/>
    <w:rsid w:val="00081A25"/>
    <w:rsid w:val="00081DFF"/>
    <w:rsid w:val="00081E6F"/>
    <w:rsid w:val="00082577"/>
    <w:rsid w:val="00083677"/>
    <w:rsid w:val="0008677F"/>
    <w:rsid w:val="000920EF"/>
    <w:rsid w:val="000921C6"/>
    <w:rsid w:val="00093B72"/>
    <w:rsid w:val="000965BE"/>
    <w:rsid w:val="00096C5B"/>
    <w:rsid w:val="000A05FC"/>
    <w:rsid w:val="000A08BB"/>
    <w:rsid w:val="000A1078"/>
    <w:rsid w:val="000A159A"/>
    <w:rsid w:val="000A1E6F"/>
    <w:rsid w:val="000A22EF"/>
    <w:rsid w:val="000A4C27"/>
    <w:rsid w:val="000A4CFC"/>
    <w:rsid w:val="000A5805"/>
    <w:rsid w:val="000A5F1C"/>
    <w:rsid w:val="000A659D"/>
    <w:rsid w:val="000A7172"/>
    <w:rsid w:val="000A72BF"/>
    <w:rsid w:val="000B0937"/>
    <w:rsid w:val="000B0C7D"/>
    <w:rsid w:val="000B4FD6"/>
    <w:rsid w:val="000B569B"/>
    <w:rsid w:val="000B5EC8"/>
    <w:rsid w:val="000B61C3"/>
    <w:rsid w:val="000B6F7E"/>
    <w:rsid w:val="000C482B"/>
    <w:rsid w:val="000C6EF6"/>
    <w:rsid w:val="000D093B"/>
    <w:rsid w:val="000D386D"/>
    <w:rsid w:val="000D4377"/>
    <w:rsid w:val="000D58D2"/>
    <w:rsid w:val="000D5B2B"/>
    <w:rsid w:val="000D5F9A"/>
    <w:rsid w:val="000D6A8B"/>
    <w:rsid w:val="000D745D"/>
    <w:rsid w:val="000E0831"/>
    <w:rsid w:val="000E0F20"/>
    <w:rsid w:val="000E10A1"/>
    <w:rsid w:val="000E16A3"/>
    <w:rsid w:val="000E2958"/>
    <w:rsid w:val="000E354A"/>
    <w:rsid w:val="000E3D32"/>
    <w:rsid w:val="000E3F66"/>
    <w:rsid w:val="000E41D4"/>
    <w:rsid w:val="000E48EA"/>
    <w:rsid w:val="000E49B8"/>
    <w:rsid w:val="000E5D21"/>
    <w:rsid w:val="000E6755"/>
    <w:rsid w:val="000E756B"/>
    <w:rsid w:val="000F10D5"/>
    <w:rsid w:val="000F1EF4"/>
    <w:rsid w:val="000F27B1"/>
    <w:rsid w:val="000F3F9B"/>
    <w:rsid w:val="000F4E67"/>
    <w:rsid w:val="000F61ED"/>
    <w:rsid w:val="000F7A19"/>
    <w:rsid w:val="000F7EEF"/>
    <w:rsid w:val="00100B24"/>
    <w:rsid w:val="00101A8B"/>
    <w:rsid w:val="00102E15"/>
    <w:rsid w:val="0010482A"/>
    <w:rsid w:val="001049E8"/>
    <w:rsid w:val="00104A38"/>
    <w:rsid w:val="0010537E"/>
    <w:rsid w:val="00106602"/>
    <w:rsid w:val="00106BC1"/>
    <w:rsid w:val="00107716"/>
    <w:rsid w:val="00107B8E"/>
    <w:rsid w:val="0011342F"/>
    <w:rsid w:val="00113AFF"/>
    <w:rsid w:val="00114546"/>
    <w:rsid w:val="0011586B"/>
    <w:rsid w:val="00115E34"/>
    <w:rsid w:val="00116A62"/>
    <w:rsid w:val="00116D08"/>
    <w:rsid w:val="00117995"/>
    <w:rsid w:val="001217FD"/>
    <w:rsid w:val="00122648"/>
    <w:rsid w:val="0012339E"/>
    <w:rsid w:val="00123BD9"/>
    <w:rsid w:val="00125418"/>
    <w:rsid w:val="00131EA8"/>
    <w:rsid w:val="001322FE"/>
    <w:rsid w:val="001335E2"/>
    <w:rsid w:val="00135066"/>
    <w:rsid w:val="00135BF5"/>
    <w:rsid w:val="001368F3"/>
    <w:rsid w:val="00136CDC"/>
    <w:rsid w:val="001379C6"/>
    <w:rsid w:val="00140094"/>
    <w:rsid w:val="00140F16"/>
    <w:rsid w:val="00141589"/>
    <w:rsid w:val="00141CD5"/>
    <w:rsid w:val="00141D26"/>
    <w:rsid w:val="00141E7D"/>
    <w:rsid w:val="00142BCA"/>
    <w:rsid w:val="001441F6"/>
    <w:rsid w:val="001442BA"/>
    <w:rsid w:val="0014456D"/>
    <w:rsid w:val="001445B9"/>
    <w:rsid w:val="001446F3"/>
    <w:rsid w:val="00145F7B"/>
    <w:rsid w:val="0014623A"/>
    <w:rsid w:val="00146F28"/>
    <w:rsid w:val="00151F3A"/>
    <w:rsid w:val="00152BF4"/>
    <w:rsid w:val="00152C3B"/>
    <w:rsid w:val="00153545"/>
    <w:rsid w:val="00155325"/>
    <w:rsid w:val="00155758"/>
    <w:rsid w:val="0015690E"/>
    <w:rsid w:val="00156BE9"/>
    <w:rsid w:val="00156EFF"/>
    <w:rsid w:val="001615DC"/>
    <w:rsid w:val="0016188F"/>
    <w:rsid w:val="00161A32"/>
    <w:rsid w:val="00161C97"/>
    <w:rsid w:val="0016232F"/>
    <w:rsid w:val="00163483"/>
    <w:rsid w:val="00163944"/>
    <w:rsid w:val="00163FF9"/>
    <w:rsid w:val="00164AE5"/>
    <w:rsid w:val="001658C7"/>
    <w:rsid w:val="00170562"/>
    <w:rsid w:val="00170A06"/>
    <w:rsid w:val="001718DC"/>
    <w:rsid w:val="0017298F"/>
    <w:rsid w:val="00172BE5"/>
    <w:rsid w:val="00174178"/>
    <w:rsid w:val="00174474"/>
    <w:rsid w:val="0017470A"/>
    <w:rsid w:val="00175420"/>
    <w:rsid w:val="0017624F"/>
    <w:rsid w:val="00176972"/>
    <w:rsid w:val="001853F6"/>
    <w:rsid w:val="00190062"/>
    <w:rsid w:val="001907DC"/>
    <w:rsid w:val="00190BA2"/>
    <w:rsid w:val="001914F3"/>
    <w:rsid w:val="00194D3B"/>
    <w:rsid w:val="00196B58"/>
    <w:rsid w:val="00197BEE"/>
    <w:rsid w:val="001A3085"/>
    <w:rsid w:val="001A5D3A"/>
    <w:rsid w:val="001A5EE5"/>
    <w:rsid w:val="001A6BED"/>
    <w:rsid w:val="001B078C"/>
    <w:rsid w:val="001B118D"/>
    <w:rsid w:val="001B1190"/>
    <w:rsid w:val="001B207B"/>
    <w:rsid w:val="001B2108"/>
    <w:rsid w:val="001B25A6"/>
    <w:rsid w:val="001B2882"/>
    <w:rsid w:val="001B3996"/>
    <w:rsid w:val="001B3E87"/>
    <w:rsid w:val="001B4E6A"/>
    <w:rsid w:val="001B619B"/>
    <w:rsid w:val="001B65E3"/>
    <w:rsid w:val="001B684B"/>
    <w:rsid w:val="001B7460"/>
    <w:rsid w:val="001C4008"/>
    <w:rsid w:val="001C60E4"/>
    <w:rsid w:val="001C6BA7"/>
    <w:rsid w:val="001C6DA5"/>
    <w:rsid w:val="001C7C58"/>
    <w:rsid w:val="001D05F0"/>
    <w:rsid w:val="001D0990"/>
    <w:rsid w:val="001D1B6C"/>
    <w:rsid w:val="001D1D0D"/>
    <w:rsid w:val="001D1D7E"/>
    <w:rsid w:val="001D247C"/>
    <w:rsid w:val="001D2764"/>
    <w:rsid w:val="001D3467"/>
    <w:rsid w:val="001D4DBE"/>
    <w:rsid w:val="001D5528"/>
    <w:rsid w:val="001D5DAA"/>
    <w:rsid w:val="001D6A40"/>
    <w:rsid w:val="001D7276"/>
    <w:rsid w:val="001E064F"/>
    <w:rsid w:val="001E18E1"/>
    <w:rsid w:val="001E29A3"/>
    <w:rsid w:val="001E2AEB"/>
    <w:rsid w:val="001E30F1"/>
    <w:rsid w:val="001E4D3B"/>
    <w:rsid w:val="001E6D1E"/>
    <w:rsid w:val="001E743B"/>
    <w:rsid w:val="001E78D5"/>
    <w:rsid w:val="001E7DBA"/>
    <w:rsid w:val="001F0BE8"/>
    <w:rsid w:val="001F3965"/>
    <w:rsid w:val="001F3A84"/>
    <w:rsid w:val="001F4F28"/>
    <w:rsid w:val="001F5853"/>
    <w:rsid w:val="001F6C8E"/>
    <w:rsid w:val="001F72E4"/>
    <w:rsid w:val="00200C8F"/>
    <w:rsid w:val="002020B1"/>
    <w:rsid w:val="00204513"/>
    <w:rsid w:val="0021166F"/>
    <w:rsid w:val="002122F2"/>
    <w:rsid w:val="00214271"/>
    <w:rsid w:val="002162FC"/>
    <w:rsid w:val="0021739A"/>
    <w:rsid w:val="0021778B"/>
    <w:rsid w:val="00217BC0"/>
    <w:rsid w:val="00222CA6"/>
    <w:rsid w:val="00226367"/>
    <w:rsid w:val="002272C9"/>
    <w:rsid w:val="00230BB2"/>
    <w:rsid w:val="00230F90"/>
    <w:rsid w:val="0023111C"/>
    <w:rsid w:val="0023364C"/>
    <w:rsid w:val="00233CA3"/>
    <w:rsid w:val="00234110"/>
    <w:rsid w:val="0023443F"/>
    <w:rsid w:val="00236040"/>
    <w:rsid w:val="00237EBD"/>
    <w:rsid w:val="0024038F"/>
    <w:rsid w:val="00240512"/>
    <w:rsid w:val="0024078B"/>
    <w:rsid w:val="002407D5"/>
    <w:rsid w:val="002420AB"/>
    <w:rsid w:val="002423A8"/>
    <w:rsid w:val="002443F2"/>
    <w:rsid w:val="00246D7F"/>
    <w:rsid w:val="002470B2"/>
    <w:rsid w:val="002512E1"/>
    <w:rsid w:val="00251533"/>
    <w:rsid w:val="0025212C"/>
    <w:rsid w:val="002532CA"/>
    <w:rsid w:val="002556C5"/>
    <w:rsid w:val="00255A6D"/>
    <w:rsid w:val="00255EC1"/>
    <w:rsid w:val="00256D45"/>
    <w:rsid w:val="002570FC"/>
    <w:rsid w:val="0026026D"/>
    <w:rsid w:val="00261188"/>
    <w:rsid w:val="00261428"/>
    <w:rsid w:val="00261469"/>
    <w:rsid w:val="00261810"/>
    <w:rsid w:val="00262FA3"/>
    <w:rsid w:val="00263A0A"/>
    <w:rsid w:val="00264259"/>
    <w:rsid w:val="00264E06"/>
    <w:rsid w:val="00265AC0"/>
    <w:rsid w:val="002667F5"/>
    <w:rsid w:val="00266A6B"/>
    <w:rsid w:val="0027042E"/>
    <w:rsid w:val="0027220E"/>
    <w:rsid w:val="0027283B"/>
    <w:rsid w:val="002739C4"/>
    <w:rsid w:val="002743C3"/>
    <w:rsid w:val="002771F1"/>
    <w:rsid w:val="00277B7A"/>
    <w:rsid w:val="00277DA8"/>
    <w:rsid w:val="0028001A"/>
    <w:rsid w:val="0028090A"/>
    <w:rsid w:val="0028224B"/>
    <w:rsid w:val="00282668"/>
    <w:rsid w:val="0028456A"/>
    <w:rsid w:val="00284F22"/>
    <w:rsid w:val="002868F8"/>
    <w:rsid w:val="0028768A"/>
    <w:rsid w:val="002901A8"/>
    <w:rsid w:val="00290E07"/>
    <w:rsid w:val="002917A1"/>
    <w:rsid w:val="00291A62"/>
    <w:rsid w:val="00291E19"/>
    <w:rsid w:val="002926F8"/>
    <w:rsid w:val="00292A2B"/>
    <w:rsid w:val="00294955"/>
    <w:rsid w:val="00295E4F"/>
    <w:rsid w:val="002A0C1D"/>
    <w:rsid w:val="002A0D98"/>
    <w:rsid w:val="002A0DBE"/>
    <w:rsid w:val="002A1F1B"/>
    <w:rsid w:val="002A23F5"/>
    <w:rsid w:val="002A47BB"/>
    <w:rsid w:val="002A6A47"/>
    <w:rsid w:val="002A7520"/>
    <w:rsid w:val="002A77E9"/>
    <w:rsid w:val="002A78E0"/>
    <w:rsid w:val="002B0A1B"/>
    <w:rsid w:val="002B0A81"/>
    <w:rsid w:val="002B1144"/>
    <w:rsid w:val="002B1557"/>
    <w:rsid w:val="002B257E"/>
    <w:rsid w:val="002B3A7A"/>
    <w:rsid w:val="002B43A0"/>
    <w:rsid w:val="002B4990"/>
    <w:rsid w:val="002B5A55"/>
    <w:rsid w:val="002B5C8F"/>
    <w:rsid w:val="002B65E9"/>
    <w:rsid w:val="002B786A"/>
    <w:rsid w:val="002C0F71"/>
    <w:rsid w:val="002C1473"/>
    <w:rsid w:val="002C2519"/>
    <w:rsid w:val="002C44D5"/>
    <w:rsid w:val="002C5099"/>
    <w:rsid w:val="002C58FA"/>
    <w:rsid w:val="002C622D"/>
    <w:rsid w:val="002D0695"/>
    <w:rsid w:val="002D0BA0"/>
    <w:rsid w:val="002D12FE"/>
    <w:rsid w:val="002D2DE0"/>
    <w:rsid w:val="002D3352"/>
    <w:rsid w:val="002D3B39"/>
    <w:rsid w:val="002D4EA7"/>
    <w:rsid w:val="002D527E"/>
    <w:rsid w:val="002D6C2A"/>
    <w:rsid w:val="002D70FE"/>
    <w:rsid w:val="002D7310"/>
    <w:rsid w:val="002D7871"/>
    <w:rsid w:val="002D7AC1"/>
    <w:rsid w:val="002D7D5E"/>
    <w:rsid w:val="002E03E4"/>
    <w:rsid w:val="002E102D"/>
    <w:rsid w:val="002E1B1B"/>
    <w:rsid w:val="002E32B4"/>
    <w:rsid w:val="002E34CD"/>
    <w:rsid w:val="002E5954"/>
    <w:rsid w:val="002E69A2"/>
    <w:rsid w:val="002E72A0"/>
    <w:rsid w:val="002E7541"/>
    <w:rsid w:val="002E7EC4"/>
    <w:rsid w:val="002F0078"/>
    <w:rsid w:val="002F26EF"/>
    <w:rsid w:val="002F2A28"/>
    <w:rsid w:val="002F3AF5"/>
    <w:rsid w:val="002F519B"/>
    <w:rsid w:val="002F65CA"/>
    <w:rsid w:val="002F78E4"/>
    <w:rsid w:val="002F7D6A"/>
    <w:rsid w:val="0030186F"/>
    <w:rsid w:val="0030229D"/>
    <w:rsid w:val="00302482"/>
    <w:rsid w:val="00303767"/>
    <w:rsid w:val="0030583D"/>
    <w:rsid w:val="0030687D"/>
    <w:rsid w:val="0030701D"/>
    <w:rsid w:val="00310216"/>
    <w:rsid w:val="00310F53"/>
    <w:rsid w:val="00311AE0"/>
    <w:rsid w:val="00312478"/>
    <w:rsid w:val="00313E7D"/>
    <w:rsid w:val="00314382"/>
    <w:rsid w:val="003153CD"/>
    <w:rsid w:val="00315D74"/>
    <w:rsid w:val="00316272"/>
    <w:rsid w:val="00317A4F"/>
    <w:rsid w:val="00317AC0"/>
    <w:rsid w:val="003203C3"/>
    <w:rsid w:val="00320D3C"/>
    <w:rsid w:val="00326141"/>
    <w:rsid w:val="0033058F"/>
    <w:rsid w:val="003317E6"/>
    <w:rsid w:val="00331A15"/>
    <w:rsid w:val="0033254D"/>
    <w:rsid w:val="003327F4"/>
    <w:rsid w:val="00333BCC"/>
    <w:rsid w:val="00335AD8"/>
    <w:rsid w:val="00335DC6"/>
    <w:rsid w:val="00335E05"/>
    <w:rsid w:val="00336831"/>
    <w:rsid w:val="0033740F"/>
    <w:rsid w:val="0034017D"/>
    <w:rsid w:val="00342047"/>
    <w:rsid w:val="00343425"/>
    <w:rsid w:val="0034379F"/>
    <w:rsid w:val="003454D4"/>
    <w:rsid w:val="0035032D"/>
    <w:rsid w:val="003521AE"/>
    <w:rsid w:val="003523B2"/>
    <w:rsid w:val="00353834"/>
    <w:rsid w:val="00354033"/>
    <w:rsid w:val="00354C2D"/>
    <w:rsid w:val="00355AB5"/>
    <w:rsid w:val="00357223"/>
    <w:rsid w:val="00357F7A"/>
    <w:rsid w:val="0036011B"/>
    <w:rsid w:val="003608F7"/>
    <w:rsid w:val="00360976"/>
    <w:rsid w:val="003609A1"/>
    <w:rsid w:val="00362772"/>
    <w:rsid w:val="00362BC1"/>
    <w:rsid w:val="00363286"/>
    <w:rsid w:val="0036367B"/>
    <w:rsid w:val="00363A61"/>
    <w:rsid w:val="00363F03"/>
    <w:rsid w:val="003652CD"/>
    <w:rsid w:val="00365487"/>
    <w:rsid w:val="00366207"/>
    <w:rsid w:val="003674C1"/>
    <w:rsid w:val="00372FD4"/>
    <w:rsid w:val="0037368A"/>
    <w:rsid w:val="00374257"/>
    <w:rsid w:val="00375A07"/>
    <w:rsid w:val="00375F4D"/>
    <w:rsid w:val="00377155"/>
    <w:rsid w:val="00380350"/>
    <w:rsid w:val="00380625"/>
    <w:rsid w:val="00380AAD"/>
    <w:rsid w:val="00380AED"/>
    <w:rsid w:val="00380E11"/>
    <w:rsid w:val="00381B0E"/>
    <w:rsid w:val="0038367F"/>
    <w:rsid w:val="0038377F"/>
    <w:rsid w:val="00383DE8"/>
    <w:rsid w:val="00384451"/>
    <w:rsid w:val="00385582"/>
    <w:rsid w:val="003856B6"/>
    <w:rsid w:val="00385C42"/>
    <w:rsid w:val="003879C2"/>
    <w:rsid w:val="003879CC"/>
    <w:rsid w:val="00387B6E"/>
    <w:rsid w:val="00390333"/>
    <w:rsid w:val="00391D55"/>
    <w:rsid w:val="003929AB"/>
    <w:rsid w:val="00392C34"/>
    <w:rsid w:val="00394F2B"/>
    <w:rsid w:val="00395BD1"/>
    <w:rsid w:val="003966B9"/>
    <w:rsid w:val="00396DED"/>
    <w:rsid w:val="003A0313"/>
    <w:rsid w:val="003A1A3F"/>
    <w:rsid w:val="003A23D2"/>
    <w:rsid w:val="003A2760"/>
    <w:rsid w:val="003A2904"/>
    <w:rsid w:val="003A2CF5"/>
    <w:rsid w:val="003A446E"/>
    <w:rsid w:val="003A5952"/>
    <w:rsid w:val="003A5A23"/>
    <w:rsid w:val="003A6175"/>
    <w:rsid w:val="003A6680"/>
    <w:rsid w:val="003A78BB"/>
    <w:rsid w:val="003A79BE"/>
    <w:rsid w:val="003A7E8F"/>
    <w:rsid w:val="003B2913"/>
    <w:rsid w:val="003B3247"/>
    <w:rsid w:val="003B353A"/>
    <w:rsid w:val="003B4977"/>
    <w:rsid w:val="003B4AFD"/>
    <w:rsid w:val="003B57C7"/>
    <w:rsid w:val="003B6024"/>
    <w:rsid w:val="003B684D"/>
    <w:rsid w:val="003B77D5"/>
    <w:rsid w:val="003B7EE8"/>
    <w:rsid w:val="003C0D91"/>
    <w:rsid w:val="003C0EEF"/>
    <w:rsid w:val="003C226C"/>
    <w:rsid w:val="003C28C8"/>
    <w:rsid w:val="003C3CA3"/>
    <w:rsid w:val="003C4184"/>
    <w:rsid w:val="003C56C2"/>
    <w:rsid w:val="003C6C87"/>
    <w:rsid w:val="003C7292"/>
    <w:rsid w:val="003D13ED"/>
    <w:rsid w:val="003D19DF"/>
    <w:rsid w:val="003D3009"/>
    <w:rsid w:val="003D357B"/>
    <w:rsid w:val="003D379F"/>
    <w:rsid w:val="003D3B60"/>
    <w:rsid w:val="003D409E"/>
    <w:rsid w:val="003D428C"/>
    <w:rsid w:val="003D4BE4"/>
    <w:rsid w:val="003D6424"/>
    <w:rsid w:val="003D6488"/>
    <w:rsid w:val="003D660D"/>
    <w:rsid w:val="003D76A7"/>
    <w:rsid w:val="003E065A"/>
    <w:rsid w:val="003E0776"/>
    <w:rsid w:val="003E1412"/>
    <w:rsid w:val="003E1429"/>
    <w:rsid w:val="003E1F3A"/>
    <w:rsid w:val="003E1F6E"/>
    <w:rsid w:val="003E2099"/>
    <w:rsid w:val="003E27A8"/>
    <w:rsid w:val="003E2929"/>
    <w:rsid w:val="003E2D73"/>
    <w:rsid w:val="003E2D88"/>
    <w:rsid w:val="003E31C8"/>
    <w:rsid w:val="003E461C"/>
    <w:rsid w:val="003E48BB"/>
    <w:rsid w:val="003E4CB9"/>
    <w:rsid w:val="003E5CDA"/>
    <w:rsid w:val="003E726E"/>
    <w:rsid w:val="003E7FFA"/>
    <w:rsid w:val="003F1D3D"/>
    <w:rsid w:val="003F3055"/>
    <w:rsid w:val="003F3E95"/>
    <w:rsid w:val="003F5301"/>
    <w:rsid w:val="003F5356"/>
    <w:rsid w:val="003F57FE"/>
    <w:rsid w:val="003F6CBF"/>
    <w:rsid w:val="003F6D51"/>
    <w:rsid w:val="003F7CB2"/>
    <w:rsid w:val="00401655"/>
    <w:rsid w:val="00401B29"/>
    <w:rsid w:val="00401D30"/>
    <w:rsid w:val="00402944"/>
    <w:rsid w:val="004037E4"/>
    <w:rsid w:val="004047BF"/>
    <w:rsid w:val="0040533B"/>
    <w:rsid w:val="00405542"/>
    <w:rsid w:val="00406786"/>
    <w:rsid w:val="004072F0"/>
    <w:rsid w:val="00411C20"/>
    <w:rsid w:val="00413195"/>
    <w:rsid w:val="004133BA"/>
    <w:rsid w:val="004144C5"/>
    <w:rsid w:val="0041500C"/>
    <w:rsid w:val="00415DB7"/>
    <w:rsid w:val="00416C94"/>
    <w:rsid w:val="00420A3D"/>
    <w:rsid w:val="004215F4"/>
    <w:rsid w:val="00421DAE"/>
    <w:rsid w:val="0042226A"/>
    <w:rsid w:val="004223D5"/>
    <w:rsid w:val="00422435"/>
    <w:rsid w:val="00422649"/>
    <w:rsid w:val="0042299B"/>
    <w:rsid w:val="004239FD"/>
    <w:rsid w:val="00424553"/>
    <w:rsid w:val="00424A49"/>
    <w:rsid w:val="00424DDD"/>
    <w:rsid w:val="00430029"/>
    <w:rsid w:val="00430066"/>
    <w:rsid w:val="00430BB9"/>
    <w:rsid w:val="0043100C"/>
    <w:rsid w:val="00431A1E"/>
    <w:rsid w:val="004321D0"/>
    <w:rsid w:val="004326E3"/>
    <w:rsid w:val="004328D7"/>
    <w:rsid w:val="004332C2"/>
    <w:rsid w:val="00434137"/>
    <w:rsid w:val="00435E48"/>
    <w:rsid w:val="00441187"/>
    <w:rsid w:val="00442398"/>
    <w:rsid w:val="0045351E"/>
    <w:rsid w:val="0045409B"/>
    <w:rsid w:val="00454698"/>
    <w:rsid w:val="004546AA"/>
    <w:rsid w:val="00454769"/>
    <w:rsid w:val="0045658A"/>
    <w:rsid w:val="004567F8"/>
    <w:rsid w:val="004577BA"/>
    <w:rsid w:val="00461C17"/>
    <w:rsid w:val="0046237A"/>
    <w:rsid w:val="004623AB"/>
    <w:rsid w:val="004626A4"/>
    <w:rsid w:val="004631AD"/>
    <w:rsid w:val="00463AC8"/>
    <w:rsid w:val="00464186"/>
    <w:rsid w:val="00466707"/>
    <w:rsid w:val="00466881"/>
    <w:rsid w:val="00470774"/>
    <w:rsid w:val="00470F8C"/>
    <w:rsid w:val="00471EDC"/>
    <w:rsid w:val="0047217C"/>
    <w:rsid w:val="00473E89"/>
    <w:rsid w:val="00474ED6"/>
    <w:rsid w:val="00475DD2"/>
    <w:rsid w:val="00475FA0"/>
    <w:rsid w:val="00477E00"/>
    <w:rsid w:val="00477E1E"/>
    <w:rsid w:val="0048001B"/>
    <w:rsid w:val="00480774"/>
    <w:rsid w:val="0048134A"/>
    <w:rsid w:val="00481804"/>
    <w:rsid w:val="00481CAC"/>
    <w:rsid w:val="0048269C"/>
    <w:rsid w:val="004835B0"/>
    <w:rsid w:val="004843DD"/>
    <w:rsid w:val="004846E4"/>
    <w:rsid w:val="004853C6"/>
    <w:rsid w:val="004860FC"/>
    <w:rsid w:val="00487C07"/>
    <w:rsid w:val="00487F85"/>
    <w:rsid w:val="00491C60"/>
    <w:rsid w:val="00494B46"/>
    <w:rsid w:val="00494C08"/>
    <w:rsid w:val="004955E5"/>
    <w:rsid w:val="0049588C"/>
    <w:rsid w:val="00495A32"/>
    <w:rsid w:val="00496163"/>
    <w:rsid w:val="00496397"/>
    <w:rsid w:val="004969D7"/>
    <w:rsid w:val="00496D70"/>
    <w:rsid w:val="00496F57"/>
    <w:rsid w:val="00497112"/>
    <w:rsid w:val="0049717A"/>
    <w:rsid w:val="00497B82"/>
    <w:rsid w:val="004A0FCB"/>
    <w:rsid w:val="004A176C"/>
    <w:rsid w:val="004A1A00"/>
    <w:rsid w:val="004A20ED"/>
    <w:rsid w:val="004A3D5D"/>
    <w:rsid w:val="004A44D3"/>
    <w:rsid w:val="004A49D9"/>
    <w:rsid w:val="004A4ECA"/>
    <w:rsid w:val="004A515F"/>
    <w:rsid w:val="004A5305"/>
    <w:rsid w:val="004A55FD"/>
    <w:rsid w:val="004A59FE"/>
    <w:rsid w:val="004A7176"/>
    <w:rsid w:val="004A7B5B"/>
    <w:rsid w:val="004B06BB"/>
    <w:rsid w:val="004B0A6B"/>
    <w:rsid w:val="004B0BB4"/>
    <w:rsid w:val="004B2B0E"/>
    <w:rsid w:val="004B3FB1"/>
    <w:rsid w:val="004B61F5"/>
    <w:rsid w:val="004B65B7"/>
    <w:rsid w:val="004B763F"/>
    <w:rsid w:val="004C02D5"/>
    <w:rsid w:val="004C0E93"/>
    <w:rsid w:val="004C32C6"/>
    <w:rsid w:val="004C3326"/>
    <w:rsid w:val="004C3EA5"/>
    <w:rsid w:val="004C7DB0"/>
    <w:rsid w:val="004D1154"/>
    <w:rsid w:val="004D153C"/>
    <w:rsid w:val="004D4AFE"/>
    <w:rsid w:val="004D7216"/>
    <w:rsid w:val="004D7BC9"/>
    <w:rsid w:val="004D7F67"/>
    <w:rsid w:val="004E0CDD"/>
    <w:rsid w:val="004E2C8B"/>
    <w:rsid w:val="004E36FA"/>
    <w:rsid w:val="004E37AA"/>
    <w:rsid w:val="004E3CF5"/>
    <w:rsid w:val="004E7312"/>
    <w:rsid w:val="004E7441"/>
    <w:rsid w:val="004F0C07"/>
    <w:rsid w:val="004F2181"/>
    <w:rsid w:val="004F2200"/>
    <w:rsid w:val="004F30C0"/>
    <w:rsid w:val="004F5641"/>
    <w:rsid w:val="004F5BE0"/>
    <w:rsid w:val="004F5EEF"/>
    <w:rsid w:val="00500FFB"/>
    <w:rsid w:val="005015A9"/>
    <w:rsid w:val="00505DAC"/>
    <w:rsid w:val="00507306"/>
    <w:rsid w:val="00510258"/>
    <w:rsid w:val="00514940"/>
    <w:rsid w:val="00515335"/>
    <w:rsid w:val="00517D4A"/>
    <w:rsid w:val="005202BB"/>
    <w:rsid w:val="005211DA"/>
    <w:rsid w:val="00521754"/>
    <w:rsid w:val="00521F2D"/>
    <w:rsid w:val="00523A91"/>
    <w:rsid w:val="00523C28"/>
    <w:rsid w:val="00524EAF"/>
    <w:rsid w:val="00530748"/>
    <w:rsid w:val="005327CD"/>
    <w:rsid w:val="0053287E"/>
    <w:rsid w:val="00532D3F"/>
    <w:rsid w:val="005335D1"/>
    <w:rsid w:val="005337A6"/>
    <w:rsid w:val="0053405F"/>
    <w:rsid w:val="0053554F"/>
    <w:rsid w:val="00535E6D"/>
    <w:rsid w:val="00542567"/>
    <w:rsid w:val="00542B66"/>
    <w:rsid w:val="00542E4B"/>
    <w:rsid w:val="00544F17"/>
    <w:rsid w:val="0054520E"/>
    <w:rsid w:val="00545897"/>
    <w:rsid w:val="00545E57"/>
    <w:rsid w:val="00545FBF"/>
    <w:rsid w:val="00546699"/>
    <w:rsid w:val="00546C89"/>
    <w:rsid w:val="00546FFF"/>
    <w:rsid w:val="005474F0"/>
    <w:rsid w:val="00547CB0"/>
    <w:rsid w:val="00551ECD"/>
    <w:rsid w:val="00554016"/>
    <w:rsid w:val="00554497"/>
    <w:rsid w:val="00554956"/>
    <w:rsid w:val="00555B2E"/>
    <w:rsid w:val="00556427"/>
    <w:rsid w:val="00556E99"/>
    <w:rsid w:val="0055789E"/>
    <w:rsid w:val="005608DF"/>
    <w:rsid w:val="00562270"/>
    <w:rsid w:val="00562FC7"/>
    <w:rsid w:val="00563A2A"/>
    <w:rsid w:val="005643C5"/>
    <w:rsid w:val="00567257"/>
    <w:rsid w:val="00567D00"/>
    <w:rsid w:val="0057057F"/>
    <w:rsid w:val="005713A2"/>
    <w:rsid w:val="00571EA7"/>
    <w:rsid w:val="00573025"/>
    <w:rsid w:val="005734CA"/>
    <w:rsid w:val="005763B8"/>
    <w:rsid w:val="00577137"/>
    <w:rsid w:val="00577762"/>
    <w:rsid w:val="0058183E"/>
    <w:rsid w:val="00581BC2"/>
    <w:rsid w:val="00582397"/>
    <w:rsid w:val="00582D56"/>
    <w:rsid w:val="00584A9F"/>
    <w:rsid w:val="005851B2"/>
    <w:rsid w:val="00585CE4"/>
    <w:rsid w:val="0058611F"/>
    <w:rsid w:val="0058626E"/>
    <w:rsid w:val="005865EE"/>
    <w:rsid w:val="0058745F"/>
    <w:rsid w:val="005901D9"/>
    <w:rsid w:val="00590487"/>
    <w:rsid w:val="00591202"/>
    <w:rsid w:val="005939A2"/>
    <w:rsid w:val="005942A1"/>
    <w:rsid w:val="00594CA1"/>
    <w:rsid w:val="005979D6"/>
    <w:rsid w:val="00597E6D"/>
    <w:rsid w:val="005A063B"/>
    <w:rsid w:val="005A7AF5"/>
    <w:rsid w:val="005B1E55"/>
    <w:rsid w:val="005B2103"/>
    <w:rsid w:val="005B31BB"/>
    <w:rsid w:val="005B39E2"/>
    <w:rsid w:val="005B483A"/>
    <w:rsid w:val="005B4F47"/>
    <w:rsid w:val="005B52EB"/>
    <w:rsid w:val="005B697A"/>
    <w:rsid w:val="005B6D28"/>
    <w:rsid w:val="005B6DB9"/>
    <w:rsid w:val="005B7E64"/>
    <w:rsid w:val="005C0DB4"/>
    <w:rsid w:val="005C10E8"/>
    <w:rsid w:val="005C2D55"/>
    <w:rsid w:val="005C3F29"/>
    <w:rsid w:val="005C4BA3"/>
    <w:rsid w:val="005C50C4"/>
    <w:rsid w:val="005C56E0"/>
    <w:rsid w:val="005C58CD"/>
    <w:rsid w:val="005C6110"/>
    <w:rsid w:val="005C64F1"/>
    <w:rsid w:val="005C6DF2"/>
    <w:rsid w:val="005D00DE"/>
    <w:rsid w:val="005D0CFE"/>
    <w:rsid w:val="005D1121"/>
    <w:rsid w:val="005D1882"/>
    <w:rsid w:val="005D1C52"/>
    <w:rsid w:val="005D2199"/>
    <w:rsid w:val="005D28B4"/>
    <w:rsid w:val="005D3F6D"/>
    <w:rsid w:val="005D48B7"/>
    <w:rsid w:val="005D510C"/>
    <w:rsid w:val="005D7B57"/>
    <w:rsid w:val="005E1663"/>
    <w:rsid w:val="005E24D9"/>
    <w:rsid w:val="005E25DB"/>
    <w:rsid w:val="005E2BCD"/>
    <w:rsid w:val="005E40BF"/>
    <w:rsid w:val="005E53E2"/>
    <w:rsid w:val="005E6B68"/>
    <w:rsid w:val="005F0541"/>
    <w:rsid w:val="005F159A"/>
    <w:rsid w:val="005F2634"/>
    <w:rsid w:val="005F33E5"/>
    <w:rsid w:val="005F469E"/>
    <w:rsid w:val="005F55D7"/>
    <w:rsid w:val="005F6ED5"/>
    <w:rsid w:val="005F772D"/>
    <w:rsid w:val="00601B2D"/>
    <w:rsid w:val="006027AC"/>
    <w:rsid w:val="00602D1F"/>
    <w:rsid w:val="0060325B"/>
    <w:rsid w:val="00603D28"/>
    <w:rsid w:val="006046FB"/>
    <w:rsid w:val="00604F0C"/>
    <w:rsid w:val="00605DEE"/>
    <w:rsid w:val="0060773B"/>
    <w:rsid w:val="00607C93"/>
    <w:rsid w:val="0061122C"/>
    <w:rsid w:val="00611AF3"/>
    <w:rsid w:val="006137E4"/>
    <w:rsid w:val="006138F7"/>
    <w:rsid w:val="00615581"/>
    <w:rsid w:val="00616049"/>
    <w:rsid w:val="00616CEF"/>
    <w:rsid w:val="00616F99"/>
    <w:rsid w:val="00617BCB"/>
    <w:rsid w:val="00617F9E"/>
    <w:rsid w:val="006204BF"/>
    <w:rsid w:val="00620EF4"/>
    <w:rsid w:val="00621A2A"/>
    <w:rsid w:val="00621C95"/>
    <w:rsid w:val="00621FA4"/>
    <w:rsid w:val="006238B9"/>
    <w:rsid w:val="00624605"/>
    <w:rsid w:val="00624800"/>
    <w:rsid w:val="00625C2F"/>
    <w:rsid w:val="00625FF5"/>
    <w:rsid w:val="006267EB"/>
    <w:rsid w:val="00627B33"/>
    <w:rsid w:val="00627C50"/>
    <w:rsid w:val="00627F07"/>
    <w:rsid w:val="00627F28"/>
    <w:rsid w:val="0063104E"/>
    <w:rsid w:val="00631EA3"/>
    <w:rsid w:val="00632932"/>
    <w:rsid w:val="00632C59"/>
    <w:rsid w:val="00633CE7"/>
    <w:rsid w:val="00634D4A"/>
    <w:rsid w:val="00636B13"/>
    <w:rsid w:val="006375EA"/>
    <w:rsid w:val="0064020E"/>
    <w:rsid w:val="00640E38"/>
    <w:rsid w:val="00641662"/>
    <w:rsid w:val="006432CB"/>
    <w:rsid w:val="006434BC"/>
    <w:rsid w:val="00643773"/>
    <w:rsid w:val="00645610"/>
    <w:rsid w:val="00645882"/>
    <w:rsid w:val="00645BE6"/>
    <w:rsid w:val="0064678E"/>
    <w:rsid w:val="0064712E"/>
    <w:rsid w:val="0064796E"/>
    <w:rsid w:val="00647ACF"/>
    <w:rsid w:val="00651E9E"/>
    <w:rsid w:val="0065293E"/>
    <w:rsid w:val="00653748"/>
    <w:rsid w:val="00655DDE"/>
    <w:rsid w:val="006570B6"/>
    <w:rsid w:val="00660451"/>
    <w:rsid w:val="00661460"/>
    <w:rsid w:val="006623FF"/>
    <w:rsid w:val="00662D9D"/>
    <w:rsid w:val="0066301F"/>
    <w:rsid w:val="0066377B"/>
    <w:rsid w:val="006651A9"/>
    <w:rsid w:val="00665387"/>
    <w:rsid w:val="00665966"/>
    <w:rsid w:val="00665EBC"/>
    <w:rsid w:val="006679C4"/>
    <w:rsid w:val="006706ED"/>
    <w:rsid w:val="0067077B"/>
    <w:rsid w:val="0067077E"/>
    <w:rsid w:val="00670967"/>
    <w:rsid w:val="00670CE4"/>
    <w:rsid w:val="0067102C"/>
    <w:rsid w:val="00675601"/>
    <w:rsid w:val="00675CD8"/>
    <w:rsid w:val="00677BB7"/>
    <w:rsid w:val="00681808"/>
    <w:rsid w:val="0068192E"/>
    <w:rsid w:val="00681F10"/>
    <w:rsid w:val="00681FF0"/>
    <w:rsid w:val="00683154"/>
    <w:rsid w:val="00683581"/>
    <w:rsid w:val="00683603"/>
    <w:rsid w:val="006843E2"/>
    <w:rsid w:val="00684B0D"/>
    <w:rsid w:val="00684F8C"/>
    <w:rsid w:val="00685A14"/>
    <w:rsid w:val="00686C37"/>
    <w:rsid w:val="00687E5D"/>
    <w:rsid w:val="0069016C"/>
    <w:rsid w:val="006905CF"/>
    <w:rsid w:val="006906F4"/>
    <w:rsid w:val="006916FD"/>
    <w:rsid w:val="00691AA3"/>
    <w:rsid w:val="0069205B"/>
    <w:rsid w:val="00692393"/>
    <w:rsid w:val="00692B59"/>
    <w:rsid w:val="00692B79"/>
    <w:rsid w:val="00695578"/>
    <w:rsid w:val="00695E29"/>
    <w:rsid w:val="00696661"/>
    <w:rsid w:val="00696DAF"/>
    <w:rsid w:val="006A00DF"/>
    <w:rsid w:val="006A0990"/>
    <w:rsid w:val="006A0F39"/>
    <w:rsid w:val="006A2084"/>
    <w:rsid w:val="006A279D"/>
    <w:rsid w:val="006A2C5F"/>
    <w:rsid w:val="006A325D"/>
    <w:rsid w:val="006A48F2"/>
    <w:rsid w:val="006A64EF"/>
    <w:rsid w:val="006B0336"/>
    <w:rsid w:val="006B0865"/>
    <w:rsid w:val="006B20D5"/>
    <w:rsid w:val="006B3588"/>
    <w:rsid w:val="006B377C"/>
    <w:rsid w:val="006B3D52"/>
    <w:rsid w:val="006B51E1"/>
    <w:rsid w:val="006B6FE8"/>
    <w:rsid w:val="006B75C0"/>
    <w:rsid w:val="006C1CBE"/>
    <w:rsid w:val="006C29CF"/>
    <w:rsid w:val="006C2DB5"/>
    <w:rsid w:val="006C2EEE"/>
    <w:rsid w:val="006C344A"/>
    <w:rsid w:val="006C3A1E"/>
    <w:rsid w:val="006C41A0"/>
    <w:rsid w:val="006C6052"/>
    <w:rsid w:val="006C64AD"/>
    <w:rsid w:val="006C66E6"/>
    <w:rsid w:val="006C6ED9"/>
    <w:rsid w:val="006D140B"/>
    <w:rsid w:val="006D264F"/>
    <w:rsid w:val="006D3DAD"/>
    <w:rsid w:val="006D40A8"/>
    <w:rsid w:val="006D50AE"/>
    <w:rsid w:val="006D532E"/>
    <w:rsid w:val="006E07F2"/>
    <w:rsid w:val="006E0FEB"/>
    <w:rsid w:val="006E1AAC"/>
    <w:rsid w:val="006E3167"/>
    <w:rsid w:val="006E464C"/>
    <w:rsid w:val="006E5B56"/>
    <w:rsid w:val="006E6100"/>
    <w:rsid w:val="006E64E8"/>
    <w:rsid w:val="006E664B"/>
    <w:rsid w:val="006E6BCC"/>
    <w:rsid w:val="006E6C6E"/>
    <w:rsid w:val="006E7296"/>
    <w:rsid w:val="006E74DA"/>
    <w:rsid w:val="006E756F"/>
    <w:rsid w:val="006E7811"/>
    <w:rsid w:val="006F0D34"/>
    <w:rsid w:val="006F0F75"/>
    <w:rsid w:val="006F2259"/>
    <w:rsid w:val="006F2E13"/>
    <w:rsid w:val="006F2E59"/>
    <w:rsid w:val="006F3B47"/>
    <w:rsid w:val="006F4CE9"/>
    <w:rsid w:val="006F53F4"/>
    <w:rsid w:val="006F7CB9"/>
    <w:rsid w:val="006F7EDC"/>
    <w:rsid w:val="0070272A"/>
    <w:rsid w:val="00703066"/>
    <w:rsid w:val="00704B0E"/>
    <w:rsid w:val="00704B35"/>
    <w:rsid w:val="00704C3B"/>
    <w:rsid w:val="0070534D"/>
    <w:rsid w:val="0070594E"/>
    <w:rsid w:val="00705ADE"/>
    <w:rsid w:val="00706A06"/>
    <w:rsid w:val="00710521"/>
    <w:rsid w:val="00710BF1"/>
    <w:rsid w:val="00711601"/>
    <w:rsid w:val="007128A4"/>
    <w:rsid w:val="00712AFD"/>
    <w:rsid w:val="00712C26"/>
    <w:rsid w:val="00714480"/>
    <w:rsid w:val="0071484F"/>
    <w:rsid w:val="0071486B"/>
    <w:rsid w:val="00714F27"/>
    <w:rsid w:val="0071765E"/>
    <w:rsid w:val="00717F4D"/>
    <w:rsid w:val="00720447"/>
    <w:rsid w:val="00720F6C"/>
    <w:rsid w:val="007214E4"/>
    <w:rsid w:val="0072236F"/>
    <w:rsid w:val="007225AC"/>
    <w:rsid w:val="00723A4D"/>
    <w:rsid w:val="00723B17"/>
    <w:rsid w:val="00724EEF"/>
    <w:rsid w:val="00725A06"/>
    <w:rsid w:val="00725E63"/>
    <w:rsid w:val="007262F6"/>
    <w:rsid w:val="007272C8"/>
    <w:rsid w:val="007273C6"/>
    <w:rsid w:val="00730AE0"/>
    <w:rsid w:val="0073143D"/>
    <w:rsid w:val="00732927"/>
    <w:rsid w:val="007333A0"/>
    <w:rsid w:val="00733AA7"/>
    <w:rsid w:val="0073477D"/>
    <w:rsid w:val="00735236"/>
    <w:rsid w:val="00735819"/>
    <w:rsid w:val="0073582C"/>
    <w:rsid w:val="00736C05"/>
    <w:rsid w:val="0074024D"/>
    <w:rsid w:val="00740594"/>
    <w:rsid w:val="00740AB3"/>
    <w:rsid w:val="00740F6D"/>
    <w:rsid w:val="0074143B"/>
    <w:rsid w:val="00741E43"/>
    <w:rsid w:val="007429CF"/>
    <w:rsid w:val="00742F10"/>
    <w:rsid w:val="00743DD4"/>
    <w:rsid w:val="00744120"/>
    <w:rsid w:val="0075170B"/>
    <w:rsid w:val="00753355"/>
    <w:rsid w:val="0075353B"/>
    <w:rsid w:val="00753912"/>
    <w:rsid w:val="00753D13"/>
    <w:rsid w:val="00755FD4"/>
    <w:rsid w:val="0076058A"/>
    <w:rsid w:val="00761BFC"/>
    <w:rsid w:val="007627CE"/>
    <w:rsid w:val="007636CB"/>
    <w:rsid w:val="00764085"/>
    <w:rsid w:val="00764D84"/>
    <w:rsid w:val="00765FE2"/>
    <w:rsid w:val="00766AB2"/>
    <w:rsid w:val="00767F47"/>
    <w:rsid w:val="00770D6E"/>
    <w:rsid w:val="00770E7B"/>
    <w:rsid w:val="007712FB"/>
    <w:rsid w:val="00772BF2"/>
    <w:rsid w:val="0077354D"/>
    <w:rsid w:val="00773962"/>
    <w:rsid w:val="00774833"/>
    <w:rsid w:val="0077488E"/>
    <w:rsid w:val="007771E8"/>
    <w:rsid w:val="00777CAB"/>
    <w:rsid w:val="00780533"/>
    <w:rsid w:val="00780D6F"/>
    <w:rsid w:val="00781D1A"/>
    <w:rsid w:val="00782D4F"/>
    <w:rsid w:val="00783AD1"/>
    <w:rsid w:val="007845F3"/>
    <w:rsid w:val="00785180"/>
    <w:rsid w:val="00785327"/>
    <w:rsid w:val="00785699"/>
    <w:rsid w:val="00785F57"/>
    <w:rsid w:val="00790D45"/>
    <w:rsid w:val="0079121E"/>
    <w:rsid w:val="00794AAE"/>
    <w:rsid w:val="0079645B"/>
    <w:rsid w:val="00796647"/>
    <w:rsid w:val="0079673B"/>
    <w:rsid w:val="00796FFB"/>
    <w:rsid w:val="007970B3"/>
    <w:rsid w:val="007A08BB"/>
    <w:rsid w:val="007A0AC5"/>
    <w:rsid w:val="007A169D"/>
    <w:rsid w:val="007A2899"/>
    <w:rsid w:val="007A2F69"/>
    <w:rsid w:val="007A3CC0"/>
    <w:rsid w:val="007A5D3C"/>
    <w:rsid w:val="007A6DAD"/>
    <w:rsid w:val="007A7F74"/>
    <w:rsid w:val="007B1497"/>
    <w:rsid w:val="007B1A92"/>
    <w:rsid w:val="007B36C8"/>
    <w:rsid w:val="007B4CEF"/>
    <w:rsid w:val="007B5159"/>
    <w:rsid w:val="007B5711"/>
    <w:rsid w:val="007B65CE"/>
    <w:rsid w:val="007C0F86"/>
    <w:rsid w:val="007C1BE1"/>
    <w:rsid w:val="007C1C41"/>
    <w:rsid w:val="007C2AC7"/>
    <w:rsid w:val="007C5CE4"/>
    <w:rsid w:val="007C769F"/>
    <w:rsid w:val="007D0258"/>
    <w:rsid w:val="007D064C"/>
    <w:rsid w:val="007D07AC"/>
    <w:rsid w:val="007D0D00"/>
    <w:rsid w:val="007D1776"/>
    <w:rsid w:val="007D2676"/>
    <w:rsid w:val="007D2C0A"/>
    <w:rsid w:val="007D4625"/>
    <w:rsid w:val="007D5B14"/>
    <w:rsid w:val="007D65C8"/>
    <w:rsid w:val="007D777E"/>
    <w:rsid w:val="007E041F"/>
    <w:rsid w:val="007E061A"/>
    <w:rsid w:val="007E17D5"/>
    <w:rsid w:val="007E3569"/>
    <w:rsid w:val="007E4020"/>
    <w:rsid w:val="007E6EB9"/>
    <w:rsid w:val="007F053F"/>
    <w:rsid w:val="007F2629"/>
    <w:rsid w:val="007F3B63"/>
    <w:rsid w:val="007F5342"/>
    <w:rsid w:val="007F75EE"/>
    <w:rsid w:val="00801860"/>
    <w:rsid w:val="00804D4F"/>
    <w:rsid w:val="00805E7D"/>
    <w:rsid w:val="00807744"/>
    <w:rsid w:val="008120F1"/>
    <w:rsid w:val="00812443"/>
    <w:rsid w:val="00813EF2"/>
    <w:rsid w:val="00816774"/>
    <w:rsid w:val="0081704D"/>
    <w:rsid w:val="008202F8"/>
    <w:rsid w:val="0082087C"/>
    <w:rsid w:val="0082389D"/>
    <w:rsid w:val="00823A9F"/>
    <w:rsid w:val="00824984"/>
    <w:rsid w:val="00824F40"/>
    <w:rsid w:val="00825080"/>
    <w:rsid w:val="00825660"/>
    <w:rsid w:val="00825C1F"/>
    <w:rsid w:val="0082617F"/>
    <w:rsid w:val="00830B48"/>
    <w:rsid w:val="00831728"/>
    <w:rsid w:val="00832955"/>
    <w:rsid w:val="0083346F"/>
    <w:rsid w:val="00833EC2"/>
    <w:rsid w:val="00834AC5"/>
    <w:rsid w:val="008368F5"/>
    <w:rsid w:val="00837AF2"/>
    <w:rsid w:val="00840231"/>
    <w:rsid w:val="008409CE"/>
    <w:rsid w:val="0084148C"/>
    <w:rsid w:val="00841F78"/>
    <w:rsid w:val="00842B76"/>
    <w:rsid w:val="00842EA2"/>
    <w:rsid w:val="00843224"/>
    <w:rsid w:val="008432E2"/>
    <w:rsid w:val="00843DC4"/>
    <w:rsid w:val="0084766B"/>
    <w:rsid w:val="00847C91"/>
    <w:rsid w:val="00850BE3"/>
    <w:rsid w:val="0085407B"/>
    <w:rsid w:val="00855BE9"/>
    <w:rsid w:val="00855DDF"/>
    <w:rsid w:val="00861B5C"/>
    <w:rsid w:val="008633AC"/>
    <w:rsid w:val="008634A5"/>
    <w:rsid w:val="00864137"/>
    <w:rsid w:val="00865473"/>
    <w:rsid w:val="00866FC1"/>
    <w:rsid w:val="00867958"/>
    <w:rsid w:val="00870C6F"/>
    <w:rsid w:val="00872787"/>
    <w:rsid w:val="00875132"/>
    <w:rsid w:val="00875D3E"/>
    <w:rsid w:val="00875E61"/>
    <w:rsid w:val="00876C75"/>
    <w:rsid w:val="00876F4D"/>
    <w:rsid w:val="008810CD"/>
    <w:rsid w:val="0088199C"/>
    <w:rsid w:val="0088200B"/>
    <w:rsid w:val="008837AF"/>
    <w:rsid w:val="00883FA8"/>
    <w:rsid w:val="008841DC"/>
    <w:rsid w:val="00885837"/>
    <w:rsid w:val="00885B0D"/>
    <w:rsid w:val="00886EDD"/>
    <w:rsid w:val="0089112B"/>
    <w:rsid w:val="0089129A"/>
    <w:rsid w:val="00892953"/>
    <w:rsid w:val="00893BDA"/>
    <w:rsid w:val="0089502E"/>
    <w:rsid w:val="00896B9F"/>
    <w:rsid w:val="00897848"/>
    <w:rsid w:val="008978A0"/>
    <w:rsid w:val="00897CEE"/>
    <w:rsid w:val="008A105C"/>
    <w:rsid w:val="008A11FF"/>
    <w:rsid w:val="008A1B99"/>
    <w:rsid w:val="008A3263"/>
    <w:rsid w:val="008A3A6A"/>
    <w:rsid w:val="008A4222"/>
    <w:rsid w:val="008A550A"/>
    <w:rsid w:val="008A5548"/>
    <w:rsid w:val="008A5A7D"/>
    <w:rsid w:val="008A5FA4"/>
    <w:rsid w:val="008A612B"/>
    <w:rsid w:val="008A6C81"/>
    <w:rsid w:val="008B02A4"/>
    <w:rsid w:val="008B02B2"/>
    <w:rsid w:val="008B04EA"/>
    <w:rsid w:val="008B13CE"/>
    <w:rsid w:val="008B1BDE"/>
    <w:rsid w:val="008B38BF"/>
    <w:rsid w:val="008B4619"/>
    <w:rsid w:val="008B4D43"/>
    <w:rsid w:val="008B5CF5"/>
    <w:rsid w:val="008B612F"/>
    <w:rsid w:val="008B63A3"/>
    <w:rsid w:val="008B6CAE"/>
    <w:rsid w:val="008C0354"/>
    <w:rsid w:val="008C2062"/>
    <w:rsid w:val="008C2222"/>
    <w:rsid w:val="008C4975"/>
    <w:rsid w:val="008C4C38"/>
    <w:rsid w:val="008C55E5"/>
    <w:rsid w:val="008C59BD"/>
    <w:rsid w:val="008D2D50"/>
    <w:rsid w:val="008D2E88"/>
    <w:rsid w:val="008D3321"/>
    <w:rsid w:val="008D4950"/>
    <w:rsid w:val="008D65BE"/>
    <w:rsid w:val="008D6996"/>
    <w:rsid w:val="008E07FA"/>
    <w:rsid w:val="008E0A1F"/>
    <w:rsid w:val="008E11BB"/>
    <w:rsid w:val="008E223D"/>
    <w:rsid w:val="008E26B8"/>
    <w:rsid w:val="008E399F"/>
    <w:rsid w:val="008E442F"/>
    <w:rsid w:val="008E45C5"/>
    <w:rsid w:val="008E49AB"/>
    <w:rsid w:val="008E4B50"/>
    <w:rsid w:val="008E5863"/>
    <w:rsid w:val="008E5A67"/>
    <w:rsid w:val="008F05AB"/>
    <w:rsid w:val="008F070A"/>
    <w:rsid w:val="008F121C"/>
    <w:rsid w:val="008F1623"/>
    <w:rsid w:val="008F244C"/>
    <w:rsid w:val="008F318A"/>
    <w:rsid w:val="008F541B"/>
    <w:rsid w:val="008F6696"/>
    <w:rsid w:val="00901295"/>
    <w:rsid w:val="00901CAE"/>
    <w:rsid w:val="00902F90"/>
    <w:rsid w:val="009038C3"/>
    <w:rsid w:val="00903D01"/>
    <w:rsid w:val="00904E60"/>
    <w:rsid w:val="009056E2"/>
    <w:rsid w:val="00905B54"/>
    <w:rsid w:val="0090645F"/>
    <w:rsid w:val="009065CE"/>
    <w:rsid w:val="00906615"/>
    <w:rsid w:val="00907A82"/>
    <w:rsid w:val="00907CF8"/>
    <w:rsid w:val="00910275"/>
    <w:rsid w:val="00911467"/>
    <w:rsid w:val="00911B1A"/>
    <w:rsid w:val="00913916"/>
    <w:rsid w:val="00913BBC"/>
    <w:rsid w:val="0091546D"/>
    <w:rsid w:val="00916640"/>
    <w:rsid w:val="009169CA"/>
    <w:rsid w:val="009169F1"/>
    <w:rsid w:val="0091748C"/>
    <w:rsid w:val="00917B70"/>
    <w:rsid w:val="00920D40"/>
    <w:rsid w:val="009214D5"/>
    <w:rsid w:val="009214EB"/>
    <w:rsid w:val="00923CA2"/>
    <w:rsid w:val="0092499A"/>
    <w:rsid w:val="009251E6"/>
    <w:rsid w:val="00925886"/>
    <w:rsid w:val="00925A50"/>
    <w:rsid w:val="00925AEC"/>
    <w:rsid w:val="00927119"/>
    <w:rsid w:val="00927E3C"/>
    <w:rsid w:val="009306EC"/>
    <w:rsid w:val="00930EE8"/>
    <w:rsid w:val="00934767"/>
    <w:rsid w:val="009352B4"/>
    <w:rsid w:val="009359BE"/>
    <w:rsid w:val="0093631F"/>
    <w:rsid w:val="00937748"/>
    <w:rsid w:val="009402FF"/>
    <w:rsid w:val="00940F1C"/>
    <w:rsid w:val="00940F6E"/>
    <w:rsid w:val="00941318"/>
    <w:rsid w:val="00941BF9"/>
    <w:rsid w:val="009427D3"/>
    <w:rsid w:val="00943780"/>
    <w:rsid w:val="00943C10"/>
    <w:rsid w:val="009450FE"/>
    <w:rsid w:val="00945382"/>
    <w:rsid w:val="00945A3F"/>
    <w:rsid w:val="00946993"/>
    <w:rsid w:val="00947030"/>
    <w:rsid w:val="00947546"/>
    <w:rsid w:val="0095068A"/>
    <w:rsid w:val="00951688"/>
    <w:rsid w:val="0095177A"/>
    <w:rsid w:val="00952152"/>
    <w:rsid w:val="009522C3"/>
    <w:rsid w:val="009539D7"/>
    <w:rsid w:val="00955603"/>
    <w:rsid w:val="00955A27"/>
    <w:rsid w:val="0095626D"/>
    <w:rsid w:val="0095737F"/>
    <w:rsid w:val="00957BAB"/>
    <w:rsid w:val="00960180"/>
    <w:rsid w:val="0096331C"/>
    <w:rsid w:val="009634E5"/>
    <w:rsid w:val="009639EC"/>
    <w:rsid w:val="00963E07"/>
    <w:rsid w:val="009662EA"/>
    <w:rsid w:val="00966D59"/>
    <w:rsid w:val="00967F36"/>
    <w:rsid w:val="009708D1"/>
    <w:rsid w:val="00972839"/>
    <w:rsid w:val="00972C85"/>
    <w:rsid w:val="00974112"/>
    <w:rsid w:val="00974880"/>
    <w:rsid w:val="00975289"/>
    <w:rsid w:val="009757D2"/>
    <w:rsid w:val="00975865"/>
    <w:rsid w:val="009762B9"/>
    <w:rsid w:val="0097642D"/>
    <w:rsid w:val="0098050A"/>
    <w:rsid w:val="0098181D"/>
    <w:rsid w:val="00982A2F"/>
    <w:rsid w:val="0098358E"/>
    <w:rsid w:val="00986511"/>
    <w:rsid w:val="00986A1A"/>
    <w:rsid w:val="00986B05"/>
    <w:rsid w:val="00987536"/>
    <w:rsid w:val="00987E5E"/>
    <w:rsid w:val="00987F69"/>
    <w:rsid w:val="009914D6"/>
    <w:rsid w:val="00994F14"/>
    <w:rsid w:val="009955B1"/>
    <w:rsid w:val="00996C22"/>
    <w:rsid w:val="00997334"/>
    <w:rsid w:val="00997560"/>
    <w:rsid w:val="009A44F2"/>
    <w:rsid w:val="009A47C9"/>
    <w:rsid w:val="009A4C12"/>
    <w:rsid w:val="009A4CE3"/>
    <w:rsid w:val="009A520A"/>
    <w:rsid w:val="009A5A6C"/>
    <w:rsid w:val="009A5D81"/>
    <w:rsid w:val="009A62E2"/>
    <w:rsid w:val="009A7014"/>
    <w:rsid w:val="009B0D8E"/>
    <w:rsid w:val="009B20DA"/>
    <w:rsid w:val="009B285B"/>
    <w:rsid w:val="009B50BF"/>
    <w:rsid w:val="009B5CD5"/>
    <w:rsid w:val="009B5CD7"/>
    <w:rsid w:val="009B65CD"/>
    <w:rsid w:val="009B6D1C"/>
    <w:rsid w:val="009B7C0A"/>
    <w:rsid w:val="009C0E82"/>
    <w:rsid w:val="009C1044"/>
    <w:rsid w:val="009C1197"/>
    <w:rsid w:val="009C227B"/>
    <w:rsid w:val="009C6002"/>
    <w:rsid w:val="009C6F9A"/>
    <w:rsid w:val="009C7198"/>
    <w:rsid w:val="009C7B1A"/>
    <w:rsid w:val="009C7E74"/>
    <w:rsid w:val="009D0D08"/>
    <w:rsid w:val="009D1C0F"/>
    <w:rsid w:val="009D1DE7"/>
    <w:rsid w:val="009D27C1"/>
    <w:rsid w:val="009D4455"/>
    <w:rsid w:val="009D47FE"/>
    <w:rsid w:val="009D4830"/>
    <w:rsid w:val="009D5FE3"/>
    <w:rsid w:val="009D5FEF"/>
    <w:rsid w:val="009E06B7"/>
    <w:rsid w:val="009E0B63"/>
    <w:rsid w:val="009E29FC"/>
    <w:rsid w:val="009E2FBF"/>
    <w:rsid w:val="009E38C7"/>
    <w:rsid w:val="009E4B0B"/>
    <w:rsid w:val="009E584D"/>
    <w:rsid w:val="009E657C"/>
    <w:rsid w:val="009F082E"/>
    <w:rsid w:val="009F0AEF"/>
    <w:rsid w:val="009F2F0E"/>
    <w:rsid w:val="009F4344"/>
    <w:rsid w:val="009F4432"/>
    <w:rsid w:val="009F4E5D"/>
    <w:rsid w:val="009F57AA"/>
    <w:rsid w:val="009F5DFF"/>
    <w:rsid w:val="009F70E6"/>
    <w:rsid w:val="00A0205C"/>
    <w:rsid w:val="00A02C23"/>
    <w:rsid w:val="00A02F01"/>
    <w:rsid w:val="00A0359E"/>
    <w:rsid w:val="00A04B2D"/>
    <w:rsid w:val="00A0504F"/>
    <w:rsid w:val="00A05178"/>
    <w:rsid w:val="00A070B0"/>
    <w:rsid w:val="00A0729C"/>
    <w:rsid w:val="00A10201"/>
    <w:rsid w:val="00A1079D"/>
    <w:rsid w:val="00A10AAE"/>
    <w:rsid w:val="00A13433"/>
    <w:rsid w:val="00A1397A"/>
    <w:rsid w:val="00A1722D"/>
    <w:rsid w:val="00A17DA6"/>
    <w:rsid w:val="00A200E5"/>
    <w:rsid w:val="00A20399"/>
    <w:rsid w:val="00A20E4D"/>
    <w:rsid w:val="00A21DFC"/>
    <w:rsid w:val="00A2309D"/>
    <w:rsid w:val="00A238F9"/>
    <w:rsid w:val="00A23DDC"/>
    <w:rsid w:val="00A24432"/>
    <w:rsid w:val="00A251C9"/>
    <w:rsid w:val="00A26E0F"/>
    <w:rsid w:val="00A27947"/>
    <w:rsid w:val="00A30A1C"/>
    <w:rsid w:val="00A31DE5"/>
    <w:rsid w:val="00A32518"/>
    <w:rsid w:val="00A32B90"/>
    <w:rsid w:val="00A336F0"/>
    <w:rsid w:val="00A33909"/>
    <w:rsid w:val="00A34842"/>
    <w:rsid w:val="00A35127"/>
    <w:rsid w:val="00A3525E"/>
    <w:rsid w:val="00A36B33"/>
    <w:rsid w:val="00A4033B"/>
    <w:rsid w:val="00A40B75"/>
    <w:rsid w:val="00A41F22"/>
    <w:rsid w:val="00A42380"/>
    <w:rsid w:val="00A44847"/>
    <w:rsid w:val="00A4627E"/>
    <w:rsid w:val="00A468D7"/>
    <w:rsid w:val="00A46DF3"/>
    <w:rsid w:val="00A46F1A"/>
    <w:rsid w:val="00A4739E"/>
    <w:rsid w:val="00A5004C"/>
    <w:rsid w:val="00A50BE6"/>
    <w:rsid w:val="00A50DE9"/>
    <w:rsid w:val="00A52879"/>
    <w:rsid w:val="00A538D1"/>
    <w:rsid w:val="00A546EF"/>
    <w:rsid w:val="00A55167"/>
    <w:rsid w:val="00A553E5"/>
    <w:rsid w:val="00A5706E"/>
    <w:rsid w:val="00A575AC"/>
    <w:rsid w:val="00A600C8"/>
    <w:rsid w:val="00A60337"/>
    <w:rsid w:val="00A63738"/>
    <w:rsid w:val="00A66443"/>
    <w:rsid w:val="00A66C60"/>
    <w:rsid w:val="00A66D15"/>
    <w:rsid w:val="00A67D2B"/>
    <w:rsid w:val="00A70FC4"/>
    <w:rsid w:val="00A72C2F"/>
    <w:rsid w:val="00A74C31"/>
    <w:rsid w:val="00A74C4F"/>
    <w:rsid w:val="00A759D5"/>
    <w:rsid w:val="00A763B6"/>
    <w:rsid w:val="00A777B4"/>
    <w:rsid w:val="00A77E62"/>
    <w:rsid w:val="00A8031D"/>
    <w:rsid w:val="00A826E6"/>
    <w:rsid w:val="00A82B6C"/>
    <w:rsid w:val="00A843F6"/>
    <w:rsid w:val="00A848C9"/>
    <w:rsid w:val="00A8692B"/>
    <w:rsid w:val="00A86F13"/>
    <w:rsid w:val="00A87033"/>
    <w:rsid w:val="00A87A08"/>
    <w:rsid w:val="00A90445"/>
    <w:rsid w:val="00A91C21"/>
    <w:rsid w:val="00A92BFA"/>
    <w:rsid w:val="00A92D7F"/>
    <w:rsid w:val="00A93B07"/>
    <w:rsid w:val="00A940F7"/>
    <w:rsid w:val="00A941EC"/>
    <w:rsid w:val="00A944CF"/>
    <w:rsid w:val="00A95AB6"/>
    <w:rsid w:val="00A964F8"/>
    <w:rsid w:val="00A96F1E"/>
    <w:rsid w:val="00A9791C"/>
    <w:rsid w:val="00AA0B2C"/>
    <w:rsid w:val="00AA0E8E"/>
    <w:rsid w:val="00AA2CBC"/>
    <w:rsid w:val="00AA3144"/>
    <w:rsid w:val="00AA34D1"/>
    <w:rsid w:val="00AA5616"/>
    <w:rsid w:val="00AA6644"/>
    <w:rsid w:val="00AB03AE"/>
    <w:rsid w:val="00AB0B3E"/>
    <w:rsid w:val="00AB2345"/>
    <w:rsid w:val="00AB37CE"/>
    <w:rsid w:val="00AB5F41"/>
    <w:rsid w:val="00AB7538"/>
    <w:rsid w:val="00AC0D2B"/>
    <w:rsid w:val="00AC1248"/>
    <w:rsid w:val="00AC1474"/>
    <w:rsid w:val="00AC1BBA"/>
    <w:rsid w:val="00AC41CB"/>
    <w:rsid w:val="00AC478D"/>
    <w:rsid w:val="00AC5D9C"/>
    <w:rsid w:val="00AC7BA8"/>
    <w:rsid w:val="00AD1288"/>
    <w:rsid w:val="00AD2927"/>
    <w:rsid w:val="00AD37AB"/>
    <w:rsid w:val="00AD5893"/>
    <w:rsid w:val="00AD5AAF"/>
    <w:rsid w:val="00AD69B7"/>
    <w:rsid w:val="00AE055E"/>
    <w:rsid w:val="00AE1DC4"/>
    <w:rsid w:val="00AE1F31"/>
    <w:rsid w:val="00AE247F"/>
    <w:rsid w:val="00AE2596"/>
    <w:rsid w:val="00AE3AC3"/>
    <w:rsid w:val="00AE3AE6"/>
    <w:rsid w:val="00AE42D0"/>
    <w:rsid w:val="00AE4DC0"/>
    <w:rsid w:val="00AE7196"/>
    <w:rsid w:val="00AE7C84"/>
    <w:rsid w:val="00AE7D5B"/>
    <w:rsid w:val="00AE7F43"/>
    <w:rsid w:val="00AF0594"/>
    <w:rsid w:val="00AF2F5F"/>
    <w:rsid w:val="00AF3B01"/>
    <w:rsid w:val="00AF40AD"/>
    <w:rsid w:val="00AF43F9"/>
    <w:rsid w:val="00AF504B"/>
    <w:rsid w:val="00AF52C8"/>
    <w:rsid w:val="00AF61A5"/>
    <w:rsid w:val="00AF7441"/>
    <w:rsid w:val="00AF747D"/>
    <w:rsid w:val="00AF7571"/>
    <w:rsid w:val="00B00075"/>
    <w:rsid w:val="00B00B65"/>
    <w:rsid w:val="00B0200B"/>
    <w:rsid w:val="00B026D2"/>
    <w:rsid w:val="00B03040"/>
    <w:rsid w:val="00B0381A"/>
    <w:rsid w:val="00B043C7"/>
    <w:rsid w:val="00B0460E"/>
    <w:rsid w:val="00B060E5"/>
    <w:rsid w:val="00B0624B"/>
    <w:rsid w:val="00B07F5B"/>
    <w:rsid w:val="00B07F8C"/>
    <w:rsid w:val="00B10C9C"/>
    <w:rsid w:val="00B11A1B"/>
    <w:rsid w:val="00B1271D"/>
    <w:rsid w:val="00B12E4D"/>
    <w:rsid w:val="00B12F80"/>
    <w:rsid w:val="00B14076"/>
    <w:rsid w:val="00B1653C"/>
    <w:rsid w:val="00B1705F"/>
    <w:rsid w:val="00B17219"/>
    <w:rsid w:val="00B17B20"/>
    <w:rsid w:val="00B222A5"/>
    <w:rsid w:val="00B248A0"/>
    <w:rsid w:val="00B2507F"/>
    <w:rsid w:val="00B25361"/>
    <w:rsid w:val="00B26BA1"/>
    <w:rsid w:val="00B27139"/>
    <w:rsid w:val="00B31025"/>
    <w:rsid w:val="00B31295"/>
    <w:rsid w:val="00B32AF4"/>
    <w:rsid w:val="00B33477"/>
    <w:rsid w:val="00B3382C"/>
    <w:rsid w:val="00B34122"/>
    <w:rsid w:val="00B36850"/>
    <w:rsid w:val="00B379B7"/>
    <w:rsid w:val="00B40C01"/>
    <w:rsid w:val="00B40CF3"/>
    <w:rsid w:val="00B40F0F"/>
    <w:rsid w:val="00B438FA"/>
    <w:rsid w:val="00B51BDB"/>
    <w:rsid w:val="00B52F9D"/>
    <w:rsid w:val="00B53457"/>
    <w:rsid w:val="00B53A43"/>
    <w:rsid w:val="00B53B6D"/>
    <w:rsid w:val="00B53E13"/>
    <w:rsid w:val="00B53FF9"/>
    <w:rsid w:val="00B54269"/>
    <w:rsid w:val="00B54F33"/>
    <w:rsid w:val="00B5517E"/>
    <w:rsid w:val="00B55FF5"/>
    <w:rsid w:val="00B57CD0"/>
    <w:rsid w:val="00B601AB"/>
    <w:rsid w:val="00B6112C"/>
    <w:rsid w:val="00B62A6E"/>
    <w:rsid w:val="00B62C65"/>
    <w:rsid w:val="00B66445"/>
    <w:rsid w:val="00B66F0A"/>
    <w:rsid w:val="00B718CB"/>
    <w:rsid w:val="00B71907"/>
    <w:rsid w:val="00B724BB"/>
    <w:rsid w:val="00B73380"/>
    <w:rsid w:val="00B737F2"/>
    <w:rsid w:val="00B75AA1"/>
    <w:rsid w:val="00B75AC7"/>
    <w:rsid w:val="00B76150"/>
    <w:rsid w:val="00B768DE"/>
    <w:rsid w:val="00B77055"/>
    <w:rsid w:val="00B77390"/>
    <w:rsid w:val="00B800D1"/>
    <w:rsid w:val="00B80CC8"/>
    <w:rsid w:val="00B82C6D"/>
    <w:rsid w:val="00B82E84"/>
    <w:rsid w:val="00B83D03"/>
    <w:rsid w:val="00B87082"/>
    <w:rsid w:val="00B90F41"/>
    <w:rsid w:val="00B911AF"/>
    <w:rsid w:val="00B95451"/>
    <w:rsid w:val="00B957C9"/>
    <w:rsid w:val="00B958A8"/>
    <w:rsid w:val="00B958EA"/>
    <w:rsid w:val="00B95FC8"/>
    <w:rsid w:val="00B96074"/>
    <w:rsid w:val="00B9665A"/>
    <w:rsid w:val="00B96976"/>
    <w:rsid w:val="00B97BA0"/>
    <w:rsid w:val="00BA0330"/>
    <w:rsid w:val="00BA0BAB"/>
    <w:rsid w:val="00BA1E4C"/>
    <w:rsid w:val="00BA497A"/>
    <w:rsid w:val="00BA68FB"/>
    <w:rsid w:val="00BA6A7D"/>
    <w:rsid w:val="00BB0DF8"/>
    <w:rsid w:val="00BB117C"/>
    <w:rsid w:val="00BB143C"/>
    <w:rsid w:val="00BB17FE"/>
    <w:rsid w:val="00BB18FF"/>
    <w:rsid w:val="00BB5199"/>
    <w:rsid w:val="00BB5203"/>
    <w:rsid w:val="00BB54A8"/>
    <w:rsid w:val="00BB595E"/>
    <w:rsid w:val="00BB5E5E"/>
    <w:rsid w:val="00BB6348"/>
    <w:rsid w:val="00BB7246"/>
    <w:rsid w:val="00BC06EF"/>
    <w:rsid w:val="00BC29D1"/>
    <w:rsid w:val="00BC41A7"/>
    <w:rsid w:val="00BC55A0"/>
    <w:rsid w:val="00BC60EC"/>
    <w:rsid w:val="00BC7983"/>
    <w:rsid w:val="00BC7B4D"/>
    <w:rsid w:val="00BD0F11"/>
    <w:rsid w:val="00BD10C0"/>
    <w:rsid w:val="00BD15CF"/>
    <w:rsid w:val="00BD2995"/>
    <w:rsid w:val="00BD574B"/>
    <w:rsid w:val="00BD7316"/>
    <w:rsid w:val="00BE2AE0"/>
    <w:rsid w:val="00BE3980"/>
    <w:rsid w:val="00BE3F91"/>
    <w:rsid w:val="00BE421A"/>
    <w:rsid w:val="00BE4703"/>
    <w:rsid w:val="00BE6576"/>
    <w:rsid w:val="00BE658A"/>
    <w:rsid w:val="00BE68FD"/>
    <w:rsid w:val="00BE72D2"/>
    <w:rsid w:val="00BE78C8"/>
    <w:rsid w:val="00BF1110"/>
    <w:rsid w:val="00BF1219"/>
    <w:rsid w:val="00BF2071"/>
    <w:rsid w:val="00BF2689"/>
    <w:rsid w:val="00BF3C8B"/>
    <w:rsid w:val="00BF42F0"/>
    <w:rsid w:val="00BF6337"/>
    <w:rsid w:val="00BF6B93"/>
    <w:rsid w:val="00BF749B"/>
    <w:rsid w:val="00BF76FB"/>
    <w:rsid w:val="00C02D89"/>
    <w:rsid w:val="00C04D30"/>
    <w:rsid w:val="00C05244"/>
    <w:rsid w:val="00C070E8"/>
    <w:rsid w:val="00C1007D"/>
    <w:rsid w:val="00C113DF"/>
    <w:rsid w:val="00C117F2"/>
    <w:rsid w:val="00C14283"/>
    <w:rsid w:val="00C14A58"/>
    <w:rsid w:val="00C15C7E"/>
    <w:rsid w:val="00C15FFC"/>
    <w:rsid w:val="00C16597"/>
    <w:rsid w:val="00C2059F"/>
    <w:rsid w:val="00C213F2"/>
    <w:rsid w:val="00C21676"/>
    <w:rsid w:val="00C21BBA"/>
    <w:rsid w:val="00C21D03"/>
    <w:rsid w:val="00C23F03"/>
    <w:rsid w:val="00C266BD"/>
    <w:rsid w:val="00C31700"/>
    <w:rsid w:val="00C3171F"/>
    <w:rsid w:val="00C3191B"/>
    <w:rsid w:val="00C33602"/>
    <w:rsid w:val="00C33718"/>
    <w:rsid w:val="00C33CBC"/>
    <w:rsid w:val="00C343FE"/>
    <w:rsid w:val="00C34473"/>
    <w:rsid w:val="00C35ABA"/>
    <w:rsid w:val="00C35DFC"/>
    <w:rsid w:val="00C37089"/>
    <w:rsid w:val="00C371AE"/>
    <w:rsid w:val="00C37F35"/>
    <w:rsid w:val="00C406C2"/>
    <w:rsid w:val="00C40807"/>
    <w:rsid w:val="00C40ECA"/>
    <w:rsid w:val="00C44175"/>
    <w:rsid w:val="00C446D2"/>
    <w:rsid w:val="00C4577C"/>
    <w:rsid w:val="00C46D56"/>
    <w:rsid w:val="00C46FA4"/>
    <w:rsid w:val="00C50605"/>
    <w:rsid w:val="00C5421F"/>
    <w:rsid w:val="00C55C4B"/>
    <w:rsid w:val="00C56455"/>
    <w:rsid w:val="00C6225B"/>
    <w:rsid w:val="00C63515"/>
    <w:rsid w:val="00C63CFB"/>
    <w:rsid w:val="00C63D60"/>
    <w:rsid w:val="00C642FB"/>
    <w:rsid w:val="00C64437"/>
    <w:rsid w:val="00C64914"/>
    <w:rsid w:val="00C6499E"/>
    <w:rsid w:val="00C67282"/>
    <w:rsid w:val="00C67E4C"/>
    <w:rsid w:val="00C71991"/>
    <w:rsid w:val="00C72509"/>
    <w:rsid w:val="00C747FD"/>
    <w:rsid w:val="00C7499F"/>
    <w:rsid w:val="00C74FA2"/>
    <w:rsid w:val="00C75600"/>
    <w:rsid w:val="00C76330"/>
    <w:rsid w:val="00C76AA1"/>
    <w:rsid w:val="00C77027"/>
    <w:rsid w:val="00C802D3"/>
    <w:rsid w:val="00C80A7B"/>
    <w:rsid w:val="00C81486"/>
    <w:rsid w:val="00C81CC2"/>
    <w:rsid w:val="00C82CF6"/>
    <w:rsid w:val="00C82D7C"/>
    <w:rsid w:val="00C83DC1"/>
    <w:rsid w:val="00C85D36"/>
    <w:rsid w:val="00C85F92"/>
    <w:rsid w:val="00C8709B"/>
    <w:rsid w:val="00C962A4"/>
    <w:rsid w:val="00C96CB9"/>
    <w:rsid w:val="00C97B26"/>
    <w:rsid w:val="00CA0383"/>
    <w:rsid w:val="00CA07BB"/>
    <w:rsid w:val="00CA10B0"/>
    <w:rsid w:val="00CA1D7B"/>
    <w:rsid w:val="00CA3C9E"/>
    <w:rsid w:val="00CA4948"/>
    <w:rsid w:val="00CA5757"/>
    <w:rsid w:val="00CA58DF"/>
    <w:rsid w:val="00CA652D"/>
    <w:rsid w:val="00CB101D"/>
    <w:rsid w:val="00CB219E"/>
    <w:rsid w:val="00CB22A4"/>
    <w:rsid w:val="00CB4382"/>
    <w:rsid w:val="00CB4660"/>
    <w:rsid w:val="00CB58AE"/>
    <w:rsid w:val="00CB694E"/>
    <w:rsid w:val="00CB770F"/>
    <w:rsid w:val="00CB7FEB"/>
    <w:rsid w:val="00CC0DE9"/>
    <w:rsid w:val="00CC196E"/>
    <w:rsid w:val="00CC30F1"/>
    <w:rsid w:val="00CC33F9"/>
    <w:rsid w:val="00CC34F9"/>
    <w:rsid w:val="00CC4E9D"/>
    <w:rsid w:val="00CC5128"/>
    <w:rsid w:val="00CC5252"/>
    <w:rsid w:val="00CC6139"/>
    <w:rsid w:val="00CC6A4D"/>
    <w:rsid w:val="00CC7AF8"/>
    <w:rsid w:val="00CD0D38"/>
    <w:rsid w:val="00CD1929"/>
    <w:rsid w:val="00CD208D"/>
    <w:rsid w:val="00CD2478"/>
    <w:rsid w:val="00CD35FD"/>
    <w:rsid w:val="00CD4B8A"/>
    <w:rsid w:val="00CD5673"/>
    <w:rsid w:val="00CD5D9D"/>
    <w:rsid w:val="00CD5E42"/>
    <w:rsid w:val="00CD6C60"/>
    <w:rsid w:val="00CD6EE9"/>
    <w:rsid w:val="00CD7179"/>
    <w:rsid w:val="00CE27E6"/>
    <w:rsid w:val="00CE32EB"/>
    <w:rsid w:val="00CE340B"/>
    <w:rsid w:val="00CE65FD"/>
    <w:rsid w:val="00CE6ACD"/>
    <w:rsid w:val="00CF0299"/>
    <w:rsid w:val="00CF1162"/>
    <w:rsid w:val="00CF18C6"/>
    <w:rsid w:val="00CF1A55"/>
    <w:rsid w:val="00CF376C"/>
    <w:rsid w:val="00CF3F9E"/>
    <w:rsid w:val="00CF46EC"/>
    <w:rsid w:val="00CF61BE"/>
    <w:rsid w:val="00CF63E7"/>
    <w:rsid w:val="00CF7F8D"/>
    <w:rsid w:val="00D00F21"/>
    <w:rsid w:val="00D01CF7"/>
    <w:rsid w:val="00D02335"/>
    <w:rsid w:val="00D03CBA"/>
    <w:rsid w:val="00D040FB"/>
    <w:rsid w:val="00D048DE"/>
    <w:rsid w:val="00D07966"/>
    <w:rsid w:val="00D113C4"/>
    <w:rsid w:val="00D121C3"/>
    <w:rsid w:val="00D12612"/>
    <w:rsid w:val="00D12DF8"/>
    <w:rsid w:val="00D1345D"/>
    <w:rsid w:val="00D14798"/>
    <w:rsid w:val="00D15522"/>
    <w:rsid w:val="00D157BF"/>
    <w:rsid w:val="00D15FC8"/>
    <w:rsid w:val="00D16116"/>
    <w:rsid w:val="00D162E9"/>
    <w:rsid w:val="00D171CD"/>
    <w:rsid w:val="00D20880"/>
    <w:rsid w:val="00D20981"/>
    <w:rsid w:val="00D21FAE"/>
    <w:rsid w:val="00D23609"/>
    <w:rsid w:val="00D26CCA"/>
    <w:rsid w:val="00D30503"/>
    <w:rsid w:val="00D30FD8"/>
    <w:rsid w:val="00D310D8"/>
    <w:rsid w:val="00D31D8A"/>
    <w:rsid w:val="00D32E2F"/>
    <w:rsid w:val="00D352D1"/>
    <w:rsid w:val="00D359E5"/>
    <w:rsid w:val="00D368D6"/>
    <w:rsid w:val="00D36AA0"/>
    <w:rsid w:val="00D36F83"/>
    <w:rsid w:val="00D37800"/>
    <w:rsid w:val="00D4022C"/>
    <w:rsid w:val="00D40574"/>
    <w:rsid w:val="00D408CD"/>
    <w:rsid w:val="00D42D71"/>
    <w:rsid w:val="00D43E1F"/>
    <w:rsid w:val="00D449A0"/>
    <w:rsid w:val="00D45615"/>
    <w:rsid w:val="00D45936"/>
    <w:rsid w:val="00D45E47"/>
    <w:rsid w:val="00D46295"/>
    <w:rsid w:val="00D4719D"/>
    <w:rsid w:val="00D47AE1"/>
    <w:rsid w:val="00D50DB5"/>
    <w:rsid w:val="00D51486"/>
    <w:rsid w:val="00D51C33"/>
    <w:rsid w:val="00D52036"/>
    <w:rsid w:val="00D53384"/>
    <w:rsid w:val="00D53CEE"/>
    <w:rsid w:val="00D54255"/>
    <w:rsid w:val="00D5488A"/>
    <w:rsid w:val="00D608F8"/>
    <w:rsid w:val="00D619DB"/>
    <w:rsid w:val="00D6371E"/>
    <w:rsid w:val="00D66B73"/>
    <w:rsid w:val="00D70AE4"/>
    <w:rsid w:val="00D70DB9"/>
    <w:rsid w:val="00D71F6C"/>
    <w:rsid w:val="00D720FF"/>
    <w:rsid w:val="00D73B4F"/>
    <w:rsid w:val="00D757C2"/>
    <w:rsid w:val="00D757DD"/>
    <w:rsid w:val="00D765AD"/>
    <w:rsid w:val="00D81344"/>
    <w:rsid w:val="00D81624"/>
    <w:rsid w:val="00D8194C"/>
    <w:rsid w:val="00D81A03"/>
    <w:rsid w:val="00D836BD"/>
    <w:rsid w:val="00D8417A"/>
    <w:rsid w:val="00D84BAF"/>
    <w:rsid w:val="00D84C3B"/>
    <w:rsid w:val="00D86365"/>
    <w:rsid w:val="00D86B7B"/>
    <w:rsid w:val="00D87373"/>
    <w:rsid w:val="00D903BF"/>
    <w:rsid w:val="00D923D0"/>
    <w:rsid w:val="00D9244B"/>
    <w:rsid w:val="00D92803"/>
    <w:rsid w:val="00D93939"/>
    <w:rsid w:val="00D93BAE"/>
    <w:rsid w:val="00D9457B"/>
    <w:rsid w:val="00D948CF"/>
    <w:rsid w:val="00D94F65"/>
    <w:rsid w:val="00D95EB4"/>
    <w:rsid w:val="00D967A9"/>
    <w:rsid w:val="00D96B3C"/>
    <w:rsid w:val="00DA1FD6"/>
    <w:rsid w:val="00DA3662"/>
    <w:rsid w:val="00DA3C3F"/>
    <w:rsid w:val="00DA5441"/>
    <w:rsid w:val="00DA5D82"/>
    <w:rsid w:val="00DA6033"/>
    <w:rsid w:val="00DA7C8B"/>
    <w:rsid w:val="00DB0A7C"/>
    <w:rsid w:val="00DB0AF2"/>
    <w:rsid w:val="00DB3BD8"/>
    <w:rsid w:val="00DB6ED1"/>
    <w:rsid w:val="00DB74CD"/>
    <w:rsid w:val="00DC04F0"/>
    <w:rsid w:val="00DC50A9"/>
    <w:rsid w:val="00DC5178"/>
    <w:rsid w:val="00DD267E"/>
    <w:rsid w:val="00DD2C50"/>
    <w:rsid w:val="00DD2DDD"/>
    <w:rsid w:val="00DD34F9"/>
    <w:rsid w:val="00DD4949"/>
    <w:rsid w:val="00DD6F9E"/>
    <w:rsid w:val="00DD7E19"/>
    <w:rsid w:val="00DE11E6"/>
    <w:rsid w:val="00DE630E"/>
    <w:rsid w:val="00DE70C8"/>
    <w:rsid w:val="00DF09F0"/>
    <w:rsid w:val="00DF166A"/>
    <w:rsid w:val="00DF25C3"/>
    <w:rsid w:val="00DF281D"/>
    <w:rsid w:val="00DF2A6B"/>
    <w:rsid w:val="00DF3ACF"/>
    <w:rsid w:val="00DF4052"/>
    <w:rsid w:val="00DF4180"/>
    <w:rsid w:val="00DF6BFF"/>
    <w:rsid w:val="00DF7608"/>
    <w:rsid w:val="00E02AA2"/>
    <w:rsid w:val="00E02FF8"/>
    <w:rsid w:val="00E03954"/>
    <w:rsid w:val="00E04260"/>
    <w:rsid w:val="00E05766"/>
    <w:rsid w:val="00E06406"/>
    <w:rsid w:val="00E06DD1"/>
    <w:rsid w:val="00E06F52"/>
    <w:rsid w:val="00E10A1D"/>
    <w:rsid w:val="00E11121"/>
    <w:rsid w:val="00E116C4"/>
    <w:rsid w:val="00E133FB"/>
    <w:rsid w:val="00E13B4F"/>
    <w:rsid w:val="00E14352"/>
    <w:rsid w:val="00E1484A"/>
    <w:rsid w:val="00E158DF"/>
    <w:rsid w:val="00E162B0"/>
    <w:rsid w:val="00E16624"/>
    <w:rsid w:val="00E170FD"/>
    <w:rsid w:val="00E2110B"/>
    <w:rsid w:val="00E2235F"/>
    <w:rsid w:val="00E22A5D"/>
    <w:rsid w:val="00E23A75"/>
    <w:rsid w:val="00E23ADF"/>
    <w:rsid w:val="00E240C1"/>
    <w:rsid w:val="00E2476B"/>
    <w:rsid w:val="00E25B0B"/>
    <w:rsid w:val="00E2603B"/>
    <w:rsid w:val="00E26F70"/>
    <w:rsid w:val="00E2736B"/>
    <w:rsid w:val="00E276EB"/>
    <w:rsid w:val="00E310F2"/>
    <w:rsid w:val="00E3177A"/>
    <w:rsid w:val="00E32DAE"/>
    <w:rsid w:val="00E333EA"/>
    <w:rsid w:val="00E33EB7"/>
    <w:rsid w:val="00E34B8A"/>
    <w:rsid w:val="00E34D3E"/>
    <w:rsid w:val="00E353B8"/>
    <w:rsid w:val="00E35592"/>
    <w:rsid w:val="00E35AB9"/>
    <w:rsid w:val="00E40704"/>
    <w:rsid w:val="00E41775"/>
    <w:rsid w:val="00E423CB"/>
    <w:rsid w:val="00E42A0A"/>
    <w:rsid w:val="00E443CF"/>
    <w:rsid w:val="00E460EA"/>
    <w:rsid w:val="00E467C7"/>
    <w:rsid w:val="00E513D5"/>
    <w:rsid w:val="00E51795"/>
    <w:rsid w:val="00E52229"/>
    <w:rsid w:val="00E531A2"/>
    <w:rsid w:val="00E542EA"/>
    <w:rsid w:val="00E5485F"/>
    <w:rsid w:val="00E5518A"/>
    <w:rsid w:val="00E551C2"/>
    <w:rsid w:val="00E559B2"/>
    <w:rsid w:val="00E55A61"/>
    <w:rsid w:val="00E55BC7"/>
    <w:rsid w:val="00E60214"/>
    <w:rsid w:val="00E60687"/>
    <w:rsid w:val="00E61391"/>
    <w:rsid w:val="00E61470"/>
    <w:rsid w:val="00E616A9"/>
    <w:rsid w:val="00E61E05"/>
    <w:rsid w:val="00E63247"/>
    <w:rsid w:val="00E6362C"/>
    <w:rsid w:val="00E63837"/>
    <w:rsid w:val="00E63B07"/>
    <w:rsid w:val="00E63E7D"/>
    <w:rsid w:val="00E63F99"/>
    <w:rsid w:val="00E64C4A"/>
    <w:rsid w:val="00E65AEF"/>
    <w:rsid w:val="00E6669F"/>
    <w:rsid w:val="00E7042B"/>
    <w:rsid w:val="00E71ACB"/>
    <w:rsid w:val="00E71E40"/>
    <w:rsid w:val="00E73D76"/>
    <w:rsid w:val="00E73F7A"/>
    <w:rsid w:val="00E74609"/>
    <w:rsid w:val="00E74A46"/>
    <w:rsid w:val="00E770F9"/>
    <w:rsid w:val="00E777DD"/>
    <w:rsid w:val="00E81C3F"/>
    <w:rsid w:val="00E81C57"/>
    <w:rsid w:val="00E84B46"/>
    <w:rsid w:val="00E8522B"/>
    <w:rsid w:val="00E85948"/>
    <w:rsid w:val="00E86931"/>
    <w:rsid w:val="00E8747F"/>
    <w:rsid w:val="00E87D46"/>
    <w:rsid w:val="00E9090D"/>
    <w:rsid w:val="00E90F6A"/>
    <w:rsid w:val="00E91723"/>
    <w:rsid w:val="00E92BEF"/>
    <w:rsid w:val="00E92F0D"/>
    <w:rsid w:val="00E93210"/>
    <w:rsid w:val="00E93561"/>
    <w:rsid w:val="00E94B46"/>
    <w:rsid w:val="00E94CC2"/>
    <w:rsid w:val="00E95767"/>
    <w:rsid w:val="00E9715D"/>
    <w:rsid w:val="00E97998"/>
    <w:rsid w:val="00E97CA0"/>
    <w:rsid w:val="00EA1D64"/>
    <w:rsid w:val="00EA250F"/>
    <w:rsid w:val="00EA2634"/>
    <w:rsid w:val="00EA3453"/>
    <w:rsid w:val="00EA3ADA"/>
    <w:rsid w:val="00EA510A"/>
    <w:rsid w:val="00EA556C"/>
    <w:rsid w:val="00EA55B0"/>
    <w:rsid w:val="00EA589B"/>
    <w:rsid w:val="00EA6055"/>
    <w:rsid w:val="00EA6FF7"/>
    <w:rsid w:val="00EA70D5"/>
    <w:rsid w:val="00EA7534"/>
    <w:rsid w:val="00EB0052"/>
    <w:rsid w:val="00EB0804"/>
    <w:rsid w:val="00EB11BA"/>
    <w:rsid w:val="00EB1CAC"/>
    <w:rsid w:val="00EB224F"/>
    <w:rsid w:val="00EB315D"/>
    <w:rsid w:val="00EB35F6"/>
    <w:rsid w:val="00EB44AE"/>
    <w:rsid w:val="00EB46C5"/>
    <w:rsid w:val="00EB475A"/>
    <w:rsid w:val="00EB6EB2"/>
    <w:rsid w:val="00EC0F93"/>
    <w:rsid w:val="00EC1007"/>
    <w:rsid w:val="00EC5DD4"/>
    <w:rsid w:val="00ED0684"/>
    <w:rsid w:val="00ED21A3"/>
    <w:rsid w:val="00ED357F"/>
    <w:rsid w:val="00ED4102"/>
    <w:rsid w:val="00ED4D91"/>
    <w:rsid w:val="00ED6DC8"/>
    <w:rsid w:val="00ED78EF"/>
    <w:rsid w:val="00EE0746"/>
    <w:rsid w:val="00EE3E7E"/>
    <w:rsid w:val="00EE443E"/>
    <w:rsid w:val="00EE474F"/>
    <w:rsid w:val="00EE4928"/>
    <w:rsid w:val="00EE61AC"/>
    <w:rsid w:val="00EE6A1F"/>
    <w:rsid w:val="00EF08AF"/>
    <w:rsid w:val="00EF255F"/>
    <w:rsid w:val="00EF2A78"/>
    <w:rsid w:val="00EF31B8"/>
    <w:rsid w:val="00EF44B4"/>
    <w:rsid w:val="00EF45C2"/>
    <w:rsid w:val="00EF5FE4"/>
    <w:rsid w:val="00EF6011"/>
    <w:rsid w:val="00EF6C57"/>
    <w:rsid w:val="00EF75FC"/>
    <w:rsid w:val="00F00EF0"/>
    <w:rsid w:val="00F0207C"/>
    <w:rsid w:val="00F020A7"/>
    <w:rsid w:val="00F02FE8"/>
    <w:rsid w:val="00F03D14"/>
    <w:rsid w:val="00F0535B"/>
    <w:rsid w:val="00F077E1"/>
    <w:rsid w:val="00F100D5"/>
    <w:rsid w:val="00F12450"/>
    <w:rsid w:val="00F14534"/>
    <w:rsid w:val="00F204B3"/>
    <w:rsid w:val="00F20D7B"/>
    <w:rsid w:val="00F20D87"/>
    <w:rsid w:val="00F210BA"/>
    <w:rsid w:val="00F213F0"/>
    <w:rsid w:val="00F21B71"/>
    <w:rsid w:val="00F21C00"/>
    <w:rsid w:val="00F246DC"/>
    <w:rsid w:val="00F2503E"/>
    <w:rsid w:val="00F2604E"/>
    <w:rsid w:val="00F27AC6"/>
    <w:rsid w:val="00F30EE5"/>
    <w:rsid w:val="00F30F19"/>
    <w:rsid w:val="00F3135D"/>
    <w:rsid w:val="00F33E20"/>
    <w:rsid w:val="00F3439C"/>
    <w:rsid w:val="00F34D3C"/>
    <w:rsid w:val="00F34DC3"/>
    <w:rsid w:val="00F3705B"/>
    <w:rsid w:val="00F37929"/>
    <w:rsid w:val="00F418BC"/>
    <w:rsid w:val="00F42BBF"/>
    <w:rsid w:val="00F431CA"/>
    <w:rsid w:val="00F4404D"/>
    <w:rsid w:val="00F443B2"/>
    <w:rsid w:val="00F458E2"/>
    <w:rsid w:val="00F46871"/>
    <w:rsid w:val="00F47055"/>
    <w:rsid w:val="00F4777B"/>
    <w:rsid w:val="00F550C1"/>
    <w:rsid w:val="00F5616A"/>
    <w:rsid w:val="00F60101"/>
    <w:rsid w:val="00F60165"/>
    <w:rsid w:val="00F617B5"/>
    <w:rsid w:val="00F632C8"/>
    <w:rsid w:val="00F63FEF"/>
    <w:rsid w:val="00F651F4"/>
    <w:rsid w:val="00F652B5"/>
    <w:rsid w:val="00F66393"/>
    <w:rsid w:val="00F67B43"/>
    <w:rsid w:val="00F7034C"/>
    <w:rsid w:val="00F70D97"/>
    <w:rsid w:val="00F71585"/>
    <w:rsid w:val="00F72ADB"/>
    <w:rsid w:val="00F72E26"/>
    <w:rsid w:val="00F74A92"/>
    <w:rsid w:val="00F74CA4"/>
    <w:rsid w:val="00F75871"/>
    <w:rsid w:val="00F763F5"/>
    <w:rsid w:val="00F76BD6"/>
    <w:rsid w:val="00F770BB"/>
    <w:rsid w:val="00F77958"/>
    <w:rsid w:val="00F80949"/>
    <w:rsid w:val="00F80EB8"/>
    <w:rsid w:val="00F810D9"/>
    <w:rsid w:val="00F81243"/>
    <w:rsid w:val="00F82AEC"/>
    <w:rsid w:val="00F85356"/>
    <w:rsid w:val="00F858C0"/>
    <w:rsid w:val="00F86630"/>
    <w:rsid w:val="00F8699A"/>
    <w:rsid w:val="00F877EB"/>
    <w:rsid w:val="00F900F5"/>
    <w:rsid w:val="00F94228"/>
    <w:rsid w:val="00FA1D08"/>
    <w:rsid w:val="00FA1E29"/>
    <w:rsid w:val="00FA2A7B"/>
    <w:rsid w:val="00FA2A7C"/>
    <w:rsid w:val="00FA3CE1"/>
    <w:rsid w:val="00FA42EC"/>
    <w:rsid w:val="00FA5436"/>
    <w:rsid w:val="00FA68EC"/>
    <w:rsid w:val="00FA7232"/>
    <w:rsid w:val="00FA7328"/>
    <w:rsid w:val="00FB0FBE"/>
    <w:rsid w:val="00FB1119"/>
    <w:rsid w:val="00FB1248"/>
    <w:rsid w:val="00FB17BE"/>
    <w:rsid w:val="00FB1AB1"/>
    <w:rsid w:val="00FB2688"/>
    <w:rsid w:val="00FB2E6B"/>
    <w:rsid w:val="00FB33A5"/>
    <w:rsid w:val="00FB6B3A"/>
    <w:rsid w:val="00FB6ECD"/>
    <w:rsid w:val="00FB73EA"/>
    <w:rsid w:val="00FB755F"/>
    <w:rsid w:val="00FC0349"/>
    <w:rsid w:val="00FC0971"/>
    <w:rsid w:val="00FC1D18"/>
    <w:rsid w:val="00FC1F23"/>
    <w:rsid w:val="00FC3929"/>
    <w:rsid w:val="00FC3BCF"/>
    <w:rsid w:val="00FC471A"/>
    <w:rsid w:val="00FD0DE0"/>
    <w:rsid w:val="00FD1A7B"/>
    <w:rsid w:val="00FD2195"/>
    <w:rsid w:val="00FD2242"/>
    <w:rsid w:val="00FD228B"/>
    <w:rsid w:val="00FD2F87"/>
    <w:rsid w:val="00FD617A"/>
    <w:rsid w:val="00FE0181"/>
    <w:rsid w:val="00FE0DCF"/>
    <w:rsid w:val="00FE24CC"/>
    <w:rsid w:val="00FE2A09"/>
    <w:rsid w:val="00FE325B"/>
    <w:rsid w:val="00FE40D7"/>
    <w:rsid w:val="00FE4368"/>
    <w:rsid w:val="00FE630E"/>
    <w:rsid w:val="00FF0629"/>
    <w:rsid w:val="00FF1217"/>
    <w:rsid w:val="00FF1851"/>
    <w:rsid w:val="00FF1B9D"/>
    <w:rsid w:val="00FF3157"/>
    <w:rsid w:val="00FF52F8"/>
    <w:rsid w:val="00FF7C73"/>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9"/>
    <o:shapelayout v:ext="edit">
      <o:idmap v:ext="edit" data="2"/>
    </o:shapelayout>
  </w:shapeDefaults>
  <w:decimalSymbol w:val="."/>
  <w:listSeparator w:val=","/>
  <w14:docId w14:val="7B598DE9"/>
  <w15:docId w15:val="{1C0BC6B6-BB67-4BD2-A582-8F22FA9D49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SimSun" w:hAnsi="Calibri"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C3A1E"/>
    <w:pPr>
      <w:spacing w:line="260" w:lineRule="atLeast"/>
      <w:jc w:val="both"/>
    </w:pPr>
    <w:rPr>
      <w:rFonts w:ascii="Palatino Linotype" w:hAnsi="Palatino Linotype"/>
      <w:color w:val="000000"/>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DPI11articletype">
    <w:name w:val="MDPI_1.1_article_type"/>
    <w:next w:val="Normal"/>
    <w:qFormat/>
    <w:rsid w:val="00E93210"/>
    <w:pPr>
      <w:adjustRightInd w:val="0"/>
      <w:snapToGrid w:val="0"/>
      <w:spacing w:before="240"/>
    </w:pPr>
    <w:rPr>
      <w:rFonts w:ascii="Palatino Linotype" w:eastAsia="Times New Roman" w:hAnsi="Palatino Linotype"/>
      <w:i/>
      <w:snapToGrid w:val="0"/>
      <w:color w:val="000000"/>
      <w:szCs w:val="22"/>
      <w:lang w:eastAsia="de-DE" w:bidi="en-US"/>
    </w:rPr>
  </w:style>
  <w:style w:type="paragraph" w:customStyle="1" w:styleId="MDPI12title">
    <w:name w:val="MDPI_1.2_title"/>
    <w:next w:val="Normal"/>
    <w:qFormat/>
    <w:rsid w:val="00E93210"/>
    <w:pPr>
      <w:adjustRightInd w:val="0"/>
      <w:snapToGrid w:val="0"/>
      <w:spacing w:after="240" w:line="240" w:lineRule="atLeast"/>
    </w:pPr>
    <w:rPr>
      <w:rFonts w:ascii="Palatino Linotype" w:eastAsia="Times New Roman" w:hAnsi="Palatino Linotype"/>
      <w:b/>
      <w:snapToGrid w:val="0"/>
      <w:color w:val="000000"/>
      <w:sz w:val="36"/>
      <w:lang w:eastAsia="de-DE" w:bidi="en-US"/>
    </w:rPr>
  </w:style>
  <w:style w:type="paragraph" w:customStyle="1" w:styleId="MDPI13authornames">
    <w:name w:val="MDPI_1.3_authornames"/>
    <w:next w:val="Normal"/>
    <w:qFormat/>
    <w:rsid w:val="00E93210"/>
    <w:pPr>
      <w:adjustRightInd w:val="0"/>
      <w:snapToGrid w:val="0"/>
      <w:spacing w:after="360" w:line="260" w:lineRule="atLeast"/>
    </w:pPr>
    <w:rPr>
      <w:rFonts w:ascii="Palatino Linotype" w:eastAsia="Times New Roman" w:hAnsi="Palatino Linotype"/>
      <w:b/>
      <w:color w:val="000000"/>
      <w:szCs w:val="22"/>
      <w:lang w:eastAsia="de-DE" w:bidi="en-US"/>
    </w:rPr>
  </w:style>
  <w:style w:type="paragraph" w:customStyle="1" w:styleId="MDPI14history">
    <w:name w:val="MDPI_1.4_history"/>
    <w:basedOn w:val="Normal"/>
    <w:next w:val="Normal"/>
    <w:qFormat/>
    <w:rsid w:val="00E93210"/>
    <w:pPr>
      <w:adjustRightInd w:val="0"/>
      <w:snapToGrid w:val="0"/>
      <w:spacing w:line="240" w:lineRule="atLeast"/>
      <w:ind w:right="113"/>
      <w:jc w:val="left"/>
    </w:pPr>
    <w:rPr>
      <w:rFonts w:eastAsia="Times New Roman"/>
      <w:sz w:val="14"/>
      <w:lang w:eastAsia="de-DE" w:bidi="en-US"/>
    </w:rPr>
  </w:style>
  <w:style w:type="paragraph" w:customStyle="1" w:styleId="MDPI16affiliation">
    <w:name w:val="MDPI_1.6_affiliation"/>
    <w:qFormat/>
    <w:rsid w:val="00E93210"/>
    <w:pPr>
      <w:adjustRightInd w:val="0"/>
      <w:snapToGrid w:val="0"/>
      <w:spacing w:line="200" w:lineRule="atLeast"/>
      <w:ind w:left="2806" w:hanging="198"/>
    </w:pPr>
    <w:rPr>
      <w:rFonts w:ascii="Palatino Linotype" w:eastAsia="Times New Roman" w:hAnsi="Palatino Linotype"/>
      <w:color w:val="000000"/>
      <w:sz w:val="16"/>
      <w:szCs w:val="18"/>
      <w:lang w:eastAsia="de-DE" w:bidi="en-US"/>
    </w:rPr>
  </w:style>
  <w:style w:type="paragraph" w:customStyle="1" w:styleId="MDPI17abstract">
    <w:name w:val="MDPI_1.7_abstract"/>
    <w:next w:val="Normal"/>
    <w:qFormat/>
    <w:rsid w:val="00E93210"/>
    <w:pPr>
      <w:adjustRightInd w:val="0"/>
      <w:snapToGrid w:val="0"/>
      <w:spacing w:before="240" w:line="260" w:lineRule="atLeast"/>
      <w:ind w:left="2608"/>
      <w:jc w:val="both"/>
    </w:pPr>
    <w:rPr>
      <w:rFonts w:ascii="Palatino Linotype" w:eastAsia="Times New Roman" w:hAnsi="Palatino Linotype"/>
      <w:color w:val="000000"/>
      <w:sz w:val="18"/>
      <w:szCs w:val="22"/>
      <w:lang w:eastAsia="de-DE" w:bidi="en-US"/>
    </w:rPr>
  </w:style>
  <w:style w:type="paragraph" w:customStyle="1" w:styleId="MDPI18keywords">
    <w:name w:val="MDPI_1.8_keywords"/>
    <w:next w:val="Normal"/>
    <w:qFormat/>
    <w:rsid w:val="00E93210"/>
    <w:pPr>
      <w:adjustRightInd w:val="0"/>
      <w:snapToGrid w:val="0"/>
      <w:spacing w:before="240" w:line="260" w:lineRule="atLeast"/>
      <w:ind w:left="2608"/>
      <w:jc w:val="both"/>
    </w:pPr>
    <w:rPr>
      <w:rFonts w:ascii="Palatino Linotype" w:eastAsia="Times New Roman" w:hAnsi="Palatino Linotype"/>
      <w:snapToGrid w:val="0"/>
      <w:color w:val="000000"/>
      <w:sz w:val="18"/>
      <w:szCs w:val="22"/>
      <w:lang w:eastAsia="de-DE" w:bidi="en-US"/>
    </w:rPr>
  </w:style>
  <w:style w:type="paragraph" w:customStyle="1" w:styleId="MDPI19line">
    <w:name w:val="MDPI_1.9_line"/>
    <w:qFormat/>
    <w:rsid w:val="00E93210"/>
    <w:pPr>
      <w:pBdr>
        <w:bottom w:val="single" w:sz="6" w:space="1" w:color="auto"/>
      </w:pBdr>
      <w:adjustRightInd w:val="0"/>
      <w:snapToGrid w:val="0"/>
      <w:spacing w:after="480" w:line="260" w:lineRule="atLeast"/>
      <w:ind w:left="2608"/>
      <w:jc w:val="both"/>
    </w:pPr>
    <w:rPr>
      <w:rFonts w:ascii="Palatino Linotype" w:eastAsia="Times New Roman" w:hAnsi="Palatino Linotype" w:cs="Cordia New"/>
      <w:color w:val="000000"/>
      <w:szCs w:val="24"/>
      <w:lang w:eastAsia="de-DE" w:bidi="en-US"/>
    </w:rPr>
  </w:style>
  <w:style w:type="table" w:customStyle="1" w:styleId="Mdeck5tablebodythreelines">
    <w:name w:val="M_deck_5_table_body_three_lines"/>
    <w:basedOn w:val="TableNormal"/>
    <w:uiPriority w:val="99"/>
    <w:rsid w:val="0028224B"/>
    <w:pPr>
      <w:adjustRightInd w:val="0"/>
      <w:snapToGrid w:val="0"/>
      <w:spacing w:line="300" w:lineRule="exact"/>
      <w:jc w:val="center"/>
    </w:pPr>
    <w:rPr>
      <w:rFonts w:ascii="Times New Roman" w:hAnsi="Times New Roman"/>
      <w:lang w:val="de-DE" w:eastAsia="de-DE"/>
    </w:rPr>
    <w:tblPr>
      <w:jc w:val="center"/>
      <w:tblBorders>
        <w:bottom w:val="single" w:sz="8" w:space="0" w:color="auto"/>
      </w:tblBorders>
    </w:tblPr>
    <w:trPr>
      <w:jc w:val="center"/>
    </w:trPr>
    <w:tcPr>
      <w:vAlign w:val="center"/>
    </w:tcPr>
    <w:tblStylePr w:type="firstRow">
      <w:pPr>
        <w:wordWrap/>
        <w:adjustRightInd w:val="0"/>
        <w:snapToGrid w:val="0"/>
        <w:spacing w:beforeLines="0" w:beforeAutospacing="0" w:afterLines="0" w:afterAutospacing="0" w:line="300" w:lineRule="exact"/>
        <w:ind w:leftChars="0" w:left="0" w:rightChars="0" w:right="0" w:firstLineChars="0" w:firstLine="0"/>
        <w:contextualSpacing w:val="0"/>
        <w:mirrorIndents w:val="0"/>
        <w:jc w:val="center"/>
        <w:outlineLvl w:val="9"/>
      </w:pPr>
      <w:rPr>
        <w:rFonts w:ascii="Times New Roman" w:eastAsia="Times New Roman" w:hAnsi="Times New Roman"/>
        <w:b w:val="0"/>
        <w:i w:val="0"/>
        <w:snapToGrid w:val="0"/>
        <w:sz w:val="22"/>
      </w:rPr>
      <w:tblPr/>
      <w:tcPr>
        <w:tcBorders>
          <w:top w:val="single" w:sz="8" w:space="0" w:color="auto"/>
          <w:left w:val="nil"/>
          <w:bottom w:val="single" w:sz="4" w:space="0" w:color="auto"/>
          <w:right w:val="nil"/>
          <w:insideH w:val="nil"/>
          <w:insideV w:val="nil"/>
          <w:tl2br w:val="nil"/>
          <w:tr2bl w:val="nil"/>
        </w:tcBorders>
      </w:tcPr>
    </w:tblStylePr>
  </w:style>
  <w:style w:type="table" w:styleId="TableGrid">
    <w:name w:val="Table Grid"/>
    <w:basedOn w:val="TableNormal"/>
    <w:uiPriority w:val="59"/>
    <w:rsid w:val="00E93210"/>
    <w:pPr>
      <w:spacing w:line="260" w:lineRule="atLeast"/>
      <w:jc w:val="both"/>
    </w:pPr>
    <w:rPr>
      <w:rFonts w:ascii="Palatino Linotype" w:hAnsi="Palatino Linotype"/>
      <w:color w:val="00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rsid w:val="00E93210"/>
    <w:pPr>
      <w:tabs>
        <w:tab w:val="center" w:pos="4153"/>
        <w:tab w:val="right" w:pos="8306"/>
      </w:tabs>
      <w:snapToGrid w:val="0"/>
      <w:spacing w:line="240" w:lineRule="atLeast"/>
    </w:pPr>
    <w:rPr>
      <w:szCs w:val="18"/>
    </w:rPr>
  </w:style>
  <w:style w:type="character" w:customStyle="1" w:styleId="FooterChar">
    <w:name w:val="Footer Char"/>
    <w:link w:val="Footer"/>
    <w:uiPriority w:val="99"/>
    <w:rsid w:val="00E93210"/>
    <w:rPr>
      <w:rFonts w:ascii="Palatino Linotype" w:hAnsi="Palatino Linotype"/>
      <w:noProof/>
      <w:color w:val="000000"/>
      <w:szCs w:val="18"/>
    </w:rPr>
  </w:style>
  <w:style w:type="paragraph" w:styleId="Header">
    <w:name w:val="header"/>
    <w:basedOn w:val="Normal"/>
    <w:link w:val="HeaderChar"/>
    <w:uiPriority w:val="99"/>
    <w:rsid w:val="00E93210"/>
    <w:pPr>
      <w:pBdr>
        <w:bottom w:val="single" w:sz="6" w:space="1" w:color="auto"/>
      </w:pBdr>
      <w:tabs>
        <w:tab w:val="center" w:pos="4153"/>
        <w:tab w:val="right" w:pos="8306"/>
      </w:tabs>
      <w:snapToGrid w:val="0"/>
      <w:spacing w:line="240" w:lineRule="atLeast"/>
      <w:jc w:val="center"/>
    </w:pPr>
    <w:rPr>
      <w:szCs w:val="18"/>
    </w:rPr>
  </w:style>
  <w:style w:type="character" w:customStyle="1" w:styleId="HeaderChar">
    <w:name w:val="Header Char"/>
    <w:link w:val="Header"/>
    <w:uiPriority w:val="99"/>
    <w:rsid w:val="00E93210"/>
    <w:rPr>
      <w:rFonts w:ascii="Palatino Linotype" w:hAnsi="Palatino Linotype"/>
      <w:noProof/>
      <w:color w:val="000000"/>
      <w:szCs w:val="18"/>
    </w:rPr>
  </w:style>
  <w:style w:type="paragraph" w:customStyle="1" w:styleId="MDPIheaderjournallogo">
    <w:name w:val="MDPI_header_journal_logo"/>
    <w:qFormat/>
    <w:rsid w:val="00E93210"/>
    <w:pPr>
      <w:adjustRightInd w:val="0"/>
      <w:snapToGrid w:val="0"/>
      <w:spacing w:line="260" w:lineRule="atLeast"/>
      <w:jc w:val="both"/>
    </w:pPr>
    <w:rPr>
      <w:rFonts w:ascii="Palatino Linotype" w:eastAsia="Times New Roman" w:hAnsi="Palatino Linotype"/>
      <w:i/>
      <w:color w:val="000000"/>
      <w:sz w:val="24"/>
      <w:szCs w:val="22"/>
      <w:lang w:eastAsia="de-CH"/>
    </w:rPr>
  </w:style>
  <w:style w:type="paragraph" w:customStyle="1" w:styleId="MDPI32textnoindent">
    <w:name w:val="MDPI_3.2_text_no_indent"/>
    <w:basedOn w:val="MDPI31text"/>
    <w:qFormat/>
    <w:rsid w:val="00E93210"/>
    <w:pPr>
      <w:ind w:firstLine="0"/>
    </w:pPr>
  </w:style>
  <w:style w:type="paragraph" w:customStyle="1" w:styleId="MDPI31text">
    <w:name w:val="MDPI_3.1_text"/>
    <w:qFormat/>
    <w:rsid w:val="003F5356"/>
    <w:pPr>
      <w:adjustRightInd w:val="0"/>
      <w:snapToGrid w:val="0"/>
      <w:spacing w:line="228" w:lineRule="auto"/>
      <w:ind w:left="2608" w:firstLine="425"/>
      <w:jc w:val="both"/>
    </w:pPr>
    <w:rPr>
      <w:rFonts w:ascii="Palatino Linotype" w:eastAsia="Times New Roman" w:hAnsi="Palatino Linotype"/>
      <w:snapToGrid w:val="0"/>
      <w:color w:val="000000"/>
      <w:szCs w:val="22"/>
      <w:lang w:eastAsia="de-DE" w:bidi="en-US"/>
    </w:rPr>
  </w:style>
  <w:style w:type="paragraph" w:customStyle="1" w:styleId="MDPI33textspaceafter">
    <w:name w:val="MDPI_3.3_text_space_after"/>
    <w:qFormat/>
    <w:rsid w:val="00E93210"/>
    <w:pPr>
      <w:adjustRightInd w:val="0"/>
      <w:snapToGrid w:val="0"/>
      <w:spacing w:after="24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35textbeforelist">
    <w:name w:val="MDPI_3.5_text_before_list"/>
    <w:qFormat/>
    <w:rsid w:val="00E93210"/>
    <w:pPr>
      <w:adjustRightInd w:val="0"/>
      <w:snapToGrid w:val="0"/>
      <w:spacing w:line="228" w:lineRule="auto"/>
      <w:ind w:left="2608" w:firstLine="425"/>
      <w:jc w:val="both"/>
    </w:pPr>
    <w:rPr>
      <w:rFonts w:ascii="Palatino Linotype" w:eastAsia="Times New Roman" w:hAnsi="Palatino Linotype"/>
      <w:snapToGrid w:val="0"/>
      <w:color w:val="000000"/>
      <w:szCs w:val="22"/>
      <w:lang w:eastAsia="de-DE" w:bidi="en-US"/>
    </w:rPr>
  </w:style>
  <w:style w:type="paragraph" w:customStyle="1" w:styleId="MDPI36textafterlist">
    <w:name w:val="MDPI_3.6_text_after_list"/>
    <w:qFormat/>
    <w:rsid w:val="00E93210"/>
    <w:pPr>
      <w:adjustRightInd w:val="0"/>
      <w:snapToGrid w:val="0"/>
      <w:spacing w:before="12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37itemize">
    <w:name w:val="MDPI_3.7_itemize"/>
    <w:qFormat/>
    <w:rsid w:val="00DC04F0"/>
    <w:pPr>
      <w:numPr>
        <w:numId w:val="22"/>
      </w:numPr>
      <w:adjustRightInd w:val="0"/>
      <w:snapToGrid w:val="0"/>
      <w:spacing w:line="228" w:lineRule="auto"/>
      <w:jc w:val="both"/>
    </w:pPr>
    <w:rPr>
      <w:rFonts w:ascii="Palatino Linotype" w:eastAsia="Times New Roman" w:hAnsi="Palatino Linotype"/>
      <w:color w:val="000000"/>
      <w:szCs w:val="22"/>
      <w:lang w:eastAsia="de-DE" w:bidi="en-US"/>
    </w:rPr>
  </w:style>
  <w:style w:type="paragraph" w:customStyle="1" w:styleId="MDPI38bullet">
    <w:name w:val="MDPI_3.8_bullet"/>
    <w:qFormat/>
    <w:rsid w:val="00DC04F0"/>
    <w:pPr>
      <w:numPr>
        <w:numId w:val="20"/>
      </w:numPr>
      <w:adjustRightInd w:val="0"/>
      <w:snapToGrid w:val="0"/>
      <w:spacing w:line="228" w:lineRule="auto"/>
      <w:jc w:val="both"/>
    </w:pPr>
    <w:rPr>
      <w:rFonts w:ascii="Palatino Linotype" w:eastAsia="Times New Roman" w:hAnsi="Palatino Linotype"/>
      <w:color w:val="000000"/>
      <w:szCs w:val="22"/>
      <w:lang w:eastAsia="de-DE" w:bidi="en-US"/>
    </w:rPr>
  </w:style>
  <w:style w:type="paragraph" w:customStyle="1" w:styleId="MDPI39equation">
    <w:name w:val="MDPI_3.9_equation"/>
    <w:qFormat/>
    <w:rsid w:val="00E93210"/>
    <w:pPr>
      <w:adjustRightInd w:val="0"/>
      <w:snapToGrid w:val="0"/>
      <w:spacing w:before="120" w:after="120" w:line="260" w:lineRule="atLeast"/>
      <w:ind w:left="709"/>
      <w:jc w:val="center"/>
    </w:pPr>
    <w:rPr>
      <w:rFonts w:ascii="Palatino Linotype" w:eastAsia="Times New Roman" w:hAnsi="Palatino Linotype"/>
      <w:snapToGrid w:val="0"/>
      <w:color w:val="000000"/>
      <w:szCs w:val="22"/>
      <w:lang w:eastAsia="de-DE" w:bidi="en-US"/>
    </w:rPr>
  </w:style>
  <w:style w:type="paragraph" w:customStyle="1" w:styleId="MDPI3aequationnumber">
    <w:name w:val="MDPI_3.a_equation_number"/>
    <w:qFormat/>
    <w:rsid w:val="00E93210"/>
    <w:pPr>
      <w:spacing w:before="120" w:after="120"/>
      <w:jc w:val="right"/>
    </w:pPr>
    <w:rPr>
      <w:rFonts w:ascii="Palatino Linotype" w:eastAsia="Times New Roman" w:hAnsi="Palatino Linotype"/>
      <w:snapToGrid w:val="0"/>
      <w:color w:val="000000"/>
      <w:szCs w:val="22"/>
      <w:lang w:eastAsia="de-DE" w:bidi="en-US"/>
    </w:rPr>
  </w:style>
  <w:style w:type="paragraph" w:customStyle="1" w:styleId="MDPI41tablecaption">
    <w:name w:val="MDPI_4.1_table_caption"/>
    <w:qFormat/>
    <w:rsid w:val="00E93210"/>
    <w:pPr>
      <w:adjustRightInd w:val="0"/>
      <w:snapToGrid w:val="0"/>
      <w:spacing w:before="240" w:after="120" w:line="228" w:lineRule="auto"/>
      <w:ind w:left="2608"/>
      <w:jc w:val="both"/>
    </w:pPr>
    <w:rPr>
      <w:rFonts w:ascii="Palatino Linotype" w:eastAsia="Times New Roman" w:hAnsi="Palatino Linotype" w:cs="Cordia New"/>
      <w:color w:val="000000"/>
      <w:sz w:val="18"/>
      <w:szCs w:val="22"/>
      <w:lang w:eastAsia="de-DE" w:bidi="en-US"/>
    </w:rPr>
  </w:style>
  <w:style w:type="paragraph" w:customStyle="1" w:styleId="MDPI42tablebody">
    <w:name w:val="MDPI_4.2_table_body"/>
    <w:qFormat/>
    <w:rsid w:val="009169F1"/>
    <w:pPr>
      <w:adjustRightInd w:val="0"/>
      <w:snapToGrid w:val="0"/>
      <w:spacing w:line="260" w:lineRule="atLeast"/>
      <w:jc w:val="center"/>
    </w:pPr>
    <w:rPr>
      <w:rFonts w:ascii="Palatino Linotype" w:eastAsia="Times New Roman" w:hAnsi="Palatino Linotype"/>
      <w:snapToGrid w:val="0"/>
      <w:color w:val="000000"/>
      <w:lang w:eastAsia="de-DE" w:bidi="en-US"/>
    </w:rPr>
  </w:style>
  <w:style w:type="paragraph" w:customStyle="1" w:styleId="MDPI43tablefooter">
    <w:name w:val="MDPI_4.3_table_footer"/>
    <w:next w:val="MDPI31text"/>
    <w:qFormat/>
    <w:rsid w:val="00E93210"/>
    <w:pPr>
      <w:adjustRightInd w:val="0"/>
      <w:snapToGrid w:val="0"/>
      <w:spacing w:line="228" w:lineRule="auto"/>
      <w:ind w:left="2608"/>
      <w:jc w:val="both"/>
    </w:pPr>
    <w:rPr>
      <w:rFonts w:ascii="Palatino Linotype" w:eastAsia="Times New Roman" w:hAnsi="Palatino Linotype" w:cs="Cordia New"/>
      <w:color w:val="000000"/>
      <w:sz w:val="18"/>
      <w:szCs w:val="22"/>
      <w:lang w:eastAsia="de-DE" w:bidi="en-US"/>
    </w:rPr>
  </w:style>
  <w:style w:type="paragraph" w:customStyle="1" w:styleId="MDPI51figurecaption">
    <w:name w:val="MDPI_5.1_figure_caption"/>
    <w:qFormat/>
    <w:rsid w:val="00E93210"/>
    <w:pPr>
      <w:adjustRightInd w:val="0"/>
      <w:snapToGrid w:val="0"/>
      <w:spacing w:before="120" w:after="240" w:line="228" w:lineRule="auto"/>
      <w:ind w:left="2608"/>
      <w:jc w:val="both"/>
    </w:pPr>
    <w:rPr>
      <w:rFonts w:ascii="Palatino Linotype" w:eastAsia="Times New Roman" w:hAnsi="Palatino Linotype"/>
      <w:color w:val="000000"/>
      <w:sz w:val="18"/>
      <w:lang w:eastAsia="de-DE" w:bidi="en-US"/>
    </w:rPr>
  </w:style>
  <w:style w:type="paragraph" w:customStyle="1" w:styleId="MDPI52figure">
    <w:name w:val="MDPI_5.2_figure"/>
    <w:qFormat/>
    <w:rsid w:val="00E93210"/>
    <w:pPr>
      <w:adjustRightInd w:val="0"/>
      <w:snapToGrid w:val="0"/>
      <w:spacing w:before="240" w:after="120"/>
      <w:jc w:val="center"/>
    </w:pPr>
    <w:rPr>
      <w:rFonts w:ascii="Palatino Linotype" w:eastAsia="Times New Roman" w:hAnsi="Palatino Linotype"/>
      <w:snapToGrid w:val="0"/>
      <w:color w:val="000000"/>
      <w:lang w:eastAsia="de-DE" w:bidi="en-US"/>
    </w:rPr>
  </w:style>
  <w:style w:type="paragraph" w:customStyle="1" w:styleId="MDPIfooterfirstpage">
    <w:name w:val="MDPI_footer_firstpage"/>
    <w:qFormat/>
    <w:rsid w:val="00E93210"/>
    <w:pPr>
      <w:tabs>
        <w:tab w:val="right" w:pos="8845"/>
      </w:tabs>
      <w:spacing w:line="160" w:lineRule="exact"/>
    </w:pPr>
    <w:rPr>
      <w:rFonts w:ascii="Palatino Linotype" w:eastAsia="Times New Roman" w:hAnsi="Palatino Linotype"/>
      <w:color w:val="000000"/>
      <w:sz w:val="16"/>
      <w:lang w:eastAsia="de-DE"/>
    </w:rPr>
  </w:style>
  <w:style w:type="paragraph" w:customStyle="1" w:styleId="MDPI23heading3">
    <w:name w:val="MDPI_2.3_heading3"/>
    <w:qFormat/>
    <w:rsid w:val="00E93210"/>
    <w:pPr>
      <w:adjustRightInd w:val="0"/>
      <w:snapToGrid w:val="0"/>
      <w:spacing w:before="60" w:after="60" w:line="228" w:lineRule="auto"/>
      <w:ind w:left="2608"/>
      <w:outlineLvl w:val="2"/>
    </w:pPr>
    <w:rPr>
      <w:rFonts w:ascii="Palatino Linotype" w:eastAsia="Times New Roman" w:hAnsi="Palatino Linotype"/>
      <w:snapToGrid w:val="0"/>
      <w:color w:val="000000"/>
      <w:szCs w:val="22"/>
      <w:lang w:eastAsia="de-DE" w:bidi="en-US"/>
    </w:rPr>
  </w:style>
  <w:style w:type="paragraph" w:customStyle="1" w:styleId="MDPI21heading1">
    <w:name w:val="MDPI_2.1_heading1"/>
    <w:qFormat/>
    <w:rsid w:val="00E93210"/>
    <w:pPr>
      <w:adjustRightInd w:val="0"/>
      <w:snapToGrid w:val="0"/>
      <w:spacing w:before="240" w:after="60" w:line="228" w:lineRule="auto"/>
      <w:ind w:left="2608"/>
      <w:outlineLvl w:val="0"/>
    </w:pPr>
    <w:rPr>
      <w:rFonts w:ascii="Palatino Linotype" w:eastAsia="Times New Roman" w:hAnsi="Palatino Linotype"/>
      <w:b/>
      <w:snapToGrid w:val="0"/>
      <w:color w:val="000000"/>
      <w:szCs w:val="22"/>
      <w:lang w:eastAsia="de-DE" w:bidi="en-US"/>
    </w:rPr>
  </w:style>
  <w:style w:type="paragraph" w:customStyle="1" w:styleId="MDPI22heading2">
    <w:name w:val="MDPI_2.2_heading2"/>
    <w:qFormat/>
    <w:rsid w:val="00E93210"/>
    <w:pPr>
      <w:adjustRightInd w:val="0"/>
      <w:snapToGrid w:val="0"/>
      <w:spacing w:before="60" w:after="60" w:line="228" w:lineRule="auto"/>
      <w:ind w:left="2608"/>
      <w:outlineLvl w:val="1"/>
    </w:pPr>
    <w:rPr>
      <w:rFonts w:ascii="Palatino Linotype" w:eastAsia="Times New Roman" w:hAnsi="Palatino Linotype"/>
      <w:i/>
      <w:noProof/>
      <w:snapToGrid w:val="0"/>
      <w:color w:val="000000"/>
      <w:szCs w:val="22"/>
      <w:lang w:eastAsia="de-DE" w:bidi="en-US"/>
    </w:rPr>
  </w:style>
  <w:style w:type="paragraph" w:customStyle="1" w:styleId="MDPI71References">
    <w:name w:val="MDPI_7.1_References"/>
    <w:qFormat/>
    <w:rsid w:val="002532CA"/>
    <w:pPr>
      <w:numPr>
        <w:numId w:val="23"/>
      </w:numPr>
      <w:adjustRightInd w:val="0"/>
      <w:snapToGrid w:val="0"/>
      <w:spacing w:line="228" w:lineRule="auto"/>
      <w:jc w:val="both"/>
    </w:pPr>
    <w:rPr>
      <w:rFonts w:ascii="Palatino Linotype" w:eastAsia="Times New Roman" w:hAnsi="Palatino Linotype"/>
      <w:color w:val="000000"/>
      <w:sz w:val="18"/>
      <w:lang w:eastAsia="de-DE" w:bidi="en-US"/>
    </w:rPr>
  </w:style>
  <w:style w:type="paragraph" w:styleId="BalloonText">
    <w:name w:val="Balloon Text"/>
    <w:basedOn w:val="Normal"/>
    <w:link w:val="BalloonTextChar"/>
    <w:uiPriority w:val="99"/>
    <w:rsid w:val="00E93210"/>
    <w:rPr>
      <w:rFonts w:cs="Tahoma"/>
      <w:szCs w:val="18"/>
    </w:rPr>
  </w:style>
  <w:style w:type="character" w:customStyle="1" w:styleId="BalloonTextChar">
    <w:name w:val="Balloon Text Char"/>
    <w:link w:val="BalloonText"/>
    <w:uiPriority w:val="99"/>
    <w:rsid w:val="00E93210"/>
    <w:rPr>
      <w:rFonts w:ascii="Palatino Linotype" w:hAnsi="Palatino Linotype" w:cs="Tahoma"/>
      <w:noProof/>
      <w:color w:val="000000"/>
      <w:szCs w:val="18"/>
    </w:rPr>
  </w:style>
  <w:style w:type="character" w:styleId="LineNumber">
    <w:name w:val="line number"/>
    <w:uiPriority w:val="99"/>
    <w:rsid w:val="00CA1D7B"/>
    <w:rPr>
      <w:rFonts w:ascii="Palatino Linotype" w:hAnsi="Palatino Linotype"/>
      <w:sz w:val="16"/>
    </w:rPr>
  </w:style>
  <w:style w:type="table" w:customStyle="1" w:styleId="MDPI41threelinetable">
    <w:name w:val="MDPI_4.1_three_line_table"/>
    <w:basedOn w:val="TableNormal"/>
    <w:uiPriority w:val="99"/>
    <w:rsid w:val="00E93210"/>
    <w:pPr>
      <w:adjustRightInd w:val="0"/>
      <w:snapToGrid w:val="0"/>
      <w:jc w:val="center"/>
    </w:pPr>
    <w:rPr>
      <w:rFonts w:ascii="Palatino Linotype" w:hAnsi="Palatino Linotype"/>
      <w:color w:val="000000"/>
    </w:rPr>
    <w:tblPr>
      <w:jc w:val="center"/>
      <w:tblBorders>
        <w:top w:val="single" w:sz="8" w:space="0" w:color="auto"/>
        <w:bottom w:val="single" w:sz="8" w:space="0" w:color="auto"/>
      </w:tblBorders>
    </w:tblPr>
    <w:trPr>
      <w:jc w:val="center"/>
    </w:trPr>
    <w:tcPr>
      <w:vAlign w:val="center"/>
    </w:tcPr>
    <w:tblStylePr w:type="firstRow">
      <w:rPr>
        <w:rFonts w:ascii="Palatino Linotype" w:hAnsi="Palatino Linotype"/>
        <w:b/>
        <w:i w:val="0"/>
        <w:sz w:val="20"/>
      </w:rPr>
      <w:tblPr/>
      <w:tcPr>
        <w:tcBorders>
          <w:bottom w:val="single" w:sz="4" w:space="0" w:color="auto"/>
        </w:tcBorders>
      </w:tcPr>
    </w:tblStylePr>
  </w:style>
  <w:style w:type="character" w:styleId="Hyperlink">
    <w:name w:val="Hyperlink"/>
    <w:uiPriority w:val="99"/>
    <w:rsid w:val="00E93210"/>
    <w:rPr>
      <w:color w:val="0000FF"/>
      <w:u w:val="single"/>
    </w:rPr>
  </w:style>
  <w:style w:type="character" w:styleId="UnresolvedMention">
    <w:name w:val="Unresolved Mention"/>
    <w:uiPriority w:val="99"/>
    <w:semiHidden/>
    <w:unhideWhenUsed/>
    <w:rsid w:val="00A8692B"/>
    <w:rPr>
      <w:color w:val="605E5C"/>
      <w:shd w:val="clear" w:color="auto" w:fill="E1DFDD"/>
    </w:rPr>
  </w:style>
  <w:style w:type="table" w:styleId="PlainTable4">
    <w:name w:val="Plain Table 4"/>
    <w:basedOn w:val="TableNormal"/>
    <w:uiPriority w:val="44"/>
    <w:rsid w:val="00375A07"/>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paragraph" w:customStyle="1" w:styleId="MDPI34textspacebefore">
    <w:name w:val="MDPI_3.4_text_space_before"/>
    <w:qFormat/>
    <w:rsid w:val="00E93210"/>
    <w:pPr>
      <w:adjustRightInd w:val="0"/>
      <w:snapToGrid w:val="0"/>
      <w:spacing w:before="24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81theorem">
    <w:name w:val="MDPI_8.1_theorem"/>
    <w:qFormat/>
    <w:rsid w:val="00E93210"/>
    <w:pPr>
      <w:adjustRightInd w:val="0"/>
      <w:snapToGrid w:val="0"/>
      <w:spacing w:line="228" w:lineRule="auto"/>
      <w:ind w:left="2608"/>
      <w:jc w:val="both"/>
    </w:pPr>
    <w:rPr>
      <w:rFonts w:ascii="Palatino Linotype" w:eastAsia="Times New Roman" w:hAnsi="Palatino Linotype"/>
      <w:i/>
      <w:snapToGrid w:val="0"/>
      <w:color w:val="000000"/>
      <w:szCs w:val="22"/>
      <w:lang w:eastAsia="de-DE" w:bidi="en-US"/>
    </w:rPr>
  </w:style>
  <w:style w:type="paragraph" w:customStyle="1" w:styleId="MDPI82proof">
    <w:name w:val="MDPI_8.2_proof"/>
    <w:qFormat/>
    <w:rsid w:val="00E93210"/>
    <w:pPr>
      <w:adjustRightInd w:val="0"/>
      <w:snapToGrid w:val="0"/>
      <w:spacing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61Citation">
    <w:name w:val="MDPI_6.1_Citation"/>
    <w:qFormat/>
    <w:rsid w:val="00E93210"/>
    <w:pPr>
      <w:adjustRightInd w:val="0"/>
      <w:snapToGrid w:val="0"/>
      <w:spacing w:line="240" w:lineRule="atLeast"/>
      <w:ind w:right="113"/>
    </w:pPr>
    <w:rPr>
      <w:rFonts w:ascii="Palatino Linotype" w:hAnsi="Palatino Linotype" w:cs="Cordia New"/>
      <w:sz w:val="14"/>
      <w:szCs w:val="22"/>
    </w:rPr>
  </w:style>
  <w:style w:type="paragraph" w:customStyle="1" w:styleId="MDPI62BackMatter">
    <w:name w:val="MDPI_6.2_BackMatter"/>
    <w:qFormat/>
    <w:rsid w:val="00E93210"/>
    <w:pPr>
      <w:adjustRightInd w:val="0"/>
      <w:snapToGrid w:val="0"/>
      <w:spacing w:after="120" w:line="228" w:lineRule="auto"/>
      <w:ind w:left="2608"/>
      <w:jc w:val="both"/>
    </w:pPr>
    <w:rPr>
      <w:rFonts w:ascii="Palatino Linotype" w:eastAsia="Times New Roman" w:hAnsi="Palatino Linotype"/>
      <w:snapToGrid w:val="0"/>
      <w:color w:val="000000"/>
      <w:sz w:val="18"/>
      <w:lang w:eastAsia="en-US" w:bidi="en-US"/>
    </w:rPr>
  </w:style>
  <w:style w:type="paragraph" w:customStyle="1" w:styleId="MDPI63Notes">
    <w:name w:val="MDPI_6.3_Notes"/>
    <w:qFormat/>
    <w:rsid w:val="00E93210"/>
    <w:pPr>
      <w:adjustRightInd w:val="0"/>
      <w:snapToGrid w:val="0"/>
      <w:spacing w:before="240" w:line="228" w:lineRule="auto"/>
      <w:jc w:val="both"/>
    </w:pPr>
    <w:rPr>
      <w:rFonts w:ascii="Palatino Linotype" w:hAnsi="Palatino Linotype"/>
      <w:snapToGrid w:val="0"/>
      <w:color w:val="000000"/>
      <w:sz w:val="18"/>
      <w:lang w:eastAsia="en-US" w:bidi="en-US"/>
    </w:rPr>
  </w:style>
  <w:style w:type="paragraph" w:customStyle="1" w:styleId="MDPI15academiceditor">
    <w:name w:val="MDPI_1.5_academic_editor"/>
    <w:qFormat/>
    <w:rsid w:val="00F8699A"/>
    <w:pPr>
      <w:adjustRightInd w:val="0"/>
      <w:snapToGrid w:val="0"/>
      <w:spacing w:before="120" w:line="240" w:lineRule="atLeast"/>
      <w:ind w:right="113"/>
    </w:pPr>
    <w:rPr>
      <w:rFonts w:ascii="Palatino Linotype" w:eastAsia="Times New Roman" w:hAnsi="Palatino Linotype"/>
      <w:color w:val="000000"/>
      <w:sz w:val="14"/>
      <w:szCs w:val="22"/>
      <w:lang w:eastAsia="de-DE" w:bidi="en-US"/>
    </w:rPr>
  </w:style>
  <w:style w:type="paragraph" w:customStyle="1" w:styleId="MDPI19classification">
    <w:name w:val="MDPI_1.9_classification"/>
    <w:qFormat/>
    <w:rsid w:val="00E93210"/>
    <w:pPr>
      <w:spacing w:before="240" w:line="260" w:lineRule="atLeast"/>
      <w:ind w:left="113"/>
      <w:jc w:val="both"/>
    </w:pPr>
    <w:rPr>
      <w:rFonts w:ascii="Palatino Linotype" w:eastAsia="Times New Roman" w:hAnsi="Palatino Linotype"/>
      <w:b/>
      <w:color w:val="000000"/>
      <w:szCs w:val="22"/>
      <w:lang w:eastAsia="de-DE" w:bidi="en-US"/>
    </w:rPr>
  </w:style>
  <w:style w:type="paragraph" w:customStyle="1" w:styleId="MDPI411onetablecaption">
    <w:name w:val="MDPI_4.1.1_one_table_caption"/>
    <w:qFormat/>
    <w:rsid w:val="00E93210"/>
    <w:pPr>
      <w:adjustRightInd w:val="0"/>
      <w:snapToGrid w:val="0"/>
      <w:spacing w:before="240" w:after="120" w:line="260" w:lineRule="atLeast"/>
      <w:jc w:val="center"/>
    </w:pPr>
    <w:rPr>
      <w:rFonts w:ascii="Palatino Linotype" w:hAnsi="Palatino Linotype" w:cs="Cordia New"/>
      <w:noProof/>
      <w:color w:val="000000"/>
      <w:sz w:val="18"/>
      <w:szCs w:val="22"/>
      <w:lang w:bidi="en-US"/>
    </w:rPr>
  </w:style>
  <w:style w:type="paragraph" w:customStyle="1" w:styleId="MDPI511onefigurecaption">
    <w:name w:val="MDPI_5.1.1_one_figure_caption"/>
    <w:qFormat/>
    <w:rsid w:val="00E93210"/>
    <w:pPr>
      <w:adjustRightInd w:val="0"/>
      <w:snapToGrid w:val="0"/>
      <w:spacing w:before="240" w:after="120" w:line="260" w:lineRule="atLeast"/>
      <w:jc w:val="center"/>
    </w:pPr>
    <w:rPr>
      <w:rFonts w:ascii="Palatino Linotype" w:hAnsi="Palatino Linotype"/>
      <w:noProof/>
      <w:color w:val="000000"/>
      <w:sz w:val="18"/>
      <w:lang w:bidi="en-US"/>
    </w:rPr>
  </w:style>
  <w:style w:type="paragraph" w:customStyle="1" w:styleId="MDPI72Copyright">
    <w:name w:val="MDPI_7.2_Copyright"/>
    <w:qFormat/>
    <w:rsid w:val="00554016"/>
    <w:pPr>
      <w:adjustRightInd w:val="0"/>
      <w:snapToGrid w:val="0"/>
      <w:spacing w:before="60" w:line="240" w:lineRule="atLeast"/>
      <w:ind w:right="113"/>
      <w:jc w:val="both"/>
    </w:pPr>
    <w:rPr>
      <w:rFonts w:ascii="Palatino Linotype" w:eastAsia="Times New Roman" w:hAnsi="Palatino Linotype"/>
      <w:noProof/>
      <w:snapToGrid w:val="0"/>
      <w:color w:val="000000"/>
      <w:sz w:val="14"/>
      <w:lang w:val="en-GB" w:eastAsia="en-GB"/>
    </w:rPr>
  </w:style>
  <w:style w:type="paragraph" w:customStyle="1" w:styleId="MDPI73CopyrightImage">
    <w:name w:val="MDPI_7.3_CopyrightImage"/>
    <w:rsid w:val="00E93210"/>
    <w:pPr>
      <w:adjustRightInd w:val="0"/>
      <w:snapToGrid w:val="0"/>
      <w:spacing w:after="100" w:line="260" w:lineRule="atLeast"/>
      <w:jc w:val="right"/>
    </w:pPr>
    <w:rPr>
      <w:rFonts w:ascii="Palatino Linotype" w:eastAsia="Times New Roman" w:hAnsi="Palatino Linotype"/>
      <w:color w:val="000000"/>
      <w:lang w:eastAsia="de-CH"/>
    </w:rPr>
  </w:style>
  <w:style w:type="paragraph" w:customStyle="1" w:styleId="MDPIequationFram">
    <w:name w:val="MDPI_equationFram"/>
    <w:qFormat/>
    <w:rsid w:val="00E93210"/>
    <w:pPr>
      <w:adjustRightInd w:val="0"/>
      <w:snapToGrid w:val="0"/>
      <w:spacing w:before="120" w:after="120"/>
      <w:jc w:val="center"/>
    </w:pPr>
    <w:rPr>
      <w:rFonts w:ascii="Palatino Linotype" w:eastAsia="Times New Roman" w:hAnsi="Palatino Linotype"/>
      <w:snapToGrid w:val="0"/>
      <w:color w:val="000000"/>
      <w:szCs w:val="22"/>
      <w:lang w:eastAsia="de-DE" w:bidi="en-US"/>
    </w:rPr>
  </w:style>
  <w:style w:type="paragraph" w:customStyle="1" w:styleId="MDPIfooter">
    <w:name w:val="MDPI_footer"/>
    <w:qFormat/>
    <w:rsid w:val="00E93210"/>
    <w:pPr>
      <w:adjustRightInd w:val="0"/>
      <w:snapToGrid w:val="0"/>
      <w:spacing w:before="120" w:line="260" w:lineRule="atLeast"/>
      <w:jc w:val="center"/>
    </w:pPr>
    <w:rPr>
      <w:rFonts w:ascii="Palatino Linotype" w:eastAsia="Times New Roman" w:hAnsi="Palatino Linotype"/>
      <w:color w:val="000000"/>
      <w:lang w:eastAsia="de-DE"/>
    </w:rPr>
  </w:style>
  <w:style w:type="paragraph" w:customStyle="1" w:styleId="MDPIheader">
    <w:name w:val="MDPI_header"/>
    <w:qFormat/>
    <w:rsid w:val="00E93210"/>
    <w:pPr>
      <w:adjustRightInd w:val="0"/>
      <w:snapToGrid w:val="0"/>
      <w:spacing w:after="240" w:line="260" w:lineRule="atLeast"/>
      <w:jc w:val="both"/>
    </w:pPr>
    <w:rPr>
      <w:rFonts w:ascii="Palatino Linotype" w:eastAsia="Times New Roman" w:hAnsi="Palatino Linotype"/>
      <w:iCs/>
      <w:color w:val="000000"/>
      <w:sz w:val="16"/>
      <w:lang w:eastAsia="de-DE"/>
    </w:rPr>
  </w:style>
  <w:style w:type="paragraph" w:customStyle="1" w:styleId="MDPIheadercitation">
    <w:name w:val="MDPI_header_citation"/>
    <w:rsid w:val="00E93210"/>
    <w:pPr>
      <w:spacing w:after="240"/>
    </w:pPr>
    <w:rPr>
      <w:rFonts w:ascii="Palatino Linotype" w:eastAsia="Times New Roman" w:hAnsi="Palatino Linotype"/>
      <w:snapToGrid w:val="0"/>
      <w:color w:val="000000"/>
      <w:sz w:val="18"/>
      <w:lang w:eastAsia="de-DE" w:bidi="en-US"/>
    </w:rPr>
  </w:style>
  <w:style w:type="paragraph" w:customStyle="1" w:styleId="MDPIheadermdpilogo">
    <w:name w:val="MDPI_header_mdpi_logo"/>
    <w:qFormat/>
    <w:rsid w:val="00E93210"/>
    <w:pPr>
      <w:adjustRightInd w:val="0"/>
      <w:snapToGrid w:val="0"/>
      <w:spacing w:line="260" w:lineRule="atLeast"/>
      <w:jc w:val="right"/>
    </w:pPr>
    <w:rPr>
      <w:rFonts w:ascii="Palatino Linotype" w:eastAsia="Times New Roman" w:hAnsi="Palatino Linotype"/>
      <w:color w:val="000000"/>
      <w:sz w:val="24"/>
      <w:szCs w:val="22"/>
      <w:lang w:eastAsia="de-CH"/>
    </w:rPr>
  </w:style>
  <w:style w:type="table" w:customStyle="1" w:styleId="MDPITable">
    <w:name w:val="MDPI_Table"/>
    <w:basedOn w:val="TableNormal"/>
    <w:uiPriority w:val="99"/>
    <w:rsid w:val="00E93210"/>
    <w:rPr>
      <w:rFonts w:ascii="Palatino Linotype" w:hAnsi="Palatino Linotype"/>
      <w:color w:val="000000"/>
      <w:lang w:val="en-CA" w:eastAsia="en-US"/>
    </w:rPr>
    <w:tblPr>
      <w:tblCellMar>
        <w:left w:w="0" w:type="dxa"/>
        <w:right w:w="0" w:type="dxa"/>
      </w:tblCellMar>
    </w:tblPr>
  </w:style>
  <w:style w:type="paragraph" w:customStyle="1" w:styleId="MDPItext">
    <w:name w:val="MDPI_text"/>
    <w:qFormat/>
    <w:rsid w:val="00E93210"/>
    <w:pPr>
      <w:spacing w:line="260" w:lineRule="atLeast"/>
      <w:ind w:left="425" w:right="425" w:firstLine="284"/>
      <w:jc w:val="both"/>
    </w:pPr>
    <w:rPr>
      <w:rFonts w:ascii="Times New Roman" w:eastAsia="Times New Roman" w:hAnsi="Times New Roman"/>
      <w:noProof/>
      <w:snapToGrid w:val="0"/>
      <w:color w:val="000000"/>
      <w:sz w:val="22"/>
      <w:szCs w:val="22"/>
      <w:lang w:eastAsia="de-DE" w:bidi="en-US"/>
    </w:rPr>
  </w:style>
  <w:style w:type="paragraph" w:customStyle="1" w:styleId="MDPItitle">
    <w:name w:val="MDPI_title"/>
    <w:qFormat/>
    <w:rsid w:val="00E93210"/>
    <w:pPr>
      <w:adjustRightInd w:val="0"/>
      <w:snapToGrid w:val="0"/>
      <w:spacing w:after="240" w:line="260" w:lineRule="atLeast"/>
      <w:jc w:val="both"/>
    </w:pPr>
    <w:rPr>
      <w:rFonts w:ascii="Palatino Linotype" w:eastAsia="Times New Roman" w:hAnsi="Palatino Linotype"/>
      <w:b/>
      <w:snapToGrid w:val="0"/>
      <w:color w:val="000000"/>
      <w:sz w:val="36"/>
      <w:lang w:eastAsia="de-DE" w:bidi="en-US"/>
    </w:rPr>
  </w:style>
  <w:style w:type="character" w:customStyle="1" w:styleId="apple-converted-space">
    <w:name w:val="apple-converted-space"/>
    <w:rsid w:val="00E93210"/>
  </w:style>
  <w:style w:type="paragraph" w:styleId="Bibliography">
    <w:name w:val="Bibliography"/>
    <w:basedOn w:val="Normal"/>
    <w:next w:val="Normal"/>
    <w:uiPriority w:val="37"/>
    <w:unhideWhenUsed/>
    <w:rsid w:val="00E93210"/>
    <w:pPr>
      <w:tabs>
        <w:tab w:val="left" w:pos="504"/>
      </w:tabs>
      <w:spacing w:line="240" w:lineRule="atLeast"/>
      <w:ind w:left="504" w:hanging="504"/>
    </w:pPr>
  </w:style>
  <w:style w:type="paragraph" w:styleId="BodyText">
    <w:name w:val="Body Text"/>
    <w:link w:val="BodyTextChar"/>
    <w:rsid w:val="00E93210"/>
    <w:pPr>
      <w:spacing w:after="120" w:line="340" w:lineRule="atLeast"/>
      <w:jc w:val="both"/>
    </w:pPr>
    <w:rPr>
      <w:rFonts w:ascii="Palatino Linotype" w:hAnsi="Palatino Linotype"/>
      <w:color w:val="000000"/>
      <w:sz w:val="24"/>
      <w:lang w:eastAsia="de-DE"/>
    </w:rPr>
  </w:style>
  <w:style w:type="character" w:customStyle="1" w:styleId="BodyTextChar">
    <w:name w:val="Body Text Char"/>
    <w:link w:val="BodyText"/>
    <w:rsid w:val="00E93210"/>
    <w:rPr>
      <w:rFonts w:ascii="Palatino Linotype" w:hAnsi="Palatino Linotype"/>
      <w:color w:val="000000"/>
      <w:sz w:val="24"/>
      <w:lang w:eastAsia="de-DE"/>
    </w:rPr>
  </w:style>
  <w:style w:type="character" w:styleId="CommentReference">
    <w:name w:val="annotation reference"/>
    <w:rsid w:val="00E93210"/>
    <w:rPr>
      <w:sz w:val="21"/>
      <w:szCs w:val="21"/>
    </w:rPr>
  </w:style>
  <w:style w:type="paragraph" w:styleId="CommentText">
    <w:name w:val="annotation text"/>
    <w:basedOn w:val="Normal"/>
    <w:link w:val="CommentTextChar"/>
    <w:rsid w:val="00E93210"/>
  </w:style>
  <w:style w:type="character" w:customStyle="1" w:styleId="CommentTextChar">
    <w:name w:val="Comment Text Char"/>
    <w:link w:val="CommentText"/>
    <w:rsid w:val="00E93210"/>
    <w:rPr>
      <w:rFonts w:ascii="Palatino Linotype" w:hAnsi="Palatino Linotype"/>
      <w:noProof/>
      <w:color w:val="000000"/>
    </w:rPr>
  </w:style>
  <w:style w:type="paragraph" w:styleId="CommentSubject">
    <w:name w:val="annotation subject"/>
    <w:basedOn w:val="CommentText"/>
    <w:next w:val="CommentText"/>
    <w:link w:val="CommentSubjectChar"/>
    <w:rsid w:val="00E93210"/>
    <w:rPr>
      <w:b/>
      <w:bCs/>
    </w:rPr>
  </w:style>
  <w:style w:type="character" w:customStyle="1" w:styleId="CommentSubjectChar">
    <w:name w:val="Comment Subject Char"/>
    <w:link w:val="CommentSubject"/>
    <w:rsid w:val="00E93210"/>
    <w:rPr>
      <w:rFonts w:ascii="Palatino Linotype" w:hAnsi="Palatino Linotype"/>
      <w:b/>
      <w:bCs/>
      <w:noProof/>
      <w:color w:val="000000"/>
    </w:rPr>
  </w:style>
  <w:style w:type="character" w:styleId="EndnoteReference">
    <w:name w:val="endnote reference"/>
    <w:rsid w:val="00E93210"/>
    <w:rPr>
      <w:vertAlign w:val="superscript"/>
    </w:rPr>
  </w:style>
  <w:style w:type="paragraph" w:styleId="EndnoteText">
    <w:name w:val="endnote text"/>
    <w:basedOn w:val="Normal"/>
    <w:link w:val="EndnoteTextChar"/>
    <w:semiHidden/>
    <w:unhideWhenUsed/>
    <w:rsid w:val="00E93210"/>
    <w:pPr>
      <w:spacing w:line="240" w:lineRule="auto"/>
    </w:pPr>
  </w:style>
  <w:style w:type="character" w:customStyle="1" w:styleId="EndnoteTextChar">
    <w:name w:val="Endnote Text Char"/>
    <w:link w:val="EndnoteText"/>
    <w:semiHidden/>
    <w:rsid w:val="00E93210"/>
    <w:rPr>
      <w:rFonts w:ascii="Palatino Linotype" w:hAnsi="Palatino Linotype"/>
      <w:noProof/>
      <w:color w:val="000000"/>
    </w:rPr>
  </w:style>
  <w:style w:type="character" w:styleId="FollowedHyperlink">
    <w:name w:val="FollowedHyperlink"/>
    <w:rsid w:val="00E93210"/>
    <w:rPr>
      <w:color w:val="954F72"/>
      <w:u w:val="single"/>
    </w:rPr>
  </w:style>
  <w:style w:type="paragraph" w:styleId="FootnoteText">
    <w:name w:val="footnote text"/>
    <w:basedOn w:val="Normal"/>
    <w:link w:val="FootnoteTextChar"/>
    <w:semiHidden/>
    <w:unhideWhenUsed/>
    <w:rsid w:val="00E93210"/>
    <w:pPr>
      <w:spacing w:line="240" w:lineRule="auto"/>
    </w:pPr>
  </w:style>
  <w:style w:type="character" w:customStyle="1" w:styleId="FootnoteTextChar">
    <w:name w:val="Footnote Text Char"/>
    <w:link w:val="FootnoteText"/>
    <w:semiHidden/>
    <w:rsid w:val="00E93210"/>
    <w:rPr>
      <w:rFonts w:ascii="Palatino Linotype" w:hAnsi="Palatino Linotype"/>
      <w:noProof/>
      <w:color w:val="000000"/>
    </w:rPr>
  </w:style>
  <w:style w:type="paragraph" w:styleId="NormalWeb">
    <w:name w:val="Normal (Web)"/>
    <w:basedOn w:val="Normal"/>
    <w:uiPriority w:val="99"/>
    <w:rsid w:val="00E93210"/>
    <w:rPr>
      <w:szCs w:val="24"/>
    </w:rPr>
  </w:style>
  <w:style w:type="paragraph" w:customStyle="1" w:styleId="MsoFootnoteText0">
    <w:name w:val="MsoFootnoteText"/>
    <w:basedOn w:val="NormalWeb"/>
    <w:qFormat/>
    <w:rsid w:val="00E93210"/>
    <w:rPr>
      <w:rFonts w:ascii="Times New Roman" w:hAnsi="Times New Roman"/>
    </w:rPr>
  </w:style>
  <w:style w:type="character" w:styleId="PageNumber">
    <w:name w:val="page number"/>
    <w:rsid w:val="00E93210"/>
  </w:style>
  <w:style w:type="character" w:styleId="PlaceholderText">
    <w:name w:val="Placeholder Text"/>
    <w:uiPriority w:val="99"/>
    <w:semiHidden/>
    <w:rsid w:val="00E93210"/>
    <w:rPr>
      <w:color w:val="808080"/>
    </w:rPr>
  </w:style>
  <w:style w:type="paragraph" w:customStyle="1" w:styleId="MDPI71FootNotes">
    <w:name w:val="MDPI_7.1_FootNotes"/>
    <w:qFormat/>
    <w:rsid w:val="00AE2596"/>
    <w:pPr>
      <w:numPr>
        <w:numId w:val="21"/>
      </w:numPr>
      <w:adjustRightInd w:val="0"/>
      <w:snapToGrid w:val="0"/>
      <w:spacing w:line="228" w:lineRule="auto"/>
    </w:pPr>
    <w:rPr>
      <w:rFonts w:ascii="Palatino Linotype" w:eastAsiaTheme="minorEastAsia" w:hAnsi="Palatino Linotype"/>
      <w:noProof/>
      <w:color w:val="000000"/>
      <w:sz w:val="18"/>
    </w:rPr>
  </w:style>
  <w:style w:type="paragraph" w:styleId="Caption">
    <w:name w:val="caption"/>
    <w:basedOn w:val="Normal"/>
    <w:next w:val="Normal"/>
    <w:uiPriority w:val="35"/>
    <w:unhideWhenUsed/>
    <w:qFormat/>
    <w:rsid w:val="00EE0746"/>
    <w:pPr>
      <w:spacing w:after="200" w:line="240" w:lineRule="auto"/>
    </w:pPr>
    <w:rPr>
      <w:i/>
      <w:iCs/>
      <w:color w:val="44546A" w:themeColor="text2"/>
      <w:sz w:val="18"/>
      <w:szCs w:val="18"/>
    </w:rPr>
  </w:style>
  <w:style w:type="paragraph" w:styleId="Revision">
    <w:name w:val="Revision"/>
    <w:hidden/>
    <w:uiPriority w:val="99"/>
    <w:semiHidden/>
    <w:rsid w:val="002420AB"/>
    <w:rPr>
      <w:rFonts w:ascii="Palatino Linotype" w:hAnsi="Palatino Linotype"/>
      <w:color w:val="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2130167">
      <w:bodyDiv w:val="1"/>
      <w:marLeft w:val="0"/>
      <w:marRight w:val="0"/>
      <w:marTop w:val="0"/>
      <w:marBottom w:val="0"/>
      <w:divBdr>
        <w:top w:val="none" w:sz="0" w:space="0" w:color="auto"/>
        <w:left w:val="none" w:sz="0" w:space="0" w:color="auto"/>
        <w:bottom w:val="none" w:sz="0" w:space="0" w:color="auto"/>
        <w:right w:val="none" w:sz="0" w:space="0" w:color="auto"/>
      </w:divBdr>
    </w:div>
    <w:div w:id="421606968">
      <w:bodyDiv w:val="1"/>
      <w:marLeft w:val="0"/>
      <w:marRight w:val="0"/>
      <w:marTop w:val="0"/>
      <w:marBottom w:val="0"/>
      <w:divBdr>
        <w:top w:val="none" w:sz="0" w:space="0" w:color="auto"/>
        <w:left w:val="none" w:sz="0" w:space="0" w:color="auto"/>
        <w:bottom w:val="none" w:sz="0" w:space="0" w:color="auto"/>
        <w:right w:val="none" w:sz="0" w:space="0" w:color="auto"/>
      </w:divBdr>
    </w:div>
    <w:div w:id="512190648">
      <w:bodyDiv w:val="1"/>
      <w:marLeft w:val="0"/>
      <w:marRight w:val="0"/>
      <w:marTop w:val="0"/>
      <w:marBottom w:val="0"/>
      <w:divBdr>
        <w:top w:val="none" w:sz="0" w:space="0" w:color="auto"/>
        <w:left w:val="none" w:sz="0" w:space="0" w:color="auto"/>
        <w:bottom w:val="none" w:sz="0" w:space="0" w:color="auto"/>
        <w:right w:val="none" w:sz="0" w:space="0" w:color="auto"/>
      </w:divBdr>
    </w:div>
    <w:div w:id="629287209">
      <w:bodyDiv w:val="1"/>
      <w:marLeft w:val="0"/>
      <w:marRight w:val="0"/>
      <w:marTop w:val="0"/>
      <w:marBottom w:val="0"/>
      <w:divBdr>
        <w:top w:val="none" w:sz="0" w:space="0" w:color="auto"/>
        <w:left w:val="none" w:sz="0" w:space="0" w:color="auto"/>
        <w:bottom w:val="none" w:sz="0" w:space="0" w:color="auto"/>
        <w:right w:val="none" w:sz="0" w:space="0" w:color="auto"/>
      </w:divBdr>
    </w:div>
    <w:div w:id="762724851">
      <w:bodyDiv w:val="1"/>
      <w:marLeft w:val="0"/>
      <w:marRight w:val="0"/>
      <w:marTop w:val="0"/>
      <w:marBottom w:val="0"/>
      <w:divBdr>
        <w:top w:val="none" w:sz="0" w:space="0" w:color="auto"/>
        <w:left w:val="none" w:sz="0" w:space="0" w:color="auto"/>
        <w:bottom w:val="none" w:sz="0" w:space="0" w:color="auto"/>
        <w:right w:val="none" w:sz="0" w:space="0" w:color="auto"/>
      </w:divBdr>
    </w:div>
    <w:div w:id="1118793638">
      <w:bodyDiv w:val="1"/>
      <w:marLeft w:val="0"/>
      <w:marRight w:val="0"/>
      <w:marTop w:val="0"/>
      <w:marBottom w:val="0"/>
      <w:divBdr>
        <w:top w:val="none" w:sz="0" w:space="0" w:color="auto"/>
        <w:left w:val="none" w:sz="0" w:space="0" w:color="auto"/>
        <w:bottom w:val="none" w:sz="0" w:space="0" w:color="auto"/>
        <w:right w:val="none" w:sz="0" w:space="0" w:color="auto"/>
      </w:divBdr>
    </w:div>
    <w:div w:id="1324890822">
      <w:bodyDiv w:val="1"/>
      <w:marLeft w:val="0"/>
      <w:marRight w:val="0"/>
      <w:marTop w:val="0"/>
      <w:marBottom w:val="0"/>
      <w:divBdr>
        <w:top w:val="none" w:sz="0" w:space="0" w:color="auto"/>
        <w:left w:val="none" w:sz="0" w:space="0" w:color="auto"/>
        <w:bottom w:val="none" w:sz="0" w:space="0" w:color="auto"/>
        <w:right w:val="none" w:sz="0" w:space="0" w:color="auto"/>
      </w:divBdr>
    </w:div>
    <w:div w:id="1993175939">
      <w:bodyDiv w:val="1"/>
      <w:marLeft w:val="0"/>
      <w:marRight w:val="0"/>
      <w:marTop w:val="0"/>
      <w:marBottom w:val="0"/>
      <w:divBdr>
        <w:top w:val="none" w:sz="0" w:space="0" w:color="auto"/>
        <w:left w:val="none" w:sz="0" w:space="0" w:color="auto"/>
        <w:bottom w:val="none" w:sz="0" w:space="0" w:color="auto"/>
        <w:right w:val="none" w:sz="0" w:space="0" w:color="auto"/>
      </w:divBdr>
    </w:div>
    <w:div w:id="2037072446">
      <w:bodyDiv w:val="1"/>
      <w:marLeft w:val="0"/>
      <w:marRight w:val="0"/>
      <w:marTop w:val="0"/>
      <w:marBottom w:val="0"/>
      <w:divBdr>
        <w:top w:val="none" w:sz="0" w:space="0" w:color="auto"/>
        <w:left w:val="none" w:sz="0" w:space="0" w:color="auto"/>
        <w:bottom w:val="none" w:sz="0" w:space="0" w:color="auto"/>
        <w:right w:val="none" w:sz="0" w:space="0" w:color="auto"/>
      </w:divBdr>
    </w:div>
  </w:divs>
  <w:encoding w:val="iso-8859-6"/>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header" Target="header3.xml"/><Relationship Id="rId3" Type="http://schemas.openxmlformats.org/officeDocument/2006/relationships/styles" Target="styles.xml"/><Relationship Id="rId21" Type="http://schemas.openxmlformats.org/officeDocument/2006/relationships/chart" Target="charts/chart1.xml"/><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24"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header" Target="header1.xml"/><Relationship Id="rId28" Type="http://schemas.openxmlformats.org/officeDocument/2006/relationships/fontTable" Target="fontTable.xml"/><Relationship Id="rId10" Type="http://schemas.microsoft.com/office/2016/09/relationships/commentsIds" Target="commentsIds.xml"/><Relationship Id="rId19" Type="http://schemas.openxmlformats.org/officeDocument/2006/relationships/image" Target="media/image8.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png"/><Relationship Id="rId22" Type="http://schemas.openxmlformats.org/officeDocument/2006/relationships/chart" Target="charts/chart2.xml"/><Relationship Id="rId27" Type="http://schemas.openxmlformats.org/officeDocument/2006/relationships/footer" Target="footer2.xml"/><Relationship Id="rId30" Type="http://schemas.openxmlformats.org/officeDocument/2006/relationships/theme" Target="theme/theme1.xml"/></Relationships>
</file>

<file path=word/_rels/header3.xml.rels><?xml version="1.0" encoding="UTF-8" standalone="yes"?>
<Relationships xmlns="http://schemas.openxmlformats.org/package/2006/relationships"><Relationship Id="rId2" Type="http://schemas.openxmlformats.org/officeDocument/2006/relationships/image" Target="media/image11.png"/><Relationship Id="rId1" Type="http://schemas.openxmlformats.org/officeDocument/2006/relationships/image" Target="media/image10.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faith\Documents\PhD%20stuff\Literature%20Review\sensors-template.dot"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C:\Users\faith\Documents\PhD%20stuff\Literature%20Review\Literature%20Review.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faith\Documents\PhD%20stuff\Literature%20Review\Literature%20Review.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100" b="0" i="0" u="none" strike="noStrike" kern="1200" spc="0" baseline="0">
                <a:solidFill>
                  <a:schemeClr val="tx1">
                    <a:lumMod val="65000"/>
                    <a:lumOff val="35000"/>
                  </a:schemeClr>
                </a:solidFill>
                <a:latin typeface="+mn-lt"/>
                <a:ea typeface="+mn-ea"/>
                <a:cs typeface="+mn-cs"/>
              </a:defRPr>
            </a:pPr>
            <a:r>
              <a:rPr lang="en-GB" sz="1100"/>
              <a:t>Summay</a:t>
            </a:r>
            <a:r>
              <a:rPr lang="en-GB" sz="1100" baseline="0"/>
              <a:t> of Published Research Papers by the Sensors being utilised from 2007 to 2023 </a:t>
            </a:r>
            <a:endParaRPr lang="en-GB" sz="1100"/>
          </a:p>
        </c:rich>
      </c:tx>
      <c:overlay val="0"/>
      <c:spPr>
        <a:noFill/>
        <a:ln>
          <a:noFill/>
        </a:ln>
        <a:effectLst/>
      </c:spPr>
      <c:txPr>
        <a:bodyPr rot="0" spcFirstLastPara="1" vertOverflow="ellipsis" vert="horz" wrap="square" anchor="ctr" anchorCtr="1"/>
        <a:lstStyle/>
        <a:p>
          <a:pPr>
            <a:defRPr sz="11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stacked"/>
        <c:varyColors val="0"/>
        <c:ser>
          <c:idx val="0"/>
          <c:order val="0"/>
          <c:tx>
            <c:strRef>
              <c:f>'Sitting Posture System'!$A$102</c:f>
              <c:strCache>
                <c:ptCount val="1"/>
                <c:pt idx="0">
                  <c:v>Pressure Sensor</c:v>
                </c:pt>
              </c:strCache>
            </c:strRef>
          </c:tx>
          <c:spPr>
            <a:solidFill>
              <a:schemeClr val="accent1"/>
            </a:solidFill>
            <a:ln>
              <a:noFill/>
            </a:ln>
            <a:effectLst/>
          </c:spPr>
          <c:invertIfNegative val="0"/>
          <c:cat>
            <c:strRef>
              <c:f>'Sitting Posture System'!$B$101:$E$101</c:f>
              <c:strCache>
                <c:ptCount val="4"/>
                <c:pt idx="0">
                  <c:v>[2007, 2010]</c:v>
                </c:pt>
                <c:pt idx="1">
                  <c:v>[2011, 2014]</c:v>
                </c:pt>
                <c:pt idx="2">
                  <c:v>[2015, 2018]</c:v>
                </c:pt>
                <c:pt idx="3">
                  <c:v>[2019, 2023]</c:v>
                </c:pt>
              </c:strCache>
            </c:strRef>
          </c:cat>
          <c:val>
            <c:numRef>
              <c:f>'Sitting Posture System'!$B$102:$E$102</c:f>
              <c:numCache>
                <c:formatCode>General</c:formatCode>
                <c:ptCount val="4"/>
                <c:pt idx="0">
                  <c:v>1</c:v>
                </c:pt>
                <c:pt idx="1">
                  <c:v>4</c:v>
                </c:pt>
                <c:pt idx="2">
                  <c:v>5</c:v>
                </c:pt>
                <c:pt idx="3">
                  <c:v>16</c:v>
                </c:pt>
              </c:numCache>
            </c:numRef>
          </c:val>
          <c:extLst>
            <c:ext xmlns:c16="http://schemas.microsoft.com/office/drawing/2014/chart" uri="{C3380CC4-5D6E-409C-BE32-E72D297353CC}">
              <c16:uniqueId val="{00000000-6964-4FE9-8FC1-80D1598E9407}"/>
            </c:ext>
          </c:extLst>
        </c:ser>
        <c:ser>
          <c:idx val="1"/>
          <c:order val="1"/>
          <c:tx>
            <c:strRef>
              <c:f>'Sitting Posture System'!$A$103</c:f>
              <c:strCache>
                <c:ptCount val="1"/>
                <c:pt idx="0">
                  <c:v>Load Cell</c:v>
                </c:pt>
              </c:strCache>
            </c:strRef>
          </c:tx>
          <c:spPr>
            <a:solidFill>
              <a:schemeClr val="accent2"/>
            </a:solidFill>
            <a:ln>
              <a:noFill/>
            </a:ln>
            <a:effectLst/>
          </c:spPr>
          <c:invertIfNegative val="0"/>
          <c:cat>
            <c:strRef>
              <c:f>'Sitting Posture System'!$B$101:$E$101</c:f>
              <c:strCache>
                <c:ptCount val="4"/>
                <c:pt idx="0">
                  <c:v>[2007, 2010]</c:v>
                </c:pt>
                <c:pt idx="1">
                  <c:v>[2011, 2014]</c:v>
                </c:pt>
                <c:pt idx="2">
                  <c:v>[2015, 2018]</c:v>
                </c:pt>
                <c:pt idx="3">
                  <c:v>[2019, 2023]</c:v>
                </c:pt>
              </c:strCache>
            </c:strRef>
          </c:cat>
          <c:val>
            <c:numRef>
              <c:f>'Sitting Posture System'!$B$103:$E$103</c:f>
              <c:numCache>
                <c:formatCode>General</c:formatCode>
                <c:ptCount val="4"/>
                <c:pt idx="0">
                  <c:v>0</c:v>
                </c:pt>
                <c:pt idx="1">
                  <c:v>0</c:v>
                </c:pt>
                <c:pt idx="2">
                  <c:v>1</c:v>
                </c:pt>
                <c:pt idx="3">
                  <c:v>2</c:v>
                </c:pt>
              </c:numCache>
            </c:numRef>
          </c:val>
          <c:extLst>
            <c:ext xmlns:c16="http://schemas.microsoft.com/office/drawing/2014/chart" uri="{C3380CC4-5D6E-409C-BE32-E72D297353CC}">
              <c16:uniqueId val="{00000001-6964-4FE9-8FC1-80D1598E9407}"/>
            </c:ext>
          </c:extLst>
        </c:ser>
        <c:ser>
          <c:idx val="2"/>
          <c:order val="2"/>
          <c:tx>
            <c:strRef>
              <c:f>'Sitting Posture System'!$A$104</c:f>
              <c:strCache>
                <c:ptCount val="1"/>
                <c:pt idx="0">
                  <c:v>Camera</c:v>
                </c:pt>
              </c:strCache>
            </c:strRef>
          </c:tx>
          <c:spPr>
            <a:solidFill>
              <a:schemeClr val="accent3"/>
            </a:solidFill>
            <a:ln>
              <a:noFill/>
            </a:ln>
            <a:effectLst/>
          </c:spPr>
          <c:invertIfNegative val="0"/>
          <c:cat>
            <c:strRef>
              <c:f>'Sitting Posture System'!$B$101:$E$101</c:f>
              <c:strCache>
                <c:ptCount val="4"/>
                <c:pt idx="0">
                  <c:v>[2007, 2010]</c:v>
                </c:pt>
                <c:pt idx="1">
                  <c:v>[2011, 2014]</c:v>
                </c:pt>
                <c:pt idx="2">
                  <c:v>[2015, 2018]</c:v>
                </c:pt>
                <c:pt idx="3">
                  <c:v>[2019, 2023]</c:v>
                </c:pt>
              </c:strCache>
            </c:strRef>
          </c:cat>
          <c:val>
            <c:numRef>
              <c:f>'Sitting Posture System'!$B$104:$E$104</c:f>
              <c:numCache>
                <c:formatCode>General</c:formatCode>
                <c:ptCount val="4"/>
                <c:pt idx="0">
                  <c:v>0</c:v>
                </c:pt>
                <c:pt idx="1">
                  <c:v>0</c:v>
                </c:pt>
                <c:pt idx="2">
                  <c:v>0</c:v>
                </c:pt>
                <c:pt idx="3">
                  <c:v>3</c:v>
                </c:pt>
              </c:numCache>
            </c:numRef>
          </c:val>
          <c:extLst>
            <c:ext xmlns:c16="http://schemas.microsoft.com/office/drawing/2014/chart" uri="{C3380CC4-5D6E-409C-BE32-E72D297353CC}">
              <c16:uniqueId val="{00000002-6964-4FE9-8FC1-80D1598E9407}"/>
            </c:ext>
          </c:extLst>
        </c:ser>
        <c:ser>
          <c:idx val="3"/>
          <c:order val="3"/>
          <c:tx>
            <c:strRef>
              <c:f>'Sitting Posture System'!$A$105</c:f>
              <c:strCache>
                <c:ptCount val="1"/>
                <c:pt idx="0">
                  <c:v>Flex Sensor</c:v>
                </c:pt>
              </c:strCache>
            </c:strRef>
          </c:tx>
          <c:spPr>
            <a:solidFill>
              <a:schemeClr val="accent4"/>
            </a:solidFill>
            <a:ln>
              <a:noFill/>
            </a:ln>
            <a:effectLst/>
          </c:spPr>
          <c:invertIfNegative val="0"/>
          <c:cat>
            <c:strRef>
              <c:f>'Sitting Posture System'!$B$101:$E$101</c:f>
              <c:strCache>
                <c:ptCount val="4"/>
                <c:pt idx="0">
                  <c:v>[2007, 2010]</c:v>
                </c:pt>
                <c:pt idx="1">
                  <c:v>[2011, 2014]</c:v>
                </c:pt>
                <c:pt idx="2">
                  <c:v>[2015, 2018]</c:v>
                </c:pt>
                <c:pt idx="3">
                  <c:v>[2019, 2023]</c:v>
                </c:pt>
              </c:strCache>
            </c:strRef>
          </c:cat>
          <c:val>
            <c:numRef>
              <c:f>'Sitting Posture System'!$B$105:$E$105</c:f>
              <c:numCache>
                <c:formatCode>General</c:formatCode>
                <c:ptCount val="4"/>
                <c:pt idx="0">
                  <c:v>0</c:v>
                </c:pt>
                <c:pt idx="1">
                  <c:v>0</c:v>
                </c:pt>
                <c:pt idx="2">
                  <c:v>0</c:v>
                </c:pt>
                <c:pt idx="3">
                  <c:v>2</c:v>
                </c:pt>
              </c:numCache>
            </c:numRef>
          </c:val>
          <c:extLst>
            <c:ext xmlns:c16="http://schemas.microsoft.com/office/drawing/2014/chart" uri="{C3380CC4-5D6E-409C-BE32-E72D297353CC}">
              <c16:uniqueId val="{00000003-6964-4FE9-8FC1-80D1598E9407}"/>
            </c:ext>
          </c:extLst>
        </c:ser>
        <c:ser>
          <c:idx val="4"/>
          <c:order val="4"/>
          <c:tx>
            <c:strRef>
              <c:f>'Sitting Posture System'!$A$106</c:f>
              <c:strCache>
                <c:ptCount val="1"/>
                <c:pt idx="0">
                  <c:v>Distance Sensor</c:v>
                </c:pt>
              </c:strCache>
            </c:strRef>
          </c:tx>
          <c:spPr>
            <a:solidFill>
              <a:schemeClr val="accent6"/>
            </a:solidFill>
            <a:ln>
              <a:noFill/>
            </a:ln>
            <a:effectLst/>
          </c:spPr>
          <c:invertIfNegative val="0"/>
          <c:cat>
            <c:strRef>
              <c:f>'Sitting Posture System'!$B$101:$E$101</c:f>
              <c:strCache>
                <c:ptCount val="4"/>
                <c:pt idx="0">
                  <c:v>[2007, 2010]</c:v>
                </c:pt>
                <c:pt idx="1">
                  <c:v>[2011, 2014]</c:v>
                </c:pt>
                <c:pt idx="2">
                  <c:v>[2015, 2018]</c:v>
                </c:pt>
                <c:pt idx="3">
                  <c:v>[2019, 2023]</c:v>
                </c:pt>
              </c:strCache>
            </c:strRef>
          </c:cat>
          <c:val>
            <c:numRef>
              <c:f>'Sitting Posture System'!$B$106:$E$106</c:f>
              <c:numCache>
                <c:formatCode>General</c:formatCode>
                <c:ptCount val="4"/>
                <c:pt idx="0">
                  <c:v>0</c:v>
                </c:pt>
                <c:pt idx="1">
                  <c:v>0</c:v>
                </c:pt>
                <c:pt idx="2">
                  <c:v>0</c:v>
                </c:pt>
                <c:pt idx="3">
                  <c:v>2</c:v>
                </c:pt>
              </c:numCache>
            </c:numRef>
          </c:val>
          <c:extLst>
            <c:ext xmlns:c16="http://schemas.microsoft.com/office/drawing/2014/chart" uri="{C3380CC4-5D6E-409C-BE32-E72D297353CC}">
              <c16:uniqueId val="{00000004-6964-4FE9-8FC1-80D1598E9407}"/>
            </c:ext>
          </c:extLst>
        </c:ser>
        <c:dLbls>
          <c:showLegendKey val="0"/>
          <c:showVal val="0"/>
          <c:showCatName val="0"/>
          <c:showSerName val="0"/>
          <c:showPercent val="0"/>
          <c:showBubbleSize val="0"/>
        </c:dLbls>
        <c:gapWidth val="77"/>
        <c:overlap val="100"/>
        <c:axId val="696241728"/>
        <c:axId val="762071583"/>
      </c:barChart>
      <c:catAx>
        <c:axId val="69624172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Publication Year</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62071583"/>
        <c:crosses val="autoZero"/>
        <c:auto val="1"/>
        <c:lblAlgn val="ctr"/>
        <c:lblOffset val="100"/>
        <c:noMultiLvlLbl val="0"/>
      </c:catAx>
      <c:valAx>
        <c:axId val="762071583"/>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Numbers of Papers Published</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9624172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ubbleChart>
        <c:varyColors val="0"/>
        <c:ser>
          <c:idx val="0"/>
          <c:order val="0"/>
          <c:spPr>
            <a:solidFill>
              <a:schemeClr val="accent1">
                <a:alpha val="75000"/>
              </a:schemeClr>
            </a:solidFill>
            <a:ln>
              <a:noFill/>
            </a:ln>
            <a:effectLst/>
          </c:spPr>
          <c:invertIfNegative val="0"/>
          <c:dLbls>
            <c:dLbl>
              <c:idx val="0"/>
              <c:layout>
                <c:manualLayout>
                  <c:x val="-0.11474165816493775"/>
                  <c:y val="3.6693616249782318E-2"/>
                </c:manualLayout>
              </c:layout>
              <c:tx>
                <c:rich>
                  <a:bodyPr/>
                  <a:lstStyle/>
                  <a:p>
                    <a:fld id="{F4558083-0DC7-4B22-9447-5ACEE1EAF62E}" type="CELLRANGE">
                      <a:rPr lang="en-US"/>
                      <a:pPr/>
                      <a:t>[CELLRANGE]</a:t>
                    </a:fld>
                    <a:endParaRPr lang="en-GB"/>
                  </a:p>
                </c:rich>
              </c:tx>
              <c:dLblPos val="r"/>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0-6E0B-4DAD-A07D-2A00371DFE94}"/>
                </c:ext>
              </c:extLst>
            </c:dLbl>
            <c:dLbl>
              <c:idx val="1"/>
              <c:layout>
                <c:manualLayout>
                  <c:x val="2.1321744232473017E-2"/>
                  <c:y val="2.2933510156114001E-2"/>
                </c:manualLayout>
              </c:layout>
              <c:tx>
                <c:rich>
                  <a:bodyPr/>
                  <a:lstStyle/>
                  <a:p>
                    <a:fld id="{EF0B8907-BA42-4065-8527-7174B1974C8C}" type="CELLRANGE">
                      <a:rPr lang="en-US"/>
                      <a:pPr/>
                      <a:t>[CELLRANGE]</a:t>
                    </a:fld>
                    <a:endParaRPr lang="en-GB"/>
                  </a:p>
                </c:rich>
              </c:tx>
              <c:dLblPos val="r"/>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1-6E0B-4DAD-A07D-2A00371DFE94}"/>
                </c:ext>
              </c:extLst>
            </c:dLbl>
            <c:dLbl>
              <c:idx val="2"/>
              <c:layout>
                <c:manualLayout>
                  <c:x val="-0.17082368872204817"/>
                  <c:y val="8.2560636562010362E-2"/>
                </c:manualLayout>
              </c:layout>
              <c:tx>
                <c:rich>
                  <a:bodyPr/>
                  <a:lstStyle/>
                  <a:p>
                    <a:fld id="{59209928-4B17-4089-982B-ADF229C4C5D3}" type="CELLRANGE">
                      <a:rPr lang="en-US"/>
                      <a:pPr/>
                      <a:t>[CELLRANGE]</a:t>
                    </a:fld>
                    <a:endParaRPr lang="en-GB"/>
                  </a:p>
                </c:rich>
              </c:tx>
              <c:dLblPos val="r"/>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2-6E0B-4DAD-A07D-2A00371DFE94}"/>
                </c:ext>
              </c:extLst>
            </c:dLbl>
            <c:dLbl>
              <c:idx val="3"/>
              <c:layout>
                <c:manualLayout>
                  <c:x val="-0.12602927927483487"/>
                  <c:y val="8.256063656201032E-2"/>
                </c:manualLayout>
              </c:layout>
              <c:tx>
                <c:rich>
                  <a:bodyPr/>
                  <a:lstStyle/>
                  <a:p>
                    <a:fld id="{438FE2D8-2756-471A-9699-BEAB1C5E69CB}" type="CELLRANGE">
                      <a:rPr lang="en-US"/>
                      <a:pPr/>
                      <a:t>[CELLRANGE]</a:t>
                    </a:fld>
                    <a:endParaRPr lang="en-GB"/>
                  </a:p>
                </c:rich>
              </c:tx>
              <c:dLblPos val="r"/>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3-6E0B-4DAD-A07D-2A00371DFE94}"/>
                </c:ext>
              </c:extLst>
            </c:dLbl>
            <c:dLbl>
              <c:idx val="4"/>
              <c:layout>
                <c:manualLayout>
                  <c:x val="8.858242467336587E-2"/>
                  <c:y val="-4.5867020312228002E-2"/>
                </c:manualLayout>
              </c:layout>
              <c:tx>
                <c:rich>
                  <a:bodyPr/>
                  <a:lstStyle/>
                  <a:p>
                    <a:fld id="{6564C669-B909-49B7-B4E8-50A13323A85E}" type="CELLRANGE">
                      <a:rPr lang="en-US"/>
                      <a:pPr/>
                      <a:t>[CELLRANGE]</a:t>
                    </a:fld>
                    <a:endParaRPr lang="en-GB"/>
                  </a:p>
                </c:rich>
              </c:tx>
              <c:dLblPos val="r"/>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4-6E0B-4DAD-A07D-2A00371DFE94}"/>
                </c:ext>
              </c:extLst>
            </c:dLbl>
            <c:dLbl>
              <c:idx val="5"/>
              <c:layout>
                <c:manualLayout>
                  <c:x val="-1.363346245437069E-3"/>
                  <c:y val="-3.2106914218559643E-2"/>
                </c:manualLayout>
              </c:layout>
              <c:tx>
                <c:rich>
                  <a:bodyPr/>
                  <a:lstStyle/>
                  <a:p>
                    <a:fld id="{EC098BC3-A32C-4406-9AB4-B869E541C388}" type="CELLRANGE">
                      <a:rPr lang="en-US"/>
                      <a:pPr/>
                      <a:t>[CELLRANGE]</a:t>
                    </a:fld>
                    <a:endParaRPr lang="en-GB"/>
                  </a:p>
                </c:rich>
              </c:tx>
              <c:dLblPos val="r"/>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5-6E0B-4DAD-A07D-2A00371DFE94}"/>
                </c:ext>
              </c:extLst>
            </c:dLbl>
            <c:dLbl>
              <c:idx val="6"/>
              <c:layout>
                <c:manualLayout>
                  <c:x val="-0.11944693484989712"/>
                  <c:y val="-0.1009074446869016"/>
                </c:manualLayout>
              </c:layout>
              <c:tx>
                <c:rich>
                  <a:bodyPr/>
                  <a:lstStyle/>
                  <a:p>
                    <a:fld id="{FAC0CF54-B4CA-432C-8669-9324BB8AAF14}" type="CELLRANGE">
                      <a:rPr lang="en-US"/>
                      <a:pPr/>
                      <a:t>[CELLRANGE]</a:t>
                    </a:fld>
                    <a:endParaRPr lang="en-GB"/>
                  </a:p>
                </c:rich>
              </c:tx>
              <c:dLblPos val="r"/>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6-6E0B-4DAD-A07D-2A00371DFE94}"/>
                </c:ext>
              </c:extLst>
            </c:dLbl>
            <c:dLbl>
              <c:idx val="7"/>
              <c:layout>
                <c:manualLayout>
                  <c:x val="-0.12127949321582869"/>
                  <c:y val="-5.5040424374673561E-2"/>
                </c:manualLayout>
              </c:layout>
              <c:tx>
                <c:rich>
                  <a:bodyPr/>
                  <a:lstStyle/>
                  <a:p>
                    <a:fld id="{6D17ED44-76B0-4CB3-BADB-675E5254F13F}" type="CELLRANGE">
                      <a:rPr lang="en-US"/>
                      <a:pPr/>
                      <a:t>[CELLRANGE]</a:t>
                    </a:fld>
                    <a:endParaRPr lang="en-GB"/>
                  </a:p>
                </c:rich>
              </c:tx>
              <c:dLblPos val="r"/>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7-6E0B-4DAD-A07D-2A00371DFE94}"/>
                </c:ext>
              </c:extLst>
            </c:dLbl>
            <c:dLbl>
              <c:idx val="8"/>
              <c:layout>
                <c:manualLayout>
                  <c:x val="1.124727763785463E-2"/>
                  <c:y val="4.5867020312228002E-2"/>
                </c:manualLayout>
              </c:layout>
              <c:tx>
                <c:rich>
                  <a:bodyPr/>
                  <a:lstStyle/>
                  <a:p>
                    <a:fld id="{7FA7CF3D-1357-4717-8FE3-C2879E8B1B4E}" type="CELLRANGE">
                      <a:rPr lang="en-US"/>
                      <a:pPr/>
                      <a:t>[CELLRANGE]</a:t>
                    </a:fld>
                    <a:endParaRPr lang="en-GB"/>
                  </a:p>
                </c:rich>
              </c:tx>
              <c:dLblPos val="r"/>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8-6E0B-4DAD-A07D-2A00371DFE94}"/>
                </c:ext>
              </c:extLst>
            </c:dLbl>
            <c:dLbl>
              <c:idx val="9"/>
              <c:layout>
                <c:manualLayout>
                  <c:x val="-0.17754745455713503"/>
                  <c:y val="-7.7973934530787603E-2"/>
                </c:manualLayout>
              </c:layout>
              <c:tx>
                <c:rich>
                  <a:bodyPr/>
                  <a:lstStyle/>
                  <a:p>
                    <a:fld id="{475CD881-65A9-4424-BC5A-0DDD01BA2C05}" type="CELLRANGE">
                      <a:rPr lang="en-US"/>
                      <a:pPr/>
                      <a:t>[CELLRANGE]</a:t>
                    </a:fld>
                    <a:endParaRPr lang="en-GB"/>
                  </a:p>
                </c:rich>
              </c:tx>
              <c:dLblPos val="r"/>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9-6E0B-4DAD-A07D-2A00371DFE94}"/>
                </c:ext>
              </c:extLst>
            </c:dLbl>
            <c:dLbl>
              <c:idx val="10"/>
              <c:layout>
                <c:manualLayout>
                  <c:x val="-0.13440585105333433"/>
                  <c:y val="7.1517082858928327E-2"/>
                </c:manualLayout>
              </c:layout>
              <c:tx>
                <c:rich>
                  <a:bodyPr/>
                  <a:lstStyle/>
                  <a:p>
                    <a:fld id="{4389D771-33A5-4F5A-BFA4-D64DD3E62CED}" type="CELLRANGE">
                      <a:rPr lang="en-US"/>
                      <a:pPr/>
                      <a:t>[CELLRANGE]</a:t>
                    </a:fld>
                    <a:endParaRPr lang="en-GB"/>
                  </a:p>
                </c:rich>
              </c:tx>
              <c:dLblPos val="r"/>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A-6E0B-4DAD-A07D-2A00371DFE94}"/>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ctr"/>
            <c:showLegendKey val="0"/>
            <c:showVal val="0"/>
            <c:showCatName val="0"/>
            <c:showSerName val="0"/>
            <c:showPercent val="0"/>
            <c:showBubbleSize val="0"/>
            <c:showLeaderLines val="0"/>
            <c:extLst>
              <c:ext xmlns:c15="http://schemas.microsoft.com/office/drawing/2012/chart" uri="{CE6537A1-D6FC-4f65-9D91-7224C49458BB}">
                <c15:showDataLabelsRange val="1"/>
                <c15:showLeaderLines val="1"/>
                <c15:leaderLines>
                  <c:spPr>
                    <a:ln w="9525" cap="flat" cmpd="sng" algn="ctr">
                      <a:solidFill>
                        <a:schemeClr val="tx1">
                          <a:lumMod val="35000"/>
                          <a:lumOff val="65000"/>
                        </a:schemeClr>
                      </a:solidFill>
                      <a:round/>
                    </a:ln>
                    <a:effectLst/>
                  </c:spPr>
                </c15:leaderLines>
              </c:ext>
            </c:extLst>
          </c:dLbls>
          <c:xVal>
            <c:numRef>
              <c:f>'Sitting Posture System'!$B$72:$B$82</c:f>
              <c:numCache>
                <c:formatCode>General</c:formatCode>
                <c:ptCount val="11"/>
                <c:pt idx="0">
                  <c:v>7.75</c:v>
                </c:pt>
                <c:pt idx="1">
                  <c:v>9.5</c:v>
                </c:pt>
                <c:pt idx="2">
                  <c:v>5.666666666666667</c:v>
                </c:pt>
                <c:pt idx="3">
                  <c:v>7.4</c:v>
                </c:pt>
                <c:pt idx="4">
                  <c:v>8.3333333333333339</c:v>
                </c:pt>
                <c:pt idx="5">
                  <c:v>8</c:v>
                </c:pt>
                <c:pt idx="6">
                  <c:v>6</c:v>
                </c:pt>
                <c:pt idx="7">
                  <c:v>15</c:v>
                </c:pt>
                <c:pt idx="8">
                  <c:v>8</c:v>
                </c:pt>
                <c:pt idx="9">
                  <c:v>10</c:v>
                </c:pt>
                <c:pt idx="10">
                  <c:v>4</c:v>
                </c:pt>
              </c:numCache>
            </c:numRef>
          </c:xVal>
          <c:yVal>
            <c:numRef>
              <c:f>'Sitting Posture System'!$C$72:$C$82</c:f>
              <c:numCache>
                <c:formatCode>0.00%</c:formatCode>
                <c:ptCount val="11"/>
                <c:pt idx="0">
                  <c:v>0.94724000000000008</c:v>
                </c:pt>
                <c:pt idx="1">
                  <c:v>0.95250000000000001</c:v>
                </c:pt>
                <c:pt idx="2">
                  <c:v>0.94235000000000002</c:v>
                </c:pt>
                <c:pt idx="3">
                  <c:v>0.89128333333333332</c:v>
                </c:pt>
                <c:pt idx="4">
                  <c:v>0.96329999999999993</c:v>
                </c:pt>
                <c:pt idx="5">
                  <c:v>0.98520000000000008</c:v>
                </c:pt>
                <c:pt idx="6">
                  <c:v>0.95669999999999999</c:v>
                </c:pt>
                <c:pt idx="7">
                  <c:v>0.88519999999999999</c:v>
                </c:pt>
                <c:pt idx="8">
                  <c:v>0.91679999999999995</c:v>
                </c:pt>
                <c:pt idx="9" formatCode="0%">
                  <c:v>0.78</c:v>
                </c:pt>
                <c:pt idx="10">
                  <c:v>0.99029999999999996</c:v>
                </c:pt>
              </c:numCache>
            </c:numRef>
          </c:yVal>
          <c:bubbleSize>
            <c:numRef>
              <c:f>'Sitting Posture System'!$D$72:$D$82</c:f>
              <c:numCache>
                <c:formatCode>General</c:formatCode>
                <c:ptCount val="11"/>
                <c:pt idx="0">
                  <c:v>8.6666666666666661</c:v>
                </c:pt>
                <c:pt idx="1">
                  <c:v>23</c:v>
                </c:pt>
                <c:pt idx="2">
                  <c:v>12</c:v>
                </c:pt>
                <c:pt idx="3">
                  <c:v>38.25</c:v>
                </c:pt>
                <c:pt idx="4">
                  <c:v>24.333333333333332</c:v>
                </c:pt>
                <c:pt idx="5">
                  <c:v>14.5</c:v>
                </c:pt>
                <c:pt idx="6">
                  <c:v>40</c:v>
                </c:pt>
                <c:pt idx="7">
                  <c:v>19</c:v>
                </c:pt>
                <c:pt idx="8">
                  <c:v>40</c:v>
                </c:pt>
                <c:pt idx="9">
                  <c:v>20</c:v>
                </c:pt>
                <c:pt idx="10">
                  <c:v>32</c:v>
                </c:pt>
              </c:numCache>
            </c:numRef>
          </c:bubbleSize>
          <c:bubble3D val="0"/>
          <c:extLst>
            <c:ext xmlns:c15="http://schemas.microsoft.com/office/drawing/2012/chart" uri="{02D57815-91ED-43cb-92C2-25804820EDAC}">
              <c15:datalabelsRange>
                <c15:f>'Sitting Posture System'!$A$72:$A$82</c15:f>
                <c15:dlblRangeCache>
                  <c:ptCount val="11"/>
                  <c:pt idx="0">
                    <c:v>CNN</c:v>
                  </c:pt>
                  <c:pt idx="1">
                    <c:v>KNN</c:v>
                  </c:pt>
                  <c:pt idx="2">
                    <c:v>Decision Tree</c:v>
                  </c:pt>
                  <c:pt idx="3">
                    <c:v>ANN</c:v>
                  </c:pt>
                  <c:pt idx="4">
                    <c:v>Random Forest</c:v>
                  </c:pt>
                  <c:pt idx="5">
                    <c:v>SVM</c:v>
                  </c:pt>
                  <c:pt idx="6">
                    <c:v>SOM (ISOM-SPR)</c:v>
                  </c:pt>
                  <c:pt idx="7">
                    <c:v>SNN</c:v>
                  </c:pt>
                  <c:pt idx="8">
                    <c:v>EMN</c:v>
                  </c:pt>
                  <c:pt idx="9">
                    <c:v>SimpleLogistic</c:v>
                  </c:pt>
                  <c:pt idx="10">
                    <c:v>LightGBM </c:v>
                  </c:pt>
                </c15:dlblRangeCache>
              </c15:datalabelsRange>
            </c:ext>
            <c:ext xmlns:c16="http://schemas.microsoft.com/office/drawing/2014/chart" uri="{C3380CC4-5D6E-409C-BE32-E72D297353CC}">
              <c16:uniqueId val="{0000000B-6E0B-4DAD-A07D-2A00371DFE94}"/>
            </c:ext>
          </c:extLst>
        </c:ser>
        <c:dLbls>
          <c:showLegendKey val="0"/>
          <c:showVal val="0"/>
          <c:showCatName val="0"/>
          <c:showSerName val="0"/>
          <c:showPercent val="0"/>
          <c:showBubbleSize val="0"/>
        </c:dLbls>
        <c:bubbleScale val="30"/>
        <c:showNegBubbles val="0"/>
        <c:axId val="1764869535"/>
        <c:axId val="1094205999"/>
      </c:bubbleChart>
      <c:valAx>
        <c:axId val="1764869535"/>
        <c:scaling>
          <c:orientation val="minMax"/>
          <c:min val="2"/>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Number of Postures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94205999"/>
        <c:crosses val="autoZero"/>
        <c:crossBetween val="midCat"/>
      </c:valAx>
      <c:valAx>
        <c:axId val="1094205999"/>
        <c:scaling>
          <c:orientation val="minMax"/>
          <c:max val="1.04"/>
          <c:min val="0.70000000000000007"/>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Accuracy</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64869535"/>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69">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alpha val="75000"/>
        </a:schemeClr>
      </a:solidFill>
    </cs:spPr>
  </cs:dataPoint>
  <cs:dataPoint3D>
    <cs:lnRef idx="0"/>
    <cs:fillRef idx="1">
      <cs:styleClr val="auto"/>
    </cs:fillRef>
    <cs:effectRef idx="0"/>
    <cs:fontRef idx="minor">
      <a:schemeClr val="tx1"/>
    </cs:fontRef>
    <cs:spPr>
      <a:solidFill>
        <a:schemeClr val="phClr">
          <a:alpha val="75000"/>
        </a:schemeClr>
      </a:solidFill>
    </cs:spPr>
  </cs:dataPoint3D>
  <cs:dataPointLine>
    <cs:lnRef idx="0">
      <cs:styleClr val="auto"/>
    </cs:lnRef>
    <cs:fillRef idx="1"/>
    <cs:effectRef idx="0"/>
    <cs:fontRef idx="minor">
      <a:schemeClr val="tx1"/>
    </cs:fontRef>
    <cs:spPr>
      <a:ln w="19050" cap="rnd">
        <a:solidFill>
          <a:schemeClr val="phClr">
            <a:alpha val="50000"/>
          </a:scheme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3B87F9D-2725-4ACD-BE0C-19868C8D1997}">
  <ds:schemaRefs>
    <ds:schemaRef ds:uri="http://schemas.openxmlformats.org/officeDocument/2006/bibliography"/>
  </ds:schemaRefs>
</ds:datastoreItem>
</file>

<file path=docMetadata/LabelInfo.xml><?xml version="1.0" encoding="utf-8"?>
<clbl:labelList xmlns:clbl="http://schemas.microsoft.com/office/2020/mipLabelMetadata">
  <clbl:label id="{553f0066-c24e-444c-9c2a-7427c31ebeab}" enabled="1" method="Standard" siteId="{e5aafe7c-971b-4ab7-b039-141ad36acec0}" removed="0"/>
</clbl:labelList>
</file>

<file path=docProps/app.xml><?xml version="1.0" encoding="utf-8"?>
<Properties xmlns="http://schemas.openxmlformats.org/officeDocument/2006/extended-properties" xmlns:vt="http://schemas.openxmlformats.org/officeDocument/2006/docPropsVTypes">
  <Template>sensors-template.dot</Template>
  <TotalTime>16168</TotalTime>
  <Pages>1</Pages>
  <Words>38927</Words>
  <Characters>221886</Characters>
  <Application>Microsoft Office Word</Application>
  <DocSecurity>0</DocSecurity>
  <Lines>1849</Lines>
  <Paragraphs>520</Paragraphs>
  <ScaleCrop>false</ScaleCrop>
  <HeadingPairs>
    <vt:vector size="2" baseType="variant">
      <vt:variant>
        <vt:lpstr>Title</vt:lpstr>
      </vt:variant>
      <vt:variant>
        <vt:i4>1</vt:i4>
      </vt:variant>
    </vt:vector>
  </HeadingPairs>
  <TitlesOfParts>
    <vt:vector size="1" baseType="lpstr">
      <vt:lpstr>Type of the Paper (Article</vt:lpstr>
    </vt:vector>
  </TitlesOfParts>
  <Company/>
  <LinksUpToDate>false</LinksUpToDate>
  <CharactersWithSpaces>260293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Type of the Paper (Article</dc:title>
  <dc:subject/>
  <dc:creator>David Odesola</dc:creator>
  <cp:keywords/>
  <dc:description/>
  <cp:lastModifiedBy>Odesola D F (FCES)</cp:lastModifiedBy>
  <cp:revision>353</cp:revision>
  <cp:lastPrinted>2024-03-03T23:01:00Z</cp:lastPrinted>
  <dcterms:created xsi:type="dcterms:W3CDTF">2024-01-18T09:54:00Z</dcterms:created>
  <dcterms:modified xsi:type="dcterms:W3CDTF">2024-03-05T07:14:00Z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zotero-version="6.0.30"&gt;&lt;session id="sPVpfpd6"/&gt;&lt;style id="http://www.zotero.org/styles/multidisciplinary-digital-publishing-institute" hasBibliography="1" bibliographyStyleHasBeenSet="1"/&gt;&lt;prefs&gt;&lt;pref name="fieldType" value="Field"</vt:lpwstr>
  </property>
  <property fmtid="{D5CDD505-2E9C-101B-9397-08002B2CF9AE}" pid="3" name="ZOTERO_PREF_2">
    <vt:lpwstr>/&gt;&lt;/prefs&gt;&lt;/data&gt;</vt:lpwstr>
  </property>
</Properties>
</file>