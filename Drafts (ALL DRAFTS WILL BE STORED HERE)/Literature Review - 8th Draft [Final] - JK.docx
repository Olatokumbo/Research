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38D62867"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A Systematic Literature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870A83D"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Incorrect sitting posture, characterized by asymmetrical or uneven positioning of th</w:t>
      </w:r>
      <w:r w:rsidR="0095269D" w:rsidRPr="0095269D">
        <w:t xml:space="preserve">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musculoskeletal disorders and promote overall health. This systematic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 xml:space="preserve">and ANNs do not outperform traditional statistical models in terms of classification </w:t>
      </w:r>
      <w:r w:rsidR="00EE5BC4" w:rsidRPr="00BD17EB">
        <w:rPr>
          <w:lang w:val="en-GB"/>
        </w:rPr>
        <w:t>accuracy, due</w:t>
      </w:r>
      <w:r w:rsidR="00EE5BC4" w:rsidRPr="00BD17EB">
        <w:t xml:space="preserve"> </w:t>
      </w:r>
      <w:r w:rsidR="00AC239D" w:rsidRPr="00BD17EB">
        <w:t>t</w:t>
      </w:r>
      <w:r w:rsidR="00EE5BC4" w:rsidRPr="00BD17EB">
        <w:rPr>
          <w:lang w:val="en-GB"/>
        </w:rPr>
        <w:t>o constrained</w:t>
      </w:r>
      <w:r w:rsidR="00EE5BC4" w:rsidRPr="0095269D">
        <w:rPr>
          <w:lang w:val="en-GB"/>
        </w:rPr>
        <w:t xml:space="preserve">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112C68B7"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pains affect</w:t>
      </w:r>
      <w:r w:rsidRPr="00621204">
        <w:rPr>
          <w:color w:val="auto"/>
          <w:lang w:val="en-GB"/>
        </w:rPr>
        <w:lastRenderedPageBreak/>
        <w:t xml:space="preserve">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02B57F90"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scoliometers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Moire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1E1757D4" w14:textId="77777777" w:rsidR="0067077B" w:rsidRPr="00621204" w:rsidRDefault="0067077B" w:rsidP="00735236">
      <w:pPr>
        <w:pStyle w:val="MDPI31text"/>
        <w:rPr>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535E4C76"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214751D3" w14:textId="77777777" w:rsidR="00725A06" w:rsidRDefault="00725A06" w:rsidP="00725A06">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422DAE07" w14:textId="77777777" w:rsidR="00E40AD3" w:rsidRDefault="00E40AD3" w:rsidP="00725A06">
      <w:pPr>
        <w:pStyle w:val="MDPI31text"/>
        <w:rPr>
          <w:lang w:val="en-GB"/>
        </w:rPr>
      </w:pPr>
    </w:p>
    <w:p w14:paraId="7FF33508" w14:textId="77777777" w:rsidR="00E40AD3" w:rsidRPr="00621204" w:rsidRDefault="00E40AD3" w:rsidP="00725A06">
      <w:pPr>
        <w:pStyle w:val="MDPI31text"/>
        <w:rPr>
          <w:lang w:val="en-GB"/>
        </w:rPr>
      </w:pP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w:t>
      </w:r>
      <w:r w:rsidRPr="007614A5">
        <w:rPr>
          <w:lang w:val="en-GB"/>
        </w:rPr>
        <w:lastRenderedPageBreak/>
        <w:t>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621204" w:rsidRDefault="00D30503" w:rsidP="007614A5">
      <w:pPr>
        <w:pStyle w:val="MDPI21heading1"/>
        <w:rPr>
          <w:lang w:val="en-GB"/>
        </w:rPr>
      </w:pPr>
      <w:r w:rsidRPr="00BD17EB">
        <w:rPr>
          <w:lang w:val="en-GB"/>
        </w:rPr>
        <w:t xml:space="preserve">3. Sitting </w:t>
      </w:r>
      <w:r w:rsidR="00BC6142" w:rsidRPr="00BD17EB">
        <w:rPr>
          <w:lang w:val="en-GB"/>
        </w:rPr>
        <w:t>Posture Selection</w:t>
      </w:r>
    </w:p>
    <w:p w14:paraId="5633DAF0" w14:textId="0864B281"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w:t>
      </w:r>
      <w:r w:rsidRPr="00BD17EB">
        <w:rPr>
          <w:lang w:val="en-GB"/>
        </w:rPr>
        <w:t xml:space="preserve">primary pressure points at the interface between the seat and the occupant, while red arrows delineate the direction of adjustments necessary for adopting each specific posture. The most popular sitting postures detected by the smart sensing </w:t>
      </w:r>
      <w:r w:rsidR="008A612B" w:rsidRPr="00BD17EB">
        <w:rPr>
          <w:lang w:val="en-GB"/>
        </w:rPr>
        <w:t>chairs</w:t>
      </w:r>
      <w:r w:rsidRPr="00BD17EB">
        <w:rPr>
          <w:lang w:val="en-GB"/>
        </w:rPr>
        <w:t xml:space="preserve"> include</w:t>
      </w:r>
      <w:r w:rsidR="00FE7E1C" w:rsidRPr="00BD17EB">
        <w:rPr>
          <w:lang w:val="en-GB"/>
        </w:rPr>
        <w:t>:</w:t>
      </w:r>
      <w:r w:rsidRPr="00BD17EB">
        <w:rPr>
          <w:lang w:val="en-GB"/>
        </w:rPr>
        <w:t xml:space="preserve"> 1. Upright sitting with backrest, 2. Leaning forward </w:t>
      </w:r>
      <w:r w:rsidR="00DB04FA" w:rsidRPr="00BD17EB">
        <w:rPr>
          <w:lang w:val="en-GB"/>
        </w:rPr>
        <w:t xml:space="preserve">without </w:t>
      </w:r>
      <w:r w:rsidRPr="00BD17EB">
        <w:rPr>
          <w:lang w:val="en-GB"/>
        </w:rPr>
        <w:t>backrest (slouching)</w:t>
      </w:r>
      <w:r w:rsidR="00DB04FA" w:rsidRPr="00BD17EB">
        <w:rPr>
          <w:lang w:val="en-GB"/>
        </w:rPr>
        <w:t>,</w:t>
      </w:r>
      <w:r w:rsidRPr="00BD17EB">
        <w:rPr>
          <w:lang w:val="en-GB"/>
        </w:rPr>
        <w:t xml:space="preserve"> </w:t>
      </w:r>
      <w:r w:rsidR="00DB04FA" w:rsidRPr="00BD17EB">
        <w:rPr>
          <w:lang w:val="en-GB"/>
        </w:rPr>
        <w:t>3</w:t>
      </w:r>
      <w:r w:rsidRPr="00BD17EB">
        <w:rPr>
          <w:lang w:val="en-GB"/>
        </w:rPr>
        <w:t xml:space="preserve">. Leaning </w:t>
      </w:r>
      <w:r w:rsidR="00296685" w:rsidRPr="00BD17EB">
        <w:rPr>
          <w:lang w:val="en-GB"/>
        </w:rPr>
        <w:t>left</w:t>
      </w:r>
      <w:r w:rsidR="00DB04FA" w:rsidRPr="00BD17EB">
        <w:rPr>
          <w:lang w:val="en-GB"/>
        </w:rPr>
        <w:t>,</w:t>
      </w:r>
      <w:r w:rsidRPr="00BD17EB">
        <w:rPr>
          <w:lang w:val="en-GB"/>
        </w:rPr>
        <w:t xml:space="preserve"> </w:t>
      </w:r>
      <w:r w:rsidR="00DB04FA" w:rsidRPr="00BD17EB">
        <w:rPr>
          <w:lang w:val="en-GB"/>
        </w:rPr>
        <w:t>4</w:t>
      </w:r>
      <w:r w:rsidRPr="00BD17EB">
        <w:rPr>
          <w:lang w:val="en-GB"/>
        </w:rPr>
        <w:t xml:space="preserve">. Leaning </w:t>
      </w:r>
      <w:r w:rsidR="00296685" w:rsidRPr="00BD17EB">
        <w:rPr>
          <w:lang w:val="en-GB"/>
        </w:rPr>
        <w:t>right</w:t>
      </w:r>
      <w:r w:rsidR="00FE7E1C" w:rsidRPr="00BD17EB">
        <w:rPr>
          <w:lang w:val="en-GB"/>
        </w:rPr>
        <w:t>,</w:t>
      </w:r>
      <w:r w:rsidR="007E3AF8" w:rsidRPr="00BD17EB">
        <w:rPr>
          <w:lang w:val="en-GB"/>
        </w:rPr>
        <w:t xml:space="preserve"> and</w:t>
      </w:r>
      <w:r w:rsidRPr="00BD17EB">
        <w:rPr>
          <w:lang w:val="en-GB"/>
        </w:rPr>
        <w:t xml:space="preserve"> </w:t>
      </w:r>
      <w:r w:rsidR="00FE7E1C" w:rsidRPr="00BD17EB">
        <w:rPr>
          <w:lang w:val="en-GB"/>
        </w:rPr>
        <w:t>5</w:t>
      </w:r>
      <w:r w:rsidR="00DB04FA" w:rsidRPr="00BD17EB">
        <w:rPr>
          <w:lang w:val="en-GB"/>
        </w:rPr>
        <w:t xml:space="preserve">. Leaning </w:t>
      </w:r>
      <w:r w:rsidR="00FE7E1C" w:rsidRPr="00BD17EB">
        <w:rPr>
          <w:lang w:val="en-GB"/>
        </w:rPr>
        <w:t>back</w:t>
      </w:r>
      <w:r w:rsidR="007E3AF8" w:rsidRPr="00BD17EB">
        <w:rPr>
          <w:lang w:val="en-GB"/>
        </w:rPr>
        <w:t>,</w:t>
      </w:r>
      <w:r w:rsidR="00FE7E1C" w:rsidRPr="00BD17EB">
        <w:rPr>
          <w:lang w:val="en-GB"/>
        </w:rPr>
        <w:t xml:space="preserve"> reported by the majority of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2A26E22B"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r w:rsidRPr="00621204">
              <w:rPr>
                <w:color w:val="auto"/>
                <w:lang w:val="en-GB"/>
              </w:rPr>
              <w:t>Ohmite</w:t>
            </w:r>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BD17EB">
        <w:rPr>
          <w:b/>
          <w:bCs/>
          <w:color w:val="auto"/>
          <w:lang w:val="en-GB"/>
        </w:rPr>
        <w:t xml:space="preserve">Figure </w:t>
      </w:r>
      <w:r w:rsidR="00CD5673" w:rsidRPr="00BD17EB">
        <w:rPr>
          <w:b/>
          <w:bCs/>
          <w:color w:val="auto"/>
          <w:lang w:val="en-GB"/>
        </w:rPr>
        <w:t>5</w:t>
      </w:r>
      <w:r w:rsidRPr="00BD17EB">
        <w:rPr>
          <w:color w:val="auto"/>
          <w:lang w:val="en-GB"/>
        </w:rPr>
        <w:t>. Textile Pressure Sensor (a) Textile Pressure Sensor composition</w:t>
      </w:r>
      <w:r w:rsidR="00DA649D" w:rsidRPr="00BD17EB">
        <w:rPr>
          <w:color w:val="auto"/>
          <w:lang w:val="en-GB"/>
        </w:rPr>
        <w:t xml:space="preserve"> Reproduced with </w:t>
      </w:r>
      <w:r w:rsidR="009705C5" w:rsidRPr="00BD17EB">
        <w:rPr>
          <w:color w:val="auto"/>
          <w:lang w:val="en-GB"/>
        </w:rPr>
        <w:t xml:space="preserve">permission </w:t>
      </w:r>
      <w:r w:rsidR="008409CE" w:rsidRPr="00BD17EB">
        <w:rPr>
          <w:color w:val="auto"/>
          <w:lang w:val="en-GB"/>
        </w:rPr>
        <w:fldChar w:fldCharType="begin"/>
      </w:r>
      <w:r w:rsidR="00AD69B7" w:rsidRPr="00BD17EB">
        <w:rPr>
          <w:color w:val="auto"/>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BD17EB">
        <w:rPr>
          <w:color w:val="auto"/>
          <w:lang w:val="en-GB"/>
        </w:rPr>
        <w:fldChar w:fldCharType="separate"/>
      </w:r>
      <w:r w:rsidR="00AD69B7" w:rsidRPr="00BD17EB">
        <w:rPr>
          <w:color w:val="auto"/>
          <w:lang w:val="en-GB"/>
        </w:rPr>
        <w:t>[31]</w:t>
      </w:r>
      <w:r w:rsidR="008409CE" w:rsidRPr="00BD17EB">
        <w:rPr>
          <w:color w:val="auto"/>
          <w:lang w:val="en-GB"/>
        </w:rPr>
        <w:fldChar w:fldCharType="end"/>
      </w:r>
      <w:r w:rsidR="00C62140" w:rsidRPr="00BD17EB">
        <w:rPr>
          <w:color w:val="auto"/>
          <w:lang w:val="en-GB"/>
        </w:rPr>
        <w:t>. Copyright 2018</w:t>
      </w:r>
      <w:r w:rsidR="00C62140" w:rsidRPr="00BD17EB">
        <w:rPr>
          <w:i/>
          <w:iCs/>
          <w:color w:val="auto"/>
          <w:lang w:val="en-GB"/>
        </w:rPr>
        <w:t xml:space="preserve"> Sensors</w:t>
      </w:r>
      <w:r w:rsidRPr="00BD17EB">
        <w:rPr>
          <w:color w:val="auto"/>
          <w:lang w:val="en-GB"/>
        </w:rPr>
        <w:t xml:space="preserve">; (b) PreCaTex </w:t>
      </w:r>
      <w:r w:rsidR="0076058A" w:rsidRPr="00BD17EB">
        <w:rPr>
          <w:color w:val="auto"/>
          <w:lang w:val="en-GB"/>
        </w:rPr>
        <w:t xml:space="preserve">textile </w:t>
      </w:r>
      <w:r w:rsidRPr="00BD17EB">
        <w:rPr>
          <w:color w:val="auto"/>
          <w:lang w:val="en-GB"/>
        </w:rPr>
        <w:t xml:space="preserve">sensor </w:t>
      </w:r>
      <w:r w:rsidR="0051664E" w:rsidRPr="00BD17EB">
        <w:rPr>
          <w:color w:val="auto"/>
          <w:lang w:val="en-GB"/>
        </w:rPr>
        <w:t xml:space="preserve"> Reproduced with Permission </w:t>
      </w:r>
      <w:r w:rsidR="008409CE" w:rsidRPr="00BD17EB">
        <w:rPr>
          <w:color w:val="auto"/>
          <w:lang w:val="en-GB"/>
        </w:rPr>
        <w:fldChar w:fldCharType="begin"/>
      </w:r>
      <w:r w:rsidR="00AD69B7" w:rsidRPr="00BD17EB">
        <w:rPr>
          <w:color w:val="auto"/>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BD17EB">
        <w:rPr>
          <w:color w:val="auto"/>
          <w:lang w:val="en-GB"/>
        </w:rPr>
        <w:fldChar w:fldCharType="separate"/>
      </w:r>
      <w:r w:rsidR="00AD69B7" w:rsidRPr="00BD17EB">
        <w:rPr>
          <w:color w:val="auto"/>
          <w:lang w:val="en-GB"/>
        </w:rPr>
        <w:t>[32]</w:t>
      </w:r>
      <w:r w:rsidR="008409CE" w:rsidRPr="00BD17EB">
        <w:rPr>
          <w:color w:val="auto"/>
          <w:lang w:val="en-GB"/>
        </w:rPr>
        <w:fldChar w:fldCharType="end"/>
      </w:r>
      <w:r w:rsidRPr="00BD17EB">
        <w:rPr>
          <w:color w:val="auto"/>
          <w:lang w:val="en-GB"/>
        </w:rPr>
        <w:t>.</w:t>
      </w:r>
      <w:r w:rsidR="00895B71" w:rsidRPr="00BD17EB">
        <w:rPr>
          <w:color w:val="auto"/>
          <w:lang w:val="en-GB"/>
        </w:rPr>
        <w:t xml:space="preserve"> Copyright 2023</w:t>
      </w:r>
      <w:r w:rsidR="00895B71" w:rsidRPr="00BD17EB">
        <w:rPr>
          <w:i/>
          <w:iCs/>
          <w:color w:val="auto"/>
          <w:lang w:val="en-GB"/>
        </w:rPr>
        <w:t xml:space="preserve"> Materials.</w:t>
      </w:r>
    </w:p>
    <w:p w14:paraId="776001F8" w14:textId="7A5BBD84" w:rsidR="00EA3453" w:rsidRPr="00621204" w:rsidRDefault="00B1271D" w:rsidP="0076058A">
      <w:pPr>
        <w:pStyle w:val="MDPI31text"/>
        <w:rPr>
          <w:lang w:val="en-GB"/>
        </w:rPr>
      </w:pPr>
      <w:r w:rsidRPr="00621204">
        <w:rPr>
          <w:lang w:val="en-GB"/>
        </w:rPr>
        <w:lastRenderedPageBreak/>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postures using a decision algorithm. Another study proposed a “eCushion” device</w:t>
      </w:r>
      <w:r w:rsidR="00EB315D" w:rsidRPr="00621204">
        <w:rPr>
          <w:lang w:val="en-GB"/>
        </w:rPr>
        <w:t xml:space="preserve"> which incorporated an “eTextile”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(PreCaTex)</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r w:rsidRPr="00621204">
              <w:rPr>
                <w:color w:val="auto"/>
                <w:lang w:val="en-GB"/>
              </w:rPr>
              <w:t>SparkFun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r w:rsidRPr="00621204">
        <w:rPr>
          <w:lang w:val="en-GB"/>
        </w:rPr>
        <w:t xml:space="preserve">Roh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0F150E1"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devel</w:t>
      </w:r>
      <w:r w:rsidRPr="00621204">
        <w:rPr>
          <w:lang w:val="en-GB"/>
        </w:rPr>
        <w:lastRenderedPageBreak/>
        <w:t xml:space="preserve">oped a similar system without the use of an ML model which aimed at detecting 7 different sitting postures. </w:t>
      </w:r>
    </w:p>
    <w:p w14:paraId="690C489A" w14:textId="3CC136B7" w:rsidR="00E52229" w:rsidRPr="00621204" w:rsidRDefault="00E10A1D" w:rsidP="00E10A1D">
      <w:pPr>
        <w:pStyle w:val="MDPI23heading3"/>
        <w:rPr>
          <w:lang w:val="en-GB"/>
        </w:rPr>
      </w:pPr>
      <w:r w:rsidRPr="00621204">
        <w:rPr>
          <w:lang w:val="en-GB"/>
        </w:rPr>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OpenPose</w:t>
      </w:r>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OpenPose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LightGBM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1E4B4201" w:rsidR="00785699" w:rsidRPr="00621204" w:rsidRDefault="006C6824" w:rsidP="006C6824">
      <w:pPr>
        <w:pStyle w:val="MDPI52figure"/>
        <w:rPr>
          <w:lang w:val="en-GB"/>
        </w:rPr>
      </w:pPr>
      <w:r w:rsidRPr="006C6824">
        <w:rPr>
          <w:noProof/>
        </w:rPr>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28CD9B6D" w:rsidR="00785699" w:rsidRPr="0042750D" w:rsidRDefault="00785699" w:rsidP="00785699">
      <w:pPr>
        <w:pStyle w:val="MDPI51figurecaption"/>
        <w:rPr>
          <w:color w:val="auto"/>
          <w:lang w:val="en-GB"/>
        </w:rPr>
      </w:pPr>
      <w:r w:rsidRPr="00BD17EB">
        <w:rPr>
          <w:b/>
          <w:bCs/>
          <w:color w:val="auto"/>
          <w:lang w:val="en-GB"/>
        </w:rPr>
        <w:t xml:space="preserve">Figure </w:t>
      </w:r>
      <w:r w:rsidR="00A50BE6" w:rsidRPr="00BD17EB">
        <w:rPr>
          <w:b/>
          <w:bCs/>
          <w:color w:val="auto"/>
          <w:lang w:val="en-GB"/>
        </w:rPr>
        <w:t>6</w:t>
      </w:r>
      <w:r w:rsidRPr="00BD17EB">
        <w:rPr>
          <w:color w:val="auto"/>
          <w:lang w:val="en-GB"/>
        </w:rPr>
        <w:t xml:space="preserve">. </w:t>
      </w:r>
      <w:r w:rsidR="00F82AC5" w:rsidRPr="00BD17EB">
        <w:rPr>
          <w:color w:val="auto"/>
          <w:lang w:val="en-GB"/>
        </w:rPr>
        <w:t>Illustration of s</w:t>
      </w:r>
      <w:r w:rsidRPr="00BD17EB">
        <w:rPr>
          <w:color w:val="auto"/>
          <w:lang w:val="en-GB"/>
        </w:rPr>
        <w:t xml:space="preserve">ome </w:t>
      </w:r>
      <w:r w:rsidR="00215DD9" w:rsidRPr="00BD17EB">
        <w:rPr>
          <w:color w:val="auto"/>
          <w:lang w:val="en-GB"/>
        </w:rPr>
        <w:t>studies</w:t>
      </w:r>
      <w:r w:rsidR="009B6663" w:rsidRPr="00BD17EB">
        <w:rPr>
          <w:color w:val="auto"/>
          <w:lang w:val="en-GB"/>
        </w:rPr>
        <w:t xml:space="preserve"> </w:t>
      </w:r>
      <w:r w:rsidR="00F82AC5" w:rsidRPr="00BD17EB">
        <w:rPr>
          <w:color w:val="auto"/>
          <w:lang w:val="en-GB"/>
        </w:rPr>
        <w:t xml:space="preserve">that implemented the </w:t>
      </w:r>
      <w:r w:rsidRPr="00BD17EB">
        <w:rPr>
          <w:color w:val="auto"/>
          <w:lang w:val="en-GB"/>
        </w:rPr>
        <w:t>use of dense sensor arrays</w:t>
      </w:r>
      <w:r w:rsidR="00EB6EB2" w:rsidRPr="00BD17EB">
        <w:rPr>
          <w:color w:val="auto"/>
          <w:lang w:val="en-GB"/>
        </w:rPr>
        <w:t>.</w:t>
      </w:r>
      <w:r w:rsidRPr="00BD17EB">
        <w:rPr>
          <w:color w:val="auto"/>
          <w:lang w:val="en-GB"/>
        </w:rPr>
        <w:t xml:space="preserve"> </w:t>
      </w:r>
      <w:r w:rsidRPr="00BD17EB">
        <w:rPr>
          <w:b/>
          <w:bCs/>
          <w:color w:val="auto"/>
          <w:lang w:val="en-GB"/>
        </w:rPr>
        <w:t>(a)</w:t>
      </w:r>
      <w:r w:rsidR="00D54255" w:rsidRPr="00BD17EB">
        <w:rPr>
          <w:color w:val="auto"/>
          <w:lang w:val="en-GB"/>
        </w:rPr>
        <w:t xml:space="preserve"> Pressure array cushion</w:t>
      </w:r>
      <w:r w:rsidR="007C3724" w:rsidRPr="00BD17EB">
        <w:rPr>
          <w:color w:val="auto"/>
          <w:lang w:val="en-GB"/>
        </w:rPr>
        <w:t xml:space="preserve"> </w:t>
      </w:r>
      <w:r w:rsidR="00D54255" w:rsidRPr="00BD17EB">
        <w:rPr>
          <w:color w:val="auto"/>
          <w:lang w:val="en-GB"/>
        </w:rPr>
        <w:t>with haptic feedback</w:t>
      </w:r>
      <w:r w:rsidR="00765CFC" w:rsidRPr="00BD17EB">
        <w:rPr>
          <w:color w:val="auto"/>
          <w:lang w:val="en-GB"/>
        </w:rPr>
        <w:t xml:space="preserve"> Reproduced with </w:t>
      </w:r>
      <w:r w:rsidR="0042750D" w:rsidRPr="00BD17EB">
        <w:rPr>
          <w:color w:val="auto"/>
          <w:lang w:val="en-GB"/>
        </w:rPr>
        <w:t xml:space="preserve">permission </w:t>
      </w:r>
      <w:r w:rsidR="00D54255" w:rsidRPr="00BD17EB">
        <w:rPr>
          <w:color w:val="auto"/>
          <w:lang w:val="en-GB"/>
        </w:rPr>
        <w:fldChar w:fldCharType="begin"/>
      </w:r>
      <w:r w:rsidR="005233B7" w:rsidRPr="00BD17EB">
        <w:rPr>
          <w:color w:val="auto"/>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BD17EB">
        <w:rPr>
          <w:color w:val="auto"/>
          <w:lang w:val="en-GB"/>
        </w:rPr>
        <w:fldChar w:fldCharType="separate"/>
      </w:r>
      <w:r w:rsidR="005233B7" w:rsidRPr="00BD17EB">
        <w:rPr>
          <w:color w:val="auto"/>
        </w:rPr>
        <w:t>[49]</w:t>
      </w:r>
      <w:r w:rsidR="00D54255" w:rsidRPr="00BD17EB">
        <w:rPr>
          <w:color w:val="auto"/>
          <w:lang w:val="en-GB"/>
        </w:rPr>
        <w:fldChar w:fldCharType="end"/>
      </w:r>
      <w:r w:rsidR="0042750D" w:rsidRPr="00BD17EB">
        <w:rPr>
          <w:color w:val="auto"/>
          <w:lang w:val="en-GB"/>
        </w:rPr>
        <w:t>, Copyright 2021</w:t>
      </w:r>
      <w:r w:rsidR="0042750D" w:rsidRPr="00BD17EB">
        <w:rPr>
          <w:i/>
          <w:iCs/>
          <w:color w:val="auto"/>
          <w:lang w:val="en-GB"/>
        </w:rPr>
        <w:t xml:space="preserve"> Sensors and Actuators.</w:t>
      </w:r>
      <w:r w:rsidRPr="00BD17EB">
        <w:rPr>
          <w:color w:val="auto"/>
          <w:lang w:val="en-GB"/>
        </w:rPr>
        <w:t xml:space="preserve"> </w:t>
      </w:r>
      <w:r w:rsidRPr="00BD17EB">
        <w:rPr>
          <w:b/>
          <w:bCs/>
          <w:color w:val="auto"/>
          <w:lang w:val="en-GB"/>
        </w:rPr>
        <w:t>(</w:t>
      </w:r>
      <w:r w:rsidR="00D54255" w:rsidRPr="00BD17EB">
        <w:rPr>
          <w:b/>
          <w:bCs/>
          <w:color w:val="auto"/>
          <w:lang w:val="en-GB"/>
        </w:rPr>
        <w:t>b</w:t>
      </w:r>
      <w:r w:rsidRPr="00BD17EB">
        <w:rPr>
          <w:b/>
          <w:bCs/>
          <w:color w:val="auto"/>
          <w:lang w:val="en-GB"/>
        </w:rPr>
        <w:t>)</w:t>
      </w:r>
      <w:r w:rsidR="0063104E" w:rsidRPr="00BD17EB">
        <w:rPr>
          <w:color w:val="auto"/>
          <w:lang w:val="en-GB"/>
        </w:rPr>
        <w:t xml:space="preserve"> </w:t>
      </w:r>
      <w:r w:rsidR="00EB6EB2" w:rsidRPr="00BD17EB">
        <w:rPr>
          <w:color w:val="auto"/>
          <w:lang w:val="en-GB"/>
        </w:rPr>
        <w:t xml:space="preserve">Chair fitted with </w:t>
      </w:r>
      <w:r w:rsidR="00D4022C" w:rsidRPr="00BD17EB">
        <w:rPr>
          <w:color w:val="auto"/>
          <w:lang w:val="en-GB"/>
        </w:rPr>
        <w:t xml:space="preserve">2 large pressure sensor array </w:t>
      </w:r>
      <w:r w:rsidR="0063104E" w:rsidRPr="00BD17EB">
        <w:rPr>
          <w:color w:val="auto"/>
          <w:lang w:val="en-GB"/>
        </w:rPr>
        <w:t>modules</w:t>
      </w:r>
      <w:r w:rsidR="003203C3" w:rsidRPr="00BD17EB">
        <w:rPr>
          <w:color w:val="auto"/>
          <w:lang w:val="en-GB"/>
        </w:rPr>
        <w:t xml:space="preserve"> placed on the seating cushion</w:t>
      </w:r>
      <w:r w:rsidR="00A40047" w:rsidRPr="00BD17EB">
        <w:rPr>
          <w:color w:val="auto"/>
          <w:lang w:val="en-GB"/>
        </w:rPr>
        <w:t xml:space="preserve">. Reproduced with </w:t>
      </w:r>
      <w:r w:rsidR="0042750D" w:rsidRPr="00BD17EB">
        <w:rPr>
          <w:color w:val="auto"/>
          <w:lang w:val="en-GB"/>
        </w:rPr>
        <w:t xml:space="preserve">permission </w:t>
      </w:r>
      <w:r w:rsidR="0063104E" w:rsidRPr="00BD17EB">
        <w:rPr>
          <w:color w:val="auto"/>
          <w:lang w:val="en-GB"/>
        </w:rPr>
        <w:fldChar w:fldCharType="begin"/>
      </w:r>
      <w:r w:rsidR="005233B7" w:rsidRPr="00BD17EB">
        <w:rPr>
          <w:color w:val="auto"/>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BD17EB">
        <w:rPr>
          <w:color w:val="auto"/>
          <w:lang w:val="en-GB"/>
        </w:rPr>
        <w:fldChar w:fldCharType="separate"/>
      </w:r>
      <w:r w:rsidR="005233B7" w:rsidRPr="00BD17EB">
        <w:rPr>
          <w:color w:val="auto"/>
        </w:rPr>
        <w:t>[51]</w:t>
      </w:r>
      <w:r w:rsidR="0063104E" w:rsidRPr="00BD17EB">
        <w:rPr>
          <w:color w:val="auto"/>
          <w:lang w:val="en-GB"/>
        </w:rPr>
        <w:fldChar w:fldCharType="end"/>
      </w:r>
      <w:r w:rsidR="00B20556" w:rsidRPr="00BD17EB">
        <w:rPr>
          <w:color w:val="auto"/>
          <w:lang w:val="en-GB"/>
        </w:rPr>
        <w:t>.</w:t>
      </w:r>
      <w:r w:rsidR="0042750D" w:rsidRPr="00BD17EB">
        <w:rPr>
          <w:color w:val="auto"/>
          <w:lang w:val="en-GB"/>
        </w:rPr>
        <w:t xml:space="preserve"> Copyright 2021</w:t>
      </w:r>
      <w:r w:rsidR="0042750D" w:rsidRPr="00BD17EB">
        <w:rPr>
          <w:i/>
          <w:iCs/>
          <w:color w:val="auto"/>
          <w:lang w:val="en-GB"/>
        </w:rPr>
        <w:t xml:space="preserve"> IEEE.</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00F1C4A"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 xml:space="preserve">implemented this setup compared to its </w:t>
      </w:r>
      <w:r w:rsidR="007C3D7E">
        <w:rPr>
          <w:lang w:val="en-GB"/>
        </w:rPr>
        <w:t>alternatives</w:t>
      </w:r>
      <w:r w:rsidR="00C46D56" w:rsidRPr="00621204">
        <w:rPr>
          <w:lang w:val="en-GB"/>
        </w:rPr>
        <w: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Aminosharieh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xml:space="preserve">. In addition to this, there was a Desktop Graphical User Interface (GUI) application which displayed the senor reading in real-time. Luna-Perejón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BD17EB">
        <w:rPr>
          <w:b/>
          <w:bCs/>
          <w:color w:val="auto"/>
          <w:lang w:val="en-GB"/>
        </w:rPr>
        <w:t xml:space="preserve">Figure </w:t>
      </w:r>
      <w:r w:rsidR="004A65C8" w:rsidRPr="00BD17EB">
        <w:rPr>
          <w:b/>
          <w:bCs/>
          <w:color w:val="auto"/>
          <w:lang w:val="en-GB"/>
        </w:rPr>
        <w:t>7</w:t>
      </w:r>
      <w:r w:rsidRPr="00BD17EB">
        <w:rPr>
          <w:color w:val="auto"/>
          <w:lang w:val="en-GB"/>
        </w:rPr>
        <w:t xml:space="preserve">. </w:t>
      </w:r>
      <w:r w:rsidR="004A65C8" w:rsidRPr="00BD17EB">
        <w:rPr>
          <w:color w:val="auto"/>
          <w:lang w:val="en-GB"/>
        </w:rPr>
        <w:t xml:space="preserve">Research studies </w:t>
      </w:r>
      <w:r w:rsidR="00DB078C" w:rsidRPr="00BD17EB">
        <w:rPr>
          <w:color w:val="auto"/>
          <w:lang w:val="en-GB"/>
        </w:rPr>
        <w:t>using</w:t>
      </w:r>
      <w:r w:rsidR="00636AF8" w:rsidRPr="00BD17EB">
        <w:rPr>
          <w:color w:val="auto"/>
          <w:lang w:val="en-GB"/>
        </w:rPr>
        <w:t xml:space="preserve"> multiple pressure sensors placed </w:t>
      </w:r>
      <w:r w:rsidR="00347F08" w:rsidRPr="00BD17EB">
        <w:rPr>
          <w:color w:val="auto"/>
          <w:lang w:val="en-GB"/>
        </w:rPr>
        <w:t>around the chair</w:t>
      </w:r>
      <w:r w:rsidRPr="00BD17EB">
        <w:rPr>
          <w:color w:val="auto"/>
          <w:lang w:val="en-GB"/>
        </w:rPr>
        <w:t xml:space="preserve">. </w:t>
      </w:r>
      <w:r w:rsidRPr="00BD17EB">
        <w:rPr>
          <w:b/>
          <w:bCs/>
          <w:color w:val="auto"/>
          <w:lang w:val="en-GB"/>
        </w:rPr>
        <w:t>(a)</w:t>
      </w:r>
      <w:r w:rsidRPr="00BD17EB">
        <w:rPr>
          <w:color w:val="auto"/>
          <w:lang w:val="en-GB"/>
        </w:rPr>
        <w:t xml:space="preserve"> </w:t>
      </w:r>
      <w:r w:rsidR="007C3724" w:rsidRPr="00BD17EB">
        <w:rPr>
          <w:color w:val="auto"/>
          <w:lang w:val="en-GB"/>
        </w:rPr>
        <w:t>Chair fitted with 19 FSR sensor</w:t>
      </w:r>
      <w:r w:rsidR="003D0987" w:rsidRPr="00BD17EB">
        <w:rPr>
          <w:color w:val="auto"/>
          <w:lang w:val="en-GB"/>
        </w:rPr>
        <w:t>s</w:t>
      </w:r>
      <w:r w:rsidR="006E7F32" w:rsidRPr="00BD17EB">
        <w:rPr>
          <w:color w:val="auto"/>
          <w:lang w:val="en-GB"/>
        </w:rPr>
        <w:t>.</w:t>
      </w:r>
      <w:r w:rsidR="00564620" w:rsidRPr="00BD17EB">
        <w:rPr>
          <w:color w:val="auto"/>
          <w:lang w:val="en-GB"/>
        </w:rPr>
        <w:t xml:space="preserve"> Reproduced with </w:t>
      </w:r>
      <w:r w:rsidR="0009640E" w:rsidRPr="00BD17EB">
        <w:rPr>
          <w:color w:val="auto"/>
          <w:lang w:val="en-GB"/>
        </w:rPr>
        <w:t xml:space="preserve">permission </w:t>
      </w:r>
      <w:r w:rsidR="000E6623" w:rsidRPr="00BD17EB">
        <w:rPr>
          <w:color w:val="auto"/>
          <w:lang w:val="en-GB"/>
        </w:rPr>
        <w:fldChar w:fldCharType="begin"/>
      </w:r>
      <w:r w:rsidR="005233B7" w:rsidRPr="00BD17EB">
        <w:rPr>
          <w:color w:val="auto"/>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BD17EB">
        <w:rPr>
          <w:color w:val="auto"/>
          <w:lang w:val="en-GB"/>
        </w:rPr>
        <w:fldChar w:fldCharType="separate"/>
      </w:r>
      <w:r w:rsidR="005233B7" w:rsidRPr="00BD17EB">
        <w:rPr>
          <w:color w:val="auto"/>
        </w:rPr>
        <w:t>[53]</w:t>
      </w:r>
      <w:r w:rsidR="000E6623" w:rsidRPr="00BD17EB">
        <w:rPr>
          <w:color w:val="auto"/>
          <w:lang w:val="en-GB"/>
        </w:rPr>
        <w:fldChar w:fldCharType="end"/>
      </w:r>
      <w:r w:rsidR="0009640E" w:rsidRPr="00BD17EB">
        <w:rPr>
          <w:color w:val="auto"/>
          <w:lang w:val="en-GB"/>
        </w:rPr>
        <w:t xml:space="preserve"> Copyright 2022</w:t>
      </w:r>
      <w:r w:rsidR="0009640E" w:rsidRPr="00BD17EB">
        <w:rPr>
          <w:i/>
          <w:iCs/>
          <w:color w:val="auto"/>
          <w:lang w:val="en-GB"/>
        </w:rPr>
        <w:t xml:space="preserve"> ACM.</w:t>
      </w:r>
      <w:r w:rsidRPr="00BD17EB">
        <w:rPr>
          <w:color w:val="auto"/>
          <w:lang w:val="en-GB"/>
        </w:rPr>
        <w:t xml:space="preserve"> </w:t>
      </w:r>
      <w:r w:rsidRPr="00BD17EB">
        <w:rPr>
          <w:b/>
          <w:bCs/>
          <w:color w:val="auto"/>
          <w:lang w:val="en-GB"/>
        </w:rPr>
        <w:t>(b)</w:t>
      </w:r>
      <w:r w:rsidRPr="00BD17EB">
        <w:rPr>
          <w:color w:val="auto"/>
          <w:lang w:val="en-GB"/>
        </w:rPr>
        <w:t xml:space="preserve"> </w:t>
      </w:r>
      <w:r w:rsidR="00BC3B7D" w:rsidRPr="00BD17EB">
        <w:rPr>
          <w:color w:val="auto"/>
          <w:lang w:val="en-GB"/>
        </w:rPr>
        <w:t>8 FSR sensors placed around the chair</w:t>
      </w:r>
      <w:r w:rsidR="000D19E9" w:rsidRPr="00BD17EB">
        <w:rPr>
          <w:color w:val="auto"/>
          <w:lang w:val="en-GB"/>
        </w:rPr>
        <w:t>; 5</w:t>
      </w:r>
      <w:r w:rsidR="00892729" w:rsidRPr="00BD17EB">
        <w:rPr>
          <w:color w:val="auto"/>
          <w:lang w:val="en-GB"/>
        </w:rPr>
        <w:t xml:space="preserve"> sensors</w:t>
      </w:r>
      <w:r w:rsidR="000D19E9" w:rsidRPr="00BD17EB">
        <w:rPr>
          <w:color w:val="auto"/>
          <w:lang w:val="en-GB"/>
        </w:rPr>
        <w:t xml:space="preserve"> </w:t>
      </w:r>
      <w:r w:rsidR="00B70491" w:rsidRPr="00BD17EB">
        <w:rPr>
          <w:color w:val="auto"/>
          <w:lang w:val="en-GB"/>
        </w:rPr>
        <w:t xml:space="preserve">placed </w:t>
      </w:r>
      <w:r w:rsidR="000D19E9" w:rsidRPr="00BD17EB">
        <w:rPr>
          <w:color w:val="auto"/>
          <w:lang w:val="en-GB"/>
        </w:rPr>
        <w:t>on the sitting cushion and</w:t>
      </w:r>
      <w:r w:rsidR="00892729" w:rsidRPr="00BD17EB">
        <w:rPr>
          <w:color w:val="auto"/>
          <w:lang w:val="en-GB"/>
        </w:rPr>
        <w:t xml:space="preserve"> </w:t>
      </w:r>
      <w:r w:rsidR="000D19E9" w:rsidRPr="00BD17EB">
        <w:rPr>
          <w:color w:val="auto"/>
          <w:lang w:val="en-GB"/>
        </w:rPr>
        <w:t>3</w:t>
      </w:r>
      <w:r w:rsidR="00892729" w:rsidRPr="00BD17EB">
        <w:rPr>
          <w:color w:val="auto"/>
          <w:lang w:val="en-GB"/>
        </w:rPr>
        <w:t xml:space="preserve"> sensors</w:t>
      </w:r>
      <w:r w:rsidR="00B70491" w:rsidRPr="00BD17EB">
        <w:rPr>
          <w:color w:val="auto"/>
          <w:lang w:val="en-GB"/>
        </w:rPr>
        <w:t xml:space="preserve"> added</w:t>
      </w:r>
      <w:r w:rsidR="000D19E9" w:rsidRPr="00BD17EB">
        <w:rPr>
          <w:color w:val="auto"/>
          <w:lang w:val="en-GB"/>
        </w:rPr>
        <w:t xml:space="preserve"> </w:t>
      </w:r>
      <w:r w:rsidR="00892729" w:rsidRPr="00BD17EB">
        <w:rPr>
          <w:color w:val="auto"/>
          <w:lang w:val="en-GB"/>
        </w:rPr>
        <w:t xml:space="preserve">to the </w:t>
      </w:r>
      <w:r w:rsidR="000D19E9" w:rsidRPr="00BD17EB">
        <w:rPr>
          <w:color w:val="auto"/>
          <w:lang w:val="en-GB"/>
        </w:rPr>
        <w:t>back rest</w:t>
      </w:r>
      <w:r w:rsidR="0051664E" w:rsidRPr="00BD17EB">
        <w:rPr>
          <w:color w:val="auto"/>
          <w:lang w:val="en-GB"/>
        </w:rPr>
        <w:t xml:space="preserve">. Reproduced with </w:t>
      </w:r>
      <w:r w:rsidR="0009640E" w:rsidRPr="00BD17EB">
        <w:rPr>
          <w:color w:val="auto"/>
          <w:lang w:val="en-GB"/>
        </w:rPr>
        <w:t xml:space="preserve">permission </w:t>
      </w:r>
      <w:r w:rsidR="00404B08" w:rsidRPr="00BD17EB">
        <w:rPr>
          <w:color w:val="auto"/>
          <w:lang w:val="en-GB"/>
        </w:rPr>
        <w:fldChar w:fldCharType="begin"/>
      </w:r>
      <w:r w:rsidR="005233B7" w:rsidRPr="00BD17EB">
        <w:rPr>
          <w:color w:val="auto"/>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BD17EB">
        <w:rPr>
          <w:color w:val="auto"/>
          <w:lang w:val="en-GB"/>
        </w:rPr>
        <w:fldChar w:fldCharType="separate"/>
      </w:r>
      <w:r w:rsidR="005233B7" w:rsidRPr="00BD17EB">
        <w:rPr>
          <w:color w:val="auto"/>
        </w:rPr>
        <w:t>[55]</w:t>
      </w:r>
      <w:r w:rsidR="00404B08" w:rsidRPr="00BD17EB">
        <w:rPr>
          <w:color w:val="auto"/>
          <w:lang w:val="en-GB"/>
        </w:rPr>
        <w:fldChar w:fldCharType="end"/>
      </w:r>
      <w:r w:rsidR="000D19E9" w:rsidRPr="00BD17EB">
        <w:rPr>
          <w:color w:val="auto"/>
          <w:lang w:val="en-GB"/>
        </w:rPr>
        <w:t xml:space="preserve">. </w:t>
      </w:r>
      <w:r w:rsidR="0009640E" w:rsidRPr="00BD17EB">
        <w:rPr>
          <w:color w:val="auto"/>
          <w:lang w:val="en-GB"/>
        </w:rPr>
        <w:t>Copyright 2022</w:t>
      </w:r>
      <w:r w:rsidR="0009640E" w:rsidRPr="00BD17EB">
        <w:rPr>
          <w:i/>
          <w:iCs/>
          <w:color w:val="auto"/>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Neighbors)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lastRenderedPageBreak/>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BD17EB">
        <w:rPr>
          <w:lang w:val="en-GB"/>
        </w:rPr>
        <w:t>To</w:t>
      </w:r>
      <w:r w:rsidR="002423A8" w:rsidRPr="00BD17EB">
        <w:rPr>
          <w:lang w:val="en-GB"/>
        </w:rPr>
        <w:t xml:space="preserve"> perform</w:t>
      </w:r>
      <w:r w:rsidR="002C2519" w:rsidRPr="00BD17EB">
        <w:rPr>
          <w:lang w:val="en-GB"/>
        </w:rPr>
        <w:t xml:space="preserve"> </w:t>
      </w:r>
      <w:r w:rsidR="00353834" w:rsidRPr="00BD17EB">
        <w:rPr>
          <w:lang w:val="en-GB"/>
        </w:rPr>
        <w:t>a</w:t>
      </w:r>
      <w:r w:rsidR="002423A8" w:rsidRPr="00BD17EB">
        <w:rPr>
          <w:lang w:val="en-GB"/>
        </w:rPr>
        <w:t xml:space="preserve"> concrete validation on an ML model’s performance and accuracy, most studies </w:t>
      </w:r>
      <w:r w:rsidR="00366567" w:rsidRPr="00BD17EB">
        <w:rPr>
          <w:lang w:val="en-GB"/>
        </w:rPr>
        <w:t>resort</w:t>
      </w:r>
      <w:r w:rsidR="002423A8" w:rsidRPr="00BD17EB">
        <w:rPr>
          <w:lang w:val="en-GB"/>
        </w:rPr>
        <w:t xml:space="preserve"> </w:t>
      </w:r>
      <w:r w:rsidR="00EE4154" w:rsidRPr="00BD17EB">
        <w:rPr>
          <w:lang w:val="en-GB"/>
        </w:rPr>
        <w:t>to various</w:t>
      </w:r>
      <w:r w:rsidR="002423A8" w:rsidRPr="00BD17EB">
        <w:rPr>
          <w:lang w:val="en-GB"/>
        </w:rPr>
        <w:t xml:space="preserve"> methods such as the use of a confusion matrix and performance comparison between different ML models. A confusion matrix is </w:t>
      </w:r>
      <w:r w:rsidR="00974214" w:rsidRPr="00BD17EB">
        <w:rPr>
          <w:lang w:val="en-GB"/>
        </w:rPr>
        <w:t>an</w:t>
      </w:r>
      <w:r w:rsidR="002423A8" w:rsidRPr="00BD17EB">
        <w:rPr>
          <w:lang w:val="en-GB"/>
        </w:rPr>
        <w:t xml:space="preserve"> analytical tool that is used to measure</w:t>
      </w:r>
      <w:r w:rsidR="002423A8" w:rsidRPr="00621204">
        <w:rPr>
          <w:lang w:val="en-GB"/>
        </w:rPr>
        <w:t xml:space="preserv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232E8135"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w:t>
      </w:r>
      <w:r w:rsidRPr="00BD17EB">
        <w:rPr>
          <w:lang w:val="en-GB"/>
        </w:rPr>
        <w:t xml:space="preserve">application was seen as the most used platform for alerting a user whenever an improper sitting posture is being detected </w:t>
      </w:r>
      <w:r w:rsidRPr="00BD17EB">
        <w:rPr>
          <w:lang w:val="en-GB"/>
        </w:rPr>
        <w:fldChar w:fldCharType="begin"/>
      </w:r>
      <w:r w:rsidR="005233B7" w:rsidRPr="00BD17EB">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BD17EB">
        <w:rPr>
          <w:lang w:val="en-GB"/>
        </w:rPr>
        <w:fldChar w:fldCharType="separate"/>
      </w:r>
      <w:r w:rsidR="005233B7" w:rsidRPr="00BD17EB">
        <w:t>[48,57,59,65,70]</w:t>
      </w:r>
      <w:r w:rsidRPr="00BD17EB">
        <w:rPr>
          <w:lang w:val="en-GB"/>
        </w:rPr>
        <w:fldChar w:fldCharType="end"/>
      </w:r>
      <w:r w:rsidRPr="00BD17EB">
        <w:rPr>
          <w:lang w:val="en-GB"/>
        </w:rPr>
        <w:t xml:space="preserve">. Another common method was the use of a </w:t>
      </w:r>
      <w:r w:rsidR="00077B20" w:rsidRPr="00BD17EB">
        <w:rPr>
          <w:lang w:val="en-GB"/>
        </w:rPr>
        <w:t xml:space="preserve">desktop </w:t>
      </w:r>
      <w:r w:rsidRPr="00BD17EB">
        <w:rPr>
          <w:lang w:val="en-GB"/>
        </w:rPr>
        <w:t xml:space="preserve">application which was done by some studies </w:t>
      </w:r>
      <w:r w:rsidRPr="00BD17EB">
        <w:rPr>
          <w:lang w:val="en-GB"/>
        </w:rPr>
        <w:fldChar w:fldCharType="begin"/>
      </w:r>
      <w:r w:rsidR="005233B7" w:rsidRPr="00BD17EB">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BD17EB">
        <w:rPr>
          <w:lang w:val="en-GB"/>
        </w:rPr>
        <w:fldChar w:fldCharType="separate"/>
      </w:r>
      <w:r w:rsidR="005233B7" w:rsidRPr="00BD17EB">
        <w:t>[44,51,54,64]</w:t>
      </w:r>
      <w:r w:rsidRPr="00BD17EB">
        <w:rPr>
          <w:lang w:val="en-GB"/>
        </w:rPr>
        <w:fldChar w:fldCharType="end"/>
      </w:r>
      <w:r w:rsidRPr="00BD17EB">
        <w:rPr>
          <w:lang w:val="en-GB"/>
        </w:rPr>
        <w:t xml:space="preserve">. Ran et al. </w:t>
      </w:r>
      <w:r w:rsidRPr="00BD17EB">
        <w:rPr>
          <w:lang w:val="en-GB"/>
        </w:rPr>
        <w:fldChar w:fldCharType="begin"/>
      </w:r>
      <w:r w:rsidR="005233B7" w:rsidRPr="00BD17EB">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BD17EB">
        <w:rPr>
          <w:lang w:val="en-GB"/>
        </w:rPr>
        <w:fldChar w:fldCharType="separate"/>
      </w:r>
      <w:r w:rsidR="005233B7" w:rsidRPr="00BD17EB">
        <w:rPr>
          <w:lang w:val="en-GB"/>
        </w:rPr>
        <w:t>[73]</w:t>
      </w:r>
      <w:r w:rsidRPr="00BD17EB">
        <w:rPr>
          <w:lang w:val="en-GB"/>
        </w:rPr>
        <w:fldChar w:fldCharType="end"/>
      </w:r>
      <w:r w:rsidR="00BB1484" w:rsidRPr="00BD17EB">
        <w:rPr>
          <w:lang w:val="en-GB"/>
        </w:rPr>
        <w:t xml:space="preserve"> on the other hand</w:t>
      </w:r>
      <w:r w:rsidRPr="00BD17EB">
        <w:rPr>
          <w:lang w:val="en-GB"/>
        </w:rPr>
        <w:t>, proposed the use of a haptic motor system</w:t>
      </w:r>
      <w:r w:rsidR="007A5233" w:rsidRPr="00BD17EB">
        <w:rPr>
          <w:lang w:val="en-GB"/>
        </w:rPr>
        <w:t xml:space="preserve"> which was</w:t>
      </w:r>
      <w:r w:rsidRPr="00BD17EB">
        <w:rPr>
          <w:lang w:val="en-GB"/>
        </w:rPr>
        <w:t xml:space="preserve"> integrated into the seating</w:t>
      </w:r>
      <w:r w:rsidR="003D2F1A" w:rsidRPr="00BD17EB">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634D8F7E" w14:textId="77777777" w:rsidR="00CF0A64" w:rsidRPr="00621204" w:rsidRDefault="00CF0A64" w:rsidP="00740AB3">
      <w:pPr>
        <w:pStyle w:val="MDPI31text"/>
        <w:rPr>
          <w:lang w:val="en-GB"/>
        </w:rPr>
      </w:pP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D71F6C">
      <w:pPr>
        <w:pStyle w:val="MDPI52figure"/>
        <w:rPr>
          <w:lang w:val="en-GB"/>
        </w:rPr>
      </w:pPr>
      <w:r>
        <w:rPr>
          <w:noProof/>
        </w:rPr>
        <w:drawing>
          <wp:inline distT="0" distB="0" distL="0" distR="0" wp14:anchorId="2A0D197A" wp14:editId="19A7EF3E">
            <wp:extent cx="5274310" cy="318135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LBCNet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Bourahmoune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621204">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w:t>
      </w:r>
      <w:r w:rsidRPr="00BD17EB">
        <w:rPr>
          <w:lang w:val="en-GB"/>
        </w:rPr>
        <w:t>Subjects</w:t>
      </w:r>
      <w:r w:rsidR="004C442E" w:rsidRPr="00BD17EB">
        <w:rPr>
          <w:lang w:val="en-GB"/>
        </w:rPr>
        <w:t>, as</w:t>
      </w:r>
      <w:r w:rsidR="00D26C34" w:rsidRPr="00BD17EB">
        <w:rPr>
          <w:lang w:val="en-GB"/>
        </w:rPr>
        <w:t xml:space="preserve"> indicated by the size of the </w:t>
      </w:r>
      <w:r w:rsidR="004C442E" w:rsidRPr="00BD17EB">
        <w:rPr>
          <w:lang w:val="en-GB"/>
        </w:rPr>
        <w:t>circle.</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w:t>
      </w:r>
      <w:r w:rsidRPr="00621204">
        <w:rPr>
          <w:color w:val="auto"/>
          <w:lang w:val="en-GB"/>
        </w:rPr>
        <w:lastRenderedPageBreak/>
        <w:t>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4EC944F8" w:rsidR="00617BCB" w:rsidRPr="00621204" w:rsidRDefault="00617BCB" w:rsidP="00BE1AED">
      <w:pPr>
        <w:pStyle w:val="MDPI31text"/>
        <w:rPr>
          <w:lang w:val="en-GB"/>
        </w:rPr>
      </w:pPr>
      <w:r w:rsidRPr="00621204">
        <w:rPr>
          <w:lang w:val="en-GB"/>
        </w:rPr>
        <w:t xml:space="preserve">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w:t>
      </w:r>
      <w:r w:rsidRPr="00621204">
        <w:rPr>
          <w:lang w:val="en-GB"/>
        </w:rPr>
        <w:lastRenderedPageBreak/>
        <w:t xml:space="preserve">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E4727E2"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6D1C7D" w:rsidRPr="00A255EC">
        <w:rPr>
          <w:color w:val="auto"/>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6D1C7D" w:rsidRPr="00A255EC">
        <w:rPr>
          <w:color w:val="auto"/>
        </w:rPr>
        <w:t>[74,75]</w:t>
      </w:r>
      <w:r w:rsidR="003D6172" w:rsidRPr="00A255EC">
        <w:rPr>
          <w:color w:val="auto"/>
          <w:lang w:val="en-GB"/>
        </w:rPr>
        <w:fldChar w:fldCharType="end"/>
      </w:r>
      <w:r w:rsidR="00222D56" w:rsidRPr="00A255EC">
        <w:rPr>
          <w:color w:val="auto"/>
          <w:lang w:val="en-GB"/>
        </w:rPr>
        <w:t>.</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6B8A6DCD" w14:textId="77777777" w:rsidR="002316D9" w:rsidRDefault="002316D9" w:rsidP="002316D9">
      <w:pPr>
        <w:pStyle w:val="MDPI62BackMatter"/>
        <w:rPr>
          <w:b/>
          <w:szCs w:val="18"/>
          <w:lang w:val="en-GB"/>
        </w:rPr>
      </w:pPr>
    </w:p>
    <w:p w14:paraId="71998087" w14:textId="0789C4C4" w:rsidR="002316D9" w:rsidRPr="00BD17EB" w:rsidRDefault="002316D9" w:rsidP="002316D9">
      <w:pPr>
        <w:pStyle w:val="MDPI62BackMatter"/>
        <w:rPr>
          <w:szCs w:val="18"/>
          <w:lang w:val="en-GB"/>
        </w:rPr>
      </w:pPr>
      <w:r w:rsidRPr="00BD17EB">
        <w:rPr>
          <w:b/>
          <w:szCs w:val="18"/>
          <w:lang w:val="en-GB"/>
        </w:rPr>
        <w:t>Author Contributions:</w:t>
      </w:r>
      <w:r w:rsidRPr="00BD17EB">
        <w:rPr>
          <w:szCs w:val="18"/>
          <w:lang w:val="en-GB"/>
        </w:rPr>
        <w:t xml:space="preserve"> Conceptualization, J.K. and D.O.; methodology, D.O., J.K. and A.P.; validation, A.P. and C.G..; </w:t>
      </w:r>
      <w:r w:rsidR="00BD17EB" w:rsidRPr="00BD17EB">
        <w:rPr>
          <w:szCs w:val="18"/>
          <w:lang w:val="en-GB"/>
        </w:rPr>
        <w:t>investigation and</w:t>
      </w:r>
      <w:r w:rsidRPr="00BD17EB">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1328A7D6" w:rsidR="002316D9" w:rsidRPr="00BD17EB" w:rsidRDefault="002316D9" w:rsidP="002316D9">
      <w:pPr>
        <w:pStyle w:val="MDPI62BackMatter"/>
        <w:rPr>
          <w:szCs w:val="18"/>
          <w:lang w:val="en-GB"/>
        </w:rPr>
      </w:pPr>
      <w:r w:rsidRPr="00BD17EB">
        <w:rPr>
          <w:b/>
          <w:szCs w:val="18"/>
          <w:lang w:val="en-GB"/>
        </w:rPr>
        <w:t>Funding:</w:t>
      </w:r>
      <w:r w:rsidRPr="00BD17EB">
        <w:rPr>
          <w:szCs w:val="18"/>
          <w:lang w:val="en-GB"/>
        </w:rPr>
        <w:t xml:space="preserve"> This work is partly supported by the University of South Wales (USW) QR fund (Ref: </w:t>
      </w:r>
      <w:r w:rsidRPr="00BD17EB">
        <w:rPr>
          <w:szCs w:val="18"/>
          <w:shd w:val="clear" w:color="auto" w:fill="FFFFFF"/>
        </w:rPr>
        <w:t>104607.13.1125</w:t>
      </w:r>
      <w:r w:rsidRPr="00BD17EB">
        <w:rPr>
          <w:szCs w:val="18"/>
          <w:lang w:val="en-GB"/>
        </w:rPr>
        <w:t xml:space="preserve">), RIS funding (Ref: </w:t>
      </w:r>
      <w:r w:rsidRPr="00BD17EB">
        <w:rPr>
          <w:szCs w:val="18"/>
          <w:shd w:val="clear" w:color="auto" w:fill="FFFFFF"/>
        </w:rPr>
        <w:t>1125.104790</w:t>
      </w:r>
      <w:r w:rsidRPr="00BD17EB">
        <w:rPr>
          <w:szCs w:val="18"/>
          <w:lang w:val="en-GB"/>
        </w:rPr>
        <w:t xml:space="preserve">), and Cardiff &amp; Vale University Health </w:t>
      </w:r>
      <w:r w:rsidR="00BD17EB" w:rsidRPr="00BD17EB">
        <w:rPr>
          <w:szCs w:val="18"/>
          <w:lang w:val="en-GB"/>
        </w:rPr>
        <w:t>Board, Rehabilitation</w:t>
      </w:r>
      <w:r w:rsidRPr="00BD17EB">
        <w:rPr>
          <w:szCs w:val="18"/>
          <w:lang w:val="en-GB"/>
        </w:rPr>
        <w:t xml:space="preserve"> Engineering Unit (REU) contribution (EFAS 22754). </w:t>
      </w:r>
    </w:p>
    <w:p w14:paraId="68E4DDBC" w14:textId="77777777" w:rsidR="002316D9" w:rsidRPr="00BD17EB" w:rsidRDefault="002316D9" w:rsidP="002316D9">
      <w:pPr>
        <w:pStyle w:val="MDPI62BackMatter"/>
        <w:rPr>
          <w:b/>
          <w:szCs w:val="18"/>
          <w:lang w:val="en-GB"/>
        </w:rPr>
      </w:pPr>
      <w:r w:rsidRPr="00BD17EB">
        <w:rPr>
          <w:b/>
          <w:szCs w:val="18"/>
          <w:lang w:val="en-GB"/>
        </w:rPr>
        <w:t xml:space="preserve">Institutional Review Board Statement: </w:t>
      </w:r>
      <w:r w:rsidRPr="00BD17EB">
        <w:rPr>
          <w:szCs w:val="18"/>
          <w:lang w:val="en-GB"/>
        </w:rPr>
        <w:t>Not applicable</w:t>
      </w:r>
    </w:p>
    <w:p w14:paraId="2F1B5C40" w14:textId="77777777" w:rsidR="002316D9" w:rsidRPr="00BD17EB" w:rsidRDefault="002316D9" w:rsidP="002316D9">
      <w:pPr>
        <w:pStyle w:val="MDPI62BackMatter"/>
        <w:spacing w:after="0"/>
        <w:rPr>
          <w:szCs w:val="18"/>
          <w:lang w:val="en-GB"/>
        </w:rPr>
      </w:pPr>
      <w:r w:rsidRPr="00BD17EB">
        <w:rPr>
          <w:b/>
          <w:szCs w:val="18"/>
          <w:lang w:val="en-GB"/>
        </w:rPr>
        <w:t xml:space="preserve">Informed Consent Statement: </w:t>
      </w:r>
      <w:r w:rsidRPr="00BD17EB">
        <w:rPr>
          <w:szCs w:val="18"/>
          <w:lang w:val="en-GB"/>
        </w:rPr>
        <w:t>Not Applicable</w:t>
      </w:r>
    </w:p>
    <w:p w14:paraId="47AECCC1" w14:textId="3DDC13AC" w:rsidR="002316D9" w:rsidRPr="00BD17EB" w:rsidRDefault="002316D9" w:rsidP="002316D9">
      <w:pPr>
        <w:pStyle w:val="MDPI62BackMatter"/>
        <w:rPr>
          <w:szCs w:val="18"/>
          <w:lang w:val="en-GB"/>
        </w:rPr>
      </w:pPr>
      <w:r w:rsidRPr="00BD17EB">
        <w:rPr>
          <w:b/>
          <w:szCs w:val="18"/>
          <w:lang w:val="en-GB"/>
        </w:rPr>
        <w:t>Data Availability Statement:</w:t>
      </w:r>
      <w:r w:rsidRPr="00BD17EB">
        <w:rPr>
          <w:szCs w:val="18"/>
          <w:lang w:val="en-GB"/>
        </w:rPr>
        <w:t xml:space="preserve"> No new data were created or </w:t>
      </w:r>
      <w:r w:rsidR="004102A1" w:rsidRPr="00BD17EB">
        <w:rPr>
          <w:szCs w:val="18"/>
          <w:lang w:val="en-GB"/>
        </w:rPr>
        <w:t>analysed</w:t>
      </w:r>
      <w:r w:rsidRPr="00BD17EB">
        <w:rPr>
          <w:szCs w:val="18"/>
          <w:lang w:val="en-GB"/>
        </w:rPr>
        <w:t xml:space="preserve"> in this study. Data sharing is not applicable to this article.</w:t>
      </w:r>
    </w:p>
    <w:p w14:paraId="17F1E939" w14:textId="490BCC26" w:rsidR="002316D9" w:rsidRPr="00BD17EB" w:rsidRDefault="002316D9" w:rsidP="002316D9">
      <w:pPr>
        <w:pStyle w:val="MDPI62BackMatter"/>
        <w:rPr>
          <w:szCs w:val="18"/>
          <w:lang w:val="en-GB"/>
        </w:rPr>
      </w:pPr>
      <w:r w:rsidRPr="00BD17EB">
        <w:rPr>
          <w:b/>
          <w:szCs w:val="18"/>
          <w:lang w:val="en-GB"/>
        </w:rPr>
        <w:t>Acknowledgments:</w:t>
      </w:r>
      <w:r w:rsidRPr="00BD17EB">
        <w:rPr>
          <w:szCs w:val="18"/>
          <w:lang w:val="en-GB"/>
        </w:rPr>
        <w:t xml:space="preserve"> The authors would like to thank the University of South Wales and Cardiff &amp; Vale University Health </w:t>
      </w:r>
      <w:r w:rsidR="00BD17EB" w:rsidRPr="00BD17EB">
        <w:rPr>
          <w:szCs w:val="18"/>
          <w:lang w:val="en-GB"/>
        </w:rPr>
        <w:t>Board, REU</w:t>
      </w:r>
      <w:r w:rsidRPr="00BD17EB">
        <w:rPr>
          <w:szCs w:val="18"/>
          <w:lang w:val="en-GB"/>
        </w:rPr>
        <w:t xml:space="preserve"> for supporting the project.</w:t>
      </w:r>
    </w:p>
    <w:p w14:paraId="368CF2C5" w14:textId="77777777" w:rsidR="002316D9" w:rsidRPr="002316D9" w:rsidRDefault="002316D9" w:rsidP="002316D9">
      <w:pPr>
        <w:pStyle w:val="MDPI62BackMatter"/>
        <w:rPr>
          <w:szCs w:val="18"/>
          <w:lang w:val="en-GB"/>
        </w:rPr>
      </w:pPr>
      <w:r w:rsidRPr="00BD17EB">
        <w:rPr>
          <w:b/>
          <w:szCs w:val="18"/>
          <w:lang w:val="en-GB"/>
        </w:rPr>
        <w:t>Conflicts of Interest:</w:t>
      </w:r>
      <w:r w:rsidRPr="00BD17EB">
        <w:rPr>
          <w:szCs w:val="18"/>
          <w:lang w:val="en-GB"/>
        </w:rPr>
        <w:t xml:space="preserve"> There are no conflicts of interest among authors.</w:t>
      </w:r>
    </w:p>
    <w:p w14:paraId="57B26354" w14:textId="77777777" w:rsidR="002316D9" w:rsidRPr="00621204" w:rsidRDefault="002316D9" w:rsidP="006846FD">
      <w:pPr>
        <w:pStyle w:val="MDPI62BackMatter"/>
        <w:rPr>
          <w:lang w:val="en-GB"/>
        </w:rPr>
      </w:pPr>
    </w:p>
    <w:p w14:paraId="74D9E923" w14:textId="77777777" w:rsidR="006846FD" w:rsidRDefault="006846FD" w:rsidP="00070792">
      <w:pPr>
        <w:pStyle w:val="MDPI21heading1"/>
        <w:ind w:left="0"/>
        <w:rPr>
          <w:lang w:val="en-GB"/>
        </w:rPr>
      </w:pP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Default="007A08BB" w:rsidP="007658DA">
      <w:pPr>
        <w:pStyle w:val="Bibliography"/>
      </w:pPr>
      <w:r w:rsidRPr="00621204">
        <w:fldChar w:fldCharType="begin"/>
      </w:r>
      <w:r w:rsidR="007658DA">
        <w:instrText xml:space="preserve"> ADDIN ZOTERO_BIBL {"uncited":[],"omitted":[],"custom":[]} CSL_BIBLIOGRAPHY </w:instrText>
      </w:r>
      <w:r w:rsidRPr="00621204">
        <w:fldChar w:fldCharType="separate"/>
      </w:r>
      <w:r w:rsidR="007658DA">
        <w:t xml:space="preserve">1. </w:t>
      </w:r>
      <w:r w:rsidR="007658DA">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Pr>
          <w:i/>
          <w:iCs/>
        </w:rPr>
        <w:t>The Lancet Rheumatology</w:t>
      </w:r>
      <w:r w:rsidR="007658DA">
        <w:t xml:space="preserve"> </w:t>
      </w:r>
      <w:r w:rsidR="007658DA">
        <w:rPr>
          <w:b/>
          <w:bCs/>
        </w:rPr>
        <w:t>2023</w:t>
      </w:r>
      <w:r w:rsidR="007658DA">
        <w:t xml:space="preserve">, </w:t>
      </w:r>
      <w:r w:rsidR="007658DA">
        <w:rPr>
          <w:i/>
          <w:iCs/>
        </w:rPr>
        <w:t>5</w:t>
      </w:r>
      <w:r w:rsidR="007658DA">
        <w:t>, e670–e682, doi:10.1016/S2665-9913(23)00232-1.</w:t>
      </w:r>
    </w:p>
    <w:p w14:paraId="640C6DFB" w14:textId="77777777" w:rsidR="007658DA" w:rsidRDefault="007658DA" w:rsidP="007658DA">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4BE42B4C" w14:textId="77777777" w:rsidR="007658DA" w:rsidRDefault="007658DA" w:rsidP="007658DA">
      <w:pPr>
        <w:pStyle w:val="Bibliography"/>
      </w:pPr>
      <w:r>
        <w:lastRenderedPageBreak/>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0B5DD8C8" w14:textId="77777777" w:rsidR="007658DA" w:rsidRDefault="007658DA" w:rsidP="007658DA">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2A521FCA" w14:textId="77777777" w:rsidR="007658DA" w:rsidRDefault="007658DA" w:rsidP="007658DA">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2B9A4587" w14:textId="77777777" w:rsidR="007658DA" w:rsidRDefault="007658DA" w:rsidP="007658DA">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86A07E9" w14:textId="77777777" w:rsidR="007658DA" w:rsidRDefault="007658DA" w:rsidP="007658DA">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76BE5480" w14:textId="77777777" w:rsidR="007658DA" w:rsidRDefault="007658DA" w:rsidP="007658DA">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EBCB10D" w14:textId="77777777" w:rsidR="007658DA" w:rsidRDefault="007658DA" w:rsidP="007658DA">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27E137FC" w14:textId="77777777" w:rsidR="007658DA" w:rsidRDefault="007658DA" w:rsidP="007658DA">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062D868F" w14:textId="77777777" w:rsidR="007658DA" w:rsidRDefault="007658DA" w:rsidP="007658DA">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1B8FBE6B" w14:textId="77777777" w:rsidR="007658DA" w:rsidRDefault="007658DA" w:rsidP="007658DA">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Default="007658DA" w:rsidP="007658DA">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0C4FD47" w14:textId="77777777" w:rsidR="007658DA" w:rsidRDefault="007658DA" w:rsidP="007658DA">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603552D9" w14:textId="77777777" w:rsidR="007658DA" w:rsidRDefault="007658DA" w:rsidP="007658DA">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78B848AA" w14:textId="77777777" w:rsidR="007658DA" w:rsidRDefault="007658DA" w:rsidP="007658DA">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50C888EF" w14:textId="77777777" w:rsidR="007658DA" w:rsidRDefault="007658DA" w:rsidP="007658DA">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83A174F" w14:textId="77777777" w:rsidR="007658DA" w:rsidRDefault="007658DA" w:rsidP="007658DA">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79D0D6A" w14:textId="77777777" w:rsidR="007658DA" w:rsidRDefault="007658DA" w:rsidP="007658DA">
      <w:pPr>
        <w:pStyle w:val="Bibliography"/>
      </w:pPr>
      <w:r>
        <w:lastRenderedPageBreak/>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4F185B92" w14:textId="77777777" w:rsidR="007658DA" w:rsidRDefault="007658DA" w:rsidP="007658DA">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747DD57D" w14:textId="77777777" w:rsidR="007658DA" w:rsidRDefault="007658DA" w:rsidP="007658DA">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1A741A5E" w14:textId="77777777" w:rsidR="007658DA" w:rsidRDefault="007658DA" w:rsidP="007658DA">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732448A9" w14:textId="77777777" w:rsidR="007658DA" w:rsidRDefault="007658DA" w:rsidP="007658DA">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5204644B" w14:textId="77777777" w:rsidR="007658DA" w:rsidRDefault="007658DA" w:rsidP="007658DA">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0D88767A" w14:textId="77777777" w:rsidR="007658DA" w:rsidRDefault="007658DA" w:rsidP="007658DA">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4735E902" w14:textId="77777777" w:rsidR="007658DA" w:rsidRDefault="007658DA" w:rsidP="007658DA">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7A38BE86" w14:textId="77777777" w:rsidR="007658DA" w:rsidRDefault="007658DA" w:rsidP="007658DA">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6DF221D9" w14:textId="77777777" w:rsidR="007658DA" w:rsidRDefault="007658DA" w:rsidP="007658DA">
      <w:pPr>
        <w:pStyle w:val="Bibliography"/>
      </w:pPr>
      <w:r>
        <w:t xml:space="preserve">28. </w:t>
      </w:r>
      <w:r>
        <w:tab/>
        <w:t>Ohmite Ohmite FSR Series Integration Guide: Force Sensing Resistor 2018.</w:t>
      </w:r>
    </w:p>
    <w:p w14:paraId="7D0975BE" w14:textId="77777777" w:rsidR="007658DA" w:rsidRDefault="007658DA" w:rsidP="007658DA">
      <w:pPr>
        <w:pStyle w:val="Bibliography"/>
      </w:pPr>
      <w:r>
        <w:t xml:space="preserve">29. </w:t>
      </w:r>
      <w:r>
        <w:tab/>
        <w:t>Interlink Electronics FSR 402 Data Sheet.</w:t>
      </w:r>
    </w:p>
    <w:p w14:paraId="6EF6FA39" w14:textId="77777777" w:rsidR="007658DA" w:rsidRDefault="007658DA" w:rsidP="007658DA">
      <w:pPr>
        <w:pStyle w:val="Bibliography"/>
      </w:pPr>
      <w:r>
        <w:t xml:space="preserve">30. </w:t>
      </w:r>
      <w:r>
        <w:tab/>
        <w:t>Interlink Electronics FSR 406 Data Sheet.</w:t>
      </w:r>
    </w:p>
    <w:p w14:paraId="13EA54D2" w14:textId="77777777" w:rsidR="007658DA" w:rsidRDefault="007658DA" w:rsidP="007658DA">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1FC4B65C" w14:textId="77777777" w:rsidR="007658DA" w:rsidRDefault="007658DA" w:rsidP="007658DA">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5894B87E" w14:textId="77777777" w:rsidR="007658DA" w:rsidRDefault="007658DA" w:rsidP="007658DA">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5C76A824" w14:textId="77777777" w:rsidR="007658DA" w:rsidRDefault="007658DA" w:rsidP="007658DA">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4F1D5C45" w14:textId="77777777" w:rsidR="007658DA" w:rsidRDefault="007658DA" w:rsidP="007658DA">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3469B230" w14:textId="77777777" w:rsidR="007658DA" w:rsidRDefault="007658DA" w:rsidP="007658DA">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5E59D39" w14:textId="77777777" w:rsidR="007658DA" w:rsidRDefault="007658DA" w:rsidP="007658DA">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64CD7FFA" w14:textId="77777777" w:rsidR="007658DA" w:rsidRDefault="007658DA" w:rsidP="007658DA">
      <w:pPr>
        <w:pStyle w:val="Bibliography"/>
      </w:pPr>
      <w:r>
        <w:lastRenderedPageBreak/>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3AB385B8" w14:textId="77777777" w:rsidR="007658DA" w:rsidRDefault="007658DA" w:rsidP="007658DA">
      <w:pPr>
        <w:pStyle w:val="Bibliography"/>
      </w:pPr>
      <w:r>
        <w:t xml:space="preserve">39. </w:t>
      </w:r>
      <w:r>
        <w:tab/>
        <w:t>SpectraSymbol Flex Sensor Data Sheet 2014.</w:t>
      </w:r>
    </w:p>
    <w:p w14:paraId="141DACE7" w14:textId="77777777" w:rsidR="007658DA" w:rsidRDefault="007658DA" w:rsidP="007658DA">
      <w:pPr>
        <w:pStyle w:val="Bibliography"/>
      </w:pPr>
      <w:r>
        <w:t xml:space="preserve">40. </w:t>
      </w:r>
      <w:r>
        <w:tab/>
        <w:t>SpectraSymbol Flex Sensor 2.2.</w:t>
      </w:r>
    </w:p>
    <w:p w14:paraId="517ED137" w14:textId="77777777" w:rsidR="007658DA" w:rsidRDefault="007658DA" w:rsidP="007658DA">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092D06C5" w14:textId="77777777" w:rsidR="007658DA" w:rsidRDefault="007658DA" w:rsidP="007658DA">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1F697A9A" w14:textId="77777777" w:rsidR="007658DA" w:rsidRDefault="007658DA" w:rsidP="007658DA">
      <w:pPr>
        <w:pStyle w:val="Bibliography"/>
      </w:pPr>
      <w:r>
        <w:t xml:space="preserve">43.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Default="007658DA" w:rsidP="007658DA">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56A888F9" w14:textId="77777777" w:rsidR="007658DA" w:rsidRDefault="007658DA" w:rsidP="007658DA">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1A9B9BBD" w14:textId="77777777" w:rsidR="007658DA" w:rsidRDefault="007658DA" w:rsidP="007658DA">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5EB26EFC" w14:textId="77777777" w:rsidR="007658DA" w:rsidRDefault="007658DA" w:rsidP="007658DA">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7E58A4C4" w14:textId="77777777" w:rsidR="007658DA" w:rsidRDefault="007658DA" w:rsidP="007658DA">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9B5F0A3" w14:textId="77777777" w:rsidR="007658DA" w:rsidRDefault="007658DA" w:rsidP="007658DA">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43DD5363" w14:textId="77777777" w:rsidR="007658DA" w:rsidRDefault="007658DA" w:rsidP="007658DA">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1CD4E352" w14:textId="77777777" w:rsidR="007658DA" w:rsidRDefault="007658DA" w:rsidP="007658DA">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2E2178E9" w14:textId="77777777" w:rsidR="007658DA" w:rsidRDefault="007658DA" w:rsidP="007658DA">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55285E5B" w14:textId="77777777" w:rsidR="007658DA" w:rsidRDefault="007658DA" w:rsidP="007658DA">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8B8AF7D" w14:textId="77777777" w:rsidR="007658DA" w:rsidRDefault="007658DA" w:rsidP="007658DA">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0310D80" w14:textId="77777777" w:rsidR="007658DA" w:rsidRDefault="007658DA" w:rsidP="007658DA">
      <w:pPr>
        <w:pStyle w:val="Bibliography"/>
      </w:pPr>
      <w:r>
        <w:lastRenderedPageBreak/>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64DFBF17" w14:textId="77777777" w:rsidR="007658DA" w:rsidRDefault="007658DA" w:rsidP="007658DA">
      <w:pPr>
        <w:pStyle w:val="Bibliography"/>
      </w:pPr>
      <w:r>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76B2BC27" w14:textId="77777777" w:rsidR="007658DA" w:rsidRDefault="007658DA" w:rsidP="007658DA">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1E92C76" w14:textId="77777777" w:rsidR="007658DA" w:rsidRDefault="007658DA" w:rsidP="007658DA">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295B944B" w14:textId="77777777" w:rsidR="007658DA" w:rsidRDefault="007658DA" w:rsidP="007658DA">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3954CA87" w14:textId="77777777" w:rsidR="007658DA" w:rsidRDefault="007658DA" w:rsidP="007658DA">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04EA6940" w14:textId="77777777" w:rsidR="007658DA" w:rsidRDefault="007658DA" w:rsidP="007658DA">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2FD46550" w14:textId="77777777" w:rsidR="007658DA" w:rsidRDefault="007658DA" w:rsidP="007658DA">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023F7639" w14:textId="77777777" w:rsidR="007658DA" w:rsidRDefault="007658DA" w:rsidP="007658DA">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57A7191C" w14:textId="77777777" w:rsidR="007658DA" w:rsidRDefault="007658DA" w:rsidP="007658DA">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07B2E0D" w14:textId="77777777" w:rsidR="007658DA" w:rsidRDefault="007658DA" w:rsidP="007658DA">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Default="007658DA" w:rsidP="007658DA">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056C2081" w14:textId="77777777" w:rsidR="007658DA" w:rsidRDefault="007658DA" w:rsidP="007658DA">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2027B860" w14:textId="77777777" w:rsidR="007658DA" w:rsidRDefault="007658DA" w:rsidP="007658DA">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ED9079A" w14:textId="77777777" w:rsidR="007658DA" w:rsidRDefault="007658DA" w:rsidP="007658DA">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570578C9" w14:textId="77777777" w:rsidR="007658DA" w:rsidRDefault="007658DA" w:rsidP="007658DA">
      <w:pPr>
        <w:pStyle w:val="Bibliography"/>
      </w:pPr>
      <w:r>
        <w:lastRenderedPageBreak/>
        <w:t xml:space="preserve">70. </w:t>
      </w:r>
      <w:r>
        <w:tab/>
        <w:t xml:space="preserve">Kundaliya, B.; Patel, S.; Patel, J.; Barot, P.; Hadia, S.K. </w:t>
      </w:r>
      <w:r>
        <w:rPr>
          <w:i/>
          <w:iCs/>
        </w:rPr>
        <w:t>An IoT and Cloud Enabled Smart Chair for Detection and Notification of Wrong Seating Posture</w:t>
      </w:r>
      <w:r>
        <w:t>; In Review, 2022;</w:t>
      </w:r>
    </w:p>
    <w:p w14:paraId="07F788B2" w14:textId="77777777" w:rsidR="007658DA" w:rsidRDefault="007658DA" w:rsidP="007658DA">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3E43C7B1" w14:textId="77777777" w:rsidR="007658DA" w:rsidRDefault="007658DA" w:rsidP="007658DA">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49509F87" w14:textId="77777777" w:rsidR="007658DA" w:rsidRDefault="007658DA" w:rsidP="007658DA">
      <w:pPr>
        <w:pStyle w:val="Bibliography"/>
      </w:pPr>
      <w:r>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3504C9CC" w14:textId="77777777" w:rsidR="007658DA" w:rsidRDefault="007658DA" w:rsidP="007658DA">
      <w:pPr>
        <w:pStyle w:val="Bibliography"/>
      </w:pPr>
      <w:r>
        <w:t xml:space="preserve">74. </w:t>
      </w:r>
      <w:r>
        <w:tab/>
        <w:t>Laubheimer, P. Beyond the NPS: Measuring Perceived Usability with the SUS, NASA-TLX, and the Single Ease Question After Tasks and Usability Tests Available online: https://www.nngroup.com/articles/measuring-perceived-usability/.</w:t>
      </w:r>
    </w:p>
    <w:p w14:paraId="13BE6317" w14:textId="77777777" w:rsidR="007658DA" w:rsidRDefault="007658DA" w:rsidP="007658DA">
      <w:pPr>
        <w:pStyle w:val="Bibliography"/>
      </w:pPr>
      <w:r>
        <w:t xml:space="preserve">75.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3291CE5" w:rsidR="007D65C8" w:rsidRPr="00621204" w:rsidRDefault="007A08BB" w:rsidP="007A08BB">
      <w:pPr>
        <w:pStyle w:val="MDPI21heading1"/>
        <w:ind w:left="0"/>
        <w:rPr>
          <w:lang w:val="en-GB"/>
        </w:rPr>
      </w:pPr>
      <w:r w:rsidRPr="00621204">
        <w:rPr>
          <w:lang w:val="en-GB"/>
        </w:rPr>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1F7BFD">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ADE49" w14:textId="77777777" w:rsidR="001F7BFD" w:rsidRPr="00621204" w:rsidRDefault="001F7BFD">
      <w:pPr>
        <w:spacing w:line="240" w:lineRule="auto"/>
      </w:pPr>
      <w:r w:rsidRPr="00621204">
        <w:separator/>
      </w:r>
    </w:p>
    <w:p w14:paraId="7CBE729B" w14:textId="77777777" w:rsidR="001F7BFD" w:rsidRDefault="001F7BFD"/>
  </w:endnote>
  <w:endnote w:type="continuationSeparator" w:id="0">
    <w:p w14:paraId="6EEAE61D" w14:textId="77777777" w:rsidR="001F7BFD" w:rsidRPr="00621204" w:rsidRDefault="001F7BFD">
      <w:pPr>
        <w:spacing w:line="240" w:lineRule="auto"/>
      </w:pPr>
      <w:r w:rsidRPr="00621204">
        <w:continuationSeparator/>
      </w:r>
    </w:p>
    <w:p w14:paraId="448ADC9F" w14:textId="77777777" w:rsidR="001F7BFD" w:rsidRDefault="001F7B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81540" w14:textId="77777777" w:rsidR="001F7BFD" w:rsidRPr="00621204" w:rsidRDefault="001F7BFD">
      <w:pPr>
        <w:spacing w:line="240" w:lineRule="auto"/>
      </w:pPr>
      <w:r w:rsidRPr="00621204">
        <w:separator/>
      </w:r>
    </w:p>
    <w:p w14:paraId="57940D4B" w14:textId="77777777" w:rsidR="001F7BFD" w:rsidRDefault="001F7BFD"/>
  </w:footnote>
  <w:footnote w:type="continuationSeparator" w:id="0">
    <w:p w14:paraId="4B0042EE" w14:textId="77777777" w:rsidR="001F7BFD" w:rsidRPr="00621204" w:rsidRDefault="001F7BFD">
      <w:pPr>
        <w:spacing w:line="240" w:lineRule="auto"/>
      </w:pPr>
      <w:r w:rsidRPr="00621204">
        <w:continuationSeparator/>
      </w:r>
    </w:p>
    <w:p w14:paraId="64148112" w14:textId="77777777" w:rsidR="001F7BFD" w:rsidRDefault="001F7B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1F7BFD"/>
    <w:rsid w:val="00200C8F"/>
    <w:rsid w:val="002020B1"/>
    <w:rsid w:val="00204513"/>
    <w:rsid w:val="00210005"/>
    <w:rsid w:val="0021166F"/>
    <w:rsid w:val="002122F2"/>
    <w:rsid w:val="00214271"/>
    <w:rsid w:val="00215DD9"/>
    <w:rsid w:val="002162FC"/>
    <w:rsid w:val="00216AD8"/>
    <w:rsid w:val="00216B62"/>
    <w:rsid w:val="0021739A"/>
    <w:rsid w:val="0021778B"/>
    <w:rsid w:val="00217BC0"/>
    <w:rsid w:val="00222CA6"/>
    <w:rsid w:val="00222D56"/>
    <w:rsid w:val="00226367"/>
    <w:rsid w:val="002272C9"/>
    <w:rsid w:val="00230BB2"/>
    <w:rsid w:val="00230F90"/>
    <w:rsid w:val="0023111C"/>
    <w:rsid w:val="002316D9"/>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02A1"/>
    <w:rsid w:val="00411BB5"/>
    <w:rsid w:val="00411C20"/>
    <w:rsid w:val="00411E77"/>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AF3"/>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0FBC"/>
    <w:rsid w:val="007614A5"/>
    <w:rsid w:val="00761AF3"/>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53F"/>
    <w:rsid w:val="007F2629"/>
    <w:rsid w:val="007F26A9"/>
    <w:rsid w:val="007F3B63"/>
    <w:rsid w:val="007F5342"/>
    <w:rsid w:val="007F75EE"/>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B71"/>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239D"/>
    <w:rsid w:val="00AC41CB"/>
    <w:rsid w:val="00AC478D"/>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A7"/>
    <w:rsid w:val="00BC55A0"/>
    <w:rsid w:val="00BC60EC"/>
    <w:rsid w:val="00BC6142"/>
    <w:rsid w:val="00BC6E69"/>
    <w:rsid w:val="00BC7983"/>
    <w:rsid w:val="00BC7B4D"/>
    <w:rsid w:val="00BD0F11"/>
    <w:rsid w:val="00BD10C0"/>
    <w:rsid w:val="00BD15CF"/>
    <w:rsid w:val="00BD17EB"/>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317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1BE0"/>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u="none" strike="noStrike" kern="1200" spc="0" baseline="0">
                <a:solidFill>
                  <a:sysClr val="windowText" lastClr="000000">
                    <a:lumMod val="65000"/>
                    <a:lumOff val="35000"/>
                  </a:sysClr>
                </a:solidFill>
              </a:rPr>
              <a:t>Summay of Published Research Papers by the Sensors being utilised from 2007 to 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721ECFDD-892E-4300-8433-303F6A731EB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11FFBDAB-88BA-411E-A48A-15E50280B1F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C75D0016-5970-4D00-8A53-397F43E5978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2F85A7DA-AD42-416E-84F1-33B17A5112D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985AC979-44E9-4F6B-B48F-1A73CD007CC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E1B1F8E2-CD50-4027-909A-EF2FDD4BAF6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EB06F289-C317-4287-996F-81D8024675B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7E8C76A5-8BA8-48E0-8794-E72D46804F9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614BC9F1-E444-4CDA-8F96-D89513B47D4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003E30C6-0A5A-4827-8687-062502BF091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E7D03F8E-3457-4824-9600-F5A08E38225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17858</TotalTime>
  <Pages>22</Pages>
  <Words>40698</Words>
  <Characters>231985</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477</cp:revision>
  <cp:lastPrinted>2024-03-12T21:55:00Z</cp:lastPrinted>
  <dcterms:created xsi:type="dcterms:W3CDTF">2024-01-18T09:54:00Z</dcterms:created>
  <dcterms:modified xsi:type="dcterms:W3CDTF">2024-03-14T22:42:00Z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