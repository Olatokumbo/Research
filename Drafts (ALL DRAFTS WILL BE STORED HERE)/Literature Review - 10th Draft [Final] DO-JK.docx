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680ADD13"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technologies. A meticulous search across MDPI, IEEE, and Google Scholar databases yielded 3</w:t>
      </w:r>
      <w:r w:rsidR="0095269D" w:rsidRPr="005A63CA">
        <w:t>4</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Pr="005A63CA">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Pr="005A63CA">
        <w:rPr>
          <w:lang w:val="en-GB"/>
        </w:rPr>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6D42AE3E"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w:t>
      </w:r>
      <w:r w:rsidRPr="00621204">
        <w:rPr>
          <w:color w:val="auto"/>
          <w:lang w:val="en-GB"/>
        </w:rPr>
        <w:lastRenderedPageBreak/>
        <w:t xml:space="preserve">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5A63CA">
        <w:rPr>
          <w:lang w:val="en-GB"/>
        </w:rPr>
        <w:t>scoliometers</w:t>
      </w:r>
      <w:proofErr w:type="spellEnd"/>
      <w:r w:rsidRPr="005A63CA">
        <w:rPr>
          <w:lang w:val="en-GB"/>
        </w:rPr>
        <w:t xml:space="preserve"> </w:t>
      </w:r>
      <w:r w:rsidR="00724EEF" w:rsidRPr="005A63CA">
        <w:rPr>
          <w:lang w:val="en-GB"/>
        </w:rPr>
        <w:fldChar w:fldCharType="begin"/>
      </w:r>
      <w:r w:rsidR="00AD69B7" w:rsidRPr="005A63CA">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AD69B7" w:rsidRPr="005A63CA">
        <w:rPr>
          <w:lang w:val="en-GB"/>
        </w:rPr>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AD69B7" w:rsidRPr="005A63CA">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AD69B7" w:rsidRPr="005A63CA">
        <w:rPr>
          <w:lang w:val="en-GB"/>
        </w:rPr>
        <w:t>[16]</w:t>
      </w:r>
      <w:r w:rsidR="00175420" w:rsidRPr="005A63CA">
        <w:rPr>
          <w:lang w:val="en-GB"/>
        </w:rPr>
        <w:fldChar w:fldCharType="end"/>
      </w:r>
      <w:r w:rsidRPr="005A63CA">
        <w:rPr>
          <w:lang w:val="en-GB"/>
        </w:rPr>
        <w:t xml:space="preserve">, </w:t>
      </w:r>
      <w:proofErr w:type="spellStart"/>
      <w:r w:rsidRPr="005A63CA">
        <w:rPr>
          <w:lang w:val="en-GB"/>
        </w:rPr>
        <w:t>Moire</w:t>
      </w:r>
      <w:proofErr w:type="spellEnd"/>
      <w:r w:rsidRPr="005A63CA">
        <w:rPr>
          <w:lang w:val="en-GB"/>
        </w:rPr>
        <w:t xml:space="preserve"> fringe topography </w:t>
      </w:r>
      <w:r w:rsidR="000777E0" w:rsidRPr="005A63CA">
        <w:rPr>
          <w:lang w:val="en-GB"/>
        </w:rPr>
        <w:fldChar w:fldCharType="begin"/>
      </w:r>
      <w:r w:rsidR="00AD69B7" w:rsidRPr="005A63CA">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AD69B7" w:rsidRPr="005A63CA">
        <w:rPr>
          <w:lang w:val="en-GB"/>
        </w:rPr>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AD69B7" w:rsidRPr="005A63CA">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AD69B7" w:rsidRPr="005A63CA">
        <w:rPr>
          <w:lang w:val="en-GB"/>
        </w:rPr>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3A62EE60"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06450F" w:rsidRPr="00621204">
        <w:rPr>
          <w:lang w:val="en-GB"/>
        </w:rPr>
        <w:t>7</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2AC8EACB" w:rsidR="00E40AD3" w:rsidRPr="00621204" w:rsidRDefault="00725A06" w:rsidP="00182F5E">
      <w:pPr>
        <w:pStyle w:val="MDPI31text"/>
        <w:rPr>
          <w:lang w:val="en-GB"/>
        </w:rPr>
      </w:pPr>
      <w:r w:rsidRPr="00621204">
        <w:rPr>
          <w:lang w:val="en-GB"/>
        </w:rPr>
        <w:t xml:space="preserve">A comprehensive search was conducted across several academic databases, including Google Scholar, IEEE Xplore, and MDPI, to gather relevant articles. A predefined set of keywords and combinations thereof were used to refine the search, </w:t>
      </w:r>
      <w:r w:rsidRPr="00621204">
        <w:rPr>
          <w:lang w:val="en-GB"/>
        </w:rPr>
        <w:lastRenderedPageBreak/>
        <w:t>ensuring the retrieval of pertinent studies published in the last two decades. Table 2 outlines the search keywords</w:t>
      </w:r>
      <w:r w:rsidR="00182F5E">
        <w:rPr>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 xml:space="preserve">useful data, especially on the methods and </w:t>
      </w:r>
      <w:r w:rsidRPr="007614A5">
        <w:rPr>
          <w:lang w:val="en-GB"/>
        </w:rPr>
        <w:lastRenderedPageBreak/>
        <w:t>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2DAE3C41"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AD69B7" w:rsidRPr="0026124F">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AD69B7" w:rsidRPr="0026124F">
        <w:rPr>
          <w:lang w:val="en-GB"/>
        </w:rPr>
        <w:t>[23]</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AD69B7" w:rsidRPr="0026124F">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AD69B7" w:rsidRPr="0026124F">
        <w:rPr>
          <w:lang w:val="en-GB"/>
        </w:rPr>
        <w:t>[24–26]</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AD69B7" w:rsidRPr="0026124F">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AD69B7" w:rsidRPr="0026124F">
        <w:rPr>
          <w:lang w:val="en-GB"/>
        </w:rPr>
        <w:t>[24]</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w:t>
      </w:r>
      <w:proofErr w:type="gramStart"/>
      <w:r w:rsidR="00FE7E1C" w:rsidRPr="0026124F">
        <w:rPr>
          <w:lang w:val="en-GB"/>
        </w:rPr>
        <w:t>the majority of</w:t>
      </w:r>
      <w:proofErr w:type="gramEnd"/>
      <w:r w:rsidR="00FE7E1C" w:rsidRPr="0026124F">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4CBBA53C"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AD69B7" w:rsidRPr="005A63CA">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AD69B7" w:rsidRPr="005A63CA">
        <w:rPr>
          <w:lang w:val="en-GB"/>
        </w:rPr>
        <w:t>[25]</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5A63CA">
        <w:rPr>
          <w:lang w:val="en-GB"/>
        </w:rPr>
        <w:fldChar w:fldCharType="begin"/>
      </w:r>
      <w:r w:rsidR="00AD69B7" w:rsidRPr="005A63CA">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AD69B7" w:rsidRPr="005A63CA">
        <w:rPr>
          <w:lang w:val="en-GB"/>
        </w:rPr>
        <w:t>[26]</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AD69B7" w:rsidRPr="005A63CA">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AD69B7" w:rsidRPr="005A63CA">
        <w:rPr>
          <w:lang w:val="en-GB"/>
        </w:rPr>
        <w:t>[27]</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2F0078" w:rsidRPr="005A63CA">
        <w:rPr>
          <w:lang w:val="en-GB"/>
        </w:rPr>
        <w:t>3</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01589628"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2B006B" w:rsidRPr="005A63CA">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2B006B" w:rsidRPr="005A63CA">
        <w:rPr>
          <w:lang w:val="en-GB"/>
        </w:rPr>
        <w:t>[31]</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60B80AF" w:rsidR="00E52229" w:rsidRPr="0042750D" w:rsidRDefault="00E52229" w:rsidP="00E52229">
      <w:pPr>
        <w:pStyle w:val="MDPI51figurecaption"/>
        <w:ind w:left="2968"/>
        <w:rPr>
          <w:color w:val="auto"/>
          <w:lang w:val="en-GB"/>
        </w:rPr>
      </w:pPr>
      <w:r w:rsidRPr="005A63CA">
        <w:rPr>
          <w:b/>
          <w:bCs/>
          <w:color w:val="auto"/>
          <w:lang w:val="en-GB"/>
        </w:rPr>
        <w:t xml:space="preserve">Figure </w:t>
      </w:r>
      <w:r w:rsidR="00CD5673" w:rsidRPr="005A63CA">
        <w:rPr>
          <w:b/>
          <w:bCs/>
          <w:color w:val="auto"/>
          <w:lang w:val="en-GB"/>
        </w:rPr>
        <w:t>5</w:t>
      </w:r>
      <w:r w:rsidRPr="005A63CA">
        <w:rPr>
          <w:color w:val="auto"/>
          <w:lang w:val="en-GB"/>
        </w:rPr>
        <w:t>. Textile Pressure Sensor (a) Textile Pressure Sensor composition</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AD69B7" w:rsidRPr="005A63CA">
        <w:rPr>
          <w:color w:val="auto"/>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AD69B7" w:rsidRPr="005A63CA">
        <w:rPr>
          <w:color w:val="auto"/>
          <w:lang w:val="en-GB"/>
        </w:rPr>
        <w:t>[31]</w:t>
      </w:r>
      <w:r w:rsidR="008409CE" w:rsidRPr="005A63CA">
        <w:rPr>
          <w:color w:val="auto"/>
          <w:lang w:val="en-GB"/>
        </w:rPr>
        <w:fldChar w:fldCharType="end"/>
      </w:r>
      <w:r w:rsidR="00C62140" w:rsidRPr="005A63CA">
        <w:rPr>
          <w:color w:val="auto"/>
          <w:lang w:val="en-GB"/>
        </w:rPr>
        <w:t>. Copyright 2018</w:t>
      </w:r>
      <w:r w:rsidR="00C62140" w:rsidRPr="005A63CA">
        <w:rPr>
          <w:i/>
          <w:iCs/>
          <w:color w:val="auto"/>
          <w:lang w:val="en-GB"/>
        </w:rPr>
        <w:t xml:space="preserve"> Sensors</w:t>
      </w:r>
      <w:r w:rsidRPr="005A63CA">
        <w:rPr>
          <w:color w:val="auto"/>
          <w:lang w:val="en-GB"/>
        </w:rPr>
        <w:t xml:space="preserve">; (b) </w:t>
      </w:r>
      <w:proofErr w:type="spellStart"/>
      <w:r w:rsidRPr="005A63CA">
        <w:rPr>
          <w:color w:val="auto"/>
          <w:lang w:val="en-GB"/>
        </w:rPr>
        <w:t>PreCaTex</w:t>
      </w:r>
      <w:proofErr w:type="spellEnd"/>
      <w:r w:rsidRPr="005A63CA">
        <w:rPr>
          <w:color w:val="auto"/>
          <w:lang w:val="en-GB"/>
        </w:rPr>
        <w:t xml:space="preserve"> </w:t>
      </w:r>
      <w:r w:rsidR="0076058A" w:rsidRPr="005A63CA">
        <w:rPr>
          <w:color w:val="auto"/>
          <w:lang w:val="en-GB"/>
        </w:rPr>
        <w:t xml:space="preserve">textile </w:t>
      </w:r>
      <w:r w:rsidRPr="005A63CA">
        <w:rPr>
          <w:color w:val="auto"/>
          <w:lang w:val="en-GB"/>
        </w:rPr>
        <w:t xml:space="preserve">sensor </w:t>
      </w:r>
      <w:r w:rsidR="0051664E" w:rsidRPr="005A63CA">
        <w:rPr>
          <w:color w:val="auto"/>
          <w:lang w:val="en-GB"/>
        </w:rPr>
        <w:t xml:space="preserve"> Reproduced with Permission </w:t>
      </w:r>
      <w:r w:rsidR="008409CE" w:rsidRPr="005A63CA">
        <w:rPr>
          <w:color w:val="auto"/>
          <w:lang w:val="en-GB"/>
        </w:rPr>
        <w:fldChar w:fldCharType="begin"/>
      </w:r>
      <w:r w:rsidR="00AD69B7" w:rsidRPr="005A63CA">
        <w:rPr>
          <w:color w:val="auto"/>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AD69B7" w:rsidRPr="005A63CA">
        <w:rPr>
          <w:color w:val="auto"/>
          <w:lang w:val="en-GB"/>
        </w:rPr>
        <w:t>[32]</w:t>
      </w:r>
      <w:r w:rsidR="008409CE" w:rsidRPr="005A63CA">
        <w:rPr>
          <w:color w:val="auto"/>
          <w:lang w:val="en-GB"/>
        </w:rPr>
        <w:fldChar w:fldCharType="end"/>
      </w:r>
      <w:r w:rsidRPr="005A63CA">
        <w:rPr>
          <w:color w:val="auto"/>
          <w:lang w:val="en-GB"/>
        </w:rPr>
        <w:t>.</w:t>
      </w:r>
      <w:r w:rsidR="00895B71" w:rsidRPr="005A63CA">
        <w:rPr>
          <w:color w:val="auto"/>
          <w:lang w:val="en-GB"/>
        </w:rPr>
        <w:t xml:space="preserve"> Copyright 2023</w:t>
      </w:r>
      <w:r w:rsidR="00895B71" w:rsidRPr="005A63CA">
        <w:rPr>
          <w:i/>
          <w:iCs/>
          <w:color w:val="auto"/>
          <w:lang w:val="en-GB"/>
        </w:rPr>
        <w:t xml:space="preserve"> Materials.</w:t>
      </w:r>
    </w:p>
    <w:p w14:paraId="776001F8" w14:textId="2F85B9FC" w:rsidR="00EA3453" w:rsidRPr="00621204" w:rsidRDefault="00B1271D" w:rsidP="0076058A">
      <w:pPr>
        <w:pStyle w:val="MDPI31text"/>
        <w:rPr>
          <w:lang w:val="en-GB"/>
        </w:rPr>
      </w:pPr>
      <w:r w:rsidRPr="00621204">
        <w:rPr>
          <w:lang w:val="en-GB"/>
        </w:rPr>
        <w:lastRenderedPageBreak/>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AD69B7" w:rsidRPr="005A63CA">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AD69B7" w:rsidRPr="005A63CA">
        <w:rPr>
          <w:lang w:val="en-GB"/>
        </w:rPr>
        <w:t>[33]</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w:t>
      </w:r>
      <w:proofErr w:type="spellStart"/>
      <w:r w:rsidR="00E52229" w:rsidRPr="005A63CA">
        <w:rPr>
          <w:lang w:val="en-GB"/>
        </w:rPr>
        <w:t>eCushion</w:t>
      </w:r>
      <w:proofErr w:type="spellEnd"/>
      <w:r w:rsidR="00E52229" w:rsidRPr="005A63CA">
        <w:rPr>
          <w:lang w:val="en-GB"/>
        </w:rPr>
        <w:t>” device</w:t>
      </w:r>
      <w:r w:rsidR="00EB315D" w:rsidRPr="005A63CA">
        <w:rPr>
          <w:lang w:val="en-GB"/>
        </w:rPr>
        <w:t xml:space="preserve"> which incorporated an “</w:t>
      </w:r>
      <w:proofErr w:type="spellStart"/>
      <w:r w:rsidR="00EB315D" w:rsidRPr="005A63CA">
        <w:rPr>
          <w:lang w:val="en-GB"/>
        </w:rPr>
        <w:t>eTextile</w:t>
      </w:r>
      <w:proofErr w:type="spellEnd"/>
      <w:r w:rsidR="00EB315D" w:rsidRPr="005A63CA">
        <w:rPr>
          <w:lang w:val="en-GB"/>
        </w:rPr>
        <w:t xml:space="preserv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AD69B7" w:rsidRPr="005A63CA">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AD69B7" w:rsidRPr="005A63CA">
        <w:rPr>
          <w:lang w:val="en-GB"/>
        </w:rPr>
        <w:t>[34]</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AD69B7" w:rsidRPr="005A63CA">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AD69B7" w:rsidRPr="005A63CA">
        <w:rPr>
          <w:lang w:val="en-GB"/>
        </w:rPr>
        <w:t>[32]</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w:t>
      </w:r>
      <w:proofErr w:type="spellStart"/>
      <w:r w:rsidR="00A67D2B" w:rsidRPr="005A63CA">
        <w:rPr>
          <w:lang w:val="en-GB"/>
        </w:rPr>
        <w:t>PreCaTex</w:t>
      </w:r>
      <w:proofErr w:type="spellEnd"/>
      <w:r w:rsidR="00A67D2B" w:rsidRPr="005A63CA">
        <w:rPr>
          <w:lang w:val="en-GB"/>
        </w:rPr>
        <w:t>)</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45008CAA"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402F7127"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AC59CC" w:rsidRPr="005A63CA">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AC59CC" w:rsidRPr="005A63CA">
        <w:rPr>
          <w:lang w:val="en-GB"/>
        </w:rPr>
        <w:t>[38]</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Table 5 shows two commercially available flex sensors along with their technical specifications.</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1E6ABAC7" w:rsidR="009B2E14" w:rsidRPr="005A63CA" w:rsidRDefault="00D359E5" w:rsidP="00EC0EB0">
      <w:pPr>
        <w:pStyle w:val="MDPI31text"/>
        <w:rPr>
          <w:lang w:val="en-GB"/>
        </w:rPr>
      </w:pPr>
      <w:r w:rsidRPr="00621204">
        <w:rPr>
          <w:lang w:val="en-GB"/>
        </w:rPr>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556CB2" w:rsidRPr="005A63CA">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556CB2" w:rsidRPr="005A63CA">
        <w:rPr>
          <w:lang w:val="en-GB"/>
        </w:rPr>
        <w:t>[41]</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w:t>
      </w:r>
      <w:r w:rsidRPr="00621204">
        <w:rPr>
          <w:lang w:val="en-GB"/>
        </w:rPr>
        <w:lastRenderedPageBreak/>
        <w:t xml:space="preserve">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proofErr w:type="spellStart"/>
      <w:r w:rsidR="00AC4E36" w:rsidRPr="00FF70BC">
        <w:rPr>
          <w:lang w:val="en-GB"/>
        </w:rPr>
        <w:t>AbuTerkia</w:t>
      </w:r>
      <w:proofErr w:type="spellEnd"/>
      <w:r w:rsidR="00AC4E36" w:rsidRPr="00FF70BC">
        <w:rPr>
          <w:lang w:val="en-GB"/>
        </w:rPr>
        <w:t xml:space="preserve"> et al. </w:t>
      </w:r>
      <w:r w:rsidRPr="00FF70BC">
        <w:rPr>
          <w:lang w:val="en-GB"/>
        </w:rPr>
        <w:fldChar w:fldCharType="begin"/>
      </w:r>
      <w:r w:rsidR="00556CB2" w:rsidRPr="00FF70BC">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556CB2" w:rsidRPr="00FF70BC">
        <w:rPr>
          <w:lang w:val="en-GB"/>
        </w:rPr>
        <w:t>[42]</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w:t>
      </w:r>
      <w:proofErr w:type="spellStart"/>
      <w:r w:rsidR="00830B48" w:rsidRPr="005A63CA">
        <w:rPr>
          <w:color w:val="auto"/>
          <w:lang w:val="en-GB"/>
        </w:rPr>
        <w:t>OpenPose</w:t>
      </w:r>
      <w:proofErr w:type="spellEnd"/>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49A19C9F"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5233B7" w:rsidRPr="005A63CA">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5233B7" w:rsidRPr="005A63CA">
        <w:t>[44]</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w:t>
      </w:r>
      <w:proofErr w:type="spellStart"/>
      <w:r w:rsidR="00653748" w:rsidRPr="005A63CA">
        <w:rPr>
          <w:lang w:val="en-GB"/>
        </w:rPr>
        <w:t>OpenPose</w:t>
      </w:r>
      <w:proofErr w:type="spellEnd"/>
      <w:r w:rsidR="00653748" w:rsidRPr="005A63CA">
        <w:rPr>
          <w:lang w:val="en-GB"/>
        </w:rPr>
        <w:t xml:space="preserv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7936FF4D"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5233B7" w:rsidRPr="005A63CA">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5233B7" w:rsidRPr="005A63CA">
        <w:t>[45]</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58E28068"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AD69B7" w:rsidRPr="005A63CA">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AD69B7" w:rsidRPr="005A63CA">
        <w:rPr>
          <w:lang w:val="en-GB"/>
        </w:rPr>
        <w:t>[34]</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5233B7" w:rsidRPr="005A63CA">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5233B7" w:rsidRPr="005A63CA">
        <w:t>[46]</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AD69B7" w:rsidRPr="005A63CA">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AD69B7" w:rsidRPr="005A63CA">
        <w:rPr>
          <w:lang w:val="en-GB"/>
        </w:rPr>
        <w:t>[33]</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5233B7" w:rsidRPr="005A63CA">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5233B7" w:rsidRPr="005A63CA">
        <w:t>[47]</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5233B7" w:rsidRPr="005A63CA">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5233B7" w:rsidRPr="005A63CA">
        <w:t>[48]</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5233B7" w:rsidRPr="005A63CA">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5233B7" w:rsidRPr="005A63CA">
        <w:t>[49]</w:t>
      </w:r>
      <w:r w:rsidRPr="005A63CA">
        <w:rPr>
          <w:lang w:val="en-GB"/>
        </w:rPr>
        <w:fldChar w:fldCharType="end"/>
      </w:r>
      <w:r w:rsidRPr="005A63CA">
        <w:rPr>
          <w:lang w:val="en-GB"/>
        </w:rPr>
        <w:t xml:space="preserve"> installed a 11</w:t>
      </w:r>
      <w:r w:rsidR="00ED0E67" w:rsidRPr="005A63CA">
        <w:rPr>
          <w:lang w:val="en-GB"/>
        </w:rPr>
        <w:t xml:space="preserve"> </w:t>
      </w:r>
      <w:r w:rsidRPr="005A63CA">
        <w:rPr>
          <w:lang w:val="en-GB"/>
        </w:rPr>
        <w:t>×</w:t>
      </w:r>
      <w:r w:rsidR="00ED0E67" w:rsidRPr="005A63CA">
        <w:rPr>
          <w:lang w:val="en-GB"/>
        </w:rPr>
        <w:t xml:space="preserve"> </w:t>
      </w:r>
      <w:r w:rsidRPr="005A63CA">
        <w:rPr>
          <w:lang w:val="en-GB"/>
        </w:rPr>
        <w:t>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5233B7" w:rsidRPr="005A63CA">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5233B7" w:rsidRPr="005A63CA">
        <w:t>[50]</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w:t>
      </w:r>
      <w:proofErr w:type="spellStart"/>
      <w:r w:rsidRPr="005A63CA">
        <w:rPr>
          <w:lang w:val="en-GB"/>
        </w:rPr>
        <w:t>LightGBM</w:t>
      </w:r>
      <w:proofErr w:type="spellEnd"/>
      <w:r w:rsidRPr="005A63CA">
        <w:rPr>
          <w:lang w:val="en-GB"/>
        </w:rPr>
        <w:t xml:space="preserve"> machine learning algorithm</w:t>
      </w:r>
      <w:r w:rsidR="002644CF" w:rsidRPr="005A63CA">
        <w:rPr>
          <w:lang w:val="en-GB"/>
        </w:rPr>
        <w:t>.</w:t>
      </w:r>
      <w:r w:rsidRPr="005A63CA">
        <w:rPr>
          <w:lang w:val="en-GB"/>
        </w:rPr>
        <w:t xml:space="preserve"> Wang et al. </w:t>
      </w:r>
      <w:r w:rsidRPr="005A63CA">
        <w:rPr>
          <w:lang w:val="en-GB"/>
        </w:rPr>
        <w:fldChar w:fldCharType="begin"/>
      </w:r>
      <w:r w:rsidR="005233B7" w:rsidRPr="005A63CA">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5A63CA">
        <w:rPr>
          <w:lang w:val="en-GB"/>
        </w:rPr>
        <w:fldChar w:fldCharType="separate"/>
      </w:r>
      <w:r w:rsidR="005233B7" w:rsidRPr="005A63CA">
        <w:t>[51]</w:t>
      </w:r>
      <w:r w:rsidRPr="005A63CA">
        <w:rPr>
          <w:lang w:val="en-GB"/>
        </w:rPr>
        <w:fldChar w:fldCharType="end"/>
      </w:r>
      <w:r w:rsidRPr="005A63CA">
        <w:rPr>
          <w:lang w:val="en-GB"/>
        </w:rPr>
        <w:t xml:space="preserve"> 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classified. Fan et al. </w:t>
      </w:r>
      <w:r w:rsidRPr="005A63CA">
        <w:rPr>
          <w:lang w:val="en-GB"/>
        </w:rPr>
        <w:fldChar w:fldCharType="begin"/>
      </w:r>
      <w:r w:rsidR="005233B7" w:rsidRPr="005A63CA">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5233B7" w:rsidRPr="005A63CA">
        <w:t>[52]</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6</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lastRenderedPageBreak/>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3E13BFBF"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6966C7" w:rsidRPr="005A63CA">
        <w:rPr>
          <w:color w:val="auto"/>
          <w:lang w:val="en-GB"/>
        </w:rPr>
        <w:instrText xml:space="preserve"> ADDIN ZOTERO_ITEM CSL_CITATION {"citationID":"Makp1uEj","properties":{"formattedCitation":"[48]","plainCitation":"[48]","noteIndex":0},"citationItems":[{"id":143,"uris":["http://zotero.org/users/11398818/items/6LWNY69L"],"itemData":{"id":143,"type":"article-journal","abstract":"As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6966C7" w:rsidRPr="005A63CA">
        <w:t>[48]</w:t>
      </w:r>
      <w:r w:rsidR="00CA43AB" w:rsidRPr="005A63CA">
        <w:rPr>
          <w:color w:val="auto"/>
          <w:lang w:val="en-GB"/>
        </w:rPr>
        <w:fldChar w:fldCharType="end"/>
      </w:r>
      <w:r w:rsidR="005A63CA" w:rsidRPr="005A63CA">
        <w:rPr>
          <w:color w:val="auto"/>
          <w:lang w:val="en-GB"/>
        </w:rPr>
        <w:t>.</w:t>
      </w:r>
      <w:r w:rsidR="00171AD8" w:rsidRPr="005A63CA">
        <w:rPr>
          <w:color w:val="auto"/>
          <w:lang w:val="en-GB"/>
        </w:rPr>
        <w:t xml:space="preserve"> </w:t>
      </w:r>
      <w:r w:rsidR="00DC4112" w:rsidRPr="005A63CA">
        <w:rPr>
          <w:color w:val="auto"/>
          <w:lang w:val="en-GB"/>
        </w:rPr>
        <w:t>Copyright 2021</w:t>
      </w:r>
      <w:r w:rsidR="00DC4112" w:rsidRPr="005A63CA">
        <w:rPr>
          <w:i/>
          <w:iCs/>
          <w:color w:val="auto"/>
          <w:lang w:val="en-GB"/>
        </w:rPr>
        <w:t xml:space="preserve"> </w:t>
      </w:r>
      <w:r w:rsidR="00700F36" w:rsidRPr="005A63CA">
        <w:rPr>
          <w:i/>
          <w:iCs/>
          <w:color w:val="auto"/>
          <w:lang w:val="en-GB"/>
        </w:rPr>
        <w:t>Sensors</w:t>
      </w:r>
      <w:r w:rsidR="002622FF" w:rsidRPr="005A63CA">
        <w:rPr>
          <w:i/>
          <w:iCs/>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171AD8" w:rsidRPr="005A63CA">
        <w:rPr>
          <w:color w:val="auto"/>
          <w:lang w:val="en-GB"/>
        </w:rPr>
        <w:instrText xml:space="preserve"> ADDIN ZOTERO_ITEM CSL_CITATION {"citationID":"r1ikZX5P","properties":{"formattedCitation":"[49]","plainCitation":"[49]","noteIndex":0},"citationItems":[{"id":163,"uris":["http://zotero.org/users/11398818/items/L7KAFSQC"],"itemData":{"id":163,"type":"article-journal","container-title":"Sensors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171AD8" w:rsidRPr="005A63CA">
        <w:t>[49]</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47E2761"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4DA7B404"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5233B7" w:rsidRPr="005A63CA">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5233B7" w:rsidRPr="005A63CA">
        <w:t>[53]</w:t>
      </w:r>
      <w:r w:rsidR="006D532E" w:rsidRPr="005A63CA">
        <w:rPr>
          <w:lang w:val="en-GB"/>
        </w:rPr>
        <w:fldChar w:fldCharType="end"/>
      </w:r>
      <w:r w:rsidR="00AF40AD" w:rsidRPr="005A63CA">
        <w:rPr>
          <w:lang w:val="en-GB"/>
        </w:rPr>
        <w:t xml:space="preserve"> integrated 19 different FSRs into the seating cushion and used the Simple Logistic Regression ML algorithm to achieve 78% accuracy in classifying 10 different postures</w:t>
      </w:r>
      <w:r w:rsidR="00234812" w:rsidRPr="005A63CA">
        <w:rPr>
          <w:lang w:val="en-GB"/>
        </w:rPr>
        <w:t xml:space="preserve"> as shown in Figure 7a</w:t>
      </w:r>
      <w:r w:rsidR="00AF40AD" w:rsidRPr="005A63CA">
        <w:rPr>
          <w:lang w:val="en-GB"/>
        </w:rPr>
        <w:t xml:space="preserve">. Tsai et al. </w:t>
      </w:r>
      <w:r w:rsidR="006D532E" w:rsidRPr="005A63CA">
        <w:rPr>
          <w:lang w:val="en-GB"/>
        </w:rPr>
        <w:fldChar w:fldCharType="begin"/>
      </w:r>
      <w:r w:rsidR="005233B7" w:rsidRPr="005A63CA">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5A63CA">
        <w:rPr>
          <w:lang w:val="en-GB"/>
        </w:rPr>
        <w:fldChar w:fldCharType="separate"/>
      </w:r>
      <w:r w:rsidR="005233B7" w:rsidRPr="005A63CA">
        <w:t>[54]</w:t>
      </w:r>
      <w:r w:rsidR="006D532E" w:rsidRPr="005A63CA">
        <w:rPr>
          <w:lang w:val="en-GB"/>
        </w:rPr>
        <w:fldChar w:fldCharType="end"/>
      </w:r>
      <w:r w:rsidR="00AF40AD" w:rsidRPr="005A63CA">
        <w:rPr>
          <w:lang w:val="en-GB"/>
        </w:rPr>
        <w:t xml:space="preserve"> used 13 pressure sensors to classify 10 sitting postures and was able to achieve an accuracy of 99.10% using the SVM ML algorithm. </w:t>
      </w:r>
      <w:proofErr w:type="spellStart"/>
      <w:r w:rsidR="00AF40AD" w:rsidRPr="005A63CA">
        <w:rPr>
          <w:lang w:val="en-GB"/>
        </w:rPr>
        <w:t>Aminosharieh</w:t>
      </w:r>
      <w:proofErr w:type="spellEnd"/>
      <w:r w:rsidR="00AF40AD" w:rsidRPr="005A63CA">
        <w:rPr>
          <w:lang w:val="en-GB"/>
        </w:rPr>
        <w:t xml:space="preserve"> Najafi et al. </w:t>
      </w:r>
      <w:r w:rsidR="006D532E" w:rsidRPr="005A63CA">
        <w:rPr>
          <w:lang w:val="en-GB"/>
        </w:rPr>
        <w:fldChar w:fldCharType="begin"/>
      </w:r>
      <w:r w:rsidR="005233B7" w:rsidRPr="005A63CA">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5233B7" w:rsidRPr="005A63CA">
        <w:t>[55]</w:t>
      </w:r>
      <w:r w:rsidR="006D532E" w:rsidRPr="005A63CA">
        <w:rPr>
          <w:lang w:val="en-GB"/>
        </w:rPr>
        <w:fldChar w:fldCharType="end"/>
      </w:r>
      <w:r w:rsidR="00AF40AD" w:rsidRPr="005A63CA">
        <w:rPr>
          <w:lang w:val="en-GB"/>
        </w:rPr>
        <w:t xml:space="preserve"> applied 8 sensors (4 on the seating cushion and 4 on the back rest) and used EMN 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developed</w:t>
      </w:r>
      <w:r w:rsidR="00AF40AD" w:rsidRPr="005A63CA">
        <w:rPr>
          <w:lang w:val="en-GB"/>
        </w:rPr>
        <w:t xml:space="preserve"> which displayed the sen</w:t>
      </w:r>
      <w:r w:rsidR="00170BCB" w:rsidRPr="005A63CA">
        <w:rPr>
          <w:lang w:val="en-GB"/>
        </w:rPr>
        <w:t>s</w:t>
      </w:r>
      <w:r w:rsidR="00AF40AD" w:rsidRPr="005A63CA">
        <w:rPr>
          <w:lang w:val="en-GB"/>
        </w:rPr>
        <w:t>or reading in real-time. Luna-</w:t>
      </w:r>
      <w:proofErr w:type="spellStart"/>
      <w:r w:rsidR="00AF40AD" w:rsidRPr="005A63CA">
        <w:rPr>
          <w:lang w:val="en-GB"/>
        </w:rPr>
        <w:t>Perejón</w:t>
      </w:r>
      <w:proofErr w:type="spellEnd"/>
      <w:r w:rsidR="00AF40AD" w:rsidRPr="005A63CA">
        <w:rPr>
          <w:lang w:val="en-GB"/>
        </w:rPr>
        <w:t xml:space="preserve"> et al. </w:t>
      </w:r>
      <w:r w:rsidR="00AF40AD" w:rsidRPr="005A63CA">
        <w:rPr>
          <w:lang w:val="en-GB"/>
        </w:rPr>
        <w:fldChar w:fldCharType="begin"/>
      </w:r>
      <w:r w:rsidR="005233B7" w:rsidRPr="005A63CA">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5233B7" w:rsidRPr="005A63CA">
        <w:t>[56]</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7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8632FB7"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Chair fitted with 19 FSR sensor</w:t>
      </w:r>
      <w:r w:rsidR="003D0987" w:rsidRPr="005A63CA">
        <w:rPr>
          <w:color w:val="auto"/>
          <w:lang w:val="en-GB"/>
        </w:rPr>
        <w:t>s</w:t>
      </w:r>
      <w:r w:rsidR="006E7F32" w:rsidRPr="005A63CA">
        <w:rPr>
          <w:color w:val="auto"/>
          <w:lang w:val="en-GB"/>
        </w:rPr>
        <w:t>.</w:t>
      </w:r>
      <w:r w:rsidR="00564620" w:rsidRPr="005A63CA">
        <w:rPr>
          <w:color w:val="auto"/>
          <w:lang w:val="en-GB"/>
        </w:rPr>
        <w:t xml:space="preserve"> Reproduced with </w:t>
      </w:r>
      <w:r w:rsidR="0009640E" w:rsidRPr="005A63CA">
        <w:rPr>
          <w:color w:val="auto"/>
          <w:lang w:val="en-GB"/>
        </w:rPr>
        <w:t xml:space="preserve">permission </w:t>
      </w:r>
      <w:r w:rsidR="000E6623" w:rsidRPr="005A63CA">
        <w:rPr>
          <w:color w:val="auto"/>
          <w:lang w:val="en-GB"/>
        </w:rPr>
        <w:fldChar w:fldCharType="begin"/>
      </w:r>
      <w:r w:rsidR="005233B7" w:rsidRPr="005A63CA">
        <w:rPr>
          <w:color w:val="auto"/>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5A63CA">
        <w:rPr>
          <w:color w:val="auto"/>
          <w:lang w:val="en-GB"/>
        </w:rPr>
        <w:fldChar w:fldCharType="separate"/>
      </w:r>
      <w:r w:rsidR="005233B7" w:rsidRPr="005A63CA">
        <w:rPr>
          <w:color w:val="auto"/>
        </w:rPr>
        <w:t>[53]</w:t>
      </w:r>
      <w:r w:rsidR="000E6623" w:rsidRPr="005A63CA">
        <w:rPr>
          <w:color w:val="auto"/>
          <w:lang w:val="en-GB"/>
        </w:rPr>
        <w:fldChar w:fldCharType="end"/>
      </w:r>
      <w:r w:rsidR="0009640E" w:rsidRPr="005A63CA">
        <w:rPr>
          <w:color w:val="auto"/>
          <w:lang w:val="en-GB"/>
        </w:rPr>
        <w:t xml:space="preserve"> Copyright 2022</w:t>
      </w:r>
      <w:r w:rsidR="0009640E" w:rsidRPr="005A63CA">
        <w:rPr>
          <w:i/>
          <w:iCs/>
          <w:color w:val="auto"/>
          <w:lang w:val="en-GB"/>
        </w:rPr>
        <w:t xml:space="preserve"> ACM.</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5233B7" w:rsidRPr="005A63CA">
        <w:rPr>
          <w:color w:val="auto"/>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5233B7" w:rsidRPr="005A63CA">
        <w:rPr>
          <w:color w:val="auto"/>
        </w:rPr>
        <w:t>[55]</w:t>
      </w:r>
      <w:r w:rsidR="00404B08" w:rsidRPr="005A63CA">
        <w:rPr>
          <w:color w:val="auto"/>
          <w:lang w:val="en-GB"/>
        </w:rPr>
        <w:fldChar w:fldCharType="end"/>
      </w:r>
      <w:r w:rsidR="000D19E9" w:rsidRPr="005A63CA">
        <w:rPr>
          <w:color w:val="auto"/>
          <w:lang w:val="en-GB"/>
        </w:rPr>
        <w:t xml:space="preserve">. </w:t>
      </w:r>
      <w:r w:rsidR="0009640E" w:rsidRPr="005A63CA">
        <w:rPr>
          <w:color w:val="auto"/>
          <w:lang w:val="en-GB"/>
        </w:rPr>
        <w:t>Copyright 2022</w:t>
      </w:r>
      <w:r w:rsidR="0009640E" w:rsidRPr="005A63CA">
        <w:rPr>
          <w:i/>
          <w:iCs/>
          <w:color w:val="auto"/>
          <w:lang w:val="en-GB"/>
        </w:rPr>
        <w:t xml:space="preserve"> Sensors.</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4F7BA3A8"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054940FF"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w:t>
      </w:r>
      <w:r w:rsidR="002423A8" w:rsidRPr="005A63CA">
        <w:rPr>
          <w:lang w:val="en-GB"/>
        </w:rPr>
        <w:t xml:space="preserve">Artificial Neural Networks) </w:t>
      </w:r>
      <w:r w:rsidR="002423A8" w:rsidRPr="005A63CA">
        <w:rPr>
          <w:lang w:val="en-GB"/>
        </w:rPr>
        <w:fldChar w:fldCharType="begin"/>
      </w:r>
      <w:r w:rsidR="005233B7" w:rsidRPr="005A63CA">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5A63CA">
        <w:rPr>
          <w:lang w:val="en-GB"/>
        </w:rPr>
        <w:fldChar w:fldCharType="separate"/>
      </w:r>
      <w:r w:rsidR="005233B7" w:rsidRPr="005A63CA">
        <w:t>[46,49,56,59,62]</w:t>
      </w:r>
      <w:r w:rsidR="002423A8" w:rsidRPr="005A63CA">
        <w:rPr>
          <w:lang w:val="en-GB"/>
        </w:rPr>
        <w:fldChar w:fldCharType="end"/>
      </w:r>
      <w:r w:rsidR="002423A8" w:rsidRPr="005A63CA">
        <w:rPr>
          <w:lang w:val="en-GB"/>
        </w:rPr>
        <w:t xml:space="preserve">. Other algorithms being </w:t>
      </w:r>
      <w:r w:rsidR="0071316D" w:rsidRPr="005A63CA">
        <w:rPr>
          <w:lang w:val="en-GB"/>
        </w:rPr>
        <w:t>adopted were</w:t>
      </w:r>
      <w:r w:rsidR="002423A8" w:rsidRPr="005A63CA">
        <w:rPr>
          <w:lang w:val="en-GB"/>
        </w:rPr>
        <w:t xml:space="preserve"> KNN (K-Nearest </w:t>
      </w:r>
      <w:r w:rsidR="0037457B" w:rsidRPr="005A63CA">
        <w:rPr>
          <w:lang w:val="en-GB"/>
        </w:rPr>
        <w:t>Neighbours</w:t>
      </w:r>
      <w:r w:rsidR="002423A8" w:rsidRPr="005A63CA">
        <w:rPr>
          <w:lang w:val="en-GB"/>
        </w:rPr>
        <w:t xml:space="preserve">) </w:t>
      </w:r>
      <w:r w:rsidR="002423A8" w:rsidRPr="005A63CA">
        <w:rPr>
          <w:lang w:val="en-GB"/>
        </w:rPr>
        <w:fldChar w:fldCharType="begin"/>
      </w:r>
      <w:r w:rsidR="005233B7" w:rsidRPr="005A63CA">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5A63CA">
        <w:rPr>
          <w:lang w:val="en-GB"/>
        </w:rPr>
        <w:fldChar w:fldCharType="separate"/>
      </w:r>
      <w:r w:rsidR="005233B7" w:rsidRPr="005A63CA">
        <w:t>[37,59]</w:t>
      </w:r>
      <w:r w:rsidR="002423A8" w:rsidRPr="005A63CA">
        <w:rPr>
          <w:lang w:val="en-GB"/>
        </w:rPr>
        <w:fldChar w:fldCharType="end"/>
      </w:r>
      <w:r w:rsidR="002423A8" w:rsidRPr="005A63CA">
        <w:rPr>
          <w:lang w:val="en-GB"/>
        </w:rPr>
        <w:t>, Decision</w:t>
      </w:r>
      <w:r w:rsidR="002423A8" w:rsidRPr="00621204">
        <w:rPr>
          <w:lang w:val="en-GB"/>
        </w:rPr>
        <w:t xml:space="preserve">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w:t>
      </w:r>
      <w:r w:rsidR="002423A8" w:rsidRPr="00621204">
        <w:rPr>
          <w:lang w:val="en-GB"/>
        </w:rPr>
        <w:lastRenderedPageBreak/>
        <w:t xml:space="preserve">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5A63CA">
        <w:rPr>
          <w:lang w:val="en-GB"/>
        </w:rPr>
        <w:t>To</w:t>
      </w:r>
      <w:r w:rsidR="002423A8" w:rsidRPr="005A63CA">
        <w:rPr>
          <w:lang w:val="en-GB"/>
        </w:rPr>
        <w:t xml:space="preserve"> perform</w:t>
      </w:r>
      <w:r w:rsidR="002C2519" w:rsidRPr="005A63CA">
        <w:rPr>
          <w:lang w:val="en-GB"/>
        </w:rPr>
        <w:t xml:space="preserve"> </w:t>
      </w:r>
      <w:r w:rsidR="00353834" w:rsidRPr="005A63CA">
        <w:rPr>
          <w:lang w:val="en-GB"/>
        </w:rPr>
        <w:t>a</w:t>
      </w:r>
      <w:r w:rsidR="002423A8" w:rsidRPr="005A63CA">
        <w:rPr>
          <w:lang w:val="en-GB"/>
        </w:rPr>
        <w:t xml:space="preserve"> concrete validation on an ML model’s performance and accuracy, most studies </w:t>
      </w:r>
      <w:r w:rsidR="00366567" w:rsidRPr="005A63CA">
        <w:rPr>
          <w:lang w:val="en-GB"/>
        </w:rPr>
        <w:t>resort</w:t>
      </w:r>
      <w:r w:rsidR="002423A8" w:rsidRPr="005A63CA">
        <w:rPr>
          <w:lang w:val="en-GB"/>
        </w:rPr>
        <w:t xml:space="preserve"> </w:t>
      </w:r>
      <w:r w:rsidR="00EE4154" w:rsidRPr="005A63CA">
        <w:rPr>
          <w:lang w:val="en-GB"/>
        </w:rPr>
        <w:t>to various</w:t>
      </w:r>
      <w:r w:rsidR="002423A8" w:rsidRPr="005A63CA">
        <w:rPr>
          <w:lang w:val="en-GB"/>
        </w:rPr>
        <w:t xml:space="preserve"> methods such as the use of a confusion matrix and performance comparison between</w:t>
      </w:r>
      <w:r w:rsidR="002423A8" w:rsidRPr="00621204">
        <w:rPr>
          <w:lang w:val="en-GB"/>
        </w:rPr>
        <w:t xml:space="preserve">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05A23120"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within certain industries. It was projected that by the year 2030, there would be over 50 billion devices interconnected through IoT [45].</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et al. [</w:t>
      </w:r>
      <w:r w:rsidRPr="005A63CA">
        <w:rPr>
          <w:lang w:val="en-GB"/>
        </w:rPr>
        <w:t>23]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206ADF5B"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5233B7" w:rsidRPr="005A63CA">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5233B7" w:rsidRPr="005A63CA">
        <w:t>[57]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Similarly</w:t>
      </w:r>
      <w:r w:rsidR="00AB6A23" w:rsidRPr="005A63CA">
        <w:rPr>
          <w:lang w:val="en-GB"/>
        </w:rPr>
        <w:t xml:space="preserve"> </w:t>
      </w:r>
      <w:proofErr w:type="spellStart"/>
      <w:r w:rsidR="00AB6A23" w:rsidRPr="005A63CA">
        <w:rPr>
          <w:lang w:val="en-GB"/>
        </w:rPr>
        <w:t>Kundaliya</w:t>
      </w:r>
      <w:proofErr w:type="spellEnd"/>
      <w:r w:rsidR="00AB6A23" w:rsidRPr="005A63CA">
        <w:rPr>
          <w:lang w:val="en-GB"/>
        </w:rPr>
        <w:t xml:space="preserve"> et al.</w:t>
      </w:r>
      <w:r w:rsidR="007E17D5" w:rsidRPr="005A63CA">
        <w:rPr>
          <w:lang w:val="en-GB"/>
        </w:rPr>
        <w:t xml:space="preserve"> </w:t>
      </w:r>
      <w:r w:rsidR="00A95AB6" w:rsidRPr="005A63CA">
        <w:rPr>
          <w:lang w:val="en-GB"/>
        </w:rPr>
        <w:fldChar w:fldCharType="begin"/>
      </w:r>
      <w:r w:rsidR="005233B7" w:rsidRPr="005A63CA">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5A63CA">
        <w:rPr>
          <w:lang w:val="en-GB"/>
        </w:rPr>
        <w:fldChar w:fldCharType="separate"/>
      </w:r>
      <w:r w:rsidR="005233B7" w:rsidRPr="005A63CA">
        <w:rPr>
          <w:lang w:val="en-GB"/>
        </w:rPr>
        <w:t>[70]</w:t>
      </w:r>
      <w:r w:rsidR="00A95AB6" w:rsidRPr="005A63CA">
        <w:rPr>
          <w:lang w:val="en-GB"/>
        </w:rPr>
        <w:fldChar w:fldCharType="end"/>
      </w:r>
      <w:r w:rsidR="007E17D5" w:rsidRPr="005A63CA">
        <w:rPr>
          <w:lang w:val="en-GB"/>
        </w:rPr>
        <w:t xml:space="preserve"> developed a smart sensing chair which used the Blynk 2.0 platform to stream the sensor data to the web. Other studies such as </w:t>
      </w:r>
      <w:r w:rsidR="00A95AB6" w:rsidRPr="005A63CA">
        <w:rPr>
          <w:lang w:val="en-GB"/>
        </w:rPr>
        <w:fldChar w:fldCharType="begin"/>
      </w:r>
      <w:r w:rsidR="005233B7" w:rsidRPr="005A63CA">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5233B7" w:rsidRPr="005A63CA">
        <w:t>[64]</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5233B7" w:rsidRPr="005A63CA">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5233B7" w:rsidRPr="005A63CA">
        <w:t>[66]</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9A970"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5233B7" w:rsidRPr="005A63CA">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5A63CA">
        <w:rPr>
          <w:lang w:val="en-GB"/>
        </w:rPr>
        <w:fldChar w:fldCharType="separate"/>
      </w:r>
      <w:r w:rsidR="005233B7" w:rsidRPr="005A63CA">
        <w:t>[44,51,54,64]</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A37DB0" w:rsidRPr="005A63CA">
        <w:rPr>
          <w:lang w:val="en-GB"/>
        </w:rPr>
        <w:instrText xml:space="preserve"> ADDIN ZOTERO_ITEM CSL_CITATION {"citationID":"qiO0vPvK","properties":{"formattedCitation":"[49]","plainCitation":"[49]","noteIndex":0},"citationItems":[{"id":163,"uris":["http://zotero.org/users/11398818/items/L7KAFSQC"],"itemData":{"id":163,"type":"article-journal","container-title":"Sensors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A37DB0" w:rsidRPr="005A63CA">
        <w:t>[49]</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621204">
        <w:rPr>
          <w:color w:val="auto"/>
          <w:lang w:val="en-GB"/>
        </w:rPr>
        <w:t>The vast</w:t>
      </w:r>
      <w:r w:rsidR="007A0AC5" w:rsidRPr="00621204">
        <w:rPr>
          <w:color w:val="auto"/>
          <w:lang w:val="en-GB"/>
        </w:rPr>
        <w:t xml:space="preserve"> majority of</w:t>
      </w:r>
      <w:proofErr w:type="gramEnd"/>
      <w:r w:rsidR="007A0AC5" w:rsidRPr="00621204">
        <w:rPr>
          <w:color w:val="auto"/>
          <w:lang w:val="en-GB"/>
        </w:rPr>
        <w:t xml:space="preserve">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0D088CA4">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DB8C95E"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3DAD16EB" w14:textId="5A831BC1" w:rsidR="003E0776" w:rsidRPr="00621204" w:rsidRDefault="003E0776" w:rsidP="00D3220E">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4F625976" w:rsidR="00632C59" w:rsidRPr="00621204" w:rsidRDefault="00AB0B3E" w:rsidP="009D1DE7">
      <w:pPr>
        <w:pStyle w:val="MDPI51figurecaption"/>
        <w:rPr>
          <w:lang w:val="en-GB"/>
        </w:rPr>
      </w:pPr>
      <w:r w:rsidRPr="005A63CA">
        <w:rPr>
          <w:b/>
          <w:bCs/>
          <w:lang w:val="en-GB"/>
        </w:rPr>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773F1864" w14:textId="3DCDA3FA" w:rsidR="00F70D75" w:rsidRPr="00621204" w:rsidRDefault="00F70D75" w:rsidP="008B01C9">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lastRenderedPageBreak/>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w:t>
      </w:r>
      <w:r w:rsidRPr="00621204">
        <w:rPr>
          <w:lang w:val="en-GB"/>
        </w:rPr>
        <w:lastRenderedPageBreak/>
        <w:t xml:space="preserve">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3993C1FE"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A37DB0">
        <w:rPr>
          <w:color w:val="auto"/>
          <w:lang w:val="en-GB"/>
        </w:rPr>
        <w:instrText xml:space="preserve"> ADDIN ZOTERO_ITEM CSL_CITATION {"citationID":"UKVVycBb","properties":{"formattedCitation":"[73,74]","plainCitation":"[73,74]","noteIndex":0},"citationItems":[{"id":322,"uris":["http://zotero.org/users/11398818/items/MHECMGPV"],"itemData":{"id":322,"type":"webpage","container-title":"Nielsen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A37DB0" w:rsidRPr="00A37DB0">
        <w:t>[73,74]</w:t>
      </w:r>
      <w:r w:rsidR="003D6172" w:rsidRPr="00A255EC">
        <w:rPr>
          <w:color w:val="auto"/>
          <w:lang w:val="en-GB"/>
        </w:rPr>
        <w:fldChar w:fldCharType="end"/>
      </w:r>
      <w:r w:rsidR="00222D56" w:rsidRPr="00A255EC">
        <w:rPr>
          <w:color w:val="auto"/>
          <w:lang w:val="en-GB"/>
        </w:rPr>
        <w:t>.</w:t>
      </w:r>
    </w:p>
    <w:p w14:paraId="7C362299" w14:textId="78582A39"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5233B7" w:rsidRPr="0026124F">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5233B7" w:rsidRPr="0026124F">
        <w:t>[45]</w:t>
      </w:r>
      <w:r w:rsidR="00842EA2" w:rsidRPr="0026124F">
        <w:rPr>
          <w:lang w:val="en-GB"/>
        </w:rPr>
        <w:fldChar w:fldCharType="end"/>
      </w:r>
      <w:r w:rsidRPr="0026124F">
        <w:rPr>
          <w:lang w:val="en-GB"/>
        </w:rPr>
        <w:t>.</w:t>
      </w:r>
      <w:r w:rsidR="009B7C0A" w:rsidRPr="0026124F">
        <w:rPr>
          <w:lang w:val="en-GB"/>
        </w:rPr>
        <w:t xml:space="preserve"> </w:t>
      </w:r>
    </w:p>
    <w:p w14:paraId="6B8A6DCD" w14:textId="77777777" w:rsidR="002316D9" w:rsidRPr="0026124F" w:rsidRDefault="002316D9" w:rsidP="002316D9">
      <w:pPr>
        <w:pStyle w:val="MDPI62BackMatter"/>
        <w:rPr>
          <w:b/>
          <w:szCs w:val="18"/>
          <w:lang w:val="en-GB"/>
        </w:rPr>
      </w:pPr>
    </w:p>
    <w:p w14:paraId="71998087" w14:textId="7EDF6865"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Pr="002905A2"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59CD43E9" w14:textId="77777777" w:rsidR="00A37DB0" w:rsidRDefault="007A08BB" w:rsidP="00A37DB0">
      <w:pPr>
        <w:pStyle w:val="Bibliography"/>
      </w:pPr>
      <w:r w:rsidRPr="0026124F">
        <w:fldChar w:fldCharType="begin"/>
      </w:r>
      <w:r w:rsidR="00A37DB0">
        <w:instrText xml:space="preserve"> ADDIN ZOTERO_BIBL {"uncited":[],"omitted":[],"custom":[]} CSL_BIBLIOGRAPHY </w:instrText>
      </w:r>
      <w:r w:rsidRPr="0026124F">
        <w:fldChar w:fldCharType="separate"/>
      </w:r>
      <w:r w:rsidR="00A37DB0">
        <w:t xml:space="preserve">1. </w:t>
      </w:r>
      <w:r w:rsidR="00A37DB0">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A37DB0">
        <w:rPr>
          <w:i/>
          <w:iCs/>
        </w:rPr>
        <w:t>The Lancet Rheumatology</w:t>
      </w:r>
      <w:r w:rsidR="00A37DB0">
        <w:t xml:space="preserve"> </w:t>
      </w:r>
      <w:r w:rsidR="00A37DB0">
        <w:rPr>
          <w:b/>
          <w:bCs/>
        </w:rPr>
        <w:t>2023</w:t>
      </w:r>
      <w:r w:rsidR="00A37DB0">
        <w:t xml:space="preserve">, </w:t>
      </w:r>
      <w:r w:rsidR="00A37DB0">
        <w:rPr>
          <w:i/>
          <w:iCs/>
        </w:rPr>
        <w:t>5</w:t>
      </w:r>
      <w:r w:rsidR="00A37DB0">
        <w:t>, e670–e682, doi:10.1016/S2665-9913(23)00232-1.</w:t>
      </w:r>
    </w:p>
    <w:p w14:paraId="32B32E97" w14:textId="77777777" w:rsidR="00A37DB0" w:rsidRDefault="00A37DB0" w:rsidP="00A37DB0">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1F0F34BE" w14:textId="77777777" w:rsidR="00A37DB0" w:rsidRDefault="00A37DB0" w:rsidP="00A37DB0">
      <w:pPr>
        <w:pStyle w:val="Bibliography"/>
      </w:pPr>
      <w:r>
        <w:lastRenderedPageBreak/>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2567275B" w14:textId="77777777" w:rsidR="00A37DB0" w:rsidRDefault="00A37DB0" w:rsidP="00A37DB0">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015D88BB" w14:textId="77777777" w:rsidR="00A37DB0" w:rsidRDefault="00A37DB0" w:rsidP="00A37DB0">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7C532A06" w14:textId="77777777" w:rsidR="00A37DB0" w:rsidRDefault="00A37DB0" w:rsidP="00A37DB0">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1D801BF3" w14:textId="77777777" w:rsidR="00A37DB0" w:rsidRDefault="00A37DB0" w:rsidP="00A37DB0">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56BCEA5B" w14:textId="77777777" w:rsidR="00A37DB0" w:rsidRDefault="00A37DB0" w:rsidP="00A37DB0">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28777DED" w14:textId="77777777" w:rsidR="00A37DB0" w:rsidRDefault="00A37DB0" w:rsidP="00A37DB0">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0B26B0E9" w14:textId="77777777" w:rsidR="00A37DB0" w:rsidRDefault="00A37DB0" w:rsidP="00A37DB0">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665D9CE1" w14:textId="77777777" w:rsidR="00A37DB0" w:rsidRDefault="00A37DB0" w:rsidP="00A37DB0">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30585375" w14:textId="77777777" w:rsidR="00A37DB0" w:rsidRDefault="00A37DB0" w:rsidP="00A37DB0">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478682AD" w14:textId="77777777" w:rsidR="00A37DB0" w:rsidRDefault="00A37DB0" w:rsidP="00A37DB0">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0E4FF227" w14:textId="77777777" w:rsidR="00A37DB0" w:rsidRDefault="00A37DB0" w:rsidP="00A37DB0">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2C098AB3" w14:textId="77777777" w:rsidR="00A37DB0" w:rsidRDefault="00A37DB0" w:rsidP="00A37DB0">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051AC847" w14:textId="77777777" w:rsidR="00A37DB0" w:rsidRDefault="00A37DB0" w:rsidP="00A37DB0">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6F81F7B3" w14:textId="77777777" w:rsidR="00A37DB0" w:rsidRDefault="00A37DB0" w:rsidP="00A37DB0">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680878CC" w14:textId="77777777" w:rsidR="00A37DB0" w:rsidRDefault="00A37DB0" w:rsidP="00A37DB0">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80F242B" w14:textId="77777777" w:rsidR="00A37DB0" w:rsidRDefault="00A37DB0" w:rsidP="00A37DB0">
      <w:pPr>
        <w:pStyle w:val="Bibliography"/>
      </w:pPr>
      <w:r>
        <w:lastRenderedPageBreak/>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67EB5B56" w14:textId="77777777" w:rsidR="00A37DB0" w:rsidRDefault="00A37DB0" w:rsidP="00A37DB0">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4B1BEAA7" w14:textId="77777777" w:rsidR="00A37DB0" w:rsidRDefault="00A37DB0" w:rsidP="00A37DB0">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0905DE8A" w14:textId="77777777" w:rsidR="00A37DB0" w:rsidRDefault="00A37DB0" w:rsidP="00A37DB0">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41370DC1" w14:textId="77777777" w:rsidR="00A37DB0" w:rsidRDefault="00A37DB0" w:rsidP="00A37DB0">
      <w:pPr>
        <w:pStyle w:val="Bibliography"/>
      </w:pPr>
      <w:r>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781772BC" w14:textId="77777777" w:rsidR="00A37DB0" w:rsidRDefault="00A37DB0" w:rsidP="00A37DB0">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36999D65" w14:textId="77777777" w:rsidR="00A37DB0" w:rsidRDefault="00A37DB0" w:rsidP="00A37DB0">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3E37F259" w14:textId="77777777" w:rsidR="00A37DB0" w:rsidRDefault="00A37DB0" w:rsidP="00A37DB0">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03592531" w14:textId="77777777" w:rsidR="00A37DB0" w:rsidRDefault="00A37DB0" w:rsidP="00A37DB0">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0DF468A6" w14:textId="77777777" w:rsidR="00A37DB0" w:rsidRDefault="00A37DB0" w:rsidP="00A37DB0">
      <w:pPr>
        <w:pStyle w:val="Bibliography"/>
      </w:pPr>
      <w:r>
        <w:t xml:space="preserve">28. </w:t>
      </w:r>
      <w:r>
        <w:tab/>
        <w:t>Ohmite Ohmite FSR Series Integration Guide: Force Sensing Resistor 2018.</w:t>
      </w:r>
    </w:p>
    <w:p w14:paraId="745F6358" w14:textId="77777777" w:rsidR="00A37DB0" w:rsidRDefault="00A37DB0" w:rsidP="00A37DB0">
      <w:pPr>
        <w:pStyle w:val="Bibliography"/>
      </w:pPr>
      <w:r>
        <w:t xml:space="preserve">29. </w:t>
      </w:r>
      <w:r>
        <w:tab/>
        <w:t>Interlink Electronics FSR 402 Data Sheet.</w:t>
      </w:r>
    </w:p>
    <w:p w14:paraId="0A732C45" w14:textId="77777777" w:rsidR="00A37DB0" w:rsidRDefault="00A37DB0" w:rsidP="00A37DB0">
      <w:pPr>
        <w:pStyle w:val="Bibliography"/>
      </w:pPr>
      <w:r>
        <w:t xml:space="preserve">30. </w:t>
      </w:r>
      <w:r>
        <w:tab/>
        <w:t>Interlink Electronics FSR 406 Data Sheet.</w:t>
      </w:r>
    </w:p>
    <w:p w14:paraId="7F760BEF" w14:textId="77777777" w:rsidR="00A37DB0" w:rsidRDefault="00A37DB0" w:rsidP="00A37DB0">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6EB4CADB" w14:textId="77777777" w:rsidR="00A37DB0" w:rsidRDefault="00A37DB0" w:rsidP="00A37DB0">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28D7174A" w14:textId="77777777" w:rsidR="00A37DB0" w:rsidRDefault="00A37DB0" w:rsidP="00A37DB0">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5EA542BB" w14:textId="77777777" w:rsidR="00A37DB0" w:rsidRDefault="00A37DB0" w:rsidP="00A37DB0">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04FDD967" w14:textId="77777777" w:rsidR="00A37DB0" w:rsidRDefault="00A37DB0" w:rsidP="00A37DB0">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1989F340" w14:textId="77777777" w:rsidR="00A37DB0" w:rsidRDefault="00A37DB0" w:rsidP="00A37DB0">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C45A5E1" w14:textId="77777777" w:rsidR="00A37DB0" w:rsidRDefault="00A37DB0" w:rsidP="00A37DB0">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76F99B73" w14:textId="77777777" w:rsidR="00A37DB0" w:rsidRDefault="00A37DB0" w:rsidP="00A37DB0">
      <w:pPr>
        <w:pStyle w:val="Bibliography"/>
      </w:pPr>
      <w:r>
        <w:lastRenderedPageBreak/>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60CD8E80" w14:textId="77777777" w:rsidR="00A37DB0" w:rsidRDefault="00A37DB0" w:rsidP="00A37DB0">
      <w:pPr>
        <w:pStyle w:val="Bibliography"/>
      </w:pPr>
      <w:r>
        <w:t xml:space="preserve">39. </w:t>
      </w:r>
      <w:r>
        <w:tab/>
        <w:t>SpectraSymbol Flex Sensor Data Sheet 2014.</w:t>
      </w:r>
    </w:p>
    <w:p w14:paraId="48E0AAED" w14:textId="77777777" w:rsidR="00A37DB0" w:rsidRDefault="00A37DB0" w:rsidP="00A37DB0">
      <w:pPr>
        <w:pStyle w:val="Bibliography"/>
      </w:pPr>
      <w:r>
        <w:t xml:space="preserve">40. </w:t>
      </w:r>
      <w:r>
        <w:tab/>
        <w:t>SpectraSymbol Flex Sensor 2.2.</w:t>
      </w:r>
    </w:p>
    <w:p w14:paraId="6E0A2B8C" w14:textId="77777777" w:rsidR="00A37DB0" w:rsidRDefault="00A37DB0" w:rsidP="00A37DB0">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173597D1" w14:textId="77777777" w:rsidR="00A37DB0" w:rsidRDefault="00A37DB0" w:rsidP="00A37DB0">
      <w:pPr>
        <w:pStyle w:val="Bibliography"/>
      </w:pPr>
      <w:r>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7E0DED70" w14:textId="77777777" w:rsidR="00A37DB0" w:rsidRDefault="00A37DB0" w:rsidP="00A37DB0">
      <w:pPr>
        <w:pStyle w:val="Bibliography"/>
      </w:pPr>
      <w:r>
        <w:t xml:space="preserve">43.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775ACA96" w14:textId="77777777" w:rsidR="00A37DB0" w:rsidRDefault="00A37DB0" w:rsidP="00A37DB0">
      <w:pPr>
        <w:pStyle w:val="Bibliography"/>
      </w:pPr>
      <w:r>
        <w:t xml:space="preserve">44.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711AC1B8" w14:textId="77777777" w:rsidR="00A37DB0" w:rsidRDefault="00A37DB0" w:rsidP="00A37DB0">
      <w:pPr>
        <w:pStyle w:val="Bibliography"/>
      </w:pPr>
      <w:r>
        <w:t xml:space="preserve">45.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2A8698F8" w14:textId="77777777" w:rsidR="00A37DB0" w:rsidRDefault="00A37DB0" w:rsidP="00A37DB0">
      <w:pPr>
        <w:pStyle w:val="Bibliography"/>
      </w:pPr>
      <w:r>
        <w:t xml:space="preserve">46.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08A735F1" w14:textId="77777777" w:rsidR="00A37DB0" w:rsidRDefault="00A37DB0" w:rsidP="00A37DB0">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11CD1BD8" w14:textId="77777777" w:rsidR="00A37DB0" w:rsidRDefault="00A37DB0" w:rsidP="00A37DB0">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04B1F747" w14:textId="77777777" w:rsidR="00A37DB0" w:rsidRDefault="00A37DB0" w:rsidP="00A37DB0">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3A680F0C" w14:textId="77777777" w:rsidR="00A37DB0" w:rsidRDefault="00A37DB0" w:rsidP="00A37DB0">
      <w:pPr>
        <w:pStyle w:val="Bibliography"/>
      </w:pPr>
      <w:r>
        <w:t xml:space="preserve">50.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4516184D" w14:textId="77777777" w:rsidR="00A37DB0" w:rsidRDefault="00A37DB0" w:rsidP="00A37DB0">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7BAF0CBF" w14:textId="77777777" w:rsidR="00A37DB0" w:rsidRDefault="00A37DB0" w:rsidP="00A37DB0">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0589063C" w14:textId="77777777" w:rsidR="00A37DB0" w:rsidRDefault="00A37DB0" w:rsidP="00A37DB0">
      <w:pPr>
        <w:pStyle w:val="Bibliography"/>
      </w:pPr>
      <w:r>
        <w:t xml:space="preserve">53.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74C0CF3C" w14:textId="77777777" w:rsidR="00A37DB0" w:rsidRDefault="00A37DB0" w:rsidP="00A37DB0">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23DB2DC8" w14:textId="77777777" w:rsidR="00A37DB0" w:rsidRDefault="00A37DB0" w:rsidP="00A37DB0">
      <w:pPr>
        <w:pStyle w:val="Bibliography"/>
      </w:pPr>
      <w:r>
        <w:lastRenderedPageBreak/>
        <w:t xml:space="preserve">55.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2A78043C" w14:textId="77777777" w:rsidR="00A37DB0" w:rsidRDefault="00A37DB0" w:rsidP="00A37DB0">
      <w:pPr>
        <w:pStyle w:val="Bibliography"/>
      </w:pPr>
      <w:r>
        <w:t xml:space="preserve">56.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59473C93" w14:textId="77777777" w:rsidR="00A37DB0" w:rsidRDefault="00A37DB0" w:rsidP="00A37DB0">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1CEBB7E2" w14:textId="77777777" w:rsidR="00A37DB0" w:rsidRDefault="00A37DB0" w:rsidP="00A37DB0">
      <w:pPr>
        <w:pStyle w:val="Bibliography"/>
      </w:pPr>
      <w:r>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19FA22D5" w14:textId="77777777" w:rsidR="00A37DB0" w:rsidRDefault="00A37DB0" w:rsidP="00A37DB0">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2C171507" w14:textId="77777777" w:rsidR="00A37DB0" w:rsidRDefault="00A37DB0" w:rsidP="00A37DB0">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0C8E8A9B" w14:textId="77777777" w:rsidR="00A37DB0" w:rsidRDefault="00A37DB0" w:rsidP="00A37DB0">
      <w:pPr>
        <w:pStyle w:val="Bibliography"/>
      </w:pPr>
      <w:r>
        <w:t xml:space="preserve">61.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536826B6" w14:textId="77777777" w:rsidR="00A37DB0" w:rsidRDefault="00A37DB0" w:rsidP="00A37DB0">
      <w:pPr>
        <w:pStyle w:val="Bibliography"/>
      </w:pPr>
      <w:r>
        <w:t xml:space="preserve">62.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5DA1FC1E" w14:textId="77777777" w:rsidR="00A37DB0" w:rsidRDefault="00A37DB0" w:rsidP="00A37DB0">
      <w:pPr>
        <w:pStyle w:val="Bibliography"/>
      </w:pPr>
      <w:r>
        <w:t xml:space="preserve">63. </w:t>
      </w:r>
      <w:r>
        <w:tab/>
        <w:t>Fu, T.; Macleod, A. IntelliChair: An Approach for Activity Detection and Prediction via Posture Analysis. In Proceedings of the 2014 International Conference on Intelligent Environments; IEEE: China, June 2014; pp. 211–213.</w:t>
      </w:r>
    </w:p>
    <w:p w14:paraId="2A51E93C" w14:textId="77777777" w:rsidR="00A37DB0" w:rsidRDefault="00A37DB0" w:rsidP="00A37DB0">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236D7093" w14:textId="77777777" w:rsidR="00A37DB0" w:rsidRDefault="00A37DB0" w:rsidP="00A37DB0">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38847FB5" w14:textId="77777777" w:rsidR="00A37DB0" w:rsidRDefault="00A37DB0" w:rsidP="00A37DB0">
      <w:pPr>
        <w:pStyle w:val="Bibliography"/>
      </w:pPr>
      <w:r>
        <w:t xml:space="preserve">66.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4E242775" w14:textId="77777777" w:rsidR="00A37DB0" w:rsidRDefault="00A37DB0" w:rsidP="00A37DB0">
      <w:pPr>
        <w:pStyle w:val="Bibliography"/>
      </w:pPr>
      <w:r>
        <w:t xml:space="preserve">67.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5C0A9223" w14:textId="77777777" w:rsidR="00A37DB0" w:rsidRDefault="00A37DB0" w:rsidP="00A37DB0">
      <w:pPr>
        <w:pStyle w:val="Bibliography"/>
      </w:pPr>
      <w:r>
        <w:t xml:space="preserve">68.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1C95325E" w14:textId="77777777" w:rsidR="00A37DB0" w:rsidRDefault="00A37DB0" w:rsidP="00A37DB0">
      <w:pPr>
        <w:pStyle w:val="Bibliography"/>
      </w:pPr>
      <w:r>
        <w:lastRenderedPageBreak/>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22B9F7F9" w14:textId="77777777" w:rsidR="00A37DB0" w:rsidRDefault="00A37DB0" w:rsidP="00A37DB0">
      <w:pPr>
        <w:pStyle w:val="Bibliography"/>
      </w:pPr>
      <w:r>
        <w:t xml:space="preserve">70. </w:t>
      </w:r>
      <w:r>
        <w:tab/>
        <w:t xml:space="preserve">Kundaliya, B.; Patel, S.; Patel, J.; Barot, P.; Hadia, S.K. </w:t>
      </w:r>
      <w:r>
        <w:rPr>
          <w:i/>
          <w:iCs/>
        </w:rPr>
        <w:t>An IoT and Cloud Enabled Smart Chair for Detection and Notification of Wrong Seating Posture</w:t>
      </w:r>
      <w:r>
        <w:t>; In Review, 2022;</w:t>
      </w:r>
    </w:p>
    <w:p w14:paraId="536ACB4C" w14:textId="77777777" w:rsidR="00A37DB0" w:rsidRDefault="00A37DB0" w:rsidP="00A37DB0">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4305F328" w14:textId="77777777" w:rsidR="00A37DB0" w:rsidRDefault="00A37DB0" w:rsidP="00A37DB0">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564E297C" w14:textId="77777777" w:rsidR="00A37DB0" w:rsidRDefault="00A37DB0" w:rsidP="00A37DB0">
      <w:pPr>
        <w:pStyle w:val="Bibliography"/>
      </w:pPr>
      <w:r>
        <w:t xml:space="preserve">73. </w:t>
      </w:r>
      <w:r>
        <w:tab/>
        <w:t>Laubheimer, P. Beyond the NPS: Measuring Perceived Usability with the SUS, NASA-TLX, and the Single Ease Question After Tasks and Usability Tests Available online: https://www.nngroup.com/articles/measuring-perceived-usability/.</w:t>
      </w:r>
    </w:p>
    <w:p w14:paraId="0F9A5FBA" w14:textId="77777777" w:rsidR="00A37DB0" w:rsidRDefault="00A37DB0" w:rsidP="00A37DB0">
      <w:pPr>
        <w:pStyle w:val="Bibliography"/>
      </w:pPr>
      <w:r>
        <w:t xml:space="preserve">74.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1AC15BD5"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6124F">
        <w:rPr>
          <w:lang w:val="en-GB"/>
        </w:rPr>
        <w:t>instructions</w:t>
      </w:r>
      <w:proofErr w:type="gramEnd"/>
      <w:r w:rsidRPr="0026124F">
        <w:rPr>
          <w:lang w:val="en-GB"/>
        </w:rPr>
        <w:t xml:space="preserve"> or products referred to in the content.</w:t>
      </w:r>
    </w:p>
    <w:sectPr w:rsidR="00E93210" w:rsidRPr="00B958EA" w:rsidSect="000D2DD3">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9734A" w14:textId="77777777" w:rsidR="000D2DD3" w:rsidRPr="00621204" w:rsidRDefault="000D2DD3">
      <w:pPr>
        <w:spacing w:line="240" w:lineRule="auto"/>
      </w:pPr>
      <w:r w:rsidRPr="00621204">
        <w:separator/>
      </w:r>
    </w:p>
    <w:p w14:paraId="01E89B8E" w14:textId="77777777" w:rsidR="000D2DD3" w:rsidRDefault="000D2DD3"/>
  </w:endnote>
  <w:endnote w:type="continuationSeparator" w:id="0">
    <w:p w14:paraId="5DCBDB3D" w14:textId="77777777" w:rsidR="000D2DD3" w:rsidRPr="00621204" w:rsidRDefault="000D2DD3">
      <w:pPr>
        <w:spacing w:line="240" w:lineRule="auto"/>
      </w:pPr>
      <w:r w:rsidRPr="00621204">
        <w:continuationSeparator/>
      </w:r>
    </w:p>
    <w:p w14:paraId="70A6A4F9" w14:textId="77777777" w:rsidR="000D2DD3" w:rsidRDefault="000D2D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2A858" w14:textId="77777777" w:rsidR="000D2DD3" w:rsidRPr="00621204" w:rsidRDefault="000D2DD3">
      <w:pPr>
        <w:spacing w:line="240" w:lineRule="auto"/>
      </w:pPr>
      <w:r w:rsidRPr="00621204">
        <w:separator/>
      </w:r>
    </w:p>
    <w:p w14:paraId="7C410D9C" w14:textId="77777777" w:rsidR="000D2DD3" w:rsidRDefault="000D2DD3"/>
  </w:footnote>
  <w:footnote w:type="continuationSeparator" w:id="0">
    <w:p w14:paraId="241B31AD" w14:textId="77777777" w:rsidR="000D2DD3" w:rsidRPr="00621204" w:rsidRDefault="000D2DD3">
      <w:pPr>
        <w:spacing w:line="240" w:lineRule="auto"/>
      </w:pPr>
      <w:r w:rsidRPr="00621204">
        <w:continuationSeparator/>
      </w:r>
    </w:p>
    <w:p w14:paraId="424D8108" w14:textId="77777777" w:rsidR="000D2DD3" w:rsidRDefault="000D2D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4AC9"/>
    <w:rsid w:val="00015563"/>
    <w:rsid w:val="000162A3"/>
    <w:rsid w:val="0001720C"/>
    <w:rsid w:val="00017E67"/>
    <w:rsid w:val="000205B9"/>
    <w:rsid w:val="000219F6"/>
    <w:rsid w:val="00021DCD"/>
    <w:rsid w:val="0002414D"/>
    <w:rsid w:val="000245F1"/>
    <w:rsid w:val="00024C20"/>
    <w:rsid w:val="00024EDE"/>
    <w:rsid w:val="00026053"/>
    <w:rsid w:val="00026396"/>
    <w:rsid w:val="00026865"/>
    <w:rsid w:val="00027714"/>
    <w:rsid w:val="00027A5A"/>
    <w:rsid w:val="00027A7E"/>
    <w:rsid w:val="00031614"/>
    <w:rsid w:val="00035BA7"/>
    <w:rsid w:val="00035DBF"/>
    <w:rsid w:val="00037133"/>
    <w:rsid w:val="000371A8"/>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90278"/>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2DD3"/>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630"/>
    <w:rsid w:val="001718DC"/>
    <w:rsid w:val="00171AD8"/>
    <w:rsid w:val="0017298F"/>
    <w:rsid w:val="00172BE5"/>
    <w:rsid w:val="0017331D"/>
    <w:rsid w:val="00174178"/>
    <w:rsid w:val="00174474"/>
    <w:rsid w:val="0017470A"/>
    <w:rsid w:val="00175420"/>
    <w:rsid w:val="0017624F"/>
    <w:rsid w:val="00176972"/>
    <w:rsid w:val="00180699"/>
    <w:rsid w:val="00182F5E"/>
    <w:rsid w:val="001853F6"/>
    <w:rsid w:val="00190062"/>
    <w:rsid w:val="001907DC"/>
    <w:rsid w:val="00190BA2"/>
    <w:rsid w:val="001914F3"/>
    <w:rsid w:val="00194D3B"/>
    <w:rsid w:val="00196B58"/>
    <w:rsid w:val="00197BEE"/>
    <w:rsid w:val="001A033E"/>
    <w:rsid w:val="001A1C52"/>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06"/>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054"/>
    <w:rsid w:val="001D247C"/>
    <w:rsid w:val="001D2764"/>
    <w:rsid w:val="001D3467"/>
    <w:rsid w:val="001D4DBE"/>
    <w:rsid w:val="001D5528"/>
    <w:rsid w:val="001D5DAA"/>
    <w:rsid w:val="001D6A40"/>
    <w:rsid w:val="001D7276"/>
    <w:rsid w:val="001E064F"/>
    <w:rsid w:val="001E18E1"/>
    <w:rsid w:val="001E29A3"/>
    <w:rsid w:val="001E2AEB"/>
    <w:rsid w:val="001E30F1"/>
    <w:rsid w:val="001E3F05"/>
    <w:rsid w:val="001E3F4E"/>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6B62"/>
    <w:rsid w:val="0021739A"/>
    <w:rsid w:val="0021778B"/>
    <w:rsid w:val="00217BC0"/>
    <w:rsid w:val="002223C5"/>
    <w:rsid w:val="00222CA6"/>
    <w:rsid w:val="00222D56"/>
    <w:rsid w:val="00226367"/>
    <w:rsid w:val="002272C9"/>
    <w:rsid w:val="00230BB2"/>
    <w:rsid w:val="00230F90"/>
    <w:rsid w:val="0023111C"/>
    <w:rsid w:val="002316D9"/>
    <w:rsid w:val="0023364C"/>
    <w:rsid w:val="00233CA3"/>
    <w:rsid w:val="00234110"/>
    <w:rsid w:val="0023443F"/>
    <w:rsid w:val="00234812"/>
    <w:rsid w:val="0023538D"/>
    <w:rsid w:val="002355C8"/>
    <w:rsid w:val="00236040"/>
    <w:rsid w:val="00237EBD"/>
    <w:rsid w:val="00240152"/>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3637"/>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5A2"/>
    <w:rsid w:val="00290E07"/>
    <w:rsid w:val="002917A1"/>
    <w:rsid w:val="00291A62"/>
    <w:rsid w:val="00291E19"/>
    <w:rsid w:val="002926F8"/>
    <w:rsid w:val="00292A2B"/>
    <w:rsid w:val="00294955"/>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9D0"/>
    <w:rsid w:val="002C0BB3"/>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5A15"/>
    <w:rsid w:val="002F63FC"/>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1E0"/>
    <w:rsid w:val="0035032D"/>
    <w:rsid w:val="0035077F"/>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457B"/>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940"/>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4314"/>
    <w:rsid w:val="00435E48"/>
    <w:rsid w:val="00441187"/>
    <w:rsid w:val="00442398"/>
    <w:rsid w:val="0045351E"/>
    <w:rsid w:val="0045409B"/>
    <w:rsid w:val="00454698"/>
    <w:rsid w:val="004546AA"/>
    <w:rsid w:val="00454769"/>
    <w:rsid w:val="0045658A"/>
    <w:rsid w:val="004567F8"/>
    <w:rsid w:val="00456F82"/>
    <w:rsid w:val="004577BA"/>
    <w:rsid w:val="004579A7"/>
    <w:rsid w:val="00461C17"/>
    <w:rsid w:val="0046237A"/>
    <w:rsid w:val="004623AB"/>
    <w:rsid w:val="004626A4"/>
    <w:rsid w:val="004631AD"/>
    <w:rsid w:val="00463AC8"/>
    <w:rsid w:val="00464186"/>
    <w:rsid w:val="00466707"/>
    <w:rsid w:val="00466881"/>
    <w:rsid w:val="00470382"/>
    <w:rsid w:val="00470774"/>
    <w:rsid w:val="00470F8C"/>
    <w:rsid w:val="00471EDC"/>
    <w:rsid w:val="0047217C"/>
    <w:rsid w:val="00473E89"/>
    <w:rsid w:val="00474ED6"/>
    <w:rsid w:val="00475DD2"/>
    <w:rsid w:val="00475FA0"/>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6945"/>
    <w:rsid w:val="00517D4A"/>
    <w:rsid w:val="005202BB"/>
    <w:rsid w:val="005211DA"/>
    <w:rsid w:val="00521754"/>
    <w:rsid w:val="00521F2D"/>
    <w:rsid w:val="005233B7"/>
    <w:rsid w:val="00523A91"/>
    <w:rsid w:val="00523C28"/>
    <w:rsid w:val="00524DCF"/>
    <w:rsid w:val="00524EAF"/>
    <w:rsid w:val="00530476"/>
    <w:rsid w:val="00530748"/>
    <w:rsid w:val="005327CD"/>
    <w:rsid w:val="0053287E"/>
    <w:rsid w:val="00532D3F"/>
    <w:rsid w:val="005335D1"/>
    <w:rsid w:val="005337A6"/>
    <w:rsid w:val="0053405F"/>
    <w:rsid w:val="005350F5"/>
    <w:rsid w:val="0053554F"/>
    <w:rsid w:val="00535E6D"/>
    <w:rsid w:val="00542567"/>
    <w:rsid w:val="00542AD1"/>
    <w:rsid w:val="00542B66"/>
    <w:rsid w:val="00542E4B"/>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5C45"/>
    <w:rsid w:val="00556427"/>
    <w:rsid w:val="00556CB2"/>
    <w:rsid w:val="00556E99"/>
    <w:rsid w:val="0055789E"/>
    <w:rsid w:val="005608DF"/>
    <w:rsid w:val="00562270"/>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63CA"/>
    <w:rsid w:val="005A703E"/>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7B57"/>
    <w:rsid w:val="005E13A8"/>
    <w:rsid w:val="005E1663"/>
    <w:rsid w:val="005E24D9"/>
    <w:rsid w:val="005E25DB"/>
    <w:rsid w:val="005E2BCD"/>
    <w:rsid w:val="005E40BF"/>
    <w:rsid w:val="005E53E2"/>
    <w:rsid w:val="005E6B68"/>
    <w:rsid w:val="005F0541"/>
    <w:rsid w:val="005F095D"/>
    <w:rsid w:val="005F159A"/>
    <w:rsid w:val="005F2634"/>
    <w:rsid w:val="005F33E5"/>
    <w:rsid w:val="005F469E"/>
    <w:rsid w:val="005F535F"/>
    <w:rsid w:val="005F55D7"/>
    <w:rsid w:val="005F6ED5"/>
    <w:rsid w:val="005F772D"/>
    <w:rsid w:val="00601AF3"/>
    <w:rsid w:val="00601B2D"/>
    <w:rsid w:val="006027AC"/>
    <w:rsid w:val="00602D1F"/>
    <w:rsid w:val="0060325B"/>
    <w:rsid w:val="00603D28"/>
    <w:rsid w:val="006046FB"/>
    <w:rsid w:val="00604F0C"/>
    <w:rsid w:val="006056F1"/>
    <w:rsid w:val="00605DEE"/>
    <w:rsid w:val="00606E7B"/>
    <w:rsid w:val="0060773B"/>
    <w:rsid w:val="00607C93"/>
    <w:rsid w:val="0061122C"/>
    <w:rsid w:val="00611AF3"/>
    <w:rsid w:val="006137E4"/>
    <w:rsid w:val="006138F7"/>
    <w:rsid w:val="00613A36"/>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4361"/>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1EC5"/>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6B9"/>
    <w:rsid w:val="006F7CB9"/>
    <w:rsid w:val="006F7EDC"/>
    <w:rsid w:val="00700F36"/>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1639"/>
    <w:rsid w:val="00732927"/>
    <w:rsid w:val="007333A0"/>
    <w:rsid w:val="00733815"/>
    <w:rsid w:val="00733AA7"/>
    <w:rsid w:val="007340C0"/>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1E1A"/>
    <w:rsid w:val="00753355"/>
    <w:rsid w:val="0075353B"/>
    <w:rsid w:val="00753912"/>
    <w:rsid w:val="00753D13"/>
    <w:rsid w:val="00755137"/>
    <w:rsid w:val="007559F6"/>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BBF"/>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027"/>
    <w:rsid w:val="007F053F"/>
    <w:rsid w:val="007F106B"/>
    <w:rsid w:val="007F2629"/>
    <w:rsid w:val="007F26A9"/>
    <w:rsid w:val="007F3B63"/>
    <w:rsid w:val="007F5342"/>
    <w:rsid w:val="007F75EE"/>
    <w:rsid w:val="007F7AF7"/>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3C38"/>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5B71"/>
    <w:rsid w:val="0089645C"/>
    <w:rsid w:val="00896B9F"/>
    <w:rsid w:val="00897848"/>
    <w:rsid w:val="008978A0"/>
    <w:rsid w:val="00897CEE"/>
    <w:rsid w:val="00897D03"/>
    <w:rsid w:val="008A105C"/>
    <w:rsid w:val="008A11FF"/>
    <w:rsid w:val="008A1B99"/>
    <w:rsid w:val="008A2C52"/>
    <w:rsid w:val="008A3263"/>
    <w:rsid w:val="008A3A6A"/>
    <w:rsid w:val="008A4222"/>
    <w:rsid w:val="008A550A"/>
    <w:rsid w:val="008A5548"/>
    <w:rsid w:val="008A5A7D"/>
    <w:rsid w:val="008A5FA4"/>
    <w:rsid w:val="008A612B"/>
    <w:rsid w:val="008A6C81"/>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43"/>
    <w:rsid w:val="008C4975"/>
    <w:rsid w:val="008C4C38"/>
    <w:rsid w:val="008C55E5"/>
    <w:rsid w:val="008C59BD"/>
    <w:rsid w:val="008D2D50"/>
    <w:rsid w:val="008D2E88"/>
    <w:rsid w:val="008D3321"/>
    <w:rsid w:val="008D4950"/>
    <w:rsid w:val="008D65BE"/>
    <w:rsid w:val="008D6996"/>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3C91"/>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5D07"/>
    <w:rsid w:val="00996C22"/>
    <w:rsid w:val="00997334"/>
    <w:rsid w:val="00997560"/>
    <w:rsid w:val="009A1C5B"/>
    <w:rsid w:val="009A44F2"/>
    <w:rsid w:val="009A47C9"/>
    <w:rsid w:val="009A4C12"/>
    <w:rsid w:val="009A4CE3"/>
    <w:rsid w:val="009A520A"/>
    <w:rsid w:val="009A5A6C"/>
    <w:rsid w:val="009A5D81"/>
    <w:rsid w:val="009A62E2"/>
    <w:rsid w:val="009A7014"/>
    <w:rsid w:val="009A7A46"/>
    <w:rsid w:val="009B0D8E"/>
    <w:rsid w:val="009B20DA"/>
    <w:rsid w:val="009B285B"/>
    <w:rsid w:val="009B2E14"/>
    <w:rsid w:val="009B462E"/>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75C"/>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37DB0"/>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5D7C"/>
    <w:rsid w:val="00A66443"/>
    <w:rsid w:val="00A66C60"/>
    <w:rsid w:val="00A66D15"/>
    <w:rsid w:val="00A67D2B"/>
    <w:rsid w:val="00A70FC4"/>
    <w:rsid w:val="00A72C2F"/>
    <w:rsid w:val="00A74C31"/>
    <w:rsid w:val="00A74C4F"/>
    <w:rsid w:val="00A759D5"/>
    <w:rsid w:val="00A763B6"/>
    <w:rsid w:val="00A76E84"/>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178B"/>
    <w:rsid w:val="00AB2345"/>
    <w:rsid w:val="00AB37CE"/>
    <w:rsid w:val="00AB5F41"/>
    <w:rsid w:val="00AB6A23"/>
    <w:rsid w:val="00AB7538"/>
    <w:rsid w:val="00AC0D2B"/>
    <w:rsid w:val="00AC1248"/>
    <w:rsid w:val="00AC1474"/>
    <w:rsid w:val="00AC1BBA"/>
    <w:rsid w:val="00AC239D"/>
    <w:rsid w:val="00AC41CB"/>
    <w:rsid w:val="00AC478D"/>
    <w:rsid w:val="00AC4E36"/>
    <w:rsid w:val="00AC59CC"/>
    <w:rsid w:val="00AC5D9C"/>
    <w:rsid w:val="00AC7BA8"/>
    <w:rsid w:val="00AD1288"/>
    <w:rsid w:val="00AD2927"/>
    <w:rsid w:val="00AD37AB"/>
    <w:rsid w:val="00AD5893"/>
    <w:rsid w:val="00AD5AAF"/>
    <w:rsid w:val="00AD69B7"/>
    <w:rsid w:val="00AE055E"/>
    <w:rsid w:val="00AE1A03"/>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3E1A"/>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7DA"/>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55A0"/>
    <w:rsid w:val="00BC60EC"/>
    <w:rsid w:val="00BC6142"/>
    <w:rsid w:val="00BC6E69"/>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15D3"/>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421F"/>
    <w:rsid w:val="00C5431D"/>
    <w:rsid w:val="00C55C4B"/>
    <w:rsid w:val="00C56455"/>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465E"/>
    <w:rsid w:val="00C962A4"/>
    <w:rsid w:val="00C96CB9"/>
    <w:rsid w:val="00C97B26"/>
    <w:rsid w:val="00CA0383"/>
    <w:rsid w:val="00CA07BB"/>
    <w:rsid w:val="00CA10B0"/>
    <w:rsid w:val="00CA1D7B"/>
    <w:rsid w:val="00CA328D"/>
    <w:rsid w:val="00CA3C9E"/>
    <w:rsid w:val="00CA43AB"/>
    <w:rsid w:val="00CA4948"/>
    <w:rsid w:val="00CA5757"/>
    <w:rsid w:val="00CA58DF"/>
    <w:rsid w:val="00CA652D"/>
    <w:rsid w:val="00CB101D"/>
    <w:rsid w:val="00CB1FB8"/>
    <w:rsid w:val="00CB219E"/>
    <w:rsid w:val="00CB22A4"/>
    <w:rsid w:val="00CB3174"/>
    <w:rsid w:val="00CB4382"/>
    <w:rsid w:val="00CB4660"/>
    <w:rsid w:val="00CB58AE"/>
    <w:rsid w:val="00CB694E"/>
    <w:rsid w:val="00CB7287"/>
    <w:rsid w:val="00CB770F"/>
    <w:rsid w:val="00CB7F96"/>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7126"/>
    <w:rsid w:val="00CF7F8D"/>
    <w:rsid w:val="00D00F21"/>
    <w:rsid w:val="00D00FF3"/>
    <w:rsid w:val="00D01CF7"/>
    <w:rsid w:val="00D02335"/>
    <w:rsid w:val="00D03CBA"/>
    <w:rsid w:val="00D040FB"/>
    <w:rsid w:val="00D048DE"/>
    <w:rsid w:val="00D07966"/>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57183"/>
    <w:rsid w:val="00D608F8"/>
    <w:rsid w:val="00D619DB"/>
    <w:rsid w:val="00D6371E"/>
    <w:rsid w:val="00D66B73"/>
    <w:rsid w:val="00D70AE4"/>
    <w:rsid w:val="00D70DB9"/>
    <w:rsid w:val="00D71F6C"/>
    <w:rsid w:val="00D720FF"/>
    <w:rsid w:val="00D73B4F"/>
    <w:rsid w:val="00D757C2"/>
    <w:rsid w:val="00D757DD"/>
    <w:rsid w:val="00D765AD"/>
    <w:rsid w:val="00D80B3B"/>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4112"/>
    <w:rsid w:val="00DC50A9"/>
    <w:rsid w:val="00DC5178"/>
    <w:rsid w:val="00DD22C4"/>
    <w:rsid w:val="00DD2559"/>
    <w:rsid w:val="00DD267E"/>
    <w:rsid w:val="00DD2C50"/>
    <w:rsid w:val="00DD2DDD"/>
    <w:rsid w:val="00DD34F9"/>
    <w:rsid w:val="00DD4949"/>
    <w:rsid w:val="00DD5C88"/>
    <w:rsid w:val="00DD6F9E"/>
    <w:rsid w:val="00DD7E19"/>
    <w:rsid w:val="00DE11E6"/>
    <w:rsid w:val="00DE24A3"/>
    <w:rsid w:val="00DE5B28"/>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57BA8"/>
    <w:rsid w:val="00E60214"/>
    <w:rsid w:val="00E60687"/>
    <w:rsid w:val="00E61391"/>
    <w:rsid w:val="00E61470"/>
    <w:rsid w:val="00E616A9"/>
    <w:rsid w:val="00E61E05"/>
    <w:rsid w:val="00E61F97"/>
    <w:rsid w:val="00E63247"/>
    <w:rsid w:val="00E6362C"/>
    <w:rsid w:val="00E63837"/>
    <w:rsid w:val="00E63B07"/>
    <w:rsid w:val="00E63E7D"/>
    <w:rsid w:val="00E63F99"/>
    <w:rsid w:val="00E64C4A"/>
    <w:rsid w:val="00E65AEF"/>
    <w:rsid w:val="00E6669F"/>
    <w:rsid w:val="00E7042B"/>
    <w:rsid w:val="00E71ACB"/>
    <w:rsid w:val="00E71E40"/>
    <w:rsid w:val="00E728EF"/>
    <w:rsid w:val="00E73D76"/>
    <w:rsid w:val="00E73F7A"/>
    <w:rsid w:val="00E74609"/>
    <w:rsid w:val="00E74A46"/>
    <w:rsid w:val="00E770F9"/>
    <w:rsid w:val="00E777DD"/>
    <w:rsid w:val="00E81C3F"/>
    <w:rsid w:val="00E81C57"/>
    <w:rsid w:val="00E84B46"/>
    <w:rsid w:val="00E8522B"/>
    <w:rsid w:val="00E85948"/>
    <w:rsid w:val="00E86931"/>
    <w:rsid w:val="00E86C8B"/>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0E67"/>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21A"/>
    <w:rsid w:val="00F4777B"/>
    <w:rsid w:val="00F508C6"/>
    <w:rsid w:val="00F52410"/>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A23"/>
    <w:rsid w:val="00F80EB8"/>
    <w:rsid w:val="00F810D9"/>
    <w:rsid w:val="00F81243"/>
    <w:rsid w:val="00F82AC5"/>
    <w:rsid w:val="00F82AEC"/>
    <w:rsid w:val="00F85356"/>
    <w:rsid w:val="00F858C0"/>
    <w:rsid w:val="00F86630"/>
    <w:rsid w:val="00F8699A"/>
    <w:rsid w:val="00F877EB"/>
    <w:rsid w:val="00F900F5"/>
    <w:rsid w:val="00F91BE0"/>
    <w:rsid w:val="00F94228"/>
    <w:rsid w:val="00F94B9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90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D0ED3F30-AEDD-4F0A-B58A-31F131CF907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EAF99AC2-C0EB-46CC-A89D-B3B934F1073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C696F820-8E1C-4122-9353-DA5CDCDE75A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F855A7CA-F02F-439F-92F0-DE0E02377F5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669CB883-F117-4D6E-9690-D4CE0900704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4752A079-39A9-4CEB-BF46-722EDE3CDB6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54776262-6CF2-45D6-821E-CF86AAF0972B}"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98D85156-45CE-4180-8C4E-F1D37DA26BB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5E65CDCF-5921-4860-ADE6-BF8FA217340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7397918E-3A81-4F13-AA40-D52ACCDBDCF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963C1AA1-1905-42C8-9DE9-8B34864A843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18235</TotalTime>
  <Pages>22</Pages>
  <Words>40760</Words>
  <Characters>232332</Characters>
  <Application>Microsoft Office Word</Application>
  <DocSecurity>0</DocSecurity>
  <Lines>1936</Lines>
  <Paragraphs>545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525</cp:revision>
  <cp:lastPrinted>2024-03-12T21:55:00Z</cp:lastPrinted>
  <dcterms:created xsi:type="dcterms:W3CDTF">2024-01-18T09:54:00Z</dcterms:created>
  <dcterms:modified xsi:type="dcterms:W3CDTF">2024-03-19T23:17:00Z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id="S65ni4QJ"/&gt;&lt;style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