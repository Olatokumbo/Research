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38D62867"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A Systematic Literature Review</w:t>
      </w:r>
    </w:p>
    <w:p w14:paraId="61B0F467" w14:textId="46BA2E6A"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proofErr w:type="gramStart"/>
      <w:r w:rsidR="000965BE" w:rsidRPr="00621204">
        <w:rPr>
          <w:vertAlign w:val="superscript"/>
          <w:lang w:val="en-GB"/>
        </w:rPr>
        <w:t>1</w:t>
      </w:r>
      <w:r w:rsidR="00933E36">
        <w:rPr>
          <w:vertAlign w:val="superscript"/>
          <w:lang w:val="en-GB"/>
        </w:rPr>
        <w:t xml:space="preserve"> </w:t>
      </w:r>
      <w:r w:rsidR="00A575AC" w:rsidRPr="00621204">
        <w:rPr>
          <w:lang w:val="en-GB"/>
        </w:rPr>
        <w:t>,</w:t>
      </w:r>
      <w:proofErr w:type="gramEnd"/>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48CF8874"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5767" w:rsidRPr="00621204">
        <w:rPr>
          <w:lang w:val="en-GB"/>
        </w:rPr>
        <w:t>;</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336EC839"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proofErr w:type="gramStart"/>
      <w:r w:rsidR="00EE5BC4" w:rsidRPr="00621204">
        <w:rPr>
          <w:lang w:val="en-GB"/>
        </w:rPr>
        <w:t>UK</w:t>
      </w:r>
      <w:r w:rsidR="00EE5BC4">
        <w:rPr>
          <w:lang w:val="en-GB"/>
        </w:rPr>
        <w:t>;</w:t>
      </w:r>
      <w:proofErr w:type="gramEnd"/>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5EF59DE5"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proofErr w:type="spellStart"/>
      <w:r w:rsidR="00EE5BC4" w:rsidRPr="0095269D">
        <w:rPr>
          <w:lang w:val="en-GB"/>
        </w:rPr>
        <w:t>th</w:t>
      </w:r>
      <w:proofErr w:type="spellEnd"/>
      <w:r w:rsidR="0095269D" w:rsidRPr="0095269D">
        <w:t xml:space="preserve">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musculoskeletal disorders and promote overall health. This systematic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proofErr w:type="spellStart"/>
      <w:r w:rsidR="00EE5BC4" w:rsidRPr="0095269D">
        <w:rPr>
          <w:lang w:val="en-GB"/>
        </w:rPr>
        <w:t>o</w:t>
      </w:r>
      <w:proofErr w:type="spellEnd"/>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319577D8"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alone,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 xml:space="preserve">Early development of MSDs can be attributed to </w:t>
      </w:r>
      <w:r w:rsidR="00155617" w:rsidRPr="00155617">
        <w:rPr>
          <w:color w:val="FF0000"/>
          <w:lang w:val="en-GB"/>
        </w:rPr>
        <w:t>various neurological conditions but also</w:t>
      </w:r>
      <w:r w:rsidR="00155617">
        <w:rPr>
          <w:color w:val="auto"/>
          <w:lang w:val="en-GB"/>
        </w:rPr>
        <w:t xml:space="preserve"> </w:t>
      </w:r>
      <w:r w:rsidRPr="00621204">
        <w:rPr>
          <w:color w:val="auto"/>
          <w:lang w:val="en-GB"/>
        </w:rPr>
        <w:t xml:space="preserve">sedentary lifestyles and poor </w:t>
      </w:r>
      <w:r w:rsidR="006E3167" w:rsidRPr="00621204">
        <w:rPr>
          <w:color w:val="auto"/>
          <w:lang w:val="en-GB"/>
        </w:rPr>
        <w:t>postur</w:t>
      </w:r>
      <w:r w:rsidR="00AD69B7" w:rsidRPr="00621204">
        <w:rPr>
          <w:color w:val="auto"/>
          <w:lang w:val="en-GB"/>
        </w:rPr>
        <w:t>e</w:t>
      </w:r>
      <w:r w:rsidR="00174474" w:rsidRPr="00621204">
        <w:rPr>
          <w:color w:val="auto"/>
          <w:lang w:val="en-GB"/>
        </w:rPr>
        <w:t xml:space="preserve"> </w:t>
      </w:r>
      <w:r w:rsidR="00174474" w:rsidRPr="00621204">
        <w:rPr>
          <w:b/>
          <w:color w:val="auto"/>
          <w:lang w:val="en-GB"/>
        </w:rPr>
        <w:fldChar w:fldCharType="begin"/>
      </w:r>
      <w:r w:rsidR="00174474" w:rsidRPr="00621204">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21204">
        <w:rPr>
          <w:b/>
          <w:color w:val="auto"/>
          <w:lang w:val="en-GB"/>
        </w:rPr>
        <w:fldChar w:fldCharType="separate"/>
      </w:r>
      <w:r w:rsidR="00174474" w:rsidRPr="00621204">
        <w:rPr>
          <w:color w:val="auto"/>
          <w:lang w:val="en-GB"/>
        </w:rPr>
        <w:t>[5]</w:t>
      </w:r>
      <w:r w:rsidR="00174474" w:rsidRPr="00621204">
        <w:rPr>
          <w:b/>
          <w:color w:val="auto"/>
          <w:lang w:val="en-GB"/>
        </w:rPr>
        <w:fldChar w:fldCharType="end"/>
      </w:r>
      <w:r w:rsidRPr="00621204">
        <w:rPr>
          <w:color w:val="auto"/>
          <w:lang w:val="en-GB"/>
        </w:rPr>
        <w:t>. The office environment, characterized by prolonged 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pains affect</w:t>
      </w:r>
      <w:r w:rsidRPr="00621204">
        <w:rPr>
          <w:color w:val="auto"/>
          <w:lang w:val="en-GB"/>
        </w:rPr>
        <w:lastRenderedPageBreak/>
        <w:t xml:space="preserve">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02B57F90"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Typically performed in clinical settings, these assessments are subjective, with the detection of abnormalities dependent on visual inspection</w:t>
      </w:r>
      <w:r w:rsidR="000A0BDB">
        <w:rPr>
          <w:lang w:val="en-GB"/>
        </w:rPr>
        <w:t xml:space="preserve"> </w:t>
      </w:r>
      <w:r w:rsidR="000A0BDB" w:rsidRPr="000A0BDB">
        <w:rPr>
          <w:color w:val="FF0000"/>
          <w:lang w:val="en-GB"/>
        </w:rPr>
        <w:t>and palpation of the underlying skeletal structure</w:t>
      </w:r>
      <w:r w:rsidRPr="00621204">
        <w:rPr>
          <w:lang w:val="en-GB"/>
        </w:rPr>
        <w:t xml:space="preserve"> </w:t>
      </w:r>
      <w:r w:rsidR="002B0A81" w:rsidRPr="00621204">
        <w:rPr>
          <w:lang w:val="en-GB"/>
        </w:rPr>
        <w:fldChar w:fldCharType="begin"/>
      </w:r>
      <w:r w:rsidR="00AD69B7" w:rsidRPr="00621204">
        <w:rPr>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621204">
        <w:rPr>
          <w:lang w:val="en-GB"/>
        </w:rPr>
        <w:fldChar w:fldCharType="separate"/>
      </w:r>
      <w:r w:rsidR="00AD69B7" w:rsidRPr="00621204">
        <w:rPr>
          <w:lang w:val="en-GB"/>
        </w:rPr>
        <w:t>[14]</w:t>
      </w:r>
      <w:r w:rsidR="002B0A81" w:rsidRPr="00621204">
        <w:rPr>
          <w:lang w:val="en-GB"/>
        </w:rPr>
        <w:fldChar w:fldCharType="end"/>
      </w:r>
      <w:r w:rsidRPr="00621204">
        <w:rPr>
          <w:lang w:val="en-GB"/>
        </w:rPr>
        <w:t xml:space="preserve">. Objective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 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0BF86AF"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3DCEFBB4" w14:textId="77777777" w:rsidR="00CF1A55" w:rsidRPr="00621204" w:rsidRDefault="00CF1A55" w:rsidP="00735236">
      <w:pPr>
        <w:pStyle w:val="MDPI31text"/>
        <w:rPr>
          <w:lang w:val="en-GB"/>
        </w:rPr>
      </w:pPr>
    </w:p>
    <w:p w14:paraId="1E1757D4" w14:textId="77777777" w:rsidR="0067077B" w:rsidRPr="00621204" w:rsidRDefault="0067077B" w:rsidP="00735236">
      <w:pPr>
        <w:pStyle w:val="MDPI31text"/>
        <w:rPr>
          <w:lang w:val="en-GB"/>
        </w:rPr>
      </w:pPr>
    </w:p>
    <w:p w14:paraId="4497FFFF" w14:textId="77777777" w:rsidR="00A33909" w:rsidRPr="00621204" w:rsidRDefault="00A33909" w:rsidP="00735236">
      <w:pPr>
        <w:pStyle w:val="MDPI31text"/>
        <w:rPr>
          <w:lang w:val="en-GB"/>
        </w:rPr>
      </w:pPr>
    </w:p>
    <w:p w14:paraId="5AF5BFCE" w14:textId="77777777" w:rsidR="0067077B" w:rsidRPr="00621204" w:rsidRDefault="0067077B" w:rsidP="00735236">
      <w:pPr>
        <w:pStyle w:val="MDPI31text"/>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535E4C76" w:rsidR="00303767" w:rsidRPr="00621204" w:rsidRDefault="00735236" w:rsidP="0067077B">
      <w:pPr>
        <w:pStyle w:val="MDPI31text"/>
        <w:rPr>
          <w:lang w:val="en-GB"/>
        </w:rPr>
      </w:pPr>
      <w:r w:rsidRPr="00621204">
        <w:rPr>
          <w:lang w:val="en-GB"/>
        </w:rPr>
        <w:t xml:space="preserve">This paper is aimed at conducting a systematic review of similar research studies done on smart sensing chair technology. Overall, there are </w:t>
      </w:r>
      <w:r w:rsidR="0006450F" w:rsidRPr="00621204">
        <w:rPr>
          <w:lang w:val="en-GB"/>
        </w:rPr>
        <w:t>7</w:t>
      </w:r>
      <w:r w:rsidRPr="00621204">
        <w:rPr>
          <w:lang w:val="en-GB"/>
        </w:rPr>
        <w:t xml:space="preserve"> steps involved with this systematic review process which </w:t>
      </w:r>
      <w:r w:rsidR="00A067EA" w:rsidRPr="00B42D19">
        <w:rPr>
          <w:color w:val="FF0000"/>
          <w:lang w:val="en-GB"/>
        </w:rPr>
        <w:t>are</w:t>
      </w:r>
      <w:r w:rsidR="00A067EA">
        <w:rPr>
          <w:lang w:val="en-GB"/>
        </w:rPr>
        <w:t xml:space="preserve"> </w:t>
      </w:r>
      <w:r w:rsidRPr="00621204">
        <w:rPr>
          <w:lang w:val="en-GB"/>
        </w:rPr>
        <w:t xml:space="preserve">the following: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7D3EA18B" w:rsidR="00E443CF" w:rsidRPr="00621204" w:rsidRDefault="00136CDC" w:rsidP="00136CDC">
      <w:pPr>
        <w:pStyle w:val="MDPI31text"/>
        <w:rPr>
          <w:lang w:val="en-GB"/>
        </w:rPr>
      </w:pPr>
      <w:r w:rsidRPr="00621204">
        <w:rPr>
          <w:lang w:val="en-GB"/>
        </w:rPr>
        <w:t xml:space="preserve">Table 1 presents the research questions for the systematic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214751D3" w14:textId="77777777" w:rsidR="00725A06" w:rsidRDefault="00725A06" w:rsidP="00725A06">
      <w:pPr>
        <w:pStyle w:val="MDPI31text"/>
        <w:rPr>
          <w:lang w:val="en-GB"/>
        </w:rPr>
      </w:pPr>
      <w:r w:rsidRPr="00621204">
        <w:rPr>
          <w:lang w:val="en-GB"/>
        </w:rPr>
        <w:t>A comprehensive search was conducted across several academic databases, including Google Scholar, IEEE Xplore, and MDPI, to gather relevant articles. A predefined set of keywords and combinations thereof were used to refine the search, ensuring the retrieval of pertinent studies published in the last two decades. Table 2 outlines the search keywords.</w:t>
      </w:r>
    </w:p>
    <w:p w14:paraId="422DAE07" w14:textId="77777777" w:rsidR="00E40AD3" w:rsidRDefault="00E40AD3" w:rsidP="00725A06">
      <w:pPr>
        <w:pStyle w:val="MDPI31text"/>
        <w:rPr>
          <w:lang w:val="en-GB"/>
        </w:rPr>
      </w:pPr>
    </w:p>
    <w:p w14:paraId="7FF33508" w14:textId="77777777" w:rsidR="00E40AD3" w:rsidRPr="00621204" w:rsidRDefault="00E40AD3" w:rsidP="00725A06">
      <w:pPr>
        <w:pStyle w:val="MDPI31text"/>
        <w:rPr>
          <w:lang w:val="en-GB"/>
        </w:rPr>
      </w:pPr>
    </w:p>
    <w:p w14:paraId="757D4B93" w14:textId="77C0248E" w:rsidR="00C642FB" w:rsidRPr="00621204" w:rsidRDefault="00C642FB" w:rsidP="00725A06">
      <w:pPr>
        <w:pStyle w:val="MDPI41tablecaption"/>
        <w:jc w:val="left"/>
        <w:rPr>
          <w:lang w:val="en-GB"/>
        </w:rPr>
      </w:pPr>
      <w:r w:rsidRPr="00621204">
        <w:rPr>
          <w:b/>
          <w:lang w:val="en-GB"/>
        </w:rPr>
        <w:lastRenderedPageBreak/>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5B94DEC8" w:rsidR="00A759D5" w:rsidRPr="00621204" w:rsidRDefault="00F2274C" w:rsidP="00A759D5">
      <w:pPr>
        <w:pStyle w:val="MDPI52figure"/>
        <w:rPr>
          <w:lang w:val="en-GB"/>
        </w:rPr>
      </w:pPr>
      <w:r>
        <w:rPr>
          <w:noProof/>
        </w:rPr>
        <w:drawing>
          <wp:inline distT="0" distB="0" distL="0" distR="0" wp14:anchorId="16AEFBC6" wp14:editId="157E9B5D">
            <wp:extent cx="6486525" cy="4972050"/>
            <wp:effectExtent l="19050" t="19050" r="9525" b="0"/>
            <wp:docPr id="17314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22" t="-2615" r="-1562" b="-2396"/>
                    <a:stretch/>
                  </pic:blipFill>
                  <pic:spPr bwMode="auto">
                    <a:xfrm>
                      <a:off x="0" y="0"/>
                      <a:ext cx="6489313" cy="4974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2539CEA2" w14:textId="77777777" w:rsidR="00760FBC" w:rsidRDefault="00760FBC" w:rsidP="00A759D5">
      <w:pPr>
        <w:pStyle w:val="MDPI51figurecaption"/>
        <w:rPr>
          <w:lang w:val="en-GB"/>
        </w:rPr>
      </w:pPr>
    </w:p>
    <w:p w14:paraId="38ECCA05" w14:textId="77777777" w:rsidR="006E1ADC" w:rsidRPr="00621204" w:rsidRDefault="006E1ADC" w:rsidP="00A759D5">
      <w:pPr>
        <w:pStyle w:val="MDPI51figurecaption"/>
        <w:rPr>
          <w:lang w:val="en-GB"/>
        </w:rPr>
      </w:pPr>
    </w:p>
    <w:p w14:paraId="0AFA42E4" w14:textId="77777777" w:rsidR="007614A5" w:rsidRDefault="001A5D3A" w:rsidP="007614A5">
      <w:pPr>
        <w:pStyle w:val="MDPI22heading2"/>
        <w:rPr>
          <w:noProof w:val="0"/>
          <w:lang w:val="en-GB"/>
        </w:rPr>
      </w:pPr>
      <w:r w:rsidRPr="00621204">
        <w:rPr>
          <w:noProof w:val="0"/>
          <w:lang w:val="en-GB"/>
        </w:rPr>
        <w:lastRenderedPageBreak/>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29445907" w:rsidR="00D30503" w:rsidRPr="00621204" w:rsidRDefault="00D30503" w:rsidP="007614A5">
      <w:pPr>
        <w:pStyle w:val="MDPI21heading1"/>
        <w:rPr>
          <w:lang w:val="en-GB"/>
        </w:rPr>
      </w:pPr>
      <w:r w:rsidRPr="00621204">
        <w:rPr>
          <w:lang w:val="en-GB"/>
        </w:rPr>
        <w:t>3. Sitting posture selection</w:t>
      </w:r>
    </w:p>
    <w:p w14:paraId="5633DAF0" w14:textId="4274FE1D" w:rsidR="00D30503" w:rsidRPr="00621204" w:rsidRDefault="00D30503" w:rsidP="008A612B">
      <w:pPr>
        <w:pStyle w:val="MDPI31text"/>
        <w:rPr>
          <w:lang w:val="en-GB"/>
        </w:rPr>
      </w:pPr>
      <w:r w:rsidRPr="00621204">
        <w:rPr>
          <w:lang w:val="en-GB"/>
        </w:rPr>
        <w:t>The concept of an</w:t>
      </w:r>
      <w:r w:rsidR="005C10E8" w:rsidRPr="00621204">
        <w:rPr>
          <w:lang w:val="en-GB"/>
        </w:rPr>
        <w:t xml:space="preserve"> “</w:t>
      </w:r>
      <w:r w:rsidRPr="00621204">
        <w:rPr>
          <w:lang w:val="en-GB"/>
        </w:rPr>
        <w:t>ideal</w:t>
      </w:r>
      <w:r w:rsidR="005C10E8" w:rsidRPr="00621204">
        <w:rPr>
          <w:lang w:val="en-GB"/>
        </w:rPr>
        <w:t>”</w:t>
      </w:r>
      <w:r w:rsidRPr="00621204">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621204">
        <w:rPr>
          <w:lang w:val="en-GB"/>
        </w:rPr>
        <w:t>professionals’</w:t>
      </w:r>
      <w:r w:rsidRPr="00621204">
        <w:rPr>
          <w:lang w:val="en-GB"/>
        </w:rPr>
        <w:t xml:space="preserve"> advocates for an upright lordotic spinal position, the inherent variability in spinal anatomy across individuals challenges the notion of a one-size-fits-all </w:t>
      </w:r>
      <w:r w:rsidR="005C10E8" w:rsidRPr="00621204">
        <w:rPr>
          <w:lang w:val="en-GB"/>
        </w:rPr>
        <w:t>“</w:t>
      </w:r>
      <w:r w:rsidRPr="00621204">
        <w:rPr>
          <w:lang w:val="en-GB"/>
        </w:rPr>
        <w:t>correct</w:t>
      </w:r>
      <w:r w:rsidR="005C10E8" w:rsidRPr="00621204">
        <w:rPr>
          <w:lang w:val="en-GB"/>
        </w:rPr>
        <w:t>”</w:t>
      </w:r>
      <w:r w:rsidRPr="00621204">
        <w:rPr>
          <w:lang w:val="en-GB"/>
        </w:rPr>
        <w:t xml:space="preserve"> posture</w:t>
      </w:r>
      <w:r w:rsidR="0033254D" w:rsidRPr="00621204">
        <w:rPr>
          <w:lang w:val="en-GB"/>
        </w:rPr>
        <w:t xml:space="preserve"> </w:t>
      </w:r>
      <w:r w:rsidR="0033254D" w:rsidRPr="00621204">
        <w:rPr>
          <w:lang w:val="en-GB"/>
        </w:rPr>
        <w:fldChar w:fldCharType="begin"/>
      </w:r>
      <w:r w:rsidR="00AD69B7" w:rsidRPr="00621204">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621204">
        <w:rPr>
          <w:lang w:val="en-GB"/>
        </w:rPr>
        <w:fldChar w:fldCharType="separate"/>
      </w:r>
      <w:r w:rsidR="00AD69B7" w:rsidRPr="00621204">
        <w:rPr>
          <w:lang w:val="en-GB"/>
        </w:rPr>
        <w:t>[23]</w:t>
      </w:r>
      <w:r w:rsidR="0033254D" w:rsidRPr="00621204">
        <w:rPr>
          <w:lang w:val="en-GB"/>
        </w:rPr>
        <w:fldChar w:fldCharType="end"/>
      </w:r>
      <w:r w:rsidRPr="00621204">
        <w:rPr>
          <w:lang w:val="en-GB"/>
        </w:rPr>
        <w:t xml:space="preserve">. Biomechanical research has shed light on the consequences of various sitting positions on spinal alignment and muscle engagement, emphasizing the musculoskeletal stress induced by inadequate postures </w:t>
      </w:r>
      <w:r w:rsidR="00EB0804" w:rsidRPr="00621204">
        <w:rPr>
          <w:lang w:val="en-GB"/>
        </w:rPr>
        <w:fldChar w:fldCharType="begin"/>
      </w:r>
      <w:r w:rsidR="00AD69B7" w:rsidRPr="00621204">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621204">
        <w:rPr>
          <w:lang w:val="en-GB"/>
        </w:rPr>
        <w:fldChar w:fldCharType="separate"/>
      </w:r>
      <w:r w:rsidR="00AD69B7" w:rsidRPr="00621204">
        <w:rPr>
          <w:lang w:val="en-GB"/>
        </w:rPr>
        <w:t>[24–26]</w:t>
      </w:r>
      <w:r w:rsidR="00EB0804" w:rsidRPr="00621204">
        <w:rPr>
          <w:lang w:val="en-GB"/>
        </w:rPr>
        <w:fldChar w:fldCharType="end"/>
      </w:r>
      <w:r w:rsidR="00E158DF" w:rsidRPr="00621204">
        <w:rPr>
          <w:lang w:val="en-GB"/>
        </w:rPr>
        <w:t xml:space="preserve">. </w:t>
      </w:r>
      <w:r w:rsidRPr="00621204">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621204">
        <w:rPr>
          <w:lang w:val="en-GB"/>
        </w:rPr>
        <w:t>Korakakis</w:t>
      </w:r>
      <w:proofErr w:type="spellEnd"/>
      <w:r w:rsidRPr="00621204">
        <w:rPr>
          <w:lang w:val="en-GB"/>
        </w:rPr>
        <w:t xml:space="preserve"> et al. </w:t>
      </w:r>
      <w:r w:rsidR="00EB0804" w:rsidRPr="00621204">
        <w:rPr>
          <w:lang w:val="en-GB"/>
        </w:rPr>
        <w:fldChar w:fldCharType="begin"/>
      </w:r>
      <w:r w:rsidR="00AD69B7" w:rsidRPr="00621204">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621204">
        <w:rPr>
          <w:lang w:val="en-GB"/>
        </w:rPr>
        <w:fldChar w:fldCharType="separate"/>
      </w:r>
      <w:r w:rsidR="00AD69B7" w:rsidRPr="00621204">
        <w:rPr>
          <w:lang w:val="en-GB"/>
        </w:rPr>
        <w:t>[24]</w:t>
      </w:r>
      <w:r w:rsidR="00EB0804" w:rsidRPr="00621204">
        <w:rPr>
          <w:lang w:val="en-GB"/>
        </w:rPr>
        <w:fldChar w:fldCharType="end"/>
      </w:r>
      <w:r w:rsidRPr="00621204">
        <w:rPr>
          <w:lang w:val="en-GB"/>
        </w:rPr>
        <w:t xml:space="preserve"> underscored the absence of conclusive medical evidence associating any particular sitting posture with enhanced health benefits, further complicating the pursuit of an optimal sitting strategy. Figure 1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621204">
        <w:rPr>
          <w:lang w:val="en-GB"/>
        </w:rPr>
        <w:t>chairs</w:t>
      </w:r>
      <w:r w:rsidRPr="00621204">
        <w:rPr>
          <w:lang w:val="en-GB"/>
        </w:rPr>
        <w:t xml:space="preserve"> include 1. Upright sitting with backrest, 2. Leaning forward with backrest (slouching) 3. Leaning forward without backrest (slouching), 4. Sitting on the front edge 5. Leaning Left 6. Leaning Right reported by </w:t>
      </w:r>
      <w:proofErr w:type="gramStart"/>
      <w:r w:rsidRPr="00621204">
        <w:rPr>
          <w:lang w:val="en-GB"/>
        </w:rPr>
        <w:t>the majority of</w:t>
      </w:r>
      <w:proofErr w:type="gramEnd"/>
      <w:r w:rsidRPr="00621204">
        <w:rPr>
          <w:lang w:val="en-GB"/>
        </w:rPr>
        <w:t xml:space="preserve"> studies.</w:t>
      </w:r>
      <w:r w:rsidR="0038377F" w:rsidRPr="00621204">
        <w:rPr>
          <w:lang w:val="en-GB"/>
        </w:rPr>
        <w:t xml:space="preserve"> </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026827DD" w14:textId="54479D1D" w:rsidR="00907A82" w:rsidRPr="00621204" w:rsidRDefault="007C0F86" w:rsidP="00A40B75">
      <w:pPr>
        <w:pStyle w:val="MDPI31text"/>
        <w:rPr>
          <w:shd w:val="clear" w:color="auto" w:fill="FFFFFF"/>
          <w:lang w:val="en-GB"/>
        </w:rPr>
      </w:pPr>
      <w:r w:rsidRPr="00621204">
        <w:rPr>
          <w:shd w:val="clear" w:color="auto" w:fill="FFFFFF"/>
          <w:lang w:val="en-GB"/>
        </w:rPr>
        <w:t xml:space="preserve">Currently, </w:t>
      </w:r>
      <w:r w:rsidR="008F244C" w:rsidRPr="00621204">
        <w:rPr>
          <w:shd w:val="clear" w:color="auto" w:fill="FFFFFF"/>
          <w:lang w:val="en-GB"/>
        </w:rPr>
        <w:t xml:space="preserve">there are </w:t>
      </w:r>
      <w:r w:rsidR="00DA6788" w:rsidRPr="00401328">
        <w:rPr>
          <w:color w:val="FF0000"/>
          <w:shd w:val="clear" w:color="auto" w:fill="FFFFFF"/>
          <w:lang w:val="en-GB"/>
        </w:rPr>
        <w:t>several</w:t>
      </w:r>
      <w:r w:rsidR="00B36850" w:rsidRPr="00621204">
        <w:rPr>
          <w:shd w:val="clear" w:color="auto" w:fill="FFFFFF"/>
          <w:lang w:val="en-GB"/>
        </w:rPr>
        <w:t xml:space="preserve"> </w:t>
      </w:r>
      <w:r w:rsidR="006F7EDC" w:rsidRPr="00621204">
        <w:rPr>
          <w:shd w:val="clear" w:color="auto" w:fill="FFFFFF"/>
          <w:lang w:val="en-GB"/>
        </w:rPr>
        <w:t>types of sensors</w:t>
      </w:r>
      <w:r w:rsidR="00876C75" w:rsidRPr="00621204">
        <w:rPr>
          <w:shd w:val="clear" w:color="auto" w:fill="FFFFFF"/>
          <w:lang w:val="en-GB"/>
        </w:rPr>
        <w:t xml:space="preserve"> being </w:t>
      </w:r>
      <w:r w:rsidR="006F7EDC" w:rsidRPr="00621204">
        <w:rPr>
          <w:shd w:val="clear" w:color="auto" w:fill="FFFFFF"/>
          <w:lang w:val="en-GB"/>
        </w:rPr>
        <w:t>used</w:t>
      </w:r>
      <w:r w:rsidR="006C29CF" w:rsidRPr="00621204">
        <w:rPr>
          <w:shd w:val="clear" w:color="auto" w:fill="FFFFFF"/>
          <w:lang w:val="en-GB"/>
        </w:rPr>
        <w:t xml:space="preserve"> </w:t>
      </w:r>
      <w:r w:rsidR="00C266BD" w:rsidRPr="00621204">
        <w:rPr>
          <w:shd w:val="clear" w:color="auto" w:fill="FFFFFF"/>
          <w:lang w:val="en-GB"/>
        </w:rPr>
        <w:t>in the development of</w:t>
      </w:r>
      <w:r w:rsidR="006C29CF" w:rsidRPr="00621204">
        <w:rPr>
          <w:shd w:val="clear" w:color="auto" w:fill="FFFFFF"/>
          <w:lang w:val="en-GB"/>
        </w:rPr>
        <w:t xml:space="preserve"> smart sensing chairs</w:t>
      </w:r>
      <w:r w:rsidRPr="00621204">
        <w:rPr>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2EFA0316" w14:textId="77777777" w:rsidR="005E24D9" w:rsidRPr="00621204" w:rsidRDefault="005E24D9" w:rsidP="007F5342">
      <w:pPr>
        <w:pStyle w:val="MDPI52figure"/>
        <w:rPr>
          <w:lang w:val="en-GB"/>
        </w:rPr>
      </w:pPr>
    </w:p>
    <w:p w14:paraId="4AB24425" w14:textId="77777777" w:rsidR="0006671A" w:rsidRDefault="0006671A" w:rsidP="007F5342">
      <w:pPr>
        <w:pStyle w:val="MDPI52figure"/>
        <w:rPr>
          <w:noProof/>
        </w:rPr>
      </w:pPr>
    </w:p>
    <w:p w14:paraId="0DF8BAC3" w14:textId="6BD44D9C" w:rsidR="003A7E8F" w:rsidRPr="00621204" w:rsidRDefault="0006671A" w:rsidP="007F5342">
      <w:pPr>
        <w:pStyle w:val="MDPI52figure"/>
        <w:rPr>
          <w:shd w:val="clear" w:color="auto" w:fill="FFFFFF"/>
          <w:lang w:val="en-GB"/>
        </w:rPr>
      </w:pPr>
      <w:r>
        <w:rPr>
          <w:noProof/>
        </w:rPr>
        <w:drawing>
          <wp:inline distT="0" distB="0" distL="0" distR="0" wp14:anchorId="7A704D20" wp14:editId="7951BCC6">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1AD8C7B9"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applied 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 xml:space="preserve">. Typically, the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There are different methods such as sensor calibration and other advanced force computing techniques to mitigate this issue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3A7A3D29" w:rsidR="00E52229" w:rsidRPr="00621204" w:rsidRDefault="00E52229" w:rsidP="00E52229">
      <w:pPr>
        <w:pStyle w:val="MDPI31text"/>
        <w:rPr>
          <w:lang w:val="en-GB"/>
        </w:rPr>
      </w:pPr>
      <w:r w:rsidRPr="00621204">
        <w:rPr>
          <w:lang w:val="en-GB"/>
        </w:rPr>
        <w:t xml:space="preserve">A textile-based pressure sensor is </w:t>
      </w:r>
      <w:r w:rsidR="005A4752" w:rsidRPr="00621204">
        <w:rPr>
          <w:lang w:val="en-GB"/>
        </w:rPr>
        <w:t xml:space="preserve">normally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0777FD4F" w:rsidR="00E52229" w:rsidRPr="00621204" w:rsidRDefault="00E52229" w:rsidP="00E52229">
      <w:pPr>
        <w:pStyle w:val="MDPI51figurecaption"/>
        <w:ind w:left="2968"/>
        <w:rPr>
          <w:lang w:val="en-GB"/>
        </w:rPr>
      </w:pPr>
      <w:r w:rsidRPr="00621204">
        <w:rPr>
          <w:b/>
          <w:bCs/>
          <w:lang w:val="en-GB"/>
        </w:rPr>
        <w:t xml:space="preserve">Figure </w:t>
      </w:r>
      <w:r w:rsidR="00CD5673" w:rsidRPr="00621204">
        <w:rPr>
          <w:b/>
          <w:bCs/>
          <w:lang w:val="en-GB"/>
        </w:rPr>
        <w:t>5</w:t>
      </w:r>
      <w:r w:rsidRPr="00621204">
        <w:rPr>
          <w:lang w:val="en-GB"/>
        </w:rPr>
        <w:t xml:space="preserve">. Textile Pressure Sensor (a) Textile Pressure Sensor composition </w:t>
      </w:r>
      <w:r w:rsidR="008409CE" w:rsidRPr="00621204">
        <w:rPr>
          <w:lang w:val="en-GB"/>
        </w:rPr>
        <w:fldChar w:fldCharType="begin"/>
      </w:r>
      <w:r w:rsidR="00AD69B7" w:rsidRPr="00621204">
        <w:rPr>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621204">
        <w:rPr>
          <w:lang w:val="en-GB"/>
        </w:rPr>
        <w:fldChar w:fldCharType="separate"/>
      </w:r>
      <w:r w:rsidR="00AD69B7" w:rsidRPr="00621204">
        <w:rPr>
          <w:lang w:val="en-GB"/>
        </w:rPr>
        <w:t>[31]</w:t>
      </w:r>
      <w:r w:rsidR="008409CE" w:rsidRPr="00621204">
        <w:rPr>
          <w:lang w:val="en-GB"/>
        </w:rPr>
        <w:fldChar w:fldCharType="end"/>
      </w:r>
      <w:r w:rsidRPr="00621204">
        <w:rPr>
          <w:lang w:val="en-GB"/>
        </w:rPr>
        <w:t xml:space="preserve">; (b) </w:t>
      </w:r>
      <w:proofErr w:type="spellStart"/>
      <w:r w:rsidRPr="00621204">
        <w:rPr>
          <w:lang w:val="en-GB"/>
        </w:rPr>
        <w:t>PreCaTex</w:t>
      </w:r>
      <w:proofErr w:type="spellEnd"/>
      <w:r w:rsidRPr="00621204">
        <w:rPr>
          <w:lang w:val="en-GB"/>
        </w:rPr>
        <w:t xml:space="preserve"> </w:t>
      </w:r>
      <w:r w:rsidR="0076058A" w:rsidRPr="00621204">
        <w:rPr>
          <w:lang w:val="en-GB"/>
        </w:rPr>
        <w:t xml:space="preserve">textile </w:t>
      </w:r>
      <w:r w:rsidRPr="00621204">
        <w:rPr>
          <w:lang w:val="en-GB"/>
        </w:rPr>
        <w:t xml:space="preserve">sensor </w:t>
      </w:r>
      <w:r w:rsidR="008409CE" w:rsidRPr="00621204">
        <w:rPr>
          <w:lang w:val="en-GB"/>
        </w:rPr>
        <w:fldChar w:fldCharType="begin"/>
      </w:r>
      <w:r w:rsidR="00AD69B7" w:rsidRPr="00621204">
        <w:rPr>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621204">
        <w:rPr>
          <w:lang w:val="en-GB"/>
        </w:rPr>
        <w:fldChar w:fldCharType="separate"/>
      </w:r>
      <w:r w:rsidR="00AD69B7" w:rsidRPr="00621204">
        <w:rPr>
          <w:lang w:val="en-GB"/>
        </w:rPr>
        <w:t>[32]</w:t>
      </w:r>
      <w:r w:rsidR="008409CE" w:rsidRPr="00621204">
        <w:rPr>
          <w:lang w:val="en-GB"/>
        </w:rPr>
        <w:fldChar w:fldCharType="end"/>
      </w:r>
      <w:r w:rsidRPr="00621204">
        <w:rPr>
          <w:lang w:val="en-GB"/>
        </w:rPr>
        <w:t>.</w:t>
      </w:r>
    </w:p>
    <w:p w14:paraId="776001F8" w14:textId="7A5BBD84" w:rsidR="00EA3453" w:rsidRPr="00621204" w:rsidRDefault="00B1271D" w:rsidP="0076058A">
      <w:pPr>
        <w:pStyle w:val="MDPI31text"/>
        <w:rPr>
          <w:lang w:val="en-GB"/>
        </w:rPr>
      </w:pPr>
      <w:r w:rsidRPr="00621204">
        <w:rPr>
          <w:lang w:val="en-GB"/>
        </w:rPr>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 xml:space="preserve">sensors to classify sitting postures. One of which was Kim et al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w:t>
      </w:r>
      <w:r w:rsidR="00E52229" w:rsidRPr="00621204">
        <w:rPr>
          <w:lang w:val="en-GB"/>
        </w:rPr>
        <w:lastRenderedPageBreak/>
        <w:t>tures using a decision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 xml:space="preserve">array that can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xml:space="preserve">. Additionally, Martínez-Estrada et al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80D68A8"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9611F1" w:rsidRPr="00621204">
        <w:rPr>
          <w:lang w:val="en-GB"/>
        </w:rPr>
        <w:t>which has a conductive ink</w:t>
      </w:r>
      <w:r w:rsidR="00957D80" w:rsidRPr="00621204">
        <w:rPr>
          <w:lang w:val="en-GB"/>
        </w:rPr>
        <w:t xml:space="preserve"> material</w:t>
      </w:r>
      <w:r w:rsidR="009611F1" w:rsidRPr="00621204">
        <w:rPr>
          <w:lang w:val="en-GB"/>
        </w:rPr>
        <w:t xml:space="preserve"> which 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599FA14A" w14:textId="5DE8EDBF" w:rsidR="00D359E5" w:rsidRPr="00621204" w:rsidRDefault="00D359E5" w:rsidP="00E32DAE">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The second was by </w:t>
      </w:r>
      <w:r w:rsidRPr="00621204">
        <w:rPr>
          <w:lang w:val="en-GB"/>
        </w:rPr>
        <w:fldChar w:fldCharType="begin"/>
      </w:r>
      <w:r w:rsidR="00556CB2" w:rsidRPr="00621204">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r w:rsidRPr="00621204">
        <w:rPr>
          <w:lang w:val="en-GB"/>
        </w:rPr>
        <w:t xml:space="preserve"> which also developed a similar system without the use of an ML model which aimed at detecting 7 different sitting postures. </w:t>
      </w:r>
    </w:p>
    <w:p w14:paraId="5BFB751A" w14:textId="77777777" w:rsidR="00D359E5" w:rsidRPr="00621204" w:rsidRDefault="00D359E5" w:rsidP="00D359E5">
      <w:pPr>
        <w:pStyle w:val="MDPI31text"/>
        <w:rPr>
          <w:lang w:val="en-GB"/>
        </w:rPr>
      </w:pPr>
      <w:r w:rsidRPr="00621204">
        <w:rPr>
          <w:lang w:val="en-GB"/>
        </w:rPr>
        <w:t xml:space="preserve"> </w:t>
      </w:r>
    </w:p>
    <w:p w14:paraId="19027447" w14:textId="77777777" w:rsidR="009B2E14" w:rsidRPr="00621204" w:rsidRDefault="009B2E14" w:rsidP="00D359E5">
      <w:pPr>
        <w:pStyle w:val="MDPI31text"/>
        <w:rPr>
          <w:lang w:val="en-GB"/>
        </w:rPr>
      </w:pPr>
    </w:p>
    <w:p w14:paraId="690C489A" w14:textId="3CC136B7" w:rsidR="00E52229" w:rsidRPr="00621204" w:rsidRDefault="00E10A1D" w:rsidP="00E10A1D">
      <w:pPr>
        <w:pStyle w:val="MDPI23heading3"/>
        <w:rPr>
          <w:lang w:val="en-GB"/>
        </w:rPr>
      </w:pPr>
      <w:r w:rsidRPr="00621204">
        <w:rPr>
          <w:lang w:val="en-GB"/>
        </w:rPr>
        <w:lastRenderedPageBreak/>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389A7971" w:rsidR="00014839" w:rsidRPr="00621204" w:rsidRDefault="002272C9" w:rsidP="00014839">
      <w:pPr>
        <w:pStyle w:val="MDPI31text"/>
        <w:rPr>
          <w:color w:val="auto"/>
          <w:lang w:val="en-GB"/>
        </w:rPr>
      </w:pPr>
      <w:r w:rsidRPr="00621204">
        <w:rPr>
          <w:color w:val="auto"/>
          <w:lang w:val="en-GB"/>
        </w:rPr>
        <w:t>These</w:t>
      </w:r>
      <w:r w:rsidR="00A74C31" w:rsidRPr="00621204">
        <w:rPr>
          <w:color w:val="auto"/>
          <w:lang w:val="en-GB"/>
        </w:rPr>
        <w:t xml:space="preserve"> i</w:t>
      </w:r>
      <w:r w:rsidR="007A3CC0" w:rsidRPr="00621204">
        <w:rPr>
          <w:color w:val="auto"/>
          <w:lang w:val="en-GB"/>
        </w:rPr>
        <w:t xml:space="preserve">mage-based </w:t>
      </w:r>
      <w:r w:rsidR="00BB18FF" w:rsidRPr="00621204">
        <w:rPr>
          <w:color w:val="auto"/>
          <w:lang w:val="en-GB"/>
        </w:rPr>
        <w:t>sensor</w:t>
      </w:r>
      <w:r w:rsidR="00155758" w:rsidRPr="00621204">
        <w:rPr>
          <w:color w:val="auto"/>
          <w:lang w:val="en-GB"/>
        </w:rPr>
        <w:t xml:space="preserve">s such as </w:t>
      </w:r>
      <w:r w:rsidR="00A74C31" w:rsidRPr="00621204">
        <w:rPr>
          <w:color w:val="auto"/>
          <w:lang w:val="en-GB"/>
        </w:rPr>
        <w:t xml:space="preserve">a </w:t>
      </w:r>
      <w:r w:rsidR="00E14352" w:rsidRPr="00621204">
        <w:rPr>
          <w:color w:val="auto"/>
          <w:lang w:val="en-GB"/>
        </w:rPr>
        <w:t xml:space="preserve">camera and 3d image </w:t>
      </w:r>
      <w:r w:rsidR="00B0460E" w:rsidRPr="00621204">
        <w:rPr>
          <w:color w:val="auto"/>
          <w:lang w:val="en-GB"/>
        </w:rPr>
        <w:t>sensors</w:t>
      </w:r>
      <w:r w:rsidR="00753355" w:rsidRPr="00621204">
        <w:rPr>
          <w:color w:val="auto"/>
          <w:lang w:val="en-GB"/>
        </w:rPr>
        <w:t xml:space="preserve"> </w:t>
      </w:r>
      <w:r w:rsidR="00A74C31" w:rsidRPr="00621204">
        <w:rPr>
          <w:color w:val="auto"/>
          <w:lang w:val="en-GB"/>
        </w:rPr>
        <w:t>typically integrate</w:t>
      </w:r>
      <w:r w:rsidR="00753355" w:rsidRPr="00621204">
        <w:rPr>
          <w:color w:val="auto"/>
          <w:lang w:val="en-GB"/>
        </w:rPr>
        <w:t xml:space="preserve"> with a computer vision </w:t>
      </w:r>
      <w:r w:rsidR="00C63D60" w:rsidRPr="00621204">
        <w:rPr>
          <w:color w:val="auto"/>
          <w:lang w:val="en-GB"/>
        </w:rPr>
        <w:t xml:space="preserve">algorithm which works by </w:t>
      </w:r>
      <w:r w:rsidR="00EB475A" w:rsidRPr="00621204">
        <w:rPr>
          <w:color w:val="auto"/>
          <w:lang w:val="en-GB"/>
        </w:rPr>
        <w:t xml:space="preserve">capturing visual elements from an image. </w:t>
      </w:r>
      <w:r w:rsidR="002A6A47" w:rsidRPr="00621204">
        <w:rPr>
          <w:color w:val="auto"/>
          <w:lang w:val="en-GB"/>
        </w:rPr>
        <w:t xml:space="preserve">In the classification of sitting postures, </w:t>
      </w:r>
      <w:r w:rsidR="00EF255F" w:rsidRPr="00621204">
        <w:rPr>
          <w:color w:val="auto"/>
          <w:lang w:val="en-GB"/>
        </w:rPr>
        <w:t xml:space="preserve">there is normally a </w:t>
      </w:r>
      <w:r w:rsidR="00B53FF9" w:rsidRPr="00621204">
        <w:rPr>
          <w:color w:val="auto"/>
          <w:lang w:val="en-GB"/>
        </w:rPr>
        <w:t xml:space="preserve">digital camera actively positioned directly at the subjects.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EF255F" w:rsidRPr="00621204">
        <w:rPr>
          <w:color w:val="auto"/>
          <w:lang w:val="en-GB"/>
        </w:rPr>
        <w:t xml:space="preserve"> </w:t>
      </w:r>
    </w:p>
    <w:p w14:paraId="6A6A980C" w14:textId="4C7946A8" w:rsidR="00653748" w:rsidRPr="00621204" w:rsidRDefault="004B06BB" w:rsidP="00014839">
      <w:pPr>
        <w:pStyle w:val="MDPI31text"/>
        <w:rPr>
          <w:lang w:val="en-GB"/>
        </w:rPr>
      </w:pPr>
      <w:r w:rsidRPr="00621204">
        <w:rPr>
          <w:lang w:val="en-GB"/>
        </w:rPr>
        <w:t xml:space="preserve">This method is not a very popular option among the research studies found. However, there were </w:t>
      </w:r>
      <w:r w:rsidR="00F770BB" w:rsidRPr="00621204">
        <w:rPr>
          <w:lang w:val="en-GB"/>
        </w:rPr>
        <w:t xml:space="preserve">a few </w:t>
      </w:r>
      <w:r w:rsidR="00744120" w:rsidRPr="00621204">
        <w:rPr>
          <w:lang w:val="en-GB"/>
        </w:rPr>
        <w:t>studies that</w:t>
      </w:r>
      <w:r w:rsidR="00C21BBA" w:rsidRPr="00621204">
        <w:rPr>
          <w:lang w:val="en-GB"/>
        </w:rPr>
        <w:t xml:space="preserve"> </w:t>
      </w:r>
      <w:r w:rsidR="00F770BB" w:rsidRPr="00621204">
        <w:rPr>
          <w:lang w:val="en-GB"/>
        </w:rPr>
        <w:t>found that used imaging systems.</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With the utilization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184A6C5A"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a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idea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13DFCB19" w:rsidR="00EC0F93" w:rsidRPr="00621204" w:rsidRDefault="00BE3980" w:rsidP="00E97CA0">
      <w:pPr>
        <w:pStyle w:val="MDPI23heading3"/>
        <w:rPr>
          <w:lang w:val="en-GB"/>
        </w:rPr>
      </w:pPr>
      <w:r w:rsidRPr="00621204">
        <w:rPr>
          <w:lang w:val="en-GB"/>
        </w:rPr>
        <w:t xml:space="preserve">4.2.1 </w:t>
      </w:r>
      <w:r w:rsidR="00AF40AD" w:rsidRPr="00621204">
        <w:rPr>
          <w:lang w:val="en-GB"/>
        </w:rPr>
        <w:t>Dense Sensor Arra</w:t>
      </w:r>
      <w:r w:rsidR="00E97CA0" w:rsidRPr="00621204">
        <w:rPr>
          <w:lang w:val="en-GB"/>
        </w:rPr>
        <w:t>y</w:t>
      </w:r>
    </w:p>
    <w:p w14:paraId="784022DC" w14:textId="57C091C2" w:rsidR="00BA497A" w:rsidRPr="00621204" w:rsidRDefault="00E97CA0" w:rsidP="00197BEE">
      <w:pPr>
        <w:pStyle w:val="MDPI31text"/>
        <w:rPr>
          <w:lang w:val="en-GB"/>
        </w:rPr>
      </w:pPr>
      <w:r w:rsidRPr="00621204">
        <w:rPr>
          <w:lang w:val="en-GB"/>
        </w:rPr>
        <w:t xml:space="preserve">This configuration can also be used with textile pressure sensors. </w:t>
      </w:r>
      <w:r w:rsidR="00AF40AD" w:rsidRPr="00621204">
        <w:rPr>
          <w:lang w:val="en-GB"/>
        </w:rPr>
        <w:t xml:space="preserve">Xu et al, </w:t>
      </w:r>
      <w:r w:rsidR="00AF40AD"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F40AD" w:rsidRPr="00621204">
        <w:rPr>
          <w:lang w:val="en-GB"/>
        </w:rPr>
        <w:fldChar w:fldCharType="separate"/>
      </w:r>
      <w:r w:rsidR="00AD69B7" w:rsidRPr="00621204">
        <w:rPr>
          <w:lang w:val="en-GB"/>
        </w:rPr>
        <w:t>[34]</w:t>
      </w:r>
      <w:r w:rsidR="00AF40AD" w:rsidRPr="00621204">
        <w:rPr>
          <w:lang w:val="en-GB"/>
        </w:rPr>
        <w:fldChar w:fldCharType="end"/>
      </w:r>
      <w:r w:rsidR="00AF40AD" w:rsidRPr="00621204">
        <w:rPr>
          <w:lang w:val="en-GB"/>
        </w:rPr>
        <w:t xml:space="preserve"> used a textile pressure sensor array along with a dynamic time wrapping based algorithm to classify 7 sitting postures with 85.90 accuracy. Huang et al., 2017 </w:t>
      </w:r>
      <w:r w:rsidR="00AF40AD"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00AF40AD" w:rsidRPr="00621204">
        <w:rPr>
          <w:lang w:val="en-GB"/>
        </w:rPr>
        <w:fldChar w:fldCharType="separate"/>
      </w:r>
      <w:r w:rsidR="005233B7" w:rsidRPr="005233B7">
        <w:t>[46]</w:t>
      </w:r>
      <w:r w:rsidR="00AF40AD" w:rsidRPr="00621204">
        <w:rPr>
          <w:lang w:val="en-GB"/>
        </w:rPr>
        <w:fldChar w:fldCharType="end"/>
      </w:r>
      <w:r w:rsidR="00AF40AD" w:rsidRPr="00621204">
        <w:rPr>
          <w:lang w:val="en-GB"/>
        </w:rPr>
        <w:t xml:space="preserve"> used a 52x44 Piezo-Resistive Sensor Array which was placed on the bottom seating. Using the ANN classifier, they were able to achieve a classification accuracy of 92.2%. Kim et al., 2018 </w:t>
      </w:r>
      <w:r w:rsidR="00AF40AD"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AF40AD" w:rsidRPr="00621204">
        <w:rPr>
          <w:lang w:val="en-GB"/>
        </w:rPr>
        <w:fldChar w:fldCharType="separate"/>
      </w:r>
      <w:r w:rsidR="00AD69B7" w:rsidRPr="00621204">
        <w:rPr>
          <w:lang w:val="en-GB"/>
        </w:rPr>
        <w:t>[33]</w:t>
      </w:r>
      <w:r w:rsidR="00AF40AD" w:rsidRPr="00621204">
        <w:rPr>
          <w:lang w:val="en-GB"/>
        </w:rPr>
        <w:fldChar w:fldCharType="end"/>
      </w:r>
      <w:r w:rsidR="00AF40AD" w:rsidRPr="00621204">
        <w:rPr>
          <w:lang w:val="en-GB"/>
        </w:rPr>
        <w:t xml:space="preserve"> developed a washable fabric-based sensor array. Even after one thousand independent washes, the capacitance reading from textile sensors array had not deteriorated. Kim et al. </w:t>
      </w:r>
      <w:r w:rsidR="00AF40AD"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00AF40AD" w:rsidRPr="00621204">
        <w:rPr>
          <w:lang w:val="en-GB"/>
        </w:rPr>
        <w:fldChar w:fldCharType="separate"/>
      </w:r>
      <w:r w:rsidR="005233B7" w:rsidRPr="005233B7">
        <w:t>[47]</w:t>
      </w:r>
      <w:r w:rsidR="00AF40AD" w:rsidRPr="00621204">
        <w:rPr>
          <w:lang w:val="en-GB"/>
        </w:rPr>
        <w:fldChar w:fldCharType="end"/>
      </w:r>
      <w:r w:rsidR="00AF40AD" w:rsidRPr="00621204">
        <w:rPr>
          <w:lang w:val="en-GB"/>
        </w:rPr>
        <w:t xml:space="preserve"> achieved a 95.30% accuracy using 8x8 pressure array and a CNN classifier to classify 5 sitting postures among children. Similarly, Cai et al. </w:t>
      </w:r>
      <w:r w:rsidR="00AF40AD"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AF40AD" w:rsidRPr="00621204">
        <w:rPr>
          <w:lang w:val="en-GB"/>
        </w:rPr>
        <w:fldChar w:fldCharType="separate"/>
      </w:r>
      <w:r w:rsidR="005233B7" w:rsidRPr="005233B7">
        <w:t>[48]</w:t>
      </w:r>
      <w:r w:rsidR="00AF40AD" w:rsidRPr="00621204">
        <w:rPr>
          <w:lang w:val="en-GB"/>
        </w:rPr>
        <w:fldChar w:fldCharType="end"/>
      </w:r>
      <w:r w:rsidR="00AF40AD" w:rsidRPr="00621204">
        <w:rPr>
          <w:lang w:val="en-GB"/>
        </w:rPr>
        <w:t xml:space="preserve"> utilized a flexible pressure sensor array (400mm x 400mm) placed on the bottom seat cushion to recognize 6 different sitting postures. Ran et al. </w:t>
      </w:r>
      <w:r w:rsidR="00AF40AD"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AF40AD" w:rsidRPr="00621204">
        <w:rPr>
          <w:lang w:val="en-GB"/>
        </w:rPr>
        <w:fldChar w:fldCharType="separate"/>
      </w:r>
      <w:r w:rsidR="005233B7" w:rsidRPr="005233B7">
        <w:t>[49]</w:t>
      </w:r>
      <w:r w:rsidR="00AF40AD" w:rsidRPr="00621204">
        <w:rPr>
          <w:lang w:val="en-GB"/>
        </w:rPr>
        <w:fldChar w:fldCharType="end"/>
      </w:r>
      <w:r w:rsidR="00AF40AD"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00AF40AD" w:rsidRPr="00621204">
        <w:rPr>
          <w:lang w:val="en-GB"/>
        </w:rPr>
        <w:t xml:space="preserve">. Ahmad et al. </w:t>
      </w:r>
      <w:r w:rsidR="00AF40AD"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00AF40AD" w:rsidRPr="00621204">
        <w:rPr>
          <w:lang w:val="en-GB"/>
        </w:rPr>
        <w:fldChar w:fldCharType="separate"/>
      </w:r>
      <w:r w:rsidR="005233B7" w:rsidRPr="005233B7">
        <w:t>[50]</w:t>
      </w:r>
      <w:r w:rsidR="00AF40AD" w:rsidRPr="00621204">
        <w:rPr>
          <w:lang w:val="en-GB"/>
        </w:rPr>
        <w:fldChar w:fldCharType="end"/>
      </w:r>
      <w:r w:rsidR="00AF40AD" w:rsidRPr="00621204">
        <w:rPr>
          <w:lang w:val="en-GB"/>
        </w:rPr>
        <w:t xml:space="preserve"> embedded a 16 screen pressure sensor array, also using a raspberry pi for sitting classification which obtained an high accuracy of 99.03% using </w:t>
      </w:r>
      <w:proofErr w:type="spellStart"/>
      <w:r w:rsidR="00AF40AD" w:rsidRPr="00621204">
        <w:rPr>
          <w:lang w:val="en-GB"/>
        </w:rPr>
        <w:t>LightGBM</w:t>
      </w:r>
      <w:proofErr w:type="spellEnd"/>
      <w:r w:rsidR="00AF40AD" w:rsidRPr="00621204">
        <w:rPr>
          <w:lang w:val="en-GB"/>
        </w:rPr>
        <w:t xml:space="preserve"> machine learning algorithm</w:t>
      </w:r>
      <w:r w:rsidR="000A08BB" w:rsidRPr="00621204">
        <w:rPr>
          <w:lang w:val="en-GB"/>
        </w:rPr>
        <w:t xml:space="preserve"> shown in </w:t>
      </w:r>
      <w:r w:rsidR="001B207B" w:rsidRPr="00621204">
        <w:rPr>
          <w:lang w:val="en-GB"/>
        </w:rPr>
        <w:t>Figure 6c</w:t>
      </w:r>
      <w:r w:rsidR="00AF40AD" w:rsidRPr="00621204">
        <w:rPr>
          <w:lang w:val="en-GB"/>
        </w:rPr>
        <w:t xml:space="preserve">. Wang et al. </w:t>
      </w:r>
      <w:r w:rsidR="00AF40AD"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F40AD" w:rsidRPr="00621204">
        <w:rPr>
          <w:lang w:val="en-GB"/>
        </w:rPr>
        <w:fldChar w:fldCharType="separate"/>
      </w:r>
      <w:r w:rsidR="005233B7" w:rsidRPr="005233B7">
        <w:t>[51]</w:t>
      </w:r>
      <w:r w:rsidR="00AF40AD" w:rsidRPr="00621204">
        <w:rPr>
          <w:lang w:val="en-GB"/>
        </w:rPr>
        <w:fldChar w:fldCharType="end"/>
      </w:r>
      <w:r w:rsidR="00AF40AD" w:rsidRPr="00621204">
        <w:rPr>
          <w:lang w:val="en-GB"/>
        </w:rPr>
        <w:t xml:space="preserve"> developed 2 sets of interconnected sensor sheets which cover both backrest and the seating cushion of the smart sensing chair</w:t>
      </w:r>
      <w:r w:rsidR="000A08BB" w:rsidRPr="00621204">
        <w:rPr>
          <w:lang w:val="en-GB"/>
        </w:rPr>
        <w:t xml:space="preserve"> seen in Figure 6b</w:t>
      </w:r>
      <w:r w:rsidR="00AF40AD" w:rsidRPr="00621204">
        <w:rPr>
          <w:lang w:val="en-GB"/>
        </w:rPr>
        <w:t xml:space="preserve">. Using the SNN classifier, their proposed system could distinguish 15 different sitting postures with an accuracy of 88.52%, which is among the highest number of postures being classified. Fan et al. </w:t>
      </w:r>
      <w:r w:rsidR="00AF40AD"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00AF40AD" w:rsidRPr="00621204">
        <w:rPr>
          <w:lang w:val="en-GB"/>
        </w:rPr>
        <w:fldChar w:fldCharType="separate"/>
      </w:r>
      <w:r w:rsidR="005233B7" w:rsidRPr="005233B7">
        <w:t>[52]</w:t>
      </w:r>
      <w:r w:rsidR="00AF40AD" w:rsidRPr="00621204">
        <w:rPr>
          <w:lang w:val="en-GB"/>
        </w:rPr>
        <w:fldChar w:fldCharType="end"/>
      </w:r>
      <w:r w:rsidR="00AF40AD"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sensor array modules.</w:t>
      </w:r>
    </w:p>
    <w:p w14:paraId="0D3C56B6" w14:textId="1E4B4201" w:rsidR="00785699" w:rsidRPr="00621204" w:rsidRDefault="006C6824" w:rsidP="006C6824">
      <w:pPr>
        <w:pStyle w:val="MDPI52figure"/>
        <w:rPr>
          <w:lang w:val="en-GB"/>
        </w:rPr>
      </w:pPr>
      <w:r w:rsidRPr="006C6824">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7FC54519" w:rsidR="00785699" w:rsidRPr="00621204" w:rsidRDefault="00785699" w:rsidP="00785699">
      <w:pPr>
        <w:pStyle w:val="MDPI51figurecaption"/>
        <w:rPr>
          <w:lang w:val="en-GB"/>
        </w:rPr>
      </w:pPr>
      <w:r w:rsidRPr="00621204">
        <w:rPr>
          <w:b/>
          <w:bCs/>
          <w:lang w:val="en-GB"/>
        </w:rPr>
        <w:t xml:space="preserve">Figure </w:t>
      </w:r>
      <w:r w:rsidR="00A50BE6" w:rsidRPr="00621204">
        <w:rPr>
          <w:b/>
          <w:bCs/>
          <w:lang w:val="en-GB"/>
        </w:rPr>
        <w:t>6</w:t>
      </w:r>
      <w:r w:rsidRPr="00621204">
        <w:rPr>
          <w:lang w:val="en-GB"/>
        </w:rPr>
        <w:t xml:space="preserve">. </w:t>
      </w:r>
      <w:r w:rsidR="00F82AC5" w:rsidRPr="00621204">
        <w:rPr>
          <w:lang w:val="en-GB"/>
        </w:rPr>
        <w:t>Illustration of s</w:t>
      </w:r>
      <w:r w:rsidRPr="00621204">
        <w:rPr>
          <w:lang w:val="en-GB"/>
        </w:rPr>
        <w:t xml:space="preserve">ome </w:t>
      </w:r>
      <w:r w:rsidR="00215DD9" w:rsidRPr="00621204">
        <w:rPr>
          <w:lang w:val="en-GB"/>
        </w:rPr>
        <w:t>studies</w:t>
      </w:r>
      <w:r w:rsidR="009B6663" w:rsidRPr="00621204">
        <w:rPr>
          <w:lang w:val="en-GB"/>
        </w:rPr>
        <w:t xml:space="preserve"> </w:t>
      </w:r>
      <w:r w:rsidR="00F82AC5" w:rsidRPr="00621204">
        <w:rPr>
          <w:lang w:val="en-GB"/>
        </w:rPr>
        <w:t xml:space="preserve">that implemented the </w:t>
      </w:r>
      <w:r w:rsidRPr="00621204">
        <w:rPr>
          <w:lang w:val="en-GB"/>
        </w:rPr>
        <w:t>use of dense sensor arrays</w:t>
      </w:r>
      <w:r w:rsidR="00EB6EB2" w:rsidRPr="00621204">
        <w:rPr>
          <w:lang w:val="en-GB"/>
        </w:rPr>
        <w:t>.</w:t>
      </w:r>
      <w:r w:rsidRPr="00621204">
        <w:rPr>
          <w:lang w:val="en-GB"/>
        </w:rPr>
        <w:t xml:space="preserve"> </w:t>
      </w:r>
      <w:r w:rsidRPr="00621204">
        <w:rPr>
          <w:b/>
          <w:bCs/>
          <w:lang w:val="en-GB"/>
        </w:rPr>
        <w:t>(a)</w:t>
      </w:r>
      <w:r w:rsidR="00D54255" w:rsidRPr="00621204">
        <w:rPr>
          <w:lang w:val="en-GB"/>
        </w:rPr>
        <w:t xml:space="preserve"> Pressure array cushion</w:t>
      </w:r>
      <w:r w:rsidR="007C3724" w:rsidRPr="00621204">
        <w:rPr>
          <w:lang w:val="en-GB"/>
        </w:rPr>
        <w:t xml:space="preserve"> </w:t>
      </w:r>
      <w:r w:rsidR="00D54255" w:rsidRPr="00621204">
        <w:rPr>
          <w:lang w:val="en-GB"/>
        </w:rPr>
        <w:t xml:space="preserve">with haptic </w:t>
      </w:r>
      <w:r w:rsidR="00D54255" w:rsidRPr="006E7F32">
        <w:rPr>
          <w:color w:val="auto"/>
          <w:lang w:val="en-GB"/>
        </w:rPr>
        <w:t>feedback</w:t>
      </w:r>
      <w:r w:rsidR="00765CFC" w:rsidRPr="006E7F32">
        <w:rPr>
          <w:color w:val="auto"/>
          <w:lang w:val="en-GB"/>
        </w:rPr>
        <w:t xml:space="preserve"> </w:t>
      </w:r>
      <w:r w:rsidR="00765CFC" w:rsidRPr="006E1ADC">
        <w:rPr>
          <w:color w:val="FF0000"/>
          <w:lang w:val="en-GB"/>
        </w:rPr>
        <w:t>Reproduced with Permission</w:t>
      </w:r>
      <w:r w:rsidR="00D54255" w:rsidRPr="00621204">
        <w:rPr>
          <w:lang w:val="en-GB"/>
        </w:rPr>
        <w:t xml:space="preserve"> </w:t>
      </w:r>
      <w:r w:rsidR="00D54255" w:rsidRPr="00621204">
        <w:rPr>
          <w:lang w:val="en-GB"/>
        </w:rPr>
        <w:fldChar w:fldCharType="begin"/>
      </w:r>
      <w:r w:rsidR="005233B7">
        <w:rPr>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621204">
        <w:rPr>
          <w:lang w:val="en-GB"/>
        </w:rPr>
        <w:fldChar w:fldCharType="separate"/>
      </w:r>
      <w:r w:rsidR="005233B7" w:rsidRPr="005233B7">
        <w:t>[49]</w:t>
      </w:r>
      <w:r w:rsidR="00D54255" w:rsidRPr="00621204">
        <w:rPr>
          <w:lang w:val="en-GB"/>
        </w:rPr>
        <w:fldChar w:fldCharType="end"/>
      </w:r>
      <w:r w:rsidRPr="00621204">
        <w:rPr>
          <w:lang w:val="en-GB"/>
        </w:rPr>
        <w:t xml:space="preserve"> </w:t>
      </w:r>
      <w:r w:rsidRPr="00621204">
        <w:rPr>
          <w:b/>
          <w:bCs/>
          <w:lang w:val="en-GB"/>
        </w:rPr>
        <w:t>(</w:t>
      </w:r>
      <w:r w:rsidR="00D54255" w:rsidRPr="00621204">
        <w:rPr>
          <w:b/>
          <w:bCs/>
          <w:lang w:val="en-GB"/>
        </w:rPr>
        <w:t>b</w:t>
      </w:r>
      <w:r w:rsidRPr="00621204">
        <w:rPr>
          <w:b/>
          <w:bCs/>
          <w:lang w:val="en-GB"/>
        </w:rPr>
        <w:t>)</w:t>
      </w:r>
      <w:r w:rsidR="0063104E" w:rsidRPr="00621204">
        <w:rPr>
          <w:lang w:val="en-GB"/>
        </w:rPr>
        <w:t xml:space="preserve"> </w:t>
      </w:r>
      <w:r w:rsidR="00EB6EB2" w:rsidRPr="00621204">
        <w:rPr>
          <w:lang w:val="en-GB"/>
        </w:rPr>
        <w:t xml:space="preserve">Chair fitted with </w:t>
      </w:r>
      <w:r w:rsidR="00D4022C" w:rsidRPr="00621204">
        <w:rPr>
          <w:lang w:val="en-GB"/>
        </w:rPr>
        <w:t xml:space="preserve">2 large pressure sensor array </w:t>
      </w:r>
      <w:r w:rsidR="0063104E" w:rsidRPr="00621204">
        <w:rPr>
          <w:lang w:val="en-GB"/>
        </w:rPr>
        <w:t>modules</w:t>
      </w:r>
      <w:r w:rsidR="003203C3" w:rsidRPr="00621204">
        <w:rPr>
          <w:lang w:val="en-GB"/>
        </w:rPr>
        <w:t xml:space="preserve"> placed on the seating </w:t>
      </w:r>
      <w:r w:rsidR="003203C3" w:rsidRPr="006E7F32">
        <w:rPr>
          <w:color w:val="auto"/>
          <w:lang w:val="en-GB"/>
        </w:rPr>
        <w:t>cushion</w:t>
      </w:r>
      <w:r w:rsidR="00A40047" w:rsidRPr="006E7F32">
        <w:rPr>
          <w:color w:val="auto"/>
          <w:lang w:val="en-GB"/>
        </w:rPr>
        <w:t xml:space="preserve">. </w:t>
      </w:r>
      <w:r w:rsidR="00A40047" w:rsidRPr="006E1ADC">
        <w:rPr>
          <w:color w:val="FF0000"/>
          <w:lang w:val="en-GB"/>
        </w:rPr>
        <w:t>Reproduced with Permission</w:t>
      </w:r>
      <w:r w:rsidR="00A40047">
        <w:rPr>
          <w:lang w:val="en-GB"/>
        </w:rPr>
        <w:t xml:space="preserve"> </w:t>
      </w:r>
      <w:r w:rsidR="0063104E" w:rsidRPr="00621204">
        <w:rPr>
          <w:lang w:val="en-GB"/>
        </w:rPr>
        <w:fldChar w:fldCharType="begin"/>
      </w:r>
      <w:r w:rsidR="005233B7">
        <w:rPr>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621204">
        <w:rPr>
          <w:lang w:val="en-GB"/>
        </w:rPr>
        <w:fldChar w:fldCharType="separate"/>
      </w:r>
      <w:r w:rsidR="005233B7" w:rsidRPr="005233B7">
        <w:t>[51]</w:t>
      </w:r>
      <w:r w:rsidR="0063104E" w:rsidRPr="00621204">
        <w:rPr>
          <w:lang w:val="en-GB"/>
        </w:rPr>
        <w:fldChar w:fldCharType="end"/>
      </w:r>
      <w:r w:rsidRPr="00621204">
        <w:rPr>
          <w:lang w:val="en-GB"/>
        </w:rPr>
        <w:t>;</w:t>
      </w:r>
    </w:p>
    <w:p w14:paraId="2B372680" w14:textId="1907429D"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 Configuration</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697308">
            <w:pPr>
              <w:pStyle w:val="MDPI42tablebody"/>
              <w:spacing w:line="240" w:lineRule="auto"/>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697308">
            <w:pPr>
              <w:pStyle w:val="MDPI42tablebody"/>
              <w:spacing w:line="240" w:lineRule="auto"/>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697308">
            <w:pPr>
              <w:pStyle w:val="MDPI42tablebody"/>
              <w:spacing w:line="240" w:lineRule="auto"/>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697308">
            <w:pPr>
              <w:pStyle w:val="MDPI42tablebody"/>
              <w:spacing w:line="240" w:lineRule="auto"/>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697308">
            <w:pPr>
              <w:pStyle w:val="MDPI42tablebody"/>
              <w:spacing w:line="240" w:lineRule="auto"/>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697308">
            <w:pPr>
              <w:pStyle w:val="MDPI42tablebody"/>
              <w:spacing w:line="240" w:lineRule="auto"/>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697308">
            <w:pPr>
              <w:pStyle w:val="MDPI42tablebody"/>
              <w:spacing w:line="240" w:lineRule="auto"/>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697308">
            <w:pPr>
              <w:pStyle w:val="MDPI42tablebody"/>
              <w:spacing w:line="240" w:lineRule="auto"/>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697308">
            <w:pPr>
              <w:pStyle w:val="MDPI42tablebody"/>
              <w:spacing w:line="240" w:lineRule="auto"/>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000F1C4A"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 xml:space="preserve">implemented this setup compared to its </w:t>
      </w:r>
      <w:r w:rsidR="007C3D7E">
        <w:rPr>
          <w:lang w:val="en-GB"/>
        </w:rPr>
        <w:t>alternatives</w:t>
      </w:r>
      <w:r w:rsidR="00C46D56" w:rsidRPr="00621204">
        <w:rPr>
          <w:lang w:val="en-GB"/>
        </w:rPr>
        <w:t>.</w:t>
      </w:r>
      <w:r w:rsidRPr="00621204">
        <w:rPr>
          <w:lang w:val="en-GB"/>
        </w:rPr>
        <w:t xml:space="preserve"> </w:t>
      </w:r>
      <w:r w:rsidR="00396DED" w:rsidRPr="00621204">
        <w:rPr>
          <w:lang w:val="en-GB"/>
        </w:rPr>
        <w:t xml:space="preserve">The </w:t>
      </w:r>
      <w:r w:rsidR="00AF40AD" w:rsidRPr="00621204">
        <w:rPr>
          <w:lang w:val="en-GB"/>
        </w:rPr>
        <w:t xml:space="preserve">Mutlu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In addition to this, there was a Desktop Graphical User Interface (GUI) application which displayed the senor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3A9C5E9" w:rsidR="00046064" w:rsidRPr="00621204" w:rsidRDefault="00046064" w:rsidP="00046064">
      <w:pPr>
        <w:pStyle w:val="MDPI51figurecaption"/>
        <w:rPr>
          <w:lang w:val="en-GB"/>
        </w:rPr>
      </w:pPr>
      <w:r w:rsidRPr="00621204">
        <w:rPr>
          <w:b/>
          <w:bCs/>
          <w:lang w:val="en-GB"/>
        </w:rPr>
        <w:t xml:space="preserve">Figure </w:t>
      </w:r>
      <w:r w:rsidR="004A65C8" w:rsidRPr="00621204">
        <w:rPr>
          <w:b/>
          <w:bCs/>
          <w:lang w:val="en-GB"/>
        </w:rPr>
        <w:t>7</w:t>
      </w:r>
      <w:r w:rsidRPr="00621204">
        <w:rPr>
          <w:lang w:val="en-GB"/>
        </w:rPr>
        <w:t xml:space="preserve">. </w:t>
      </w:r>
      <w:r w:rsidR="004A65C8" w:rsidRPr="00621204">
        <w:rPr>
          <w:lang w:val="en-GB"/>
        </w:rPr>
        <w:t xml:space="preserve">Research studies </w:t>
      </w:r>
      <w:r w:rsidR="00DB078C" w:rsidRPr="00621204">
        <w:rPr>
          <w:lang w:val="en-GB"/>
        </w:rPr>
        <w:t>using</w:t>
      </w:r>
      <w:r w:rsidR="00636AF8" w:rsidRPr="00621204">
        <w:rPr>
          <w:lang w:val="en-GB"/>
        </w:rPr>
        <w:t xml:space="preserve"> multiple pressure sensors placed </w:t>
      </w:r>
      <w:r w:rsidR="00347F08" w:rsidRPr="00621204">
        <w:rPr>
          <w:lang w:val="en-GB"/>
        </w:rPr>
        <w:t>around the chair</w:t>
      </w:r>
      <w:r w:rsidRPr="00621204">
        <w:rPr>
          <w:lang w:val="en-GB"/>
        </w:rPr>
        <w:t xml:space="preserve">. </w:t>
      </w:r>
      <w:r w:rsidRPr="00621204">
        <w:rPr>
          <w:b/>
          <w:bCs/>
          <w:lang w:val="en-GB"/>
        </w:rPr>
        <w:t>(a)</w:t>
      </w:r>
      <w:r w:rsidRPr="00621204">
        <w:rPr>
          <w:lang w:val="en-GB"/>
        </w:rPr>
        <w:t xml:space="preserve"> </w:t>
      </w:r>
      <w:r w:rsidR="007C3724" w:rsidRPr="00621204">
        <w:rPr>
          <w:lang w:val="en-GB"/>
        </w:rPr>
        <w:t xml:space="preserve">Chair fitted with 19 FSR </w:t>
      </w:r>
      <w:r w:rsidR="007C3724" w:rsidRPr="006E7F32">
        <w:rPr>
          <w:color w:val="auto"/>
          <w:lang w:val="en-GB"/>
        </w:rPr>
        <w:t>sensor</w:t>
      </w:r>
      <w:r w:rsidR="003D0987" w:rsidRPr="006E7F32">
        <w:rPr>
          <w:color w:val="auto"/>
          <w:lang w:val="en-GB"/>
        </w:rPr>
        <w:t>s</w:t>
      </w:r>
      <w:r w:rsidR="006E7F32" w:rsidRPr="008B08C6">
        <w:rPr>
          <w:color w:val="FF0000"/>
          <w:lang w:val="en-GB"/>
        </w:rPr>
        <w:t>.</w:t>
      </w:r>
      <w:r w:rsidR="00564620" w:rsidRPr="008B08C6">
        <w:rPr>
          <w:color w:val="FF0000"/>
          <w:lang w:val="en-GB"/>
        </w:rPr>
        <w:t xml:space="preserve"> Reproduced with Permission</w:t>
      </w:r>
      <w:r w:rsidR="000E6623" w:rsidRPr="00621204">
        <w:rPr>
          <w:lang w:val="en-GB"/>
        </w:rPr>
        <w:t xml:space="preserve"> </w:t>
      </w:r>
      <w:r w:rsidR="000E6623" w:rsidRPr="00621204">
        <w:rPr>
          <w:lang w:val="en-GB"/>
        </w:rPr>
        <w:fldChar w:fldCharType="begin"/>
      </w:r>
      <w:r w:rsidR="005233B7">
        <w:rPr>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621204">
        <w:rPr>
          <w:lang w:val="en-GB"/>
        </w:rPr>
        <w:fldChar w:fldCharType="separate"/>
      </w:r>
      <w:r w:rsidR="005233B7" w:rsidRPr="005233B7">
        <w:t>[53]</w:t>
      </w:r>
      <w:r w:rsidR="000E6623" w:rsidRPr="00621204">
        <w:rPr>
          <w:lang w:val="en-GB"/>
        </w:rPr>
        <w:fldChar w:fldCharType="end"/>
      </w:r>
      <w:r w:rsidRPr="00621204">
        <w:rPr>
          <w:lang w:val="en-GB"/>
        </w:rPr>
        <w:t xml:space="preserve"> </w:t>
      </w:r>
      <w:r w:rsidRPr="00621204">
        <w:rPr>
          <w:b/>
          <w:bCs/>
          <w:lang w:val="en-GB"/>
        </w:rPr>
        <w:t>(b)</w:t>
      </w:r>
      <w:r w:rsidRPr="00621204">
        <w:rPr>
          <w:lang w:val="en-GB"/>
        </w:rPr>
        <w:t xml:space="preserve"> </w:t>
      </w:r>
      <w:r w:rsidR="00BC3B7D" w:rsidRPr="00621204">
        <w:rPr>
          <w:lang w:val="en-GB"/>
        </w:rPr>
        <w:t>8 FSR sensors placed around the chair</w:t>
      </w:r>
      <w:r w:rsidR="000D19E9" w:rsidRPr="00621204">
        <w:rPr>
          <w:lang w:val="en-GB"/>
        </w:rPr>
        <w:t>; 5</w:t>
      </w:r>
      <w:r w:rsidR="00892729" w:rsidRPr="00621204">
        <w:rPr>
          <w:lang w:val="en-GB"/>
        </w:rPr>
        <w:t xml:space="preserve"> sensors</w:t>
      </w:r>
      <w:r w:rsidR="000D19E9" w:rsidRPr="00621204">
        <w:rPr>
          <w:lang w:val="en-GB"/>
        </w:rPr>
        <w:t xml:space="preserve"> </w:t>
      </w:r>
      <w:r w:rsidR="00B70491" w:rsidRPr="00621204">
        <w:rPr>
          <w:lang w:val="en-GB"/>
        </w:rPr>
        <w:t xml:space="preserve">placed </w:t>
      </w:r>
      <w:r w:rsidR="000D19E9" w:rsidRPr="00621204">
        <w:rPr>
          <w:lang w:val="en-GB"/>
        </w:rPr>
        <w:t>on the sitting cushion and</w:t>
      </w:r>
      <w:r w:rsidR="00892729" w:rsidRPr="00621204">
        <w:rPr>
          <w:lang w:val="en-GB"/>
        </w:rPr>
        <w:t xml:space="preserve"> </w:t>
      </w:r>
      <w:r w:rsidR="000D19E9" w:rsidRPr="00621204">
        <w:rPr>
          <w:lang w:val="en-GB"/>
        </w:rPr>
        <w:t>3</w:t>
      </w:r>
      <w:r w:rsidR="00892729" w:rsidRPr="00621204">
        <w:rPr>
          <w:lang w:val="en-GB"/>
        </w:rPr>
        <w:t xml:space="preserve"> sensors</w:t>
      </w:r>
      <w:r w:rsidR="00B70491" w:rsidRPr="00621204">
        <w:rPr>
          <w:lang w:val="en-GB"/>
        </w:rPr>
        <w:t xml:space="preserve"> added</w:t>
      </w:r>
      <w:r w:rsidR="000D19E9" w:rsidRPr="00621204">
        <w:rPr>
          <w:lang w:val="en-GB"/>
        </w:rPr>
        <w:t xml:space="preserve"> </w:t>
      </w:r>
      <w:r w:rsidR="00892729" w:rsidRPr="00621204">
        <w:rPr>
          <w:lang w:val="en-GB"/>
        </w:rPr>
        <w:t xml:space="preserve">to the </w:t>
      </w:r>
      <w:r w:rsidR="000D19E9" w:rsidRPr="00621204">
        <w:rPr>
          <w:lang w:val="en-GB"/>
        </w:rPr>
        <w:t>back rest</w:t>
      </w:r>
      <w:r w:rsidR="00404B08" w:rsidRPr="00621204">
        <w:rPr>
          <w:lang w:val="en-GB"/>
        </w:rPr>
        <w:t xml:space="preserve"> </w:t>
      </w:r>
      <w:r w:rsidR="00404B08" w:rsidRPr="00621204">
        <w:rPr>
          <w:lang w:val="en-GB"/>
        </w:rPr>
        <w:fldChar w:fldCharType="begin"/>
      </w:r>
      <w:r w:rsidR="005233B7">
        <w:rPr>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621204">
        <w:rPr>
          <w:lang w:val="en-GB"/>
        </w:rPr>
        <w:fldChar w:fldCharType="separate"/>
      </w:r>
      <w:r w:rsidR="005233B7" w:rsidRPr="005233B7">
        <w:t>[55]</w:t>
      </w:r>
      <w:r w:rsidR="00404B08" w:rsidRPr="00621204">
        <w:rPr>
          <w:lang w:val="en-GB"/>
        </w:rPr>
        <w:fldChar w:fldCharType="end"/>
      </w:r>
      <w:r w:rsidR="000D19E9" w:rsidRPr="00621204">
        <w:rPr>
          <w:lang w:val="en-GB"/>
        </w:rPr>
        <w:t xml:space="preserve">. </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7D13489C" w:rsidR="00AF40AD" w:rsidRPr="00621204" w:rsidRDefault="00AF40AD" w:rsidP="00697308">
            <w:pPr>
              <w:pStyle w:val="MDPI42tablebody"/>
              <w:spacing w:line="240" w:lineRule="auto"/>
              <w:rPr>
                <w:lang w:val="en-GB"/>
              </w:rPr>
            </w:pPr>
            <w:r w:rsidRPr="00621204">
              <w:rPr>
                <w:lang w:val="en-GB"/>
              </w:rPr>
              <w:t xml:space="preserve">19 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697308">
            <w:pPr>
              <w:pStyle w:val="MDPI42tablebody"/>
              <w:spacing w:line="240" w:lineRule="auto"/>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697308">
            <w:pPr>
              <w:pStyle w:val="MDPI42tablebody"/>
              <w:spacing w:line="240" w:lineRule="auto"/>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697308">
            <w:pPr>
              <w:pStyle w:val="MDPI42tablebody"/>
              <w:spacing w:line="240" w:lineRule="auto"/>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697308">
            <w:pPr>
              <w:pStyle w:val="MDPI42tablebody"/>
              <w:spacing w:line="240" w:lineRule="auto"/>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697308">
            <w:pPr>
              <w:pStyle w:val="MDPI42tablebody"/>
              <w:spacing w:line="240" w:lineRule="auto"/>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697308">
            <w:pPr>
              <w:pStyle w:val="MDPI42tablebody"/>
              <w:spacing w:line="240" w:lineRule="auto"/>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697308">
            <w:pPr>
              <w:pStyle w:val="MDPI42tablebody"/>
              <w:spacing w:line="240" w:lineRule="auto"/>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697308">
            <w:pPr>
              <w:pStyle w:val="MDPI42tablebody"/>
              <w:spacing w:line="240" w:lineRule="auto"/>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697308">
            <w:pPr>
              <w:pStyle w:val="MDPI42tablebody"/>
              <w:spacing w:line="240" w:lineRule="auto"/>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697308">
            <w:pPr>
              <w:pStyle w:val="MDPI42tablebody"/>
              <w:spacing w:line="240" w:lineRule="auto"/>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697308">
            <w:pPr>
              <w:pStyle w:val="MDPI42tablebody"/>
              <w:spacing w:line="240" w:lineRule="auto"/>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697308">
            <w:pPr>
              <w:pStyle w:val="MDPI42tablebody"/>
              <w:spacing w:line="240" w:lineRule="auto"/>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697308">
            <w:pPr>
              <w:pStyle w:val="MDPI42tablebody"/>
              <w:spacing w:line="240" w:lineRule="auto"/>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697308">
            <w:pPr>
              <w:pStyle w:val="MDPI42tablebody"/>
              <w:spacing w:line="240" w:lineRule="auto"/>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697308">
            <w:pPr>
              <w:pStyle w:val="MDPI42tablebody"/>
              <w:spacing w:line="240" w:lineRule="auto"/>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697308">
            <w:pPr>
              <w:pStyle w:val="MDPI42tablebody"/>
              <w:spacing w:line="240" w:lineRule="auto"/>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67D4060B"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2423A8" w:rsidRPr="00621204">
        <w:rPr>
          <w:lang w:val="en-GB"/>
        </w:rPr>
        <w:t>,</w:t>
      </w:r>
      <w:r w:rsidR="006905CF" w:rsidRPr="00621204">
        <w:rPr>
          <w:lang w:val="en-GB"/>
        </w:rPr>
        <w:t xml:space="preserve"> </w:t>
      </w:r>
      <w:r w:rsidR="006905CF" w:rsidRPr="00621204">
        <w:rPr>
          <w:color w:val="auto"/>
          <w:lang w:val="en-GB"/>
        </w:rPr>
        <w:t xml:space="preserve">Naïve Bayes </w:t>
      </w:r>
      <w:r w:rsidR="006905CF" w:rsidRPr="00621204">
        <w:rPr>
          <w:color w:val="auto"/>
          <w:lang w:val="en-GB"/>
        </w:rPr>
        <w:fldChar w:fldCharType="begin"/>
      </w:r>
      <w:r w:rsidR="006905CF" w:rsidRPr="00621204">
        <w:rPr>
          <w:color w:val="auto"/>
          <w:lang w:val="en-GB"/>
        </w:rPr>
        <w:instrText xml:space="preserve"> ADDIN ZOTERO_ITEM CSL_CITATION {"citationID":"fGWz6ucB","properties":{"formattedCitation":"[19]","plainCitation":"[19]","noteIndex":0},"citationItems":[{"id":257,"uris":["http://zotero.org/users/11398818/items/YCATTYY8"],"itemData":{"id":257,"type":"article-journal","container-title":"IEEE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6905CF" w:rsidRPr="00621204">
        <w:rPr>
          <w:color w:val="auto"/>
          <w:lang w:val="en-GB"/>
        </w:rPr>
        <w:fldChar w:fldCharType="separate"/>
      </w:r>
      <w:r w:rsidR="006905CF" w:rsidRPr="00621204">
        <w:rPr>
          <w:color w:val="auto"/>
          <w:lang w:val="en-GB"/>
        </w:rPr>
        <w:t>[19]</w:t>
      </w:r>
      <w:r w:rsidR="006905CF" w:rsidRPr="00621204">
        <w:rPr>
          <w:color w:val="auto"/>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t>
      </w:r>
      <w:r w:rsidR="002423A8" w:rsidRPr="00621204">
        <w:rPr>
          <w:lang w:val="en-GB"/>
        </w:rPr>
        <w:lastRenderedPageBreak/>
        <w:t xml:space="preserve">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B17EA45"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result </w:t>
      </w:r>
      <w:r w:rsidR="00EE4154" w:rsidRPr="00621204">
        <w:rPr>
          <w:lang w:val="en-GB"/>
        </w:rPr>
        <w:t>to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4F60AE8D"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23] highlighted the effectiveness of integrating IoT-based systems into healthcare sensors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50B13D9E"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 MQTT telemetry protocol in order detect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similarly used IoT for bad postures detection as well as providing valuable feedback to the end-user</w:t>
      </w:r>
      <w:r w:rsidR="00252808" w:rsidRPr="00621204">
        <w:rPr>
          <w:lang w:val="en-GB"/>
        </w:rPr>
        <w:t xml:space="preserve"> in real-time</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7DAE8"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Desktop 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634D8F7E" w14:textId="77777777" w:rsidR="00CF0A64" w:rsidRPr="00621204" w:rsidRDefault="00CF0A64" w:rsidP="00740AB3">
      <w:pPr>
        <w:pStyle w:val="MDPI31text"/>
        <w:rPr>
          <w:lang w:val="en-GB"/>
        </w:rPr>
      </w:pPr>
    </w:p>
    <w:p w14:paraId="1F194AF5" w14:textId="77777777" w:rsidR="00974214" w:rsidRPr="00621204" w:rsidRDefault="00974214" w:rsidP="00740AB3">
      <w:pPr>
        <w:pStyle w:val="MDPI31text"/>
        <w:rPr>
          <w:lang w:val="en-GB"/>
        </w:rPr>
      </w:pPr>
    </w:p>
    <w:p w14:paraId="21E972B7" w14:textId="77777777" w:rsidR="00974214" w:rsidRDefault="00974214" w:rsidP="00740AB3">
      <w:pPr>
        <w:pStyle w:val="MDPI31text"/>
        <w:rPr>
          <w:lang w:val="en-GB"/>
        </w:rPr>
      </w:pPr>
    </w:p>
    <w:p w14:paraId="5DFB2645" w14:textId="77777777" w:rsidR="000A5D3F" w:rsidRPr="00621204" w:rsidRDefault="000A5D3F" w:rsidP="00740AB3">
      <w:pPr>
        <w:pStyle w:val="MDPI31text"/>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D71F6C">
      <w:pPr>
        <w:pStyle w:val="MDPI52figure"/>
        <w:rPr>
          <w:lang w:val="en-GB"/>
        </w:rPr>
      </w:pPr>
      <w:r>
        <w:rPr>
          <w:noProof/>
        </w:rPr>
        <w:drawing>
          <wp:inline distT="0" distB="0" distL="0" distR="0" wp14:anchorId="2A0D197A" wp14:editId="19A7EF3E">
            <wp:extent cx="5274310" cy="318135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6C351F02"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there was no correlation seen that suggested that one placement strategy that produces higher classification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45D65549" w14:textId="032D314B" w:rsidR="003E0776" w:rsidRPr="00621204" w:rsidRDefault="003E0776" w:rsidP="0048134A">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DAD16EB" w14:textId="77777777" w:rsidR="003E0776" w:rsidRPr="00621204" w:rsidRDefault="003E0776" w:rsidP="002A47BB">
      <w:pPr>
        <w:pStyle w:val="MDPI31text"/>
        <w:ind w:left="0" w:firstLine="0"/>
        <w:rPr>
          <w:lang w:val="en-GB"/>
        </w:rPr>
      </w:pP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621204">
        <w:rPr>
          <w:noProof/>
          <w:lang w:val="en-GB"/>
        </w:rPr>
        <w:drawing>
          <wp:inline distT="0" distB="0" distL="0" distR="0" wp14:anchorId="127ECAE0" wp14:editId="032F5638">
            <wp:extent cx="4491990" cy="2628900"/>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1D6FCD8E"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p>
    <w:p w14:paraId="6A7EDC2E" w14:textId="0173B20E" w:rsidR="00A96F1E" w:rsidRDefault="00F70D75" w:rsidP="00F70D75">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773F1864" w14:textId="77777777" w:rsidR="00F70D75" w:rsidRPr="00621204" w:rsidRDefault="00F70D75" w:rsidP="00F70D75">
      <w:pPr>
        <w:pStyle w:val="MDPI31text"/>
        <w:rPr>
          <w:lang w:val="en-GB"/>
        </w:rPr>
      </w:pP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w:t>
      </w:r>
      <w:r w:rsidRPr="00621204">
        <w:rPr>
          <w:color w:val="auto"/>
          <w:lang w:val="en-GB"/>
        </w:rPr>
        <w:lastRenderedPageBreak/>
        <w:t>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4EC944F8" w:rsidR="00617BCB" w:rsidRPr="00621204" w:rsidRDefault="00617BCB" w:rsidP="00BE1AED">
      <w:pPr>
        <w:pStyle w:val="MDPI31text"/>
        <w:rPr>
          <w:lang w:val="en-GB"/>
        </w:rPr>
      </w:pPr>
      <w:r w:rsidRPr="00621204">
        <w:rPr>
          <w:lang w:val="en-GB"/>
        </w:rPr>
        <w:t>This paper provides systematic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perspective, the dispersed sensor approach is deemed more favourable</w:t>
      </w:r>
      <w:r w:rsidR="00BE1AED">
        <w:rPr>
          <w:lang w:val="en-GB"/>
        </w:rPr>
        <w:t xml:space="preserve"> </w:t>
      </w:r>
      <w:r w:rsidR="00BE1AED" w:rsidRPr="00820DD3">
        <w:rPr>
          <w:color w:val="FF0000"/>
          <w:lang w:val="en-GB"/>
        </w:rPr>
        <w:t>but</w:t>
      </w:r>
      <w:r w:rsidR="00BE1AED" w:rsidRPr="00820DD3">
        <w:rPr>
          <w:color w:val="FF0000"/>
          <w:lang w:val="en-GB"/>
        </w:rPr>
        <w:t xml:space="preserve"> </w:t>
      </w:r>
      <w:r w:rsidR="00BE1AED" w:rsidRPr="00820DD3">
        <w:rPr>
          <w:color w:val="FF0000"/>
          <w:lang w:val="en-GB"/>
        </w:rPr>
        <w:t>may not be feasible for people with MSDs due to their unique body shapes</w:t>
      </w:r>
      <w:r w:rsidR="00BE1AED" w:rsidRPr="00BE1AED">
        <w:rPr>
          <w:lang w:val="en-GB"/>
        </w:rPr>
        <w:t>.</w:t>
      </w:r>
      <w:r w:rsidRPr="00621204">
        <w:rPr>
          <w:lang w:val="en-GB"/>
        </w:rPr>
        <w:t xml:space="preserve"> In the area of sitting posture classification, various machine learning models have been employed, with many achieving a high classification accuracy rate of 90%. Despite these successes, a notable </w:t>
      </w:r>
      <w:r w:rsidRPr="00621204">
        <w:rPr>
          <w:lang w:val="en-GB"/>
        </w:rPr>
        <w:lastRenderedPageBreak/>
        <w:t xml:space="preserve">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147154FD" w:rsidR="009B7C0A" w:rsidRPr="008032AA" w:rsidRDefault="00617BCB" w:rsidP="00D45936">
      <w:pPr>
        <w:pStyle w:val="MDPI31text"/>
        <w:rPr>
          <w:color w:val="FF0000"/>
          <w:lang w:val="en-GB"/>
        </w:rPr>
      </w:pPr>
      <w:r w:rsidRPr="00621204">
        <w:rPr>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621204">
        <w:rPr>
          <w:lang w:val="en-GB"/>
        </w:rPr>
        <w:t xml:space="preserve"> </w:t>
      </w:r>
      <w:r w:rsidR="00CE69C2" w:rsidRPr="008032AA">
        <w:rPr>
          <w:color w:val="FF0000"/>
          <w:lang w:val="en-GB"/>
        </w:rPr>
        <w:t xml:space="preserve">Evaluation </w:t>
      </w:r>
      <w:r w:rsidR="003B5B2A" w:rsidRPr="008032AA">
        <w:rPr>
          <w:color w:val="FF0000"/>
          <w:lang w:val="en-GB"/>
        </w:rPr>
        <w:t>instruments such as System Usability Scale</w:t>
      </w:r>
      <w:r w:rsidR="00CE69C2" w:rsidRPr="008032AA">
        <w:rPr>
          <w:color w:val="FF0000"/>
          <w:lang w:val="en-GB"/>
        </w:rPr>
        <w:t>,</w:t>
      </w:r>
      <w:r w:rsidR="00647073" w:rsidRPr="008032AA">
        <w:rPr>
          <w:color w:val="FF0000"/>
          <w:lang w:val="en-GB"/>
        </w:rPr>
        <w:t xml:space="preserve"> </w:t>
      </w:r>
      <w:r w:rsidR="003B5B2A" w:rsidRPr="008032AA">
        <w:rPr>
          <w:color w:val="FF0000"/>
          <w:lang w:val="en-GB"/>
        </w:rPr>
        <w:t>NASA</w:t>
      </w:r>
      <w:r w:rsidR="00647073" w:rsidRPr="008032AA">
        <w:rPr>
          <w:color w:val="FF0000"/>
          <w:lang w:val="en-GB"/>
        </w:rPr>
        <w:t xml:space="preserve"> Task-Load Index (</w:t>
      </w:r>
      <w:r w:rsidR="003B5B2A" w:rsidRPr="008032AA">
        <w:rPr>
          <w:color w:val="FF0000"/>
          <w:lang w:val="en-GB"/>
        </w:rPr>
        <w:t>TLX</w:t>
      </w:r>
      <w:r w:rsidR="00647073" w:rsidRPr="008032AA">
        <w:rPr>
          <w:color w:val="FF0000"/>
          <w:lang w:val="en-GB"/>
        </w:rPr>
        <w:t>), and</w:t>
      </w:r>
      <w:r w:rsidR="003B5B2A" w:rsidRPr="008032AA">
        <w:rPr>
          <w:color w:val="FF0000"/>
          <w:lang w:val="en-GB"/>
        </w:rPr>
        <w:t xml:space="preserve"> Single Ease Question</w:t>
      </w:r>
      <w:r w:rsidR="009A1C5B" w:rsidRPr="008032AA">
        <w:rPr>
          <w:color w:val="FF0000"/>
          <w:lang w:val="en-GB"/>
        </w:rPr>
        <w:t>s</w:t>
      </w:r>
      <w:r w:rsidR="00647073" w:rsidRPr="008032AA">
        <w:rPr>
          <w:color w:val="FF0000"/>
          <w:lang w:val="en-GB"/>
        </w:rPr>
        <w:t xml:space="preserve"> could be implemented </w:t>
      </w:r>
      <w:r w:rsidR="009A1C5B" w:rsidRPr="008032AA">
        <w:rPr>
          <w:color w:val="FF0000"/>
          <w:lang w:val="en-GB"/>
        </w:rPr>
        <w:t xml:space="preserve">to assess the </w:t>
      </w:r>
      <w:r w:rsidR="00222D56" w:rsidRPr="008032AA">
        <w:rPr>
          <w:color w:val="FF0000"/>
          <w:lang w:val="en-GB"/>
        </w:rPr>
        <w:t>usability across the entire system</w:t>
      </w:r>
      <w:r w:rsidR="003D6172" w:rsidRPr="008032AA">
        <w:rPr>
          <w:color w:val="FF0000"/>
          <w:lang w:val="en-GB"/>
        </w:rPr>
        <w:t xml:space="preserve"> </w:t>
      </w:r>
      <w:r w:rsidR="003D6172" w:rsidRPr="008032AA">
        <w:rPr>
          <w:color w:val="FF0000"/>
          <w:lang w:val="en-GB"/>
        </w:rPr>
        <w:fldChar w:fldCharType="begin"/>
      </w:r>
      <w:r w:rsidR="006D1C7D" w:rsidRPr="008032AA">
        <w:rPr>
          <w:color w:val="FF0000"/>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8032AA">
        <w:rPr>
          <w:color w:val="FF0000"/>
          <w:lang w:val="en-GB"/>
        </w:rPr>
        <w:fldChar w:fldCharType="separate"/>
      </w:r>
      <w:r w:rsidR="006D1C7D" w:rsidRPr="008032AA">
        <w:rPr>
          <w:color w:val="FF0000"/>
        </w:rPr>
        <w:t>[74,75]</w:t>
      </w:r>
      <w:r w:rsidR="003D6172" w:rsidRPr="008032AA">
        <w:rPr>
          <w:color w:val="FF0000"/>
          <w:lang w:val="en-GB"/>
        </w:rPr>
        <w:fldChar w:fldCharType="end"/>
      </w:r>
      <w:r w:rsidR="00222D56" w:rsidRPr="008032AA">
        <w:rPr>
          <w:color w:val="FF0000"/>
          <w:lang w:val="en-GB"/>
        </w:rPr>
        <w:t>.</w:t>
      </w:r>
    </w:p>
    <w:p w14:paraId="7C362299" w14:textId="78582A39" w:rsidR="009B7C0A" w:rsidRPr="00621204"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of user activity, enriching the data available for posture analysis and correction</w:t>
      </w:r>
      <w:r w:rsidR="002020B1" w:rsidRPr="00621204">
        <w:rPr>
          <w:lang w:val="en-GB"/>
        </w:rPr>
        <w:t xml:space="preserve"> </w:t>
      </w:r>
      <w:r w:rsidR="00842EA2" w:rsidRPr="00621204">
        <w:rPr>
          <w:lang w:val="en-GB"/>
        </w:rPr>
        <w:fldChar w:fldCharType="begin"/>
      </w:r>
      <w:r w:rsidR="005233B7">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621204">
        <w:rPr>
          <w:lang w:val="en-GB"/>
        </w:rPr>
        <w:fldChar w:fldCharType="separate"/>
      </w:r>
      <w:r w:rsidR="005233B7" w:rsidRPr="005233B7">
        <w:t>[45]</w:t>
      </w:r>
      <w:r w:rsidR="00842EA2" w:rsidRPr="00621204">
        <w:rPr>
          <w:lang w:val="en-GB"/>
        </w:rPr>
        <w:fldChar w:fldCharType="end"/>
      </w:r>
      <w:r w:rsidRPr="00621204">
        <w:rPr>
          <w:lang w:val="en-GB"/>
        </w:rPr>
        <w:t>.</w:t>
      </w:r>
      <w:r w:rsidR="009B7C0A" w:rsidRPr="00621204">
        <w:rPr>
          <w:lang w:val="en-GB"/>
        </w:rPr>
        <w:t xml:space="preserve"> </w:t>
      </w:r>
    </w:p>
    <w:p w14:paraId="08E03B74" w14:textId="77777777" w:rsidR="002020B1" w:rsidRPr="00621204" w:rsidRDefault="002020B1" w:rsidP="00617BCB">
      <w:pPr>
        <w:pStyle w:val="MDPI62BackMatter"/>
        <w:spacing w:before="240"/>
        <w:rPr>
          <w:color w:val="auto"/>
          <w:sz w:val="20"/>
          <w:szCs w:val="22"/>
          <w:lang w:val="en-GB" w:eastAsia="de-DE"/>
        </w:rPr>
      </w:pPr>
    </w:p>
    <w:p w14:paraId="67642AEC" w14:textId="6A5C9111" w:rsidR="00E93210" w:rsidRPr="00621204" w:rsidRDefault="00E93210" w:rsidP="00617BCB">
      <w:pPr>
        <w:pStyle w:val="MDPI62BackMatter"/>
        <w:spacing w:before="240"/>
        <w:rPr>
          <w:lang w:val="en-GB"/>
        </w:rPr>
      </w:pPr>
      <w:r w:rsidRPr="00621204">
        <w:rPr>
          <w:b/>
          <w:lang w:val="en-GB"/>
        </w:rPr>
        <w:t>Supplementary Materials:</w:t>
      </w:r>
      <w:r w:rsidR="00EF6C57" w:rsidRPr="00621204">
        <w:rPr>
          <w:b/>
          <w:lang w:val="en-GB"/>
        </w:rPr>
        <w:t xml:space="preserve"> </w:t>
      </w:r>
      <w:r w:rsidR="003F1D3D" w:rsidRPr="00621204">
        <w:rPr>
          <w:lang w:val="en-GB"/>
        </w:rPr>
        <w:t>__</w:t>
      </w:r>
    </w:p>
    <w:p w14:paraId="08CF8FFB" w14:textId="4D59D4F2" w:rsidR="00E93210" w:rsidRPr="00621204" w:rsidRDefault="00E93210" w:rsidP="00E93210">
      <w:pPr>
        <w:pStyle w:val="MDPI62BackMatter"/>
        <w:rPr>
          <w:lang w:val="en-GB"/>
        </w:rPr>
      </w:pPr>
      <w:r w:rsidRPr="00621204">
        <w:rPr>
          <w:b/>
          <w:lang w:val="en-GB"/>
        </w:rPr>
        <w:t>Author Contributions:</w:t>
      </w:r>
      <w:r w:rsidRPr="00621204">
        <w:rPr>
          <w:lang w:val="en-GB"/>
        </w:rPr>
        <w:t xml:space="preserve"> </w:t>
      </w:r>
      <w:r w:rsidR="003F1D3D" w:rsidRPr="00621204">
        <w:rPr>
          <w:lang w:val="en-GB"/>
        </w:rPr>
        <w:t>___</w:t>
      </w:r>
    </w:p>
    <w:p w14:paraId="1DD34768" w14:textId="5B0925FF" w:rsidR="00E93210" w:rsidRPr="00621204" w:rsidRDefault="00E93210" w:rsidP="00E93210">
      <w:pPr>
        <w:pStyle w:val="MDPI62BackMatter"/>
        <w:rPr>
          <w:lang w:val="en-GB"/>
        </w:rPr>
      </w:pPr>
      <w:r w:rsidRPr="00621204">
        <w:rPr>
          <w:b/>
          <w:lang w:val="en-GB"/>
        </w:rPr>
        <w:t>Funding:</w:t>
      </w:r>
      <w:r w:rsidRPr="00621204">
        <w:rPr>
          <w:lang w:val="en-GB"/>
        </w:rPr>
        <w:t xml:space="preserve"> </w:t>
      </w:r>
      <w:r w:rsidR="001718DC" w:rsidRPr="00621204">
        <w:rPr>
          <w:lang w:val="en-GB"/>
        </w:rPr>
        <w:t>___</w:t>
      </w:r>
    </w:p>
    <w:p w14:paraId="4D673599" w14:textId="0663E5BF" w:rsidR="00AE2596" w:rsidRPr="00621204" w:rsidRDefault="00AE2596" w:rsidP="00AE2596">
      <w:pPr>
        <w:pStyle w:val="MDPI62BackMatter"/>
        <w:rPr>
          <w:b/>
          <w:lang w:val="en-GB"/>
        </w:rPr>
      </w:pPr>
      <w:bookmarkStart w:id="1" w:name="_Hlk89945590"/>
      <w:bookmarkStart w:id="2" w:name="_Hlk60054323"/>
      <w:r w:rsidRPr="00621204">
        <w:rPr>
          <w:b/>
          <w:lang w:val="en-GB"/>
        </w:rPr>
        <w:t xml:space="preserve">Institutional Review Board Statement: </w:t>
      </w:r>
      <w:r w:rsidR="001718DC" w:rsidRPr="00621204">
        <w:rPr>
          <w:lang w:val="en-GB"/>
        </w:rPr>
        <w:t>Not applicable</w:t>
      </w:r>
    </w:p>
    <w:bookmarkEnd w:id="1"/>
    <w:p w14:paraId="4D5C400A" w14:textId="549E61AD" w:rsidR="00974880" w:rsidRPr="00621204" w:rsidRDefault="00974880" w:rsidP="008F070A">
      <w:pPr>
        <w:pStyle w:val="MDPI62BackMatter"/>
        <w:spacing w:after="0"/>
        <w:rPr>
          <w:lang w:val="en-GB"/>
        </w:rPr>
      </w:pPr>
      <w:r w:rsidRPr="00621204">
        <w:rPr>
          <w:b/>
          <w:lang w:val="en-GB"/>
        </w:rPr>
        <w:t xml:space="preserve">Informed Consent Statement: </w:t>
      </w:r>
      <w:r w:rsidR="008F070A" w:rsidRPr="00621204">
        <w:rPr>
          <w:lang w:val="en-GB"/>
        </w:rPr>
        <w:t>Not Applicable</w:t>
      </w:r>
    </w:p>
    <w:bookmarkEnd w:id="2"/>
    <w:p w14:paraId="67119B1E" w14:textId="153C65F1" w:rsidR="00B958EA" w:rsidRPr="00621204" w:rsidRDefault="00B958EA" w:rsidP="00B958EA">
      <w:pPr>
        <w:pStyle w:val="MDPI62BackMatter"/>
        <w:rPr>
          <w:lang w:val="en-GB"/>
        </w:rPr>
      </w:pPr>
      <w:r w:rsidRPr="00621204">
        <w:rPr>
          <w:b/>
          <w:lang w:val="en-GB"/>
        </w:rPr>
        <w:t>Data Availability Statement:</w:t>
      </w:r>
      <w:r w:rsidRPr="00621204">
        <w:rPr>
          <w:lang w:val="en-GB"/>
        </w:rPr>
        <w:t xml:space="preserve"> </w:t>
      </w:r>
      <w:r w:rsidR="008F070A" w:rsidRPr="00621204">
        <w:rPr>
          <w:lang w:val="en-GB"/>
        </w:rPr>
        <w:t>___</w:t>
      </w:r>
    </w:p>
    <w:p w14:paraId="2978C5C9" w14:textId="2D1CA4DA" w:rsidR="00E93210" w:rsidRPr="00621204" w:rsidRDefault="00E93210" w:rsidP="00E93210">
      <w:pPr>
        <w:pStyle w:val="MDPI62BackMatter"/>
        <w:rPr>
          <w:lang w:val="en-GB"/>
        </w:rPr>
      </w:pPr>
      <w:r w:rsidRPr="00621204">
        <w:rPr>
          <w:b/>
          <w:lang w:val="en-GB"/>
        </w:rPr>
        <w:t>Acknowledgments:</w:t>
      </w:r>
      <w:r w:rsidRPr="00621204">
        <w:rPr>
          <w:lang w:val="en-GB"/>
        </w:rPr>
        <w:t xml:space="preserve"> </w:t>
      </w:r>
      <w:r w:rsidR="008F070A" w:rsidRPr="00621204">
        <w:rPr>
          <w:lang w:val="en-GB"/>
        </w:rPr>
        <w:t>___</w:t>
      </w:r>
    </w:p>
    <w:p w14:paraId="3A48E7AF" w14:textId="23015307" w:rsidR="004F5641" w:rsidRPr="00621204" w:rsidRDefault="00E93210" w:rsidP="006846FD">
      <w:pPr>
        <w:pStyle w:val="MDPI62BackMatter"/>
        <w:rPr>
          <w:lang w:val="en-GB"/>
        </w:rPr>
      </w:pPr>
      <w:r w:rsidRPr="00621204">
        <w:rPr>
          <w:b/>
          <w:lang w:val="en-GB"/>
        </w:rPr>
        <w:t>Conflicts of Interest:</w:t>
      </w:r>
      <w:r w:rsidRPr="00621204">
        <w:rPr>
          <w:lang w:val="en-GB"/>
        </w:rPr>
        <w:t xml:space="preserve"> </w:t>
      </w:r>
      <w:r w:rsidR="005C56E0" w:rsidRPr="00621204">
        <w:rPr>
          <w:lang w:val="en-GB"/>
        </w:rPr>
        <w:t>There are no conflicts of interest among authors.</w:t>
      </w:r>
    </w:p>
    <w:p w14:paraId="74D9E923" w14:textId="77777777" w:rsidR="006846FD" w:rsidRDefault="006846FD" w:rsidP="00070792">
      <w:pPr>
        <w:pStyle w:val="MDPI21heading1"/>
        <w:ind w:left="0"/>
        <w:rPr>
          <w:lang w:val="en-GB"/>
        </w:rPr>
      </w:pPr>
    </w:p>
    <w:p w14:paraId="4D96F7B7" w14:textId="5938D896" w:rsidR="00E93210" w:rsidRPr="00621204" w:rsidRDefault="00E93210" w:rsidP="00070792">
      <w:pPr>
        <w:pStyle w:val="MDPI21heading1"/>
        <w:ind w:left="0"/>
        <w:rPr>
          <w:lang w:val="en-GB"/>
        </w:rPr>
      </w:pPr>
      <w:r w:rsidRPr="00621204">
        <w:rPr>
          <w:lang w:val="en-GB"/>
        </w:rPr>
        <w:t>References</w:t>
      </w:r>
    </w:p>
    <w:p w14:paraId="7B896186" w14:textId="77777777" w:rsidR="006D1C7D" w:rsidRDefault="007A08BB" w:rsidP="006D1C7D">
      <w:pPr>
        <w:pStyle w:val="Bibliography"/>
      </w:pPr>
      <w:r w:rsidRPr="00621204">
        <w:fldChar w:fldCharType="begin"/>
      </w:r>
      <w:r w:rsidR="00663106">
        <w:instrText xml:space="preserve"> ADDIN ZOTERO_BIBL {"uncited":[],"omitted":[],"custom":[]} CSL_BIBLIOGRAPHY </w:instrText>
      </w:r>
      <w:r w:rsidRPr="00621204">
        <w:fldChar w:fldCharType="separate"/>
      </w:r>
      <w:r w:rsidR="006D1C7D">
        <w:t xml:space="preserve">1. </w:t>
      </w:r>
      <w:r w:rsidR="006D1C7D">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6D1C7D">
        <w:rPr>
          <w:i/>
          <w:iCs/>
        </w:rPr>
        <w:t>The Lancet Rheumatology</w:t>
      </w:r>
      <w:r w:rsidR="006D1C7D">
        <w:t xml:space="preserve"> </w:t>
      </w:r>
      <w:r w:rsidR="006D1C7D">
        <w:rPr>
          <w:b/>
          <w:bCs/>
        </w:rPr>
        <w:t>2023</w:t>
      </w:r>
      <w:r w:rsidR="006D1C7D">
        <w:t xml:space="preserve">, </w:t>
      </w:r>
      <w:r w:rsidR="006D1C7D">
        <w:rPr>
          <w:i/>
          <w:iCs/>
        </w:rPr>
        <w:t>5</w:t>
      </w:r>
      <w:r w:rsidR="006D1C7D">
        <w:t>, e670–e682, doi:10.1016/S2665-9913(23)00232-1.</w:t>
      </w:r>
    </w:p>
    <w:p w14:paraId="606F3F4C" w14:textId="77777777" w:rsidR="006D1C7D" w:rsidRDefault="006D1C7D" w:rsidP="006D1C7D">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26DC3CEC" w14:textId="77777777" w:rsidR="006D1C7D" w:rsidRDefault="006D1C7D" w:rsidP="006D1C7D">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6A19FC4E" w14:textId="77777777" w:rsidR="006D1C7D" w:rsidRDefault="006D1C7D" w:rsidP="006D1C7D">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1F11C9F" w14:textId="77777777" w:rsidR="006D1C7D" w:rsidRDefault="006D1C7D" w:rsidP="006D1C7D">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19E3C2E6" w14:textId="77777777" w:rsidR="006D1C7D" w:rsidRDefault="006D1C7D" w:rsidP="006D1C7D">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51B8C1CE" w14:textId="77777777" w:rsidR="006D1C7D" w:rsidRDefault="006D1C7D" w:rsidP="006D1C7D">
      <w:pPr>
        <w:pStyle w:val="Bibliography"/>
      </w:pPr>
      <w:r>
        <w:lastRenderedPageBreak/>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37EFDAEC" w14:textId="77777777" w:rsidR="006D1C7D" w:rsidRDefault="006D1C7D" w:rsidP="006D1C7D">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07AE5678" w14:textId="77777777" w:rsidR="006D1C7D" w:rsidRDefault="006D1C7D" w:rsidP="006D1C7D">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4637FF0D" w14:textId="77777777" w:rsidR="006D1C7D" w:rsidRDefault="006D1C7D" w:rsidP="006D1C7D">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6D407E2C" w14:textId="77777777" w:rsidR="006D1C7D" w:rsidRDefault="006D1C7D" w:rsidP="006D1C7D">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5E353FC4" w14:textId="77777777" w:rsidR="006D1C7D" w:rsidRDefault="006D1C7D" w:rsidP="006D1C7D">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3BDC1DB1" w14:textId="77777777" w:rsidR="006D1C7D" w:rsidRDefault="006D1C7D" w:rsidP="006D1C7D">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66BE0D4" w14:textId="77777777" w:rsidR="006D1C7D" w:rsidRDefault="006D1C7D" w:rsidP="006D1C7D">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739CCA1A" w14:textId="77777777" w:rsidR="006D1C7D" w:rsidRDefault="006D1C7D" w:rsidP="006D1C7D">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61024446" w14:textId="77777777" w:rsidR="006D1C7D" w:rsidRDefault="006D1C7D" w:rsidP="006D1C7D">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2F0222F3" w14:textId="77777777" w:rsidR="006D1C7D" w:rsidRDefault="006D1C7D" w:rsidP="006D1C7D">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00037EE0" w14:textId="77777777" w:rsidR="006D1C7D" w:rsidRDefault="006D1C7D" w:rsidP="006D1C7D">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1270C80" w14:textId="77777777" w:rsidR="006D1C7D" w:rsidRDefault="006D1C7D" w:rsidP="006D1C7D">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72175C05" w14:textId="77777777" w:rsidR="006D1C7D" w:rsidRDefault="006D1C7D" w:rsidP="006D1C7D">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05322B76" w14:textId="77777777" w:rsidR="006D1C7D" w:rsidRDefault="006D1C7D" w:rsidP="006D1C7D">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70B9FE7E" w14:textId="77777777" w:rsidR="006D1C7D" w:rsidRDefault="006D1C7D" w:rsidP="006D1C7D">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2A65238E" w14:textId="77777777" w:rsidR="006D1C7D" w:rsidRDefault="006D1C7D" w:rsidP="006D1C7D">
      <w:pPr>
        <w:pStyle w:val="Bibliography"/>
      </w:pPr>
      <w:r>
        <w:lastRenderedPageBreak/>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0511DB20" w14:textId="77777777" w:rsidR="006D1C7D" w:rsidRDefault="006D1C7D" w:rsidP="006D1C7D">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19101A9E" w14:textId="77777777" w:rsidR="006D1C7D" w:rsidRDefault="006D1C7D" w:rsidP="006D1C7D">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19D9D786" w14:textId="77777777" w:rsidR="006D1C7D" w:rsidRDefault="006D1C7D" w:rsidP="006D1C7D">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552DE507" w14:textId="77777777" w:rsidR="006D1C7D" w:rsidRDefault="006D1C7D" w:rsidP="006D1C7D">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5CB823F8" w14:textId="77777777" w:rsidR="006D1C7D" w:rsidRDefault="006D1C7D" w:rsidP="006D1C7D">
      <w:pPr>
        <w:pStyle w:val="Bibliography"/>
      </w:pPr>
      <w:r>
        <w:t xml:space="preserve">28. </w:t>
      </w:r>
      <w:r>
        <w:tab/>
        <w:t>Ohmite Ohmite FSR Series Integration Guide: Force Sensing Resistor 2018.</w:t>
      </w:r>
    </w:p>
    <w:p w14:paraId="1F48C68D" w14:textId="77777777" w:rsidR="006D1C7D" w:rsidRDefault="006D1C7D" w:rsidP="006D1C7D">
      <w:pPr>
        <w:pStyle w:val="Bibliography"/>
      </w:pPr>
      <w:r>
        <w:t xml:space="preserve">29. </w:t>
      </w:r>
      <w:r>
        <w:tab/>
        <w:t>Interlink Electronics FSR 402 Data Sheet.</w:t>
      </w:r>
    </w:p>
    <w:p w14:paraId="45F5C073" w14:textId="77777777" w:rsidR="006D1C7D" w:rsidRDefault="006D1C7D" w:rsidP="006D1C7D">
      <w:pPr>
        <w:pStyle w:val="Bibliography"/>
      </w:pPr>
      <w:r>
        <w:t xml:space="preserve">30. </w:t>
      </w:r>
      <w:r>
        <w:tab/>
        <w:t>Interlink Electronics FSR 406 Data Sheet.</w:t>
      </w:r>
    </w:p>
    <w:p w14:paraId="7FE4E293" w14:textId="77777777" w:rsidR="006D1C7D" w:rsidRDefault="006D1C7D" w:rsidP="006D1C7D">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0AD529B3" w14:textId="77777777" w:rsidR="006D1C7D" w:rsidRDefault="006D1C7D" w:rsidP="006D1C7D">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EAD7B17" w14:textId="77777777" w:rsidR="006D1C7D" w:rsidRDefault="006D1C7D" w:rsidP="006D1C7D">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057EAA2" w14:textId="77777777" w:rsidR="006D1C7D" w:rsidRDefault="006D1C7D" w:rsidP="006D1C7D">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57D13B6A" w14:textId="77777777" w:rsidR="006D1C7D" w:rsidRDefault="006D1C7D" w:rsidP="006D1C7D">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10E1474C" w14:textId="77777777" w:rsidR="006D1C7D" w:rsidRDefault="006D1C7D" w:rsidP="006D1C7D">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2D78F6C4" w14:textId="77777777" w:rsidR="006D1C7D" w:rsidRDefault="006D1C7D" w:rsidP="006D1C7D">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149F93F9" w14:textId="77777777" w:rsidR="006D1C7D" w:rsidRDefault="006D1C7D" w:rsidP="006D1C7D">
      <w:pPr>
        <w:pStyle w:val="Bibliography"/>
      </w:pPr>
      <w:r>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8FC77F8" w14:textId="77777777" w:rsidR="006D1C7D" w:rsidRDefault="006D1C7D" w:rsidP="006D1C7D">
      <w:pPr>
        <w:pStyle w:val="Bibliography"/>
      </w:pPr>
      <w:r>
        <w:t xml:space="preserve">39. </w:t>
      </w:r>
      <w:r>
        <w:tab/>
        <w:t>SpectraSymbol Flex Sensor Data Sheet 2014.</w:t>
      </w:r>
    </w:p>
    <w:p w14:paraId="18934DFF" w14:textId="77777777" w:rsidR="006D1C7D" w:rsidRDefault="006D1C7D" w:rsidP="006D1C7D">
      <w:pPr>
        <w:pStyle w:val="Bibliography"/>
      </w:pPr>
      <w:r>
        <w:t xml:space="preserve">40. </w:t>
      </w:r>
      <w:r>
        <w:tab/>
        <w:t>SpectraSymbol Flex Sensor 2.2.</w:t>
      </w:r>
    </w:p>
    <w:p w14:paraId="6623EE80" w14:textId="77777777" w:rsidR="006D1C7D" w:rsidRDefault="006D1C7D" w:rsidP="006D1C7D">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0B818D8E" w14:textId="77777777" w:rsidR="006D1C7D" w:rsidRDefault="006D1C7D" w:rsidP="006D1C7D">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04202707" w14:textId="77777777" w:rsidR="006D1C7D" w:rsidRDefault="006D1C7D" w:rsidP="006D1C7D">
      <w:pPr>
        <w:pStyle w:val="Bibliography"/>
      </w:pPr>
      <w:r>
        <w:t xml:space="preserve">43. </w:t>
      </w:r>
      <w:r>
        <w:tab/>
        <w:t xml:space="preserve">Mallare, J.C.T.; Pineda, D.F.G.; Trinidad, G.M.; Serafica, R.D.; Villanueva, J.B.K.; Dela Cruz, A.R.; Vicerra, R.R.P.; Serrano, K.K.D.; Roxas, E.A. Sitting Posture Assessment Using Computer Vision. In Proceedings of the 2017IEEE </w:t>
      </w:r>
      <w:r>
        <w:lastRenderedPageBreak/>
        <w:t>9th International Conference on Humanoid, Nanotechnology, Information Technology, Communication and Control, Environment and Management (HNICEM); IEEE: Manila, Philippines, December 2017; pp. 1–5.</w:t>
      </w:r>
    </w:p>
    <w:p w14:paraId="6085F1FC" w14:textId="77777777" w:rsidR="006D1C7D" w:rsidRDefault="006D1C7D" w:rsidP="006D1C7D">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0DA14477" w14:textId="77777777" w:rsidR="006D1C7D" w:rsidRDefault="006D1C7D" w:rsidP="006D1C7D">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7ECC3CA1" w14:textId="77777777" w:rsidR="006D1C7D" w:rsidRDefault="006D1C7D" w:rsidP="006D1C7D">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7C3EDD8D" w14:textId="77777777" w:rsidR="006D1C7D" w:rsidRDefault="006D1C7D" w:rsidP="006D1C7D">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2C66E2D" w14:textId="77777777" w:rsidR="006D1C7D" w:rsidRDefault="006D1C7D" w:rsidP="006D1C7D">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617D62E0" w14:textId="77777777" w:rsidR="006D1C7D" w:rsidRDefault="006D1C7D" w:rsidP="006D1C7D">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224723DD" w14:textId="77777777" w:rsidR="006D1C7D" w:rsidRDefault="006D1C7D" w:rsidP="006D1C7D">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1E378BC3" w14:textId="77777777" w:rsidR="006D1C7D" w:rsidRDefault="006D1C7D" w:rsidP="006D1C7D">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3F96D56" w14:textId="77777777" w:rsidR="006D1C7D" w:rsidRDefault="006D1C7D" w:rsidP="006D1C7D">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22E4709C" w14:textId="77777777" w:rsidR="006D1C7D" w:rsidRDefault="006D1C7D" w:rsidP="006D1C7D">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30C0C785" w14:textId="77777777" w:rsidR="006D1C7D" w:rsidRDefault="006D1C7D" w:rsidP="006D1C7D">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6EB311A8" w14:textId="77777777" w:rsidR="006D1C7D" w:rsidRDefault="006D1C7D" w:rsidP="006D1C7D">
      <w:pPr>
        <w:pStyle w:val="Bibliography"/>
      </w:pPr>
      <w:r>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66B939CA" w14:textId="77777777" w:rsidR="006D1C7D" w:rsidRDefault="006D1C7D" w:rsidP="006D1C7D">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6AEAD99D" w14:textId="77777777" w:rsidR="006D1C7D" w:rsidRDefault="006D1C7D" w:rsidP="006D1C7D">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4EAB5711" w14:textId="77777777" w:rsidR="006D1C7D" w:rsidRDefault="006D1C7D" w:rsidP="006D1C7D">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E380AE8" w14:textId="77777777" w:rsidR="006D1C7D" w:rsidRDefault="006D1C7D" w:rsidP="006D1C7D">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w:t>
      </w:r>
      <w:r>
        <w:lastRenderedPageBreak/>
        <w:t>puter and Information Science; Springer Berlin Heidelberg: Berlin, Heidelberg, 2013; Vol. 383, pp. 182–191 ISBN 978-3-642-41012-3.</w:t>
      </w:r>
    </w:p>
    <w:p w14:paraId="6707370D" w14:textId="77777777" w:rsidR="006D1C7D" w:rsidRDefault="006D1C7D" w:rsidP="006D1C7D">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1AD7E696" w14:textId="77777777" w:rsidR="006D1C7D" w:rsidRDefault="006D1C7D" w:rsidP="006D1C7D">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67B5BB71" w14:textId="77777777" w:rsidR="006D1C7D" w:rsidRDefault="006D1C7D" w:rsidP="006D1C7D">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41E4CBAC" w14:textId="77777777" w:rsidR="006D1C7D" w:rsidRDefault="006D1C7D" w:rsidP="006D1C7D">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0166555D" w14:textId="77777777" w:rsidR="006D1C7D" w:rsidRDefault="006D1C7D" w:rsidP="006D1C7D">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4DE57606" w14:textId="77777777" w:rsidR="006D1C7D" w:rsidRDefault="006D1C7D" w:rsidP="006D1C7D">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76EDA895" w14:textId="77777777" w:rsidR="006D1C7D" w:rsidRDefault="006D1C7D" w:rsidP="006D1C7D">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166950B8" w14:textId="77777777" w:rsidR="006D1C7D" w:rsidRDefault="006D1C7D" w:rsidP="006D1C7D">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614A6E98" w14:textId="77777777" w:rsidR="006D1C7D" w:rsidRDefault="006D1C7D" w:rsidP="006D1C7D">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7F81AF8E" w14:textId="77777777" w:rsidR="006D1C7D" w:rsidRDefault="006D1C7D" w:rsidP="006D1C7D">
      <w:pPr>
        <w:pStyle w:val="Bibliography"/>
      </w:pPr>
      <w:r>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2D38E1D5" w14:textId="77777777" w:rsidR="006D1C7D" w:rsidRDefault="006D1C7D" w:rsidP="006D1C7D">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7A3C7CF8" w14:textId="77777777" w:rsidR="006D1C7D" w:rsidRDefault="006D1C7D" w:rsidP="006D1C7D">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7D933911" w14:textId="77777777" w:rsidR="006D1C7D" w:rsidRDefault="006D1C7D" w:rsidP="006D1C7D">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14012E80" w14:textId="77777777" w:rsidR="006D1C7D" w:rsidRDefault="006D1C7D" w:rsidP="006D1C7D">
      <w:pPr>
        <w:pStyle w:val="Bibliography"/>
      </w:pPr>
      <w:r>
        <w:t xml:space="preserve">73.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0C619894" w14:textId="77777777" w:rsidR="006D1C7D" w:rsidRDefault="006D1C7D" w:rsidP="006D1C7D">
      <w:pPr>
        <w:pStyle w:val="Bibliography"/>
      </w:pPr>
      <w:r>
        <w:t xml:space="preserve">74. </w:t>
      </w:r>
      <w:r>
        <w:tab/>
        <w:t>Laubheimer, P. Beyond the NPS: Measuring Perceived Usability with the SUS, NASA-TLX, and the Single Ease Question After Tasks and Usability Tests Available online: https://www.nngroup.com/articles/measuring-perceived-usability/.</w:t>
      </w:r>
    </w:p>
    <w:p w14:paraId="17272276" w14:textId="77777777" w:rsidR="006D1C7D" w:rsidRDefault="006D1C7D" w:rsidP="006D1C7D">
      <w:pPr>
        <w:pStyle w:val="Bibliography"/>
      </w:pPr>
      <w:r>
        <w:t xml:space="preserve">75.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6841051A" w:rsidR="007D65C8" w:rsidRPr="00621204" w:rsidRDefault="007A08BB" w:rsidP="007A08BB">
      <w:pPr>
        <w:pStyle w:val="MDPI21heading1"/>
        <w:ind w:left="0"/>
        <w:rPr>
          <w:lang w:val="en-GB"/>
        </w:rPr>
      </w:pPr>
      <w:r w:rsidRPr="00621204">
        <w:rPr>
          <w:lang w:val="en-GB"/>
        </w:rPr>
        <w:lastRenderedPageBreak/>
        <w:fldChar w:fldCharType="end"/>
      </w:r>
    </w:p>
    <w:p w14:paraId="3C27067F" w14:textId="77777777" w:rsidR="00E93210" w:rsidRPr="00B958EA" w:rsidRDefault="00B958EA" w:rsidP="00B958EA">
      <w:pPr>
        <w:pStyle w:val="MDPI63Notes"/>
      </w:pPr>
      <w:r w:rsidRPr="00621204">
        <w:rPr>
          <w:b/>
          <w:lang w:val="en-GB"/>
        </w:rPr>
        <w:t>Disclaimer/Publisher’s Note:</w:t>
      </w:r>
      <w:r w:rsidRPr="00621204">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621204">
        <w:rPr>
          <w:lang w:val="en-GB"/>
        </w:rPr>
        <w:t>instructions</w:t>
      </w:r>
      <w:proofErr w:type="gramEnd"/>
      <w:r w:rsidRPr="00621204">
        <w:rPr>
          <w:lang w:val="en-GB"/>
        </w:rPr>
        <w:t xml:space="preserve"> or products referred to in the content.</w:t>
      </w:r>
    </w:p>
    <w:sectPr w:rsidR="00E93210" w:rsidRPr="00B958EA" w:rsidSect="006A6CA0">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8A733" w14:textId="77777777" w:rsidR="006A6CA0" w:rsidRPr="00621204" w:rsidRDefault="006A6CA0">
      <w:pPr>
        <w:spacing w:line="240" w:lineRule="auto"/>
      </w:pPr>
      <w:r w:rsidRPr="00621204">
        <w:separator/>
      </w:r>
    </w:p>
  </w:endnote>
  <w:endnote w:type="continuationSeparator" w:id="0">
    <w:p w14:paraId="01D094F5" w14:textId="77777777" w:rsidR="006A6CA0" w:rsidRPr="00621204" w:rsidRDefault="006A6CA0">
      <w:pPr>
        <w:spacing w:line="240" w:lineRule="auto"/>
      </w:pPr>
      <w:r w:rsidRPr="0062120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621204" w:rsidRDefault="00494C08" w:rsidP="00691AA3">
    <w:pPr>
      <w:pStyle w:val="MDPIfooterfirstpage"/>
      <w:tabs>
        <w:tab w:val="clear" w:pos="8845"/>
        <w:tab w:val="right" w:pos="10466"/>
      </w:tabs>
      <w:spacing w:line="240" w:lineRule="auto"/>
      <w:jc w:val="both"/>
      <w:rPr>
        <w:lang w:val="en-GB"/>
        <w:rPrChange w:id="3" w:author="Janusz Kulon" w:date="2024-01-18T12:44:00Z">
          <w:rPr>
            <w:lang w:val="fr-CH"/>
          </w:rPr>
        </w:rPrChange>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621204">
      <w:rPr>
        <w:lang w:val="en-GB"/>
        <w:rPrChange w:id="4" w:author="Janusz Kulon" w:date="2024-01-18T12:44:00Z">
          <w:rPr>
            <w:lang w:val="fr-CH"/>
          </w:rPr>
        </w:rPrChange>
      </w:rPr>
      <w:tab/>
    </w:r>
    <w:r w:rsidRPr="00621204">
      <w:rPr>
        <w:lang w:val="en-GB"/>
        <w:rPrChange w:id="5" w:author="Janusz Kulon" w:date="2024-01-18T12:44:00Z">
          <w:rPr>
            <w:lang w:val="fr-CH"/>
          </w:rPr>
        </w:rPrChange>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DEFD8" w14:textId="77777777" w:rsidR="006A6CA0" w:rsidRPr="00621204" w:rsidRDefault="006A6CA0">
      <w:pPr>
        <w:spacing w:line="240" w:lineRule="auto"/>
      </w:pPr>
      <w:r w:rsidRPr="00621204">
        <w:separator/>
      </w:r>
    </w:p>
  </w:footnote>
  <w:footnote w:type="continuationSeparator" w:id="0">
    <w:p w14:paraId="44385358" w14:textId="77777777" w:rsidR="006A6CA0" w:rsidRPr="00621204" w:rsidRDefault="006A6CA0">
      <w:pPr>
        <w:spacing w:line="240" w:lineRule="auto"/>
      </w:pPr>
      <w:r w:rsidRPr="0062120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865"/>
    <w:rsid w:val="00027714"/>
    <w:rsid w:val="00027A5A"/>
    <w:rsid w:val="00027A7E"/>
    <w:rsid w:val="00031614"/>
    <w:rsid w:val="00035BA7"/>
    <w:rsid w:val="00035DBF"/>
    <w:rsid w:val="000426F6"/>
    <w:rsid w:val="00042EBB"/>
    <w:rsid w:val="00043CB0"/>
    <w:rsid w:val="00043D16"/>
    <w:rsid w:val="000452D3"/>
    <w:rsid w:val="00046064"/>
    <w:rsid w:val="000502EB"/>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EDB"/>
    <w:rsid w:val="00080004"/>
    <w:rsid w:val="00081A25"/>
    <w:rsid w:val="00081DFF"/>
    <w:rsid w:val="00081E6F"/>
    <w:rsid w:val="00082577"/>
    <w:rsid w:val="00083677"/>
    <w:rsid w:val="0008677F"/>
    <w:rsid w:val="000920EF"/>
    <w:rsid w:val="000921C6"/>
    <w:rsid w:val="00092D41"/>
    <w:rsid w:val="00093B72"/>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18DC"/>
    <w:rsid w:val="0017298F"/>
    <w:rsid w:val="00172BE5"/>
    <w:rsid w:val="00174178"/>
    <w:rsid w:val="00174474"/>
    <w:rsid w:val="0017470A"/>
    <w:rsid w:val="00175420"/>
    <w:rsid w:val="0017624F"/>
    <w:rsid w:val="00176972"/>
    <w:rsid w:val="001853F6"/>
    <w:rsid w:val="00190062"/>
    <w:rsid w:val="001907DC"/>
    <w:rsid w:val="00190BA2"/>
    <w:rsid w:val="001914F3"/>
    <w:rsid w:val="00194D3B"/>
    <w:rsid w:val="00196B58"/>
    <w:rsid w:val="00197BEE"/>
    <w:rsid w:val="001A033E"/>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CA6"/>
    <w:rsid w:val="00222D56"/>
    <w:rsid w:val="00226367"/>
    <w:rsid w:val="002272C9"/>
    <w:rsid w:val="00230BB2"/>
    <w:rsid w:val="00230F90"/>
    <w:rsid w:val="0023111C"/>
    <w:rsid w:val="0023364C"/>
    <w:rsid w:val="00233CA3"/>
    <w:rsid w:val="00234110"/>
    <w:rsid w:val="0023443F"/>
    <w:rsid w:val="00234812"/>
    <w:rsid w:val="00236040"/>
    <w:rsid w:val="00237EBD"/>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56C5"/>
    <w:rsid w:val="00255A6D"/>
    <w:rsid w:val="00255EC1"/>
    <w:rsid w:val="00256D45"/>
    <w:rsid w:val="002570FC"/>
    <w:rsid w:val="0026026D"/>
    <w:rsid w:val="00261188"/>
    <w:rsid w:val="00261428"/>
    <w:rsid w:val="00261469"/>
    <w:rsid w:val="00261810"/>
    <w:rsid w:val="00262FA3"/>
    <w:rsid w:val="00263A0A"/>
    <w:rsid w:val="00264259"/>
    <w:rsid w:val="00264E06"/>
    <w:rsid w:val="00265AC0"/>
    <w:rsid w:val="002667F5"/>
    <w:rsid w:val="00266A6B"/>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E07"/>
    <w:rsid w:val="002917A1"/>
    <w:rsid w:val="00291A62"/>
    <w:rsid w:val="00291E19"/>
    <w:rsid w:val="002926F8"/>
    <w:rsid w:val="00292A2B"/>
    <w:rsid w:val="00294955"/>
    <w:rsid w:val="00295E4F"/>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6831"/>
    <w:rsid w:val="0033740F"/>
    <w:rsid w:val="0034017D"/>
    <w:rsid w:val="00342047"/>
    <w:rsid w:val="00343425"/>
    <w:rsid w:val="0034379F"/>
    <w:rsid w:val="003454D4"/>
    <w:rsid w:val="003469A2"/>
    <w:rsid w:val="00347F08"/>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74C1"/>
    <w:rsid w:val="00372FD4"/>
    <w:rsid w:val="0037368A"/>
    <w:rsid w:val="0037425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30029"/>
    <w:rsid w:val="00430066"/>
    <w:rsid w:val="00430BB9"/>
    <w:rsid w:val="0043100C"/>
    <w:rsid w:val="00431A1E"/>
    <w:rsid w:val="004321D0"/>
    <w:rsid w:val="004326E3"/>
    <w:rsid w:val="004328D7"/>
    <w:rsid w:val="004332C2"/>
    <w:rsid w:val="00434137"/>
    <w:rsid w:val="00435E48"/>
    <w:rsid w:val="00441187"/>
    <w:rsid w:val="00442398"/>
    <w:rsid w:val="0045351E"/>
    <w:rsid w:val="0045409B"/>
    <w:rsid w:val="00454698"/>
    <w:rsid w:val="004546AA"/>
    <w:rsid w:val="00454769"/>
    <w:rsid w:val="0045658A"/>
    <w:rsid w:val="004567F8"/>
    <w:rsid w:val="00456F82"/>
    <w:rsid w:val="004577BA"/>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7D4A"/>
    <w:rsid w:val="005202BB"/>
    <w:rsid w:val="005211DA"/>
    <w:rsid w:val="00521754"/>
    <w:rsid w:val="00521F2D"/>
    <w:rsid w:val="005233B7"/>
    <w:rsid w:val="00523A91"/>
    <w:rsid w:val="00523C28"/>
    <w:rsid w:val="00524EAF"/>
    <w:rsid w:val="00530748"/>
    <w:rsid w:val="005327CD"/>
    <w:rsid w:val="0053287E"/>
    <w:rsid w:val="00532D3F"/>
    <w:rsid w:val="005335D1"/>
    <w:rsid w:val="005337A6"/>
    <w:rsid w:val="0053405F"/>
    <w:rsid w:val="0053554F"/>
    <w:rsid w:val="00535E6D"/>
    <w:rsid w:val="00542567"/>
    <w:rsid w:val="00542B66"/>
    <w:rsid w:val="00542E4B"/>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5D7"/>
    <w:rsid w:val="005F6ED5"/>
    <w:rsid w:val="005F772D"/>
    <w:rsid w:val="00601AF3"/>
    <w:rsid w:val="00601B2D"/>
    <w:rsid w:val="006027AC"/>
    <w:rsid w:val="00602D1F"/>
    <w:rsid w:val="0060325B"/>
    <w:rsid w:val="00603D28"/>
    <w:rsid w:val="006046FB"/>
    <w:rsid w:val="00604F0C"/>
    <w:rsid w:val="00605DEE"/>
    <w:rsid w:val="00606E7B"/>
    <w:rsid w:val="0060773B"/>
    <w:rsid w:val="00607C93"/>
    <w:rsid w:val="0061122C"/>
    <w:rsid w:val="00611AF3"/>
    <w:rsid w:val="006137E4"/>
    <w:rsid w:val="006138F7"/>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D4A"/>
    <w:rsid w:val="00636AF8"/>
    <w:rsid w:val="00636B13"/>
    <w:rsid w:val="006375EA"/>
    <w:rsid w:val="0064020E"/>
    <w:rsid w:val="00640E38"/>
    <w:rsid w:val="00641662"/>
    <w:rsid w:val="006432CB"/>
    <w:rsid w:val="006434BC"/>
    <w:rsid w:val="00643773"/>
    <w:rsid w:val="00645610"/>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79C4"/>
    <w:rsid w:val="006706ED"/>
    <w:rsid w:val="0067077B"/>
    <w:rsid w:val="0067077E"/>
    <w:rsid w:val="00670967"/>
    <w:rsid w:val="00670CE4"/>
    <w:rsid w:val="0067102C"/>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2927"/>
    <w:rsid w:val="007333A0"/>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FD4"/>
    <w:rsid w:val="0076058A"/>
    <w:rsid w:val="00760FBC"/>
    <w:rsid w:val="007614A5"/>
    <w:rsid w:val="00761BFC"/>
    <w:rsid w:val="007627CE"/>
    <w:rsid w:val="007636CB"/>
    <w:rsid w:val="00764085"/>
    <w:rsid w:val="00764D84"/>
    <w:rsid w:val="00765CFC"/>
    <w:rsid w:val="00765FE2"/>
    <w:rsid w:val="00766AB2"/>
    <w:rsid w:val="00767F47"/>
    <w:rsid w:val="00770D6E"/>
    <w:rsid w:val="00770E7B"/>
    <w:rsid w:val="007712FB"/>
    <w:rsid w:val="00772BF2"/>
    <w:rsid w:val="0077354D"/>
    <w:rsid w:val="00773962"/>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FFB"/>
    <w:rsid w:val="007970B3"/>
    <w:rsid w:val="007A08BB"/>
    <w:rsid w:val="007A0AC5"/>
    <w:rsid w:val="007A169D"/>
    <w:rsid w:val="007A2899"/>
    <w:rsid w:val="007A2F69"/>
    <w:rsid w:val="007A361B"/>
    <w:rsid w:val="007A3CC0"/>
    <w:rsid w:val="007A5233"/>
    <w:rsid w:val="007A5D3C"/>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4020"/>
    <w:rsid w:val="007E6EB9"/>
    <w:rsid w:val="007F053F"/>
    <w:rsid w:val="007F2629"/>
    <w:rsid w:val="007F3B63"/>
    <w:rsid w:val="007F5342"/>
    <w:rsid w:val="007F75EE"/>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61B5C"/>
    <w:rsid w:val="008633AC"/>
    <w:rsid w:val="008634A5"/>
    <w:rsid w:val="00864137"/>
    <w:rsid w:val="00865473"/>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112B"/>
    <w:rsid w:val="0089129A"/>
    <w:rsid w:val="00892729"/>
    <w:rsid w:val="00892953"/>
    <w:rsid w:val="00893BDA"/>
    <w:rsid w:val="0089502E"/>
    <w:rsid w:val="00896B9F"/>
    <w:rsid w:val="00897848"/>
    <w:rsid w:val="008978A0"/>
    <w:rsid w:val="00897CEE"/>
    <w:rsid w:val="008A105C"/>
    <w:rsid w:val="008A11FF"/>
    <w:rsid w:val="008A1B99"/>
    <w:rsid w:val="008A2C52"/>
    <w:rsid w:val="008A3263"/>
    <w:rsid w:val="008A3A6A"/>
    <w:rsid w:val="008A4222"/>
    <w:rsid w:val="008A550A"/>
    <w:rsid w:val="008A5548"/>
    <w:rsid w:val="008A5A7D"/>
    <w:rsid w:val="008A5FA4"/>
    <w:rsid w:val="008A612B"/>
    <w:rsid w:val="008A6C81"/>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75"/>
    <w:rsid w:val="008C4C38"/>
    <w:rsid w:val="008C55E5"/>
    <w:rsid w:val="008C59BD"/>
    <w:rsid w:val="008D2D50"/>
    <w:rsid w:val="008D2E88"/>
    <w:rsid w:val="008D3321"/>
    <w:rsid w:val="008D4950"/>
    <w:rsid w:val="008D65BE"/>
    <w:rsid w:val="008D6996"/>
    <w:rsid w:val="008E0569"/>
    <w:rsid w:val="008E07FA"/>
    <w:rsid w:val="008E0A1F"/>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B0D8E"/>
    <w:rsid w:val="009B20DA"/>
    <w:rsid w:val="009B285B"/>
    <w:rsid w:val="009B2E14"/>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97A"/>
    <w:rsid w:val="00A1722D"/>
    <w:rsid w:val="00A17DA6"/>
    <w:rsid w:val="00A200E5"/>
    <w:rsid w:val="00A20399"/>
    <w:rsid w:val="00A20E4D"/>
    <w:rsid w:val="00A21DFC"/>
    <w:rsid w:val="00A2309D"/>
    <w:rsid w:val="00A238F9"/>
    <w:rsid w:val="00A23DDC"/>
    <w:rsid w:val="00A24432"/>
    <w:rsid w:val="00A251C9"/>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6443"/>
    <w:rsid w:val="00A66C60"/>
    <w:rsid w:val="00A66D15"/>
    <w:rsid w:val="00A67D2B"/>
    <w:rsid w:val="00A70FC4"/>
    <w:rsid w:val="00A72C2F"/>
    <w:rsid w:val="00A74C31"/>
    <w:rsid w:val="00A74C4F"/>
    <w:rsid w:val="00A759D5"/>
    <w:rsid w:val="00A763B6"/>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A0B2C"/>
    <w:rsid w:val="00AA0E8E"/>
    <w:rsid w:val="00AA2CBC"/>
    <w:rsid w:val="00AA3144"/>
    <w:rsid w:val="00AA34D1"/>
    <w:rsid w:val="00AA5616"/>
    <w:rsid w:val="00AA6644"/>
    <w:rsid w:val="00AB03AE"/>
    <w:rsid w:val="00AB0B3E"/>
    <w:rsid w:val="00AB2345"/>
    <w:rsid w:val="00AB37CE"/>
    <w:rsid w:val="00AB5F41"/>
    <w:rsid w:val="00AB7538"/>
    <w:rsid w:val="00AC0D2B"/>
    <w:rsid w:val="00AC1248"/>
    <w:rsid w:val="00AC1474"/>
    <w:rsid w:val="00AC1BBA"/>
    <w:rsid w:val="00AC41CB"/>
    <w:rsid w:val="00AC478D"/>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4076"/>
    <w:rsid w:val="00B1653C"/>
    <w:rsid w:val="00B1705F"/>
    <w:rsid w:val="00B17219"/>
    <w:rsid w:val="00B17B20"/>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A7"/>
    <w:rsid w:val="00BC55A0"/>
    <w:rsid w:val="00BC60EC"/>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70E8"/>
    <w:rsid w:val="00C1007D"/>
    <w:rsid w:val="00C113DF"/>
    <w:rsid w:val="00C117F2"/>
    <w:rsid w:val="00C14283"/>
    <w:rsid w:val="00C14A58"/>
    <w:rsid w:val="00C15C7E"/>
    <w:rsid w:val="00C15FFC"/>
    <w:rsid w:val="00C16597"/>
    <w:rsid w:val="00C2059F"/>
    <w:rsid w:val="00C213F2"/>
    <w:rsid w:val="00C21676"/>
    <w:rsid w:val="00C21BBA"/>
    <w:rsid w:val="00C21D03"/>
    <w:rsid w:val="00C23F03"/>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D56"/>
    <w:rsid w:val="00C46FA4"/>
    <w:rsid w:val="00C50605"/>
    <w:rsid w:val="00C5421F"/>
    <w:rsid w:val="00C55C4B"/>
    <w:rsid w:val="00C56455"/>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219E"/>
    <w:rsid w:val="00CB22A4"/>
    <w:rsid w:val="00CB3174"/>
    <w:rsid w:val="00CB4382"/>
    <w:rsid w:val="00CB4660"/>
    <w:rsid w:val="00CB58AE"/>
    <w:rsid w:val="00CB694E"/>
    <w:rsid w:val="00CB770F"/>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376C"/>
    <w:rsid w:val="00CF3F9E"/>
    <w:rsid w:val="00CF46EC"/>
    <w:rsid w:val="00CF61BE"/>
    <w:rsid w:val="00CF63E7"/>
    <w:rsid w:val="00CF7F8D"/>
    <w:rsid w:val="00D00F21"/>
    <w:rsid w:val="00D01CF7"/>
    <w:rsid w:val="00D02335"/>
    <w:rsid w:val="00D03CBA"/>
    <w:rsid w:val="00D040FB"/>
    <w:rsid w:val="00D048DE"/>
    <w:rsid w:val="00D07966"/>
    <w:rsid w:val="00D113C4"/>
    <w:rsid w:val="00D121C3"/>
    <w:rsid w:val="00D12612"/>
    <w:rsid w:val="00D12DF8"/>
    <w:rsid w:val="00D1345D"/>
    <w:rsid w:val="00D14798"/>
    <w:rsid w:val="00D15522"/>
    <w:rsid w:val="00D157BF"/>
    <w:rsid w:val="00D15FC8"/>
    <w:rsid w:val="00D16116"/>
    <w:rsid w:val="00D162E9"/>
    <w:rsid w:val="00D171CD"/>
    <w:rsid w:val="00D20880"/>
    <w:rsid w:val="00D20981"/>
    <w:rsid w:val="00D21FAE"/>
    <w:rsid w:val="00D23609"/>
    <w:rsid w:val="00D26CCA"/>
    <w:rsid w:val="00D30503"/>
    <w:rsid w:val="00D30FD8"/>
    <w:rsid w:val="00D310D8"/>
    <w:rsid w:val="00D31D8A"/>
    <w:rsid w:val="00D32AF5"/>
    <w:rsid w:val="00D32E2F"/>
    <w:rsid w:val="00D352D1"/>
    <w:rsid w:val="00D359E5"/>
    <w:rsid w:val="00D368D6"/>
    <w:rsid w:val="00D36AA0"/>
    <w:rsid w:val="00D36F83"/>
    <w:rsid w:val="00D37800"/>
    <w:rsid w:val="00D4022C"/>
    <w:rsid w:val="00D40574"/>
    <w:rsid w:val="00D408CD"/>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788"/>
    <w:rsid w:val="00DA7C8B"/>
    <w:rsid w:val="00DB078C"/>
    <w:rsid w:val="00DB0A7C"/>
    <w:rsid w:val="00DB0AF2"/>
    <w:rsid w:val="00DB3BD8"/>
    <w:rsid w:val="00DB689E"/>
    <w:rsid w:val="00DB6ED1"/>
    <w:rsid w:val="00DB74CD"/>
    <w:rsid w:val="00DC04F0"/>
    <w:rsid w:val="00DC24A4"/>
    <w:rsid w:val="00DC50A9"/>
    <w:rsid w:val="00DC5178"/>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77B"/>
    <w:rsid w:val="00F508C6"/>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4228"/>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b="0" i="0" u="none" strike="noStrike" kern="1200" spc="0" baseline="0">
                <a:solidFill>
                  <a:sysClr val="windowText" lastClr="000000">
                    <a:lumMod val="65000"/>
                    <a:lumOff val="35000"/>
                  </a:sysClr>
                </a:solidFill>
              </a:rPr>
              <a:t>Summay of Published Research Papers by the Sensors being utilised from 2007 to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Publication 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Numbers of Papers Published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24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ubbleChart>
        <c:varyColors val="0"/>
        <c:ser>
          <c:idx val="0"/>
          <c:order val="0"/>
          <c:spPr>
            <a:solidFill>
              <a:schemeClr val="accent1">
                <a:alpha val="75000"/>
              </a:schemeClr>
            </a:solidFill>
            <a:ln>
              <a:noFill/>
            </a:ln>
            <a:effectLst/>
          </c:spPr>
          <c:invertIfNegative val="0"/>
          <c:dLbls>
            <c:dLbl>
              <c:idx val="0"/>
              <c:layout>
                <c:manualLayout>
                  <c:x val="-0.11474165816493775"/>
                  <c:y val="3.6693616249782318E-2"/>
                </c:manualLayout>
              </c:layout>
              <c:tx>
                <c:rich>
                  <a:bodyPr/>
                  <a:lstStyle/>
                  <a:p>
                    <a:fld id="{81983B53-74DE-4E16-81A0-D986D1C34A6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EA949602-7FFD-432D-8628-9A21AA6ED8C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869FCD56-5622-4687-B251-39FE0F8932C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B1A8ADEF-3DEE-4AB1-AEE8-49453930DC0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AB9975DF-7745-41EF-B544-6D0DF686105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D7DE9135-D1CB-4516-BCBC-F8C6659B822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1944693484989712"/>
                  <c:y val="-0.1009074446869016"/>
                </c:manualLayout>
              </c:layout>
              <c:tx>
                <c:rich>
                  <a:bodyPr/>
                  <a:lstStyle/>
                  <a:p>
                    <a:fld id="{745F205E-0B60-412A-9C09-16484CDF553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F8636F6D-BD43-4571-9C62-AFAA6A9E04C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FDA6A153-E8CD-4B3F-91BB-B0CD2DEE588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7754745455713503"/>
                  <c:y val="-7.7973934530787603E-2"/>
                </c:manualLayout>
              </c:layout>
              <c:tx>
                <c:rich>
                  <a:bodyPr/>
                  <a:lstStyle/>
                  <a:p>
                    <a:fld id="{DA6AA636-AB27-4DEB-A39F-2BF3B9A4532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FF104394-5768-450F-90C2-7011C2BEFEE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Postures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4869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16657</TotalTime>
  <Pages>1</Pages>
  <Words>40531</Words>
  <Characters>231028</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426</cp:revision>
  <cp:lastPrinted>2024-03-03T23:01:00Z</cp:lastPrinted>
  <dcterms:created xsi:type="dcterms:W3CDTF">2024-01-18T09:54:00Z</dcterms:created>
  <dcterms:modified xsi:type="dcterms:W3CDTF">2024-03-12T20:34:00Z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