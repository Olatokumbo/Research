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5EF59DE5"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proofErr w:type="spellStart"/>
      <w:r w:rsidR="00EE5BC4" w:rsidRPr="0095269D">
        <w:rPr>
          <w:lang w:val="en-GB"/>
        </w:rPr>
        <w:t>o</w:t>
      </w:r>
      <w:proofErr w:type="spellEnd"/>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w:t>
      </w:r>
      <w:r w:rsidR="00155617" w:rsidRPr="00155617">
        <w:rPr>
          <w:color w:val="FF0000"/>
          <w:lang w:val="en-GB"/>
        </w:rPr>
        <w:t>various neurological conditions but also</w:t>
      </w:r>
      <w:r w:rsidR="00155617">
        <w:rPr>
          <w:color w:val="auto"/>
          <w:lang w:val="en-GB"/>
        </w:rPr>
        <w:t xml:space="preserve"> </w:t>
      </w:r>
      <w:r w:rsidRPr="00621204">
        <w:rPr>
          <w:color w:val="auto"/>
          <w:lang w:val="en-GB"/>
        </w:rPr>
        <w:t xml:space="preserve">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w:t>
      </w:r>
      <w:r w:rsidRPr="00621204">
        <w:rPr>
          <w:color w:val="auto"/>
          <w:lang w:val="en-GB"/>
        </w:rPr>
        <w:lastRenderedPageBreak/>
        <w:t xml:space="preserve">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Typically performed in clinical settings, these assessments are subjective, with the detection of abnormalities dependent on visual inspection</w:t>
      </w:r>
      <w:r w:rsidR="000A0BDB">
        <w:rPr>
          <w:lang w:val="en-GB"/>
        </w:rPr>
        <w:t xml:space="preserve"> </w:t>
      </w:r>
      <w:r w:rsidR="000A0BDB" w:rsidRPr="000A0BDB">
        <w:rPr>
          <w:color w:val="FF0000"/>
          <w:lang w:val="en-GB"/>
        </w:rPr>
        <w:t>and palpation of the underlying skeletal structure</w:t>
      </w:r>
      <w:r w:rsidRPr="00621204">
        <w:rPr>
          <w:lang w:val="en-GB"/>
        </w:rPr>
        <w:t xml:space="preserve">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w:t>
      </w:r>
      <w:r w:rsidR="00A067EA" w:rsidRPr="00B42D19">
        <w:rPr>
          <w:color w:val="FF0000"/>
          <w:lang w:val="en-GB"/>
        </w:rPr>
        <w:t>are</w:t>
      </w:r>
      <w:r w:rsidR="00A067EA">
        <w:rPr>
          <w:lang w:val="en-GB"/>
        </w:rPr>
        <w:t xml:space="preserve"> </w:t>
      </w:r>
      <w:r w:rsidRPr="00621204">
        <w:rPr>
          <w:lang w:val="en-GB"/>
        </w:rPr>
        <w:t xml:space="preserve">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2539CEA2" w14:textId="77777777" w:rsidR="00760FBC" w:rsidRDefault="00760FBC" w:rsidP="00A759D5">
      <w:pPr>
        <w:pStyle w:val="MDPI51figurecaption"/>
        <w:rPr>
          <w:lang w:val="en-GB"/>
        </w:rPr>
      </w:pPr>
    </w:p>
    <w:p w14:paraId="38ECCA05" w14:textId="77777777" w:rsidR="006E1ADC" w:rsidRPr="00621204" w:rsidRDefault="006E1ADC" w:rsidP="00A759D5">
      <w:pPr>
        <w:pStyle w:val="MDPI51figurecaption"/>
        <w:rPr>
          <w:lang w:val="en-GB"/>
        </w:rPr>
      </w:pP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 xml:space="preserve">The data extraction phase </w:t>
      </w:r>
      <w:proofErr w:type="gramStart"/>
      <w:r w:rsidRPr="007614A5">
        <w:t>is primarily focused</w:t>
      </w:r>
      <w:proofErr w:type="gramEnd"/>
      <w:r w:rsidRPr="007614A5">
        <w:t xml:space="preserve"> on extracting</w:t>
      </w:r>
      <w:r>
        <w:rPr>
          <w:b/>
        </w:rPr>
        <w:t xml:space="preserve"> </w:t>
      </w:r>
      <w:r w:rsidRPr="007614A5">
        <w:t>the relevant information from the research papers gathered. This was</w:t>
      </w:r>
      <w:r>
        <w:rPr>
          <w:b/>
        </w:rPr>
        <w:t xml:space="preserve"> </w:t>
      </w:r>
      <w:r w:rsidRPr="007614A5">
        <w:t xml:space="preserve">achieved by </w:t>
      </w:r>
      <w:proofErr w:type="gramStart"/>
      <w:r w:rsidRPr="007614A5">
        <w:t>reading through</w:t>
      </w:r>
      <w:proofErr w:type="gramEnd"/>
      <w:r w:rsidRPr="007614A5">
        <w:t xml:space="preserve"> each </w:t>
      </w:r>
      <w:r w:rsidRPr="007614A5">
        <w:lastRenderedPageBreak/>
        <w:t>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29445907" w:rsidR="00D30503" w:rsidRPr="00621204" w:rsidRDefault="00D30503" w:rsidP="007614A5">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w:t>
      </w:r>
      <w:proofErr w:type="gramStart"/>
      <w:r w:rsidRPr="00621204">
        <w:rPr>
          <w:lang w:val="en-GB"/>
        </w:rPr>
        <w:t>the majority of</w:t>
      </w:r>
      <w:proofErr w:type="gramEnd"/>
      <w:r w:rsidRPr="00621204">
        <w:rPr>
          <w:lang w:val="en-GB"/>
        </w:rPr>
        <w:t xml:space="preserve">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DA6788" w:rsidRPr="00401328">
        <w:rPr>
          <w:color w:val="FF0000"/>
          <w:shd w:val="clear" w:color="auto" w:fill="FFFFFF"/>
          <w:lang w:val="en-GB"/>
        </w:rPr>
        <w:t>several</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1EC1D1D1"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w:t>
      </w:r>
      <w:proofErr w:type="spellStart"/>
      <w:r w:rsidRPr="00621204">
        <w:rPr>
          <w:lang w:val="en-GB"/>
        </w:rPr>
        <w:t>PreCaTex</w:t>
      </w:r>
      <w:proofErr w:type="spellEnd"/>
      <w:r w:rsidRPr="00621204">
        <w:rPr>
          <w:lang w:val="en-GB"/>
        </w:rPr>
        <w:t xml:space="preserve"> </w:t>
      </w:r>
      <w:r w:rsidR="0076058A" w:rsidRPr="00621204">
        <w:rPr>
          <w:lang w:val="en-GB"/>
        </w:rPr>
        <w:t xml:space="preserve">textile </w:t>
      </w:r>
      <w:r w:rsidRPr="00621204">
        <w:rPr>
          <w:lang w:val="en-GB"/>
        </w:rPr>
        <w:t xml:space="preserve">sensor </w:t>
      </w:r>
      <w:r w:rsidR="0051664E">
        <w:rPr>
          <w:lang w:val="en-GB"/>
        </w:rPr>
        <w:t xml:space="preserve"> </w:t>
      </w:r>
      <w:r w:rsidR="0051664E" w:rsidRPr="006E1ADC">
        <w:rPr>
          <w:color w:val="FF0000"/>
          <w:lang w:val="en-GB"/>
        </w:rPr>
        <w:t>Reproduced with Permission</w:t>
      </w:r>
      <w:r w:rsidR="0051664E" w:rsidRPr="00621204">
        <w:rPr>
          <w:lang w:val="en-GB"/>
        </w:rPr>
        <w:t xml:space="preserve">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w:t>
      </w:r>
      <w:r w:rsidR="00E52229" w:rsidRPr="00621204">
        <w:rPr>
          <w:lang w:val="en-GB"/>
        </w:rPr>
        <w:lastRenderedPageBreak/>
        <w:t>tile pressure sensor and incorporated it into their chair system to classify 7 sitting postures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7FC54519"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w:t>
      </w:r>
      <w:r w:rsidR="00D54255" w:rsidRPr="006E7F32">
        <w:rPr>
          <w:color w:val="auto"/>
          <w:lang w:val="en-GB"/>
        </w:rPr>
        <w:t>feedback</w:t>
      </w:r>
      <w:r w:rsidR="00765CFC" w:rsidRPr="006E7F32">
        <w:rPr>
          <w:color w:val="auto"/>
          <w:lang w:val="en-GB"/>
        </w:rPr>
        <w:t xml:space="preserve"> </w:t>
      </w:r>
      <w:r w:rsidR="00765CFC" w:rsidRPr="006E1ADC">
        <w:rPr>
          <w:color w:val="FF0000"/>
          <w:lang w:val="en-GB"/>
        </w:rPr>
        <w:t>Reproduced with Permission</w:t>
      </w:r>
      <w:r w:rsidR="00D54255" w:rsidRPr="00621204">
        <w:rPr>
          <w:lang w:val="en-GB"/>
        </w:rPr>
        <w:t xml:space="preserve">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w:t>
      </w:r>
      <w:r w:rsidR="003203C3" w:rsidRPr="006E7F32">
        <w:rPr>
          <w:color w:val="auto"/>
          <w:lang w:val="en-GB"/>
        </w:rPr>
        <w:t>cushion</w:t>
      </w:r>
      <w:r w:rsidR="00A40047" w:rsidRPr="006E7F32">
        <w:rPr>
          <w:color w:val="auto"/>
          <w:lang w:val="en-GB"/>
        </w:rPr>
        <w:t xml:space="preserve">. </w:t>
      </w:r>
      <w:r w:rsidR="00A40047" w:rsidRPr="006E1ADC">
        <w:rPr>
          <w:color w:val="FF0000"/>
          <w:lang w:val="en-GB"/>
        </w:rPr>
        <w:t>Reproduced with Permission</w:t>
      </w:r>
      <w:r w:rsidR="00A40047">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0F4240D5"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 xml:space="preserve">Chair fitted with 19 FSR </w:t>
      </w:r>
      <w:r w:rsidR="007C3724" w:rsidRPr="006E7F32">
        <w:rPr>
          <w:color w:val="auto"/>
          <w:lang w:val="en-GB"/>
        </w:rPr>
        <w:t>sensor</w:t>
      </w:r>
      <w:r w:rsidR="003D0987" w:rsidRPr="006E7F32">
        <w:rPr>
          <w:color w:val="auto"/>
          <w:lang w:val="en-GB"/>
        </w:rPr>
        <w:t>s</w:t>
      </w:r>
      <w:r w:rsidR="006E7F32" w:rsidRPr="008B08C6">
        <w:rPr>
          <w:color w:val="FF0000"/>
          <w:lang w:val="en-GB"/>
        </w:rPr>
        <w:t>.</w:t>
      </w:r>
      <w:r w:rsidR="00564620" w:rsidRPr="008B08C6">
        <w:rPr>
          <w:color w:val="FF0000"/>
          <w:lang w:val="en-GB"/>
        </w:rPr>
        <w:t xml:space="preserve"> Reproduced with Permission</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51664E">
        <w:rPr>
          <w:lang w:val="en-GB"/>
        </w:rPr>
        <w:t xml:space="preserve">. </w:t>
      </w:r>
      <w:r w:rsidR="0051664E" w:rsidRPr="006E1ADC">
        <w:rPr>
          <w:color w:val="FF0000"/>
          <w:lang w:val="en-GB"/>
        </w:rPr>
        <w:t>Reproduced with Permission</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lastRenderedPageBreak/>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w:t>
      </w:r>
      <w:r w:rsidR="00BE1AED">
        <w:rPr>
          <w:lang w:val="en-GB"/>
        </w:rPr>
        <w:t xml:space="preserve"> </w:t>
      </w:r>
      <w:r w:rsidR="00BE1AED" w:rsidRPr="00820DD3">
        <w:rPr>
          <w:color w:val="FF0000"/>
          <w:lang w:val="en-GB"/>
        </w:rPr>
        <w:t>but may not be feasible for people with MSDs due to their unique body shapes</w:t>
      </w:r>
      <w:r w:rsidR="00BE1AED" w:rsidRPr="00BE1AED">
        <w:rPr>
          <w:lang w:val="en-GB"/>
        </w:rPr>
        <w:t>.</w:t>
      </w:r>
      <w:r w:rsidRPr="00621204">
        <w:rPr>
          <w:lang w:val="en-GB"/>
        </w:rPr>
        <w:t xml:space="preserve"> In the area of sitting </w:t>
      </w:r>
      <w:r w:rsidRPr="00621204">
        <w:rPr>
          <w:lang w:val="en-GB"/>
        </w:rPr>
        <w:lastRenderedPageBreak/>
        <w:t xml:space="preserve">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147154FD" w:rsidR="009B7C0A" w:rsidRPr="008032AA" w:rsidRDefault="00617BCB" w:rsidP="00D45936">
      <w:pPr>
        <w:pStyle w:val="MDPI31text"/>
        <w:rPr>
          <w:color w:val="FF0000"/>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r w:rsidR="00CE69C2" w:rsidRPr="008032AA">
        <w:rPr>
          <w:color w:val="FF0000"/>
          <w:lang w:val="en-GB"/>
        </w:rPr>
        <w:t xml:space="preserve">Evaluation </w:t>
      </w:r>
      <w:r w:rsidR="003B5B2A" w:rsidRPr="008032AA">
        <w:rPr>
          <w:color w:val="FF0000"/>
          <w:lang w:val="en-GB"/>
        </w:rPr>
        <w:t>instruments such as System Usability Scale</w:t>
      </w:r>
      <w:r w:rsidR="00CE69C2" w:rsidRPr="008032AA">
        <w:rPr>
          <w:color w:val="FF0000"/>
          <w:lang w:val="en-GB"/>
        </w:rPr>
        <w:t>,</w:t>
      </w:r>
      <w:r w:rsidR="00647073" w:rsidRPr="008032AA">
        <w:rPr>
          <w:color w:val="FF0000"/>
          <w:lang w:val="en-GB"/>
        </w:rPr>
        <w:t xml:space="preserve"> </w:t>
      </w:r>
      <w:r w:rsidR="003B5B2A" w:rsidRPr="008032AA">
        <w:rPr>
          <w:color w:val="FF0000"/>
          <w:lang w:val="en-GB"/>
        </w:rPr>
        <w:t>NASA</w:t>
      </w:r>
      <w:r w:rsidR="00647073" w:rsidRPr="008032AA">
        <w:rPr>
          <w:color w:val="FF0000"/>
          <w:lang w:val="en-GB"/>
        </w:rPr>
        <w:t xml:space="preserve"> Task-Load Index (</w:t>
      </w:r>
      <w:r w:rsidR="003B5B2A" w:rsidRPr="008032AA">
        <w:rPr>
          <w:color w:val="FF0000"/>
          <w:lang w:val="en-GB"/>
        </w:rPr>
        <w:t>TLX</w:t>
      </w:r>
      <w:r w:rsidR="00647073" w:rsidRPr="008032AA">
        <w:rPr>
          <w:color w:val="FF0000"/>
          <w:lang w:val="en-GB"/>
        </w:rPr>
        <w:t>), and</w:t>
      </w:r>
      <w:r w:rsidR="003B5B2A" w:rsidRPr="008032AA">
        <w:rPr>
          <w:color w:val="FF0000"/>
          <w:lang w:val="en-GB"/>
        </w:rPr>
        <w:t xml:space="preserve"> Single Ease Question</w:t>
      </w:r>
      <w:r w:rsidR="009A1C5B" w:rsidRPr="008032AA">
        <w:rPr>
          <w:color w:val="FF0000"/>
          <w:lang w:val="en-GB"/>
        </w:rPr>
        <w:t>s</w:t>
      </w:r>
      <w:r w:rsidR="00647073" w:rsidRPr="008032AA">
        <w:rPr>
          <w:color w:val="FF0000"/>
          <w:lang w:val="en-GB"/>
        </w:rPr>
        <w:t xml:space="preserve"> could be implemented </w:t>
      </w:r>
      <w:r w:rsidR="009A1C5B" w:rsidRPr="008032AA">
        <w:rPr>
          <w:color w:val="FF0000"/>
          <w:lang w:val="en-GB"/>
        </w:rPr>
        <w:t xml:space="preserve">to assess the </w:t>
      </w:r>
      <w:r w:rsidR="00222D56" w:rsidRPr="008032AA">
        <w:rPr>
          <w:color w:val="FF0000"/>
          <w:lang w:val="en-GB"/>
        </w:rPr>
        <w:t>usability across the entire system</w:t>
      </w:r>
      <w:r w:rsidR="003D6172" w:rsidRPr="008032AA">
        <w:rPr>
          <w:color w:val="FF0000"/>
          <w:lang w:val="en-GB"/>
        </w:rPr>
        <w:t xml:space="preserve"> </w:t>
      </w:r>
      <w:r w:rsidR="003D6172" w:rsidRPr="008032AA">
        <w:rPr>
          <w:color w:val="FF0000"/>
          <w:lang w:val="en-GB"/>
        </w:rPr>
        <w:fldChar w:fldCharType="begin"/>
      </w:r>
      <w:r w:rsidR="006D1C7D" w:rsidRPr="008032AA">
        <w:rPr>
          <w:color w:val="FF0000"/>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8032AA">
        <w:rPr>
          <w:color w:val="FF0000"/>
          <w:lang w:val="en-GB"/>
        </w:rPr>
        <w:fldChar w:fldCharType="separate"/>
      </w:r>
      <w:r w:rsidR="006D1C7D" w:rsidRPr="008032AA">
        <w:rPr>
          <w:color w:val="FF0000"/>
        </w:rPr>
        <w:t>[74,75]</w:t>
      </w:r>
      <w:r w:rsidR="003D6172" w:rsidRPr="008032AA">
        <w:rPr>
          <w:color w:val="FF0000"/>
          <w:lang w:val="en-GB"/>
        </w:rPr>
        <w:fldChar w:fldCharType="end"/>
      </w:r>
      <w:r w:rsidR="00222D56" w:rsidRPr="008032AA">
        <w:rPr>
          <w:color w:val="FF0000"/>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1" w:name="_Hlk89945590"/>
      <w:bookmarkStart w:id="2" w:name="_Hlk60054323"/>
      <w:r w:rsidRPr="00621204">
        <w:rPr>
          <w:b/>
          <w:lang w:val="en-GB"/>
        </w:rPr>
        <w:t xml:space="preserve">Institutional Review Board Statement: </w:t>
      </w:r>
      <w:r w:rsidR="001718DC" w:rsidRPr="00621204">
        <w:rPr>
          <w:lang w:val="en-GB"/>
        </w:rPr>
        <w:t>Not applicable</w:t>
      </w:r>
    </w:p>
    <w:bookmarkEnd w:id="1"/>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2"/>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3A48E7AF" w14:textId="23015307" w:rsidR="004F5641" w:rsidRPr="00621204" w:rsidRDefault="00E93210" w:rsidP="006846FD">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Default="007A08BB" w:rsidP="007658DA">
      <w:pPr>
        <w:pStyle w:val="Bibliography"/>
      </w:pPr>
      <w:r w:rsidRPr="00621204">
        <w:fldChar w:fldCharType="begin"/>
      </w:r>
      <w:r w:rsidR="007658DA">
        <w:instrText xml:space="preserve"> ADDIN ZOTERO_BIBL {"uncited":[],"omitted":[],"custom":[]} CSL_BIBLIOGRAPHY </w:instrText>
      </w:r>
      <w:r w:rsidRPr="00621204">
        <w:fldChar w:fldCharType="separate"/>
      </w:r>
      <w:r w:rsidR="007658DA">
        <w:t xml:space="preserve">1. </w:t>
      </w:r>
      <w:r w:rsidR="007658DA">
        <w:tab/>
        <w:t xml:space="preserve">Gill, T.K.; </w:t>
      </w:r>
      <w:proofErr w:type="spellStart"/>
      <w:r w:rsidR="007658DA">
        <w:t>Mittinty</w:t>
      </w:r>
      <w:proofErr w:type="spellEnd"/>
      <w:r w:rsidR="007658DA">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Pr>
          <w:i/>
          <w:iCs/>
        </w:rPr>
        <w:t>The Lancet Rheumatology</w:t>
      </w:r>
      <w:r w:rsidR="007658DA">
        <w:t xml:space="preserve"> </w:t>
      </w:r>
      <w:r w:rsidR="007658DA">
        <w:rPr>
          <w:b/>
          <w:bCs/>
        </w:rPr>
        <w:t>2023</w:t>
      </w:r>
      <w:r w:rsidR="007658DA">
        <w:t xml:space="preserve">, </w:t>
      </w:r>
      <w:r w:rsidR="007658DA">
        <w:rPr>
          <w:i/>
          <w:iCs/>
        </w:rPr>
        <w:t>5</w:t>
      </w:r>
      <w:r w:rsidR="007658DA">
        <w:t>, e670–e682, doi:10.1016/S2665-9913(23)00232-1.</w:t>
      </w:r>
    </w:p>
    <w:p w14:paraId="640C6DFB" w14:textId="77777777" w:rsidR="007658DA" w:rsidRDefault="007658DA" w:rsidP="007658DA">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4BE42B4C" w14:textId="77777777" w:rsidR="007658DA" w:rsidRDefault="007658DA" w:rsidP="007658DA">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0B5DD8C8" w14:textId="77777777" w:rsidR="007658DA" w:rsidRDefault="007658DA" w:rsidP="007658DA">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A521FCA" w14:textId="77777777" w:rsidR="007658DA" w:rsidRDefault="007658DA" w:rsidP="007658DA">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2B9A4587" w14:textId="77777777" w:rsidR="007658DA" w:rsidRDefault="007658DA" w:rsidP="007658DA">
      <w:pPr>
        <w:pStyle w:val="Bibliography"/>
      </w:pPr>
      <w:r>
        <w:lastRenderedPageBreak/>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86A07E9" w14:textId="77777777" w:rsidR="007658DA" w:rsidRDefault="007658DA" w:rsidP="007658DA">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76BE5480" w14:textId="77777777" w:rsidR="007658DA" w:rsidRDefault="007658DA" w:rsidP="007658DA">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EBCB10D" w14:textId="77777777" w:rsidR="007658DA" w:rsidRDefault="007658DA" w:rsidP="007658DA">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27E137FC" w14:textId="77777777" w:rsidR="007658DA" w:rsidRDefault="007658DA" w:rsidP="007658DA">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062D868F" w14:textId="77777777" w:rsidR="007658DA" w:rsidRDefault="007658DA" w:rsidP="007658DA">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1B8FBE6B" w14:textId="77777777" w:rsidR="007658DA" w:rsidRDefault="007658DA" w:rsidP="007658DA">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Default="007658DA" w:rsidP="007658DA">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0C4FD47" w14:textId="77777777" w:rsidR="007658DA" w:rsidRDefault="007658DA" w:rsidP="007658DA">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603552D9" w14:textId="77777777" w:rsidR="007658DA" w:rsidRDefault="007658DA" w:rsidP="007658DA">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78B848AA" w14:textId="77777777" w:rsidR="007658DA" w:rsidRDefault="007658DA" w:rsidP="007658DA">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50C888EF" w14:textId="77777777" w:rsidR="007658DA" w:rsidRDefault="007658DA" w:rsidP="007658DA">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83A174F" w14:textId="77777777" w:rsidR="007658DA" w:rsidRDefault="007658DA" w:rsidP="007658DA">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79D0D6A" w14:textId="77777777" w:rsidR="007658DA" w:rsidRDefault="007658DA" w:rsidP="007658DA">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F185B92" w14:textId="77777777" w:rsidR="007658DA" w:rsidRDefault="007658DA" w:rsidP="007658DA">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747DD57D" w14:textId="77777777" w:rsidR="007658DA" w:rsidRDefault="007658DA" w:rsidP="007658DA">
      <w:pPr>
        <w:pStyle w:val="Bibliography"/>
      </w:pPr>
      <w:r>
        <w:lastRenderedPageBreak/>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1A741A5E" w14:textId="77777777" w:rsidR="007658DA" w:rsidRDefault="007658DA" w:rsidP="007658DA">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732448A9" w14:textId="77777777" w:rsidR="007658DA" w:rsidRDefault="007658DA" w:rsidP="007658DA">
      <w:pPr>
        <w:pStyle w:val="Bibliography"/>
      </w:pPr>
      <w:r>
        <w:t xml:space="preserve">23.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5204644B" w14:textId="77777777" w:rsidR="007658DA" w:rsidRDefault="007658DA" w:rsidP="007658DA">
      <w:pPr>
        <w:pStyle w:val="Bibliography"/>
      </w:pPr>
      <w:r>
        <w:t xml:space="preserve">24.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0D88767A" w14:textId="77777777" w:rsidR="007658DA" w:rsidRDefault="007658DA" w:rsidP="007658DA">
      <w:pPr>
        <w:pStyle w:val="Bibliography"/>
      </w:pPr>
      <w:r>
        <w:t xml:space="preserve">25.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735E902" w14:textId="77777777" w:rsidR="007658DA" w:rsidRDefault="007658DA" w:rsidP="007658DA">
      <w:pPr>
        <w:pStyle w:val="Bibliography"/>
      </w:pPr>
      <w:r>
        <w:t xml:space="preserve">26.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7A38BE86" w14:textId="77777777" w:rsidR="007658DA" w:rsidRDefault="007658DA" w:rsidP="007658DA">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6DF221D9" w14:textId="77777777" w:rsidR="007658DA" w:rsidRDefault="007658DA" w:rsidP="007658DA">
      <w:pPr>
        <w:pStyle w:val="Bibliography"/>
      </w:pPr>
      <w:r>
        <w:t xml:space="preserve">28.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7D0975BE" w14:textId="77777777" w:rsidR="007658DA" w:rsidRDefault="007658DA" w:rsidP="007658DA">
      <w:pPr>
        <w:pStyle w:val="Bibliography"/>
      </w:pPr>
      <w:r>
        <w:t xml:space="preserve">29. </w:t>
      </w:r>
      <w:r>
        <w:tab/>
        <w:t>Interlink Electronics FSR 402 Data Sheet.</w:t>
      </w:r>
    </w:p>
    <w:p w14:paraId="6EF6FA39" w14:textId="77777777" w:rsidR="007658DA" w:rsidRDefault="007658DA" w:rsidP="007658DA">
      <w:pPr>
        <w:pStyle w:val="Bibliography"/>
      </w:pPr>
      <w:r>
        <w:t xml:space="preserve">30. </w:t>
      </w:r>
      <w:r>
        <w:tab/>
        <w:t>Interlink Electronics FSR 406 Data Sheet.</w:t>
      </w:r>
    </w:p>
    <w:p w14:paraId="13EA54D2" w14:textId="77777777" w:rsidR="007658DA" w:rsidRDefault="007658DA" w:rsidP="007658DA">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1FC4B65C" w14:textId="77777777" w:rsidR="007658DA" w:rsidRDefault="007658DA" w:rsidP="007658DA">
      <w:pPr>
        <w:pStyle w:val="Bibliography"/>
      </w:pPr>
      <w:r>
        <w:t xml:space="preserve">32.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894B87E" w14:textId="77777777" w:rsidR="007658DA" w:rsidRDefault="007658DA" w:rsidP="007658DA">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5C76A824" w14:textId="77777777" w:rsidR="007658DA" w:rsidRDefault="007658DA" w:rsidP="007658DA">
      <w:pPr>
        <w:pStyle w:val="Bibliography"/>
      </w:pPr>
      <w:r>
        <w:t xml:space="preserve">34.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F1D5C45" w14:textId="77777777" w:rsidR="007658DA" w:rsidRDefault="007658DA" w:rsidP="007658DA">
      <w:pPr>
        <w:pStyle w:val="Bibliography"/>
      </w:pPr>
      <w:r>
        <w:t xml:space="preserve">35.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3469B230" w14:textId="77777777" w:rsidR="007658DA" w:rsidRDefault="007658DA" w:rsidP="007658DA">
      <w:pPr>
        <w:pStyle w:val="Bibliography"/>
      </w:pPr>
      <w:r>
        <w:t xml:space="preserve">36.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5E59D39" w14:textId="77777777" w:rsidR="007658DA" w:rsidRDefault="007658DA" w:rsidP="007658DA">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4CD7FFA" w14:textId="77777777" w:rsidR="007658DA" w:rsidRDefault="007658DA" w:rsidP="007658DA">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3AB385B8" w14:textId="77777777" w:rsidR="007658DA" w:rsidRDefault="007658DA" w:rsidP="007658DA">
      <w:pPr>
        <w:pStyle w:val="Bibliography"/>
      </w:pPr>
      <w:r>
        <w:t xml:space="preserve">39. </w:t>
      </w:r>
      <w:r>
        <w:tab/>
      </w:r>
      <w:proofErr w:type="spellStart"/>
      <w:r>
        <w:t>SpectraSymbol</w:t>
      </w:r>
      <w:proofErr w:type="spellEnd"/>
      <w:r>
        <w:t xml:space="preserve"> Flex Sensor Data Sheet 2014.</w:t>
      </w:r>
    </w:p>
    <w:p w14:paraId="141DACE7" w14:textId="77777777" w:rsidR="007658DA" w:rsidRDefault="007658DA" w:rsidP="007658DA">
      <w:pPr>
        <w:pStyle w:val="Bibliography"/>
      </w:pPr>
      <w:r>
        <w:t xml:space="preserve">40. </w:t>
      </w:r>
      <w:r>
        <w:tab/>
      </w:r>
      <w:proofErr w:type="spellStart"/>
      <w:r>
        <w:t>SpectraSymbol</w:t>
      </w:r>
      <w:proofErr w:type="spellEnd"/>
      <w:r>
        <w:t xml:space="preserve"> Flex Sensor 2.2.</w:t>
      </w:r>
    </w:p>
    <w:p w14:paraId="517ED137" w14:textId="77777777" w:rsidR="007658DA" w:rsidRDefault="007658DA" w:rsidP="007658DA">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92D06C5" w14:textId="77777777" w:rsidR="007658DA" w:rsidRDefault="007658DA" w:rsidP="007658DA">
      <w:pPr>
        <w:pStyle w:val="Bibliography"/>
      </w:pPr>
      <w:r>
        <w:lastRenderedPageBreak/>
        <w:t xml:space="preserve">42.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1F697A9A" w14:textId="77777777" w:rsidR="007658DA" w:rsidRDefault="007658DA" w:rsidP="007658DA">
      <w:pPr>
        <w:pStyle w:val="Bibliography"/>
      </w:pPr>
      <w:r>
        <w:t xml:space="preserve">43.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Default="007658DA" w:rsidP="007658DA">
      <w:pPr>
        <w:pStyle w:val="Bibliography"/>
      </w:pPr>
      <w:r>
        <w:t xml:space="preserve">44.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56A888F9" w14:textId="77777777" w:rsidR="007658DA" w:rsidRDefault="007658DA" w:rsidP="007658DA">
      <w:pPr>
        <w:pStyle w:val="Bibliography"/>
      </w:pPr>
      <w:r>
        <w:t xml:space="preserve">45.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1A9B9BBD" w14:textId="77777777" w:rsidR="007658DA" w:rsidRDefault="007658DA" w:rsidP="007658DA">
      <w:pPr>
        <w:pStyle w:val="Bibliography"/>
      </w:pPr>
      <w:r>
        <w:t xml:space="preserve">46.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5EB26EFC" w14:textId="77777777" w:rsidR="007658DA" w:rsidRDefault="007658DA" w:rsidP="007658DA">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E58A4C4" w14:textId="77777777" w:rsidR="007658DA" w:rsidRDefault="007658DA" w:rsidP="007658DA">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B5F0A3" w14:textId="77777777" w:rsidR="007658DA" w:rsidRDefault="007658DA" w:rsidP="007658DA">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43DD5363" w14:textId="77777777" w:rsidR="007658DA" w:rsidRDefault="007658DA" w:rsidP="007658DA">
      <w:pPr>
        <w:pStyle w:val="Bibliography"/>
      </w:pPr>
      <w:r>
        <w:t xml:space="preserve">50.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CD4E352" w14:textId="77777777" w:rsidR="007658DA" w:rsidRDefault="007658DA" w:rsidP="007658DA">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E2178E9" w14:textId="77777777" w:rsidR="007658DA" w:rsidRDefault="007658DA" w:rsidP="007658DA">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55285E5B" w14:textId="77777777" w:rsidR="007658DA" w:rsidRDefault="007658DA" w:rsidP="007658DA">
      <w:pPr>
        <w:pStyle w:val="Bibliography"/>
      </w:pPr>
      <w:r>
        <w:t xml:space="preserve">53.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08B8AF7D" w14:textId="77777777" w:rsidR="007658DA" w:rsidRDefault="007658DA" w:rsidP="007658DA">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10D80" w14:textId="77777777" w:rsidR="007658DA" w:rsidRDefault="007658DA" w:rsidP="007658DA">
      <w:pPr>
        <w:pStyle w:val="Bibliography"/>
      </w:pPr>
      <w:r>
        <w:t xml:space="preserve">55.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4DFBF17" w14:textId="77777777" w:rsidR="007658DA" w:rsidRDefault="007658DA" w:rsidP="007658DA">
      <w:pPr>
        <w:pStyle w:val="Bibliography"/>
      </w:pPr>
      <w:r>
        <w:t xml:space="preserve">56.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6B2BC27" w14:textId="77777777" w:rsidR="007658DA" w:rsidRDefault="007658DA" w:rsidP="007658DA">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1E92C76" w14:textId="77777777" w:rsidR="007658DA" w:rsidRDefault="007658DA" w:rsidP="007658DA">
      <w:pPr>
        <w:pStyle w:val="Bibliography"/>
      </w:pPr>
      <w:r>
        <w:lastRenderedPageBreak/>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95B944B" w14:textId="77777777" w:rsidR="007658DA" w:rsidRDefault="007658DA" w:rsidP="007658DA">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54CA87" w14:textId="77777777" w:rsidR="007658DA" w:rsidRDefault="007658DA" w:rsidP="007658DA">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4EA6940" w14:textId="77777777" w:rsidR="007658DA" w:rsidRDefault="007658DA" w:rsidP="007658DA">
      <w:pPr>
        <w:pStyle w:val="Bibliography"/>
      </w:pPr>
      <w:r>
        <w:t xml:space="preserve">61.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FD46550" w14:textId="77777777" w:rsidR="007658DA" w:rsidRDefault="007658DA" w:rsidP="007658DA">
      <w:pPr>
        <w:pStyle w:val="Bibliography"/>
      </w:pPr>
      <w:r>
        <w:t xml:space="preserve">62.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23F7639" w14:textId="77777777" w:rsidR="007658DA" w:rsidRDefault="007658DA" w:rsidP="007658DA">
      <w:pPr>
        <w:pStyle w:val="Bibliography"/>
      </w:pPr>
      <w:r>
        <w:t xml:space="preserve">63.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57A7191C" w14:textId="77777777" w:rsidR="007658DA" w:rsidRDefault="007658DA" w:rsidP="007658DA">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B2E0D" w14:textId="77777777" w:rsidR="007658DA" w:rsidRDefault="007658DA" w:rsidP="007658DA">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Default="007658DA" w:rsidP="007658DA">
      <w:pPr>
        <w:pStyle w:val="Bibliography"/>
      </w:pPr>
      <w:r>
        <w:t xml:space="preserve">66.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056C2081" w14:textId="77777777" w:rsidR="007658DA" w:rsidRDefault="007658DA" w:rsidP="007658DA">
      <w:pPr>
        <w:pStyle w:val="Bibliography"/>
      </w:pPr>
      <w:r>
        <w:t xml:space="preserve">67.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2027B860" w14:textId="77777777" w:rsidR="007658DA" w:rsidRDefault="007658DA" w:rsidP="007658DA">
      <w:pPr>
        <w:pStyle w:val="Bibliography"/>
      </w:pPr>
      <w:r>
        <w:t xml:space="preserve">68.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2ED9079A" w14:textId="77777777" w:rsidR="007658DA" w:rsidRDefault="007658DA" w:rsidP="007658DA">
      <w:pPr>
        <w:pStyle w:val="Bibliography"/>
      </w:pPr>
      <w:r>
        <w:t xml:space="preserve">69.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570578C9" w14:textId="77777777" w:rsidR="007658DA" w:rsidRDefault="007658DA" w:rsidP="007658DA">
      <w:pPr>
        <w:pStyle w:val="Bibliography"/>
      </w:pPr>
      <w:r>
        <w:t xml:space="preserve">70.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07F788B2" w14:textId="77777777" w:rsidR="007658DA" w:rsidRDefault="007658DA" w:rsidP="007658DA">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E43C7B1" w14:textId="77777777" w:rsidR="007658DA" w:rsidRDefault="007658DA" w:rsidP="007658DA">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49509F87" w14:textId="77777777" w:rsidR="007658DA" w:rsidRDefault="007658DA" w:rsidP="007658DA">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3504C9CC" w14:textId="77777777" w:rsidR="007658DA" w:rsidRDefault="007658DA" w:rsidP="007658DA">
      <w:pPr>
        <w:pStyle w:val="Bibliography"/>
      </w:pPr>
      <w:r>
        <w:lastRenderedPageBreak/>
        <w:t xml:space="preserve">74.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13BE6317" w14:textId="77777777" w:rsidR="007658DA" w:rsidRDefault="007658DA" w:rsidP="007658DA">
      <w:pPr>
        <w:pStyle w:val="Bibliography"/>
      </w:pPr>
      <w:r>
        <w:t xml:space="preserve">75.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43291CE5"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21204">
        <w:rPr>
          <w:lang w:val="en-GB"/>
        </w:rPr>
        <w:t>instructions</w:t>
      </w:r>
      <w:proofErr w:type="gramEnd"/>
      <w:r w:rsidRPr="00621204">
        <w:rPr>
          <w:lang w:val="en-GB"/>
        </w:rPr>
        <w:t xml:space="preserve"> or products referred to in the content.</w:t>
      </w:r>
    </w:p>
    <w:sectPr w:rsidR="00E93210" w:rsidRPr="00B958EA" w:rsidSect="007E7F15">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3DA06" w14:textId="77777777" w:rsidR="007E7F15" w:rsidRPr="00621204" w:rsidRDefault="007E7F15">
      <w:pPr>
        <w:spacing w:line="240" w:lineRule="auto"/>
      </w:pPr>
      <w:r w:rsidRPr="00621204">
        <w:separator/>
      </w:r>
    </w:p>
    <w:p w14:paraId="04CFEE20" w14:textId="77777777" w:rsidR="007E7F15" w:rsidRDefault="007E7F15"/>
  </w:endnote>
  <w:endnote w:type="continuationSeparator" w:id="0">
    <w:p w14:paraId="6734C17C" w14:textId="77777777" w:rsidR="007E7F15" w:rsidRPr="00621204" w:rsidRDefault="007E7F15">
      <w:pPr>
        <w:spacing w:line="240" w:lineRule="auto"/>
      </w:pPr>
      <w:r w:rsidRPr="00621204">
        <w:continuationSeparator/>
      </w:r>
    </w:p>
    <w:p w14:paraId="6DEF9327" w14:textId="77777777" w:rsidR="007E7F15" w:rsidRDefault="007E7F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98D26" w14:textId="77777777" w:rsidR="007E7F15" w:rsidRPr="00621204" w:rsidRDefault="007E7F15">
      <w:pPr>
        <w:spacing w:line="240" w:lineRule="auto"/>
      </w:pPr>
      <w:r w:rsidRPr="00621204">
        <w:separator/>
      </w:r>
    </w:p>
    <w:p w14:paraId="6FB8BE59" w14:textId="77777777" w:rsidR="007E7F15" w:rsidRDefault="007E7F15"/>
  </w:footnote>
  <w:footnote w:type="continuationSeparator" w:id="0">
    <w:p w14:paraId="381504C2" w14:textId="77777777" w:rsidR="007E7F15" w:rsidRPr="00621204" w:rsidRDefault="007E7F15">
      <w:pPr>
        <w:spacing w:line="240" w:lineRule="auto"/>
      </w:pPr>
      <w:r w:rsidRPr="00621204">
        <w:continuationSeparator/>
      </w:r>
    </w:p>
    <w:p w14:paraId="19646989" w14:textId="77777777" w:rsidR="007E7F15" w:rsidRDefault="007E7F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788"/>
    <w:rsid w:val="00DA7C8B"/>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628A1E10-1A09-448C-97C6-10C6F23C057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844EBC91-B84F-42D2-80D3-72240DB93C0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833FCD37-5A39-4D36-A47B-5B8A933F3D6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AAD25646-2A7C-4B2E-A81B-BF265606A92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9A4178A6-AC2E-499C-905A-41B4DF52563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0E626A7E-BB9C-4AB8-A44D-961374AB19B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27D81C06-5EBA-479C-9497-71036B6D1E1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0B53B34A-17F0-4122-8FED-E993F8A0118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96AEB4AD-D78B-452A-BDCF-E3F266E0AB6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959B6239-0125-4065-BA01-8C8CE372288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0E2132DC-97E0-44D4-A285-A73382F2CC8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17453</TotalTime>
  <Pages>22</Pages>
  <Words>40537</Words>
  <Characters>231067</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441</cp:revision>
  <cp:lastPrinted>2024-03-12T21:55:00Z</cp:lastPrinted>
  <dcterms:created xsi:type="dcterms:W3CDTF">2024-01-18T09:54:00Z</dcterms:created>
  <dcterms:modified xsi:type="dcterms:W3CDTF">2024-03-13T10:17:00Z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