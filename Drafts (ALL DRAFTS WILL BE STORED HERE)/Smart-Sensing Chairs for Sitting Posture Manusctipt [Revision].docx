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624020F2"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proofErr w:type="gramStart"/>
      <w:r w:rsidR="000965BE" w:rsidRPr="00621204">
        <w:rPr>
          <w:vertAlign w:val="superscript"/>
          <w:lang w:val="en-GB"/>
        </w:rPr>
        <w:t>1</w:t>
      </w:r>
      <w:r w:rsidR="00C75D3A">
        <w:rPr>
          <w:vertAlign w:val="superscript"/>
          <w:lang w:val="en-GB"/>
        </w:rPr>
        <w:t>,</w:t>
      </w:r>
      <w:r w:rsidR="009148E2">
        <w:rPr>
          <w:vertAlign w:val="superscript"/>
          <w:lang w:val="en-GB"/>
        </w:rPr>
        <w:t>*</w:t>
      </w:r>
      <w:proofErr w:type="gramEnd"/>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proofErr w:type="gramStart"/>
      <w:r w:rsidR="008E399F" w:rsidRPr="00621204">
        <w:rPr>
          <w:lang w:val="en-GB"/>
        </w:rPr>
        <w:t>Cardiff</w:t>
      </w:r>
      <w:proofErr w:type="gramEnd"/>
      <w:r w:rsidR="008E399F" w:rsidRPr="00621204">
        <w:rPr>
          <w:lang w:val="en-GB"/>
        </w:rPr>
        <w:t xml:space="preserve">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4E83889D" w:rsidR="00E40AD3" w:rsidRPr="00621204" w:rsidRDefault="00725A06" w:rsidP="00C32383">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the “AND” </w:t>
      </w:r>
      <w:r w:rsidR="00066F2A" w:rsidRPr="002F7C92">
        <w:rPr>
          <w:color w:val="FF0000"/>
          <w:lang w:val="en-GB"/>
        </w:rPr>
        <w:t>and the “OR” conditions</w:t>
      </w:r>
      <w:r w:rsidR="007B1207">
        <w:rPr>
          <w:color w:val="FF0000"/>
          <w:lang w:val="en-GB"/>
        </w:rPr>
        <w:t xml:space="preserve"> </w:t>
      </w:r>
      <w:proofErr w:type="gramStart"/>
      <w:r w:rsidR="007B1207">
        <w:rPr>
          <w:color w:val="FF0000"/>
          <w:lang w:val="en-GB"/>
        </w:rPr>
        <w:t>i</w:t>
      </w:r>
      <w:r w:rsidR="007B1207" w:rsidRPr="007B1207">
        <w:rPr>
          <w:color w:val="FF0000"/>
          <w:lang w:val="en-GB"/>
        </w:rPr>
        <w:t>n order to</w:t>
      </w:r>
      <w:proofErr w:type="gramEnd"/>
      <w:r w:rsidR="007B1207" w:rsidRPr="007B1207">
        <w:rPr>
          <w:color w:val="FF0000"/>
          <w:lang w:val="en-GB"/>
        </w:rPr>
        <w:t xml:space="preserve"> obtain better results from the 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research databases: </w:t>
      </w:r>
      <w:r w:rsidR="00C32383" w:rsidRPr="00C32383">
        <w:rPr>
          <w:color w:val="FF0000"/>
          <w:lang w:val="en-GB"/>
        </w:rPr>
        <w:t>Smart Sensing Chair OR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1C729A2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 and 2930 papers from Google Scholar.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resulted in a total of 3</w:t>
      </w:r>
      <w:r w:rsidR="007A361B" w:rsidRPr="0032737B">
        <w:rPr>
          <w:highlight w:val="yellow"/>
          <w:lang w:val="en-GB"/>
        </w:rPr>
        <w:t>4</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74479C04" w14:textId="78B9825B" w:rsidR="00A759D5" w:rsidRPr="00621204" w:rsidRDefault="006B5040" w:rsidP="00A759D5">
      <w:pPr>
        <w:pStyle w:val="MDPI52figure"/>
        <w:rPr>
          <w:lang w:val="en-GB"/>
        </w:rPr>
      </w:pPr>
      <w:r>
        <w:rPr>
          <w:noProof/>
        </w:rPr>
        <w:lastRenderedPageBreak/>
        <w:drawing>
          <wp:inline distT="0" distB="0" distL="0" distR="0" wp14:anchorId="1AE06369" wp14:editId="67A1D259">
            <wp:extent cx="5676579" cy="4323715"/>
            <wp:effectExtent l="19050" t="19050" r="635" b="635"/>
            <wp:docPr id="15201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3392" t="-4338" r="-3037" b="-5078"/>
                    <a:stretch/>
                  </pic:blipFill>
                  <pic:spPr bwMode="auto">
                    <a:xfrm>
                      <a:off x="0" y="0"/>
                      <a:ext cx="5681207" cy="43272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3578EE02" w:rsidR="00804934" w:rsidRPr="00F220D4" w:rsidRDefault="00804934" w:rsidP="00634D43">
            <w:pPr>
              <w:pStyle w:val="MDPI42tablebody"/>
              <w:spacing w:line="240" w:lineRule="auto"/>
            </w:pPr>
            <w:r>
              <w:fldChar w:fldCharType="begin"/>
            </w:r>
            <w:r>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Pr="00556382">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3CCF92E9" w:rsidR="00804934" w:rsidRPr="00F220D4" w:rsidRDefault="00804934" w:rsidP="00634D43">
            <w:pPr>
              <w:pStyle w:val="MDPI42tablebody"/>
              <w:spacing w:line="240" w:lineRule="auto"/>
            </w:pPr>
            <w:r>
              <w:fldChar w:fldCharType="begin"/>
            </w:r>
            <w:r>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Pr="00C45B54">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proofErr w:type="spellStart"/>
            <w:r>
              <w:t>LightGBM</w:t>
            </w:r>
            <w:proofErr w:type="spellEnd"/>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09797AD4" w:rsidR="00804934" w:rsidRPr="00F220D4" w:rsidRDefault="008B7C55" w:rsidP="00634D43">
            <w:pPr>
              <w:pStyle w:val="MDPI42tablebody"/>
              <w:spacing w:line="240" w:lineRule="auto"/>
            </w:pPr>
            <w:r>
              <w:t>LCD Screen</w:t>
            </w:r>
          </w:p>
        </w:tc>
      </w:tr>
      <w:tr w:rsidR="00E77DF9" w:rsidRPr="00EF08AF" w14:paraId="2FA70807" w14:textId="77777777" w:rsidTr="00D6714D">
        <w:trPr>
          <w:trHeight w:val="290"/>
        </w:trPr>
        <w:tc>
          <w:tcPr>
            <w:tcW w:w="603" w:type="dxa"/>
            <w:shd w:val="clear" w:color="auto" w:fill="auto"/>
            <w:vAlign w:val="center"/>
          </w:tcPr>
          <w:p w14:paraId="17802512" w14:textId="24F7FCBD" w:rsidR="00804934" w:rsidRPr="00F220D4" w:rsidRDefault="008B7C55" w:rsidP="00634D43">
            <w:pPr>
              <w:pStyle w:val="MDPI42tablebody"/>
              <w:spacing w:line="240" w:lineRule="auto"/>
            </w:pPr>
            <w:r>
              <w:fldChar w:fldCharType="begin"/>
            </w:r>
            <w:r>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Pr="008B7C55">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3CAFE3CD" w:rsidR="00392173" w:rsidRDefault="00392173" w:rsidP="00634D43">
            <w:pPr>
              <w:pStyle w:val="MDPI42tablebody"/>
              <w:spacing w:line="240" w:lineRule="auto"/>
            </w:pPr>
            <w:r>
              <w:fldChar w:fldCharType="begin"/>
            </w:r>
            <w:r>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Pr="00392173">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F83DB49" w:rsidR="00AE18FA" w:rsidRDefault="00AE18FA" w:rsidP="00AE18FA">
            <w:pPr>
              <w:pStyle w:val="MDPI42tablebody"/>
              <w:spacing w:line="240" w:lineRule="auto"/>
            </w:pPr>
            <w:r>
              <w:fldChar w:fldCharType="begin"/>
            </w:r>
            <w:r>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Pr="00AE18FA">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3680ED8D" w:rsidR="0033798B" w:rsidRDefault="0033798B" w:rsidP="00AE18FA">
            <w:pPr>
              <w:pStyle w:val="MDPI42tablebody"/>
              <w:spacing w:line="240" w:lineRule="auto"/>
            </w:pPr>
            <w:r>
              <w:fldChar w:fldCharType="begin"/>
            </w:r>
            <w:r>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Pr="0033798B">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232B55FC" w:rsidR="0033798B" w:rsidRDefault="00352E94" w:rsidP="00AE18FA">
            <w:pPr>
              <w:pStyle w:val="MDPI42tablebody"/>
              <w:spacing w:line="240" w:lineRule="auto"/>
            </w:pPr>
            <w:r>
              <w:t>Desktop App</w:t>
            </w:r>
          </w:p>
        </w:tc>
      </w:tr>
      <w:tr w:rsidR="00352E94" w:rsidRPr="00EF08AF" w14:paraId="2BDDFC3B" w14:textId="77777777" w:rsidTr="00D6714D">
        <w:trPr>
          <w:trHeight w:val="290"/>
        </w:trPr>
        <w:tc>
          <w:tcPr>
            <w:tcW w:w="603" w:type="dxa"/>
            <w:shd w:val="clear" w:color="auto" w:fill="auto"/>
            <w:vAlign w:val="center"/>
          </w:tcPr>
          <w:p w14:paraId="1A2CF696" w14:textId="3436E64E" w:rsidR="00352E94" w:rsidRPr="0036557C" w:rsidRDefault="00421E31" w:rsidP="00AE18FA">
            <w:pPr>
              <w:pStyle w:val="MDPI42tablebody"/>
              <w:spacing w:line="240" w:lineRule="auto"/>
              <w:rPr>
                <w:color w:val="FF0000"/>
              </w:rPr>
            </w:pPr>
            <w:r>
              <w:rPr>
                <w:color w:val="FF0000"/>
              </w:rPr>
              <w:fldChar w:fldCharType="begin"/>
            </w:r>
            <w:r w:rsidR="00140170">
              <w:rPr>
                <w:color w:val="FF0000"/>
              </w:rPr>
              <w:instrText xml:space="preserve"> ADDIN ZOTERO_ITEM CSL_CITATION {"citationID":"c8YO5eSg","properties":{"formattedCitation":"[29]","plainCitation":"[29]","noteIndex":0},"citationItems":[{"id":174,"uris":["http://zotero.org/users/11398818/items/NF2WTTR3"],"itemData":{"id":174,"type":"article-journal","abstract":"Bad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140170" w:rsidRPr="00140170">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2B2B6A81" w:rsidR="00571C08" w:rsidRDefault="00571C08" w:rsidP="00AE18FA">
            <w:pPr>
              <w:pStyle w:val="MDPI42tablebody"/>
              <w:spacing w:line="240" w:lineRule="auto"/>
            </w:pPr>
            <w:r>
              <w:fldChar w:fldCharType="begin"/>
            </w:r>
            <w:r w:rsidR="001A4B72">
              <w:instrText xml:space="preserve"> ADDIN ZOTERO_ITEM CSL_CITATION {"citationID":"32UW4Hsf","properties":{"formattedCitation":"[30]","plainCitation":"[30]","noteIndex":0},"citationItems":[{"id":103,"uris":["http://zotero.org/groups/5004747/items/JS76S86Q"],"itemData":{"id":103,"type":"article-journal","container-title":"Sensors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1A4B72" w:rsidRPr="001A4B72">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6FE0DFB5" w:rsidR="005C5387" w:rsidRDefault="005C5387" w:rsidP="00AE18FA">
            <w:pPr>
              <w:pStyle w:val="MDPI42tablebody"/>
              <w:spacing w:line="240" w:lineRule="auto"/>
            </w:pPr>
            <w:r>
              <w:fldChar w:fldCharType="begin"/>
            </w:r>
            <w:r>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Pr="005C5387">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7EFAC0A2" w:rsidR="00D1027E" w:rsidRDefault="001863F1" w:rsidP="00AE18FA">
            <w:pPr>
              <w:pStyle w:val="MDPI42tablebody"/>
              <w:spacing w:line="240" w:lineRule="auto"/>
            </w:pPr>
            <w:r>
              <w:lastRenderedPageBreak/>
              <w:fldChar w:fldCharType="begin"/>
            </w:r>
            <w:r>
              <w:instrText xml:space="preserve"> ADDIN ZOTERO_ITEM CSL_CITATION {"citationID":"kgtnNoj3","properties":{"formattedCitation":"[32]","plainCitation":"[32]","noteIndex":0},"citationItems":[{"id":161,"uris":["http://zotero.org/users/11398818/items/JP76KCNB"],"itemData":{"id":161,"type":"article-journal","container-title":"Sensors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Pr="001863F1">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72F933CF" w:rsidR="00D1027E" w:rsidRDefault="00354A66" w:rsidP="00571C08">
            <w:pPr>
              <w:pStyle w:val="MDPI42tablebody"/>
              <w:spacing w:line="240" w:lineRule="auto"/>
            </w:pPr>
            <w:r>
              <w:t>Desktop App</w:t>
            </w:r>
          </w:p>
        </w:tc>
      </w:tr>
      <w:tr w:rsidR="00354A66" w:rsidRPr="00EF08AF" w14:paraId="439348C3" w14:textId="77777777" w:rsidTr="00D6714D">
        <w:trPr>
          <w:trHeight w:val="290"/>
        </w:trPr>
        <w:tc>
          <w:tcPr>
            <w:tcW w:w="603" w:type="dxa"/>
            <w:shd w:val="clear" w:color="auto" w:fill="auto"/>
            <w:vAlign w:val="center"/>
          </w:tcPr>
          <w:p w14:paraId="78993357" w14:textId="2271B6AE" w:rsidR="00354A66" w:rsidRDefault="00354A66" w:rsidP="00AE18FA">
            <w:pPr>
              <w:pStyle w:val="MDPI42tablebody"/>
              <w:spacing w:line="240" w:lineRule="auto"/>
            </w:pPr>
            <w:r>
              <w:fldChar w:fldCharType="begin"/>
            </w:r>
            <w:r>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Pr="00354A66">
              <w:t>[33]</w:t>
            </w:r>
            <w:r>
              <w:fldChar w:fldCharType="end"/>
            </w:r>
          </w:p>
        </w:tc>
        <w:tc>
          <w:tcPr>
            <w:tcW w:w="1752" w:type="dxa"/>
            <w:shd w:val="clear" w:color="auto" w:fill="auto"/>
            <w:vAlign w:val="center"/>
          </w:tcPr>
          <w:p w14:paraId="28539A8D" w14:textId="4B46389F" w:rsidR="00354A66" w:rsidRDefault="00202D86" w:rsidP="00AE18FA">
            <w:pPr>
              <w:pStyle w:val="MDPI42tablebody"/>
              <w:spacing w:line="240" w:lineRule="auto"/>
            </w:pPr>
            <w:r>
              <w:t>Camera</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7935815" w:rsidR="00760AB0" w:rsidRDefault="0083791F" w:rsidP="00AE18FA">
            <w:pPr>
              <w:pStyle w:val="MDPI42tablebody"/>
              <w:spacing w:line="240" w:lineRule="auto"/>
            </w:pPr>
            <w:r>
              <w:fldChar w:fldCharType="begin"/>
            </w:r>
            <w:r>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Pr="0083791F">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16A4930F" w:rsidR="006907A9" w:rsidRDefault="006907A9" w:rsidP="00AE18FA">
            <w:pPr>
              <w:pStyle w:val="MDPI42tablebody"/>
              <w:spacing w:line="240" w:lineRule="auto"/>
            </w:pPr>
            <w:r>
              <w:fldChar w:fldCharType="begin"/>
            </w:r>
            <w:r w:rsidR="0051511F">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51511F" w:rsidRPr="0051511F">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634709DE" w:rsidR="002D09F0" w:rsidRDefault="002D09F0" w:rsidP="00AE18FA">
            <w:pPr>
              <w:pStyle w:val="MDPI42tablebody"/>
              <w:spacing w:line="240" w:lineRule="auto"/>
            </w:pPr>
            <w:r>
              <w:fldChar w:fldCharType="begin"/>
            </w:r>
            <w:r w:rsidR="00D014AD">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D014AD" w:rsidRPr="00D014AD">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33278968" w:rsidR="008A711E" w:rsidRDefault="008A711E" w:rsidP="00AE18FA">
            <w:pPr>
              <w:pStyle w:val="MDPI42tablebody"/>
              <w:spacing w:line="240" w:lineRule="auto"/>
            </w:pPr>
            <w:r>
              <w:fldChar w:fldCharType="begin"/>
            </w:r>
            <w:r>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Pr="008A711E">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proofErr w:type="spellStart"/>
            <w:r>
              <w:t>SimpleLogistic</w:t>
            </w:r>
            <w:proofErr w:type="spellEnd"/>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21C3D434" w:rsidR="00A63AD4" w:rsidRDefault="00A63AD4" w:rsidP="00AE18FA">
            <w:pPr>
              <w:pStyle w:val="MDPI42tablebody"/>
              <w:spacing w:line="240" w:lineRule="auto"/>
            </w:pPr>
            <w:r>
              <w:fldChar w:fldCharType="begin"/>
            </w:r>
            <w:r w:rsidR="00A601B8">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A601B8" w:rsidRPr="00A601B8">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7DB3FC77" w:rsidR="00CC73E3" w:rsidRDefault="00443BD3" w:rsidP="00AE18FA">
            <w:pPr>
              <w:pStyle w:val="MDPI42tablebody"/>
              <w:spacing w:line="240" w:lineRule="auto"/>
            </w:pPr>
            <w:r>
              <w:fldChar w:fldCharType="begin"/>
            </w:r>
            <w:r w:rsidR="006C1282">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6C1282" w:rsidRPr="006C1282">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29EB1772" w:rsidR="00443BD3" w:rsidRDefault="00A847CE" w:rsidP="00AE18FA">
            <w:pPr>
              <w:pStyle w:val="MDPI42tablebody"/>
              <w:spacing w:line="240" w:lineRule="auto"/>
            </w:pPr>
            <w:r>
              <w:fldChar w:fldCharType="begin"/>
            </w:r>
            <w:r w:rsidR="00E85968">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E85968" w:rsidRPr="00E85968">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55973D4" w:rsidR="006C1282" w:rsidRDefault="003935AB" w:rsidP="00AE18FA">
            <w:pPr>
              <w:pStyle w:val="MDPI42tablebody"/>
              <w:spacing w:line="240" w:lineRule="auto"/>
            </w:pPr>
            <w:r>
              <w:fldChar w:fldCharType="begin"/>
            </w:r>
            <w:r>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Pr="003935AB">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76BF5B97" w:rsidR="00F61507" w:rsidRDefault="00F61507" w:rsidP="00AE18FA">
            <w:pPr>
              <w:pStyle w:val="MDPI42tablebody"/>
              <w:spacing w:line="240" w:lineRule="auto"/>
            </w:pPr>
            <w:r>
              <w:fldChar w:fldCharType="begin"/>
            </w:r>
            <w:r>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Pr="00F61507">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38CD589C" w:rsidR="00DF5919" w:rsidRDefault="00DF5919" w:rsidP="00AE18FA">
            <w:pPr>
              <w:pStyle w:val="MDPI42tablebody"/>
              <w:spacing w:line="240" w:lineRule="auto"/>
            </w:pPr>
            <w:r>
              <w:fldChar w:fldCharType="begin"/>
            </w:r>
            <w:r w:rsidR="006F1FD4">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6F1FD4" w:rsidRPr="006F1FD4">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2793FF2B" w:rsidR="009B09F4" w:rsidRDefault="00A92220" w:rsidP="00AE18FA">
            <w:pPr>
              <w:pStyle w:val="MDPI42tablebody"/>
              <w:spacing w:line="240" w:lineRule="auto"/>
            </w:pPr>
            <w:r>
              <w:fldChar w:fldCharType="begin"/>
            </w:r>
            <w:r>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Pr="00A9222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407303E7" w:rsidR="009B09F4" w:rsidRDefault="00A92220" w:rsidP="00AE18FA">
            <w:pPr>
              <w:pStyle w:val="MDPI42tablebody"/>
              <w:spacing w:line="240" w:lineRule="auto"/>
            </w:pPr>
            <w:r>
              <w:fldChar w:fldCharType="begin"/>
            </w:r>
            <w:r w:rsidR="001B51AE">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1B51AE" w:rsidRPr="001B51AE">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2E517B68" w:rsidR="001B51AE" w:rsidRDefault="00840097" w:rsidP="00AE18FA">
            <w:pPr>
              <w:pStyle w:val="MDPI42tablebody"/>
              <w:spacing w:line="240" w:lineRule="auto"/>
            </w:pPr>
            <w:r>
              <w:fldChar w:fldCharType="begin"/>
            </w:r>
            <w:r w:rsidR="001900EB">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1900EB" w:rsidRPr="001900EB">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52152D4D" w:rsidR="00142FB8" w:rsidRDefault="002346A9" w:rsidP="00AE18FA">
            <w:pPr>
              <w:pStyle w:val="MDPI42tablebody"/>
              <w:spacing w:line="240" w:lineRule="auto"/>
            </w:pPr>
            <w:r>
              <w:fldChar w:fldCharType="begin"/>
            </w:r>
            <w:r>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2346A9">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0CC21D4F" w:rsidR="007C3851" w:rsidRDefault="002E03F4" w:rsidP="00AE18FA">
            <w:pPr>
              <w:pStyle w:val="MDPI42tablebody"/>
              <w:spacing w:line="240" w:lineRule="auto"/>
            </w:pPr>
            <w:r>
              <w:fldChar w:fldCharType="begin"/>
            </w:r>
            <w:r w:rsidR="00D56C28">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D56C28" w:rsidRPr="00D56C28">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2A36FF5B" w:rsidR="00D56C28" w:rsidRDefault="001D7466" w:rsidP="00AE18FA">
            <w:pPr>
              <w:pStyle w:val="MDPI42tablebody"/>
              <w:spacing w:line="240" w:lineRule="auto"/>
            </w:pPr>
            <w:r>
              <w:fldChar w:fldCharType="begin"/>
            </w:r>
            <w:r>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Pr="001D7466">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6127586D" w:rsidR="004A4364" w:rsidRDefault="00C85DB6" w:rsidP="00AE18FA">
            <w:pPr>
              <w:pStyle w:val="MDPI42tablebody"/>
              <w:spacing w:line="240" w:lineRule="auto"/>
            </w:pPr>
            <w:r>
              <w:fldChar w:fldCharType="begin"/>
            </w:r>
            <w:r w:rsidR="00B8580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B85800" w:rsidRPr="00B8580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1E07BCD6" w:rsidR="00B85800" w:rsidRDefault="00B85800" w:rsidP="00AE18FA">
            <w:pPr>
              <w:pStyle w:val="MDPI42tablebody"/>
              <w:spacing w:line="240" w:lineRule="auto"/>
            </w:pPr>
            <w:r>
              <w:fldChar w:fldCharType="begin"/>
            </w:r>
            <w:r w:rsidR="00644FD7">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644FD7" w:rsidRPr="00644FD7">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631A9F5C" w:rsidR="00644FD7" w:rsidRDefault="00644FD7" w:rsidP="00AE18FA">
            <w:pPr>
              <w:pStyle w:val="MDPI42tablebody"/>
              <w:spacing w:line="240" w:lineRule="auto"/>
            </w:pPr>
            <w:r>
              <w:fldChar w:fldCharType="begin"/>
            </w:r>
            <w:r w:rsidR="00C02D9D">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C02D9D" w:rsidRPr="00C02D9D">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0C786BB1" w:rsidR="00644FD7" w:rsidRDefault="00176CBA" w:rsidP="00571C08">
            <w:pPr>
              <w:pStyle w:val="MDPI42tablebody"/>
              <w:spacing w:line="240" w:lineRule="auto"/>
            </w:pPr>
            <w:r>
              <w:t>Mobile App</w:t>
            </w:r>
          </w:p>
        </w:tc>
      </w:tr>
      <w:tr w:rsidR="00176CBA" w:rsidRPr="00EF08AF" w14:paraId="1461A247" w14:textId="77777777" w:rsidTr="00D6714D">
        <w:trPr>
          <w:trHeight w:val="290"/>
        </w:trPr>
        <w:tc>
          <w:tcPr>
            <w:tcW w:w="603" w:type="dxa"/>
            <w:shd w:val="clear" w:color="auto" w:fill="auto"/>
            <w:vAlign w:val="center"/>
          </w:tcPr>
          <w:p w14:paraId="1A87B0AB" w14:textId="7658CAFA" w:rsidR="00176CBA" w:rsidRDefault="00275339" w:rsidP="00AE18FA">
            <w:pPr>
              <w:pStyle w:val="MDPI42tablebody"/>
              <w:spacing w:line="240" w:lineRule="auto"/>
            </w:pPr>
            <w:r>
              <w:fldChar w:fldCharType="begin"/>
            </w:r>
            <w:r>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Pr="00275339">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A112164" w:rsidR="00277CAE" w:rsidRDefault="00277CAE" w:rsidP="00277CAE">
            <w:pPr>
              <w:pStyle w:val="MDPI42tablebody"/>
              <w:spacing w:line="240" w:lineRule="auto"/>
            </w:pPr>
            <w:r>
              <w:fldChar w:fldCharType="begin"/>
            </w:r>
            <w:r>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Pr="00804386">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 xml:space="preserve">CNN &amp; </w:t>
            </w:r>
            <w:proofErr w:type="spellStart"/>
            <w:r>
              <w:t>LBCNet</w:t>
            </w:r>
            <w:proofErr w:type="spellEnd"/>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14329D9E" w:rsidR="002301F9" w:rsidRDefault="0042250C" w:rsidP="00277CAE">
            <w:pPr>
              <w:pStyle w:val="MDPI42tablebody"/>
              <w:spacing w:line="240" w:lineRule="auto"/>
            </w:pPr>
            <w:r>
              <w:fldChar w:fldCharType="begin"/>
            </w:r>
            <w:r>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42250C">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2B9A3290" w:rsidR="009A35EA" w:rsidRDefault="00F61DCC" w:rsidP="00277CAE">
            <w:pPr>
              <w:pStyle w:val="MDPI42tablebody"/>
              <w:spacing w:line="240" w:lineRule="auto"/>
            </w:pPr>
            <w:r>
              <w:fldChar w:fldCharType="begin"/>
            </w:r>
            <w:r w:rsidR="004E0AE3">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E0AE3" w:rsidRPr="004E0AE3">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bl>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3CFF3F26"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E0AE3">
        <w:rPr>
          <w:lang w:val="en-GB"/>
        </w:rPr>
        <w:instrText xml:space="preserve"> ADDIN ZOTERO_ITEM CSL_CITATION {"citationID":"a2TopFBI","properties":{"formattedCitation":"[57]","plainCitation":"[57]","noteIndex":0},"citationItems":[{"id":297,"uris":["http://zotero.org/users/11398818/items/PM3FV4A3"],"itemData":{"id":297,"type":"article-journal","container-title":"Journal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E0AE3" w:rsidRPr="004E0AE3">
        <w:t>[57]</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E0AE3">
        <w:rPr>
          <w:lang w:val="en-GB"/>
        </w:rPr>
        <w:instrText xml:space="preserve"> ADDIN ZOTERO_ITEM CSL_CITATION {"citationID":"myvxZtVq","properties":{"formattedCitation":"[58\\uc0\\u8211{}60]","plainCitation":"[58–60]","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E0AE3" w:rsidRPr="004E0AE3">
        <w:t>[58–60]</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4E0AE3">
        <w:rPr>
          <w:lang w:val="en-GB"/>
        </w:rPr>
        <w:instrText xml:space="preserve"> ADDIN ZOTERO_ITEM CSL_CITATION {"citationID":"MxnEb2Ei","properties":{"formattedCitation":"[58]","plainCitation":"[58]","noteIndex":0},"citationItems":[{"id":298,"uris":["http://zotero.org/users/11398818/items/PX682NWF"],"itemData":{"id":298,"type":"article-journal","container-title":"Musculoskeletal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E0AE3" w:rsidRPr="004E0AE3">
        <w:t>[58]</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w:t>
      </w:r>
      <w:r w:rsidRPr="0026124F">
        <w:rPr>
          <w:lang w:val="en-GB"/>
        </w:rPr>
        <w:lastRenderedPageBreak/>
        <w:t xml:space="preserve">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lastRenderedPageBreak/>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0BAE2BF"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E0AE3">
        <w:rPr>
          <w:lang w:val="en-GB"/>
        </w:rPr>
        <w:instrText xml:space="preserve"> ADDIN ZOTERO_ITEM CSL_CITATION {"citationID":"cDTzZTA4","properties":{"formattedCitation":"[59]","plainCitation":"[59]","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E0AE3" w:rsidRPr="004E0AE3">
        <w:t>[59]</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4E0AE3">
        <w:rPr>
          <w:lang w:val="en-GB"/>
        </w:rPr>
        <w:instrText xml:space="preserve"> ADDIN ZOTERO_ITEM CSL_CITATION {"citationID":"DDCecVAC","properties":{"formattedCitation":"[60]","plainCitation":"[60]","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E0AE3" w:rsidRPr="004E0AE3">
        <w:t>[60]</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E0AE3">
        <w:rPr>
          <w:lang w:val="en-GB"/>
        </w:rPr>
        <w:instrText xml:space="preserve"> ADDIN ZOTERO_ITEM CSL_CITATION {"citationID":"VzA8Enwr","properties":{"formattedCitation":"[61]","plainCitation":"[61]","noteIndex":0},"citationItems":[{"id":295,"uris":["http://zotero.org/users/11398818/items/MX9B2Q7X"],"itemData":{"id":295,"type":"article-journal","container-title":"Sensing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E0AE3" w:rsidRPr="004E0AE3">
        <w:t>[61]</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4E1C7B6D"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E0AE3">
        <w:rPr>
          <w:lang w:val="en-GB"/>
        </w:rPr>
        <w:instrText xml:space="preserve"> ADDIN ZOTERO_ITEM CSL_CITATION {"citationID":"wVEa3pUb","properties":{"formattedCitation":"[62]","plainCitation":"[62]","noteIndex":0},"citationItems":[{"id":296,"uris":["http://zotero.org/users/11398818/items/7NMJRHN2"],"itemData":{"id":296,"type":"document","title":"Ohmite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E0AE3" w:rsidRPr="004E0AE3">
        <w:t>[62]</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E0AE3">
        <w:rPr>
          <w:color w:val="auto"/>
          <w:lang w:val="en-GB"/>
        </w:rPr>
        <w:instrText xml:space="preserve"> ADDIN ZOTERO_ITEM CSL_CITATION {"citationID":"zbrlHwQ0","properties":{"formattedCitation":"[62]","plainCitation":"[62]","noteIndex":0},"citationItems":[{"id":296,"uris":["http://zotero.org/users/11398818/items/7NMJRHN2"],"itemData":{"id":296,"type":"document","title":"Ohmite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E0AE3" w:rsidRPr="004E0AE3">
        <w:t>[62]</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67635F49"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{"citationID":"PxcFKsZ6","properties":{"formattedCitation":"[63]","plainCitation":"[63]","noteIndex":0},"citationItems":[{"id":299,"uris":["http://zotero.org/users/11398818/items/C6DUHLS3"],"itemData":{"id":299,"type":"document","title":"FSR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E0AE3" w:rsidRPr="004E0AE3">
              <w:t>[63]</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56C2BDDB"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{"citationID":"z47tbJsK","properties":{"formattedCitation":"[64]","plainCitation":"[64]","noteIndex":0},"citationItems":[{"id":300,"uris":["http://zotero.org/users/11398818/items/7YLRWDPN"],"itemData":{"id":300,"type":"document","title":"FSR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E0AE3" w:rsidRPr="004E0AE3">
              <w:t>[64]</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0814F9FA"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E0AE3">
              <w:rPr>
                <w:color w:val="auto"/>
                <w:lang w:val="en-GB"/>
              </w:rPr>
              <w:instrText xml:space="preserve"> ADDIN ZOTERO_ITEM CSL_CITATION {"citationID":"9XtN6rve","properties":{"formattedCitation":"[62]","plainCitation":"[62]","noteIndex":0},"citationItems":[{"id":296,"uris":["http://zotero.org/users/11398818/items/7NMJRHN2"],"itemData":{"id":296,"type":"document","title":"Ohmite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E0AE3" w:rsidRPr="004E0AE3">
              <w:t>[62]</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2CE11473"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E0AE3">
        <w:rPr>
          <w:lang w:val="en-GB"/>
        </w:rPr>
        <w:instrText xml:space="preserve"> ADDIN ZOTERO_ITEM CSL_CITATION {"citationID":"Vs1DCs3F","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E0AE3" w:rsidRPr="004E0AE3">
        <w:t>[65]</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6C7D44E4"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E0AE3">
        <w:rPr>
          <w:color w:val="auto"/>
          <w:lang w:val="en-GB"/>
        </w:rPr>
        <w:instrText xml:space="preserve"> ADDIN ZOTERO_ITEM CSL_CITATION {"citationID":"XVIR1Aoj","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E0AE3" w:rsidRPr="004E0AE3">
        <w:t>[65]</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392173">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392173" w:rsidRPr="00392173">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654CCEA1"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1863F1">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1863F1" w:rsidRPr="001863F1">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C02D9D">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C02D9D" w:rsidRPr="00C02D9D">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392173">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392173" w:rsidRPr="00392173">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31443F1"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E0AE3">
        <w:rPr>
          <w:lang w:val="en-GB"/>
        </w:rPr>
        <w:instrText xml:space="preserve"> ADDIN ZOTERO_ITEM CSL_CITATION {"citationID":"mxsxeitF","properties":{"formattedCitation":"[66]","plainCitation":"[66]","noteIndex":0},"citationItems":[{"id":302,"uris":["http://zotero.org/users/11398818/items/QLAMBXLT"],"itemData":{"id":302,"type":"article-journal","container-title":"Journal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E0AE3" w:rsidRPr="004E0AE3">
        <w:t>[66]</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5454E3D7"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E0AE3">
              <w:rPr>
                <w:color w:val="auto"/>
                <w:lang w:val="en-GB"/>
              </w:rPr>
              <w:instrText xml:space="preserve"> ADDIN ZOTERO_ITEM CSL_CITATION {"citationID":"YOLQGZ48","properties":{"formattedCitation":"[63]","plainCitation":"[63]","noteIndex":0},"citationItems":[{"id":299,"uris":["http://zotero.org/users/11398818/items/C6DUHLS3"],"itemData":{"id":299,"type":"document","title":"FSR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E0AE3" w:rsidRPr="004E0AE3">
              <w:t>[63]</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51031F69"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5C5387">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5C5387" w:rsidRPr="005C5387">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4E4E2DDE"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5C5387">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5C5387" w:rsidRPr="005C5387">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556382">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556382" w:rsidRPr="00556382">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38F5F77F"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E0AE3">
        <w:rPr>
          <w:lang w:val="en-GB"/>
        </w:rPr>
        <w:instrText xml:space="preserve"> ADDIN ZOTERO_ITEM CSL_CITATION {"citationID":"snQR9O3i","properties":{"formattedCitation":"[67]","plainCitation":"[67]","noteIndex":0},"citationItems":[{"id":252,"uris":["http://zotero.org/users/11398818/items/MMKV59DG"],"itemData":{"id":252,"type":"article-journal","abstract":"Flex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E0AE3" w:rsidRPr="004E0AE3">
        <w:t>[67]</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40BE62B3"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E0AE3">
              <w:rPr>
                <w:color w:val="auto"/>
                <w:lang w:val="en-GB"/>
              </w:rPr>
              <w:instrText xml:space="preserve"> ADDIN ZOTERO_ITEM CSL_CITATION {"citationID":"aZERCmoJ","properties":{"formattedCitation":"[68]","plainCitation":"[68]","noteIndex":0},"citationItems":[{"id":320,"uris":["http://zotero.org/users/11398818/items/I7VR7UD3"],"itemData":{"id":320,"type":"document","publisher":"SpectraSymbol","title":"Flex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E0AE3" w:rsidRPr="004E0AE3">
              <w:t>[68]</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07FAAC0D"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E0AE3">
              <w:rPr>
                <w:color w:val="auto"/>
                <w:lang w:val="en-GB"/>
              </w:rPr>
              <w:instrText xml:space="preserve"> ADDIN ZOTERO_ITEM CSL_CITATION {"citationID":"kx8JCjut","properties":{"formattedCitation":"[69]","plainCitation":"[69]","noteIndex":0},"citationItems":[{"id":321,"uris":["http://zotero.org/users/11398818/items/EEM84D8G"],"itemData":{"id":321,"type":"document","publisher":"SpectraSymbol","title":"Flex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E0AE3" w:rsidRPr="004E0AE3">
              <w:t>[69]</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E6D577F"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83791F">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83791F" w:rsidRPr="0083791F">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644FD7">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644FD7" w:rsidRPr="00644FD7">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AE641B8"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E0AE3">
        <w:rPr>
          <w:lang w:val="en-GB"/>
        </w:rPr>
        <w:instrText xml:space="preserve"> ADDIN ZOTERO_ITEM CSL_CITATION {"citationID":"9zbzIqDZ","properties":{"formattedCitation":"[70]","plainCitation":"[70]","noteIndex":0},"citationItems":[{"id":264,"uris":["http://zotero.org/users/11398818/items/682YCXV6"],"itemData":{"id":264,"type":"paper-conference","container-title":"2017IEEE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E0AE3" w:rsidRPr="004E0AE3">
        <w:t>[70]</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1B51A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1B51AE" w:rsidRPr="001B51AE">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361D9265"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1900EB">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1900EB" w:rsidRPr="001900EB">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3625160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C02D9D">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C02D9D" w:rsidRPr="00C02D9D">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8B7C55">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8B7C55" w:rsidRPr="008B7C55">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1863F1">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1863F1" w:rsidRPr="001863F1">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3935AB">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3935AB" w:rsidRPr="003935AB">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6F1FD4">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6F1FD4" w:rsidRPr="006F1FD4">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4E0AE3">
        <w:rPr>
          <w:lang w:val="en-GB"/>
        </w:rPr>
        <w:instrText xml:space="preserve"> ADDIN ZOTERO_ITEM CSL_CITATION {"citationID":"g6XQK4ny","properties":{"formattedCitation":"[71]","plainCitation":"[71]","noteIndex":0},"citationItems":[{"id":163,"uris":["http://zotero.org/users/11398818/items/L7KAFSQC"],"itemData":{"id":163,"type":"article-journal","container-title":"Sensors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4E0AE3" w:rsidRPr="004E0AE3">
        <w:t>[71]</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C45B54">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C45B54" w:rsidRPr="00C45B54">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4E0AE3">
        <w:rPr>
          <w:lang w:val="en-GB"/>
        </w:rPr>
        <w:instrText xml:space="preserve"> ADDIN ZOTERO_ITEM CSL_CITATION {"citationID":"rPjymtlO","properties":{"formattedCitation":"[72]","plainCitation":"[72]","noteIndex":0},"citationItems":[{"id":126,"uris":["http://zotero.org/groups/5004747/items/SZ698YAT"],"itemData":{"id":126,"type":"article-journal","container-title":"IEEE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4E0AE3" w:rsidRPr="004E0AE3">
        <w:t>[72]</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A9222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A92220" w:rsidRPr="00A9222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9BDB4B3"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F1FD4">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F1FD4" w:rsidRPr="006F1FD4">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4E0AE3">
        <w:rPr>
          <w:color w:val="auto"/>
          <w:lang w:val="en-GB"/>
        </w:rPr>
        <w:instrText xml:space="preserve"> ADDIN ZOTERO_ITEM CSL_CITATION {"citationID":"r1ikZX5P","properties":{"formattedCitation":"[71]","plainCitation":"[71]","noteIndex":0},"citationItems":[{"id":163,"uris":["http://zotero.org/users/11398818/items/L7KAFSQC"],"itemData":{"id":163,"type":"article-journal","container-title":"Sensors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4E0AE3" w:rsidRPr="004E0AE3">
        <w:t>[71]</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9D106C1"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C02D9D">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C02D9D" w:rsidRPr="00C02D9D">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589952F5"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8B7C55">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8B7C55" w:rsidRPr="008B7C55">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41AF4762"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1863F1">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1863F1" w:rsidRPr="001863F1">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2BE5726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3935AB">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3935AB" w:rsidRPr="003935AB">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286877E3"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6F1FD4">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6F1FD4" w:rsidRPr="006F1FD4">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16D67A90"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4E0AE3">
              <w:rPr>
                <w:lang w:val="en-GB"/>
              </w:rPr>
              <w:instrText xml:space="preserve"> ADDIN ZOTERO_ITEM CSL_CITATION {"citationID":"dWLOO0lR","properties":{"formattedCitation":"[71]","plainCitation":"[71]","noteIndex":0},"citationItems":[{"id":163,"uris":["http://zotero.org/users/11398818/items/L7KAFSQC"],"itemData":{"id":163,"type":"article-journal","container-title":"Sensors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4E0AE3" w:rsidRPr="004E0AE3">
              <w:t>[71]</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60550692"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C45B54">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C45B54" w:rsidRPr="00C45B54">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3F9BF9E"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4E0AE3">
              <w:rPr>
                <w:lang w:val="en-GB"/>
              </w:rPr>
              <w:instrText xml:space="preserve"> ADDIN ZOTERO_ITEM CSL_CITATION {"citationID":"MJaKl07D","properties":{"formattedCitation":"[72]","plainCitation":"[72]","noteIndex":0},"citationItems":[{"id":126,"uris":["http://zotero.org/groups/5004747/items/SZ698YAT"],"itemData":{"id":126,"type":"article-journal","container-title":"IEEE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4E0AE3" w:rsidRPr="004E0AE3">
              <w:t>[72]</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BB48EE5"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A9222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A92220" w:rsidRPr="00A9222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A078C7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8A711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8A711E" w:rsidRPr="008A711E">
        <w:t>[37]</w:t>
      </w:r>
      <w:r w:rsidR="006D532E" w:rsidRPr="005A63CA">
        <w:rPr>
          <w:lang w:val="en-GB"/>
        </w:rPr>
        <w:fldChar w:fldCharType="end"/>
      </w:r>
      <w:r w:rsidR="00AF40AD" w:rsidRPr="005A63CA">
        <w:rPr>
          <w:lang w:val="en-GB"/>
        </w:rPr>
        <w:t xml:space="preserve"> integrated 19 different FSRs into the seating cushion and used the Simple Logistic Regression ML algorithm to achieve 78% accuracy in classifying 10 different postures.</w:t>
      </w:r>
      <w:r w:rsidR="00086885">
        <w:rPr>
          <w:lang w:val="en-GB"/>
        </w:rPr>
        <w:t xml:space="preserve"> </w:t>
      </w:r>
      <w:r w:rsidR="00086885" w:rsidRPr="00107DC1">
        <w:rPr>
          <w:color w:val="FF0000"/>
          <w:lang w:val="en-GB"/>
        </w:rPr>
        <w:t>Martínez-Estrada et al.</w:t>
      </w:r>
      <w:r w:rsidR="00617189" w:rsidRPr="00107DC1">
        <w:rPr>
          <w:color w:val="FF0000"/>
          <w:lang w:val="en-GB"/>
        </w:rPr>
        <w:t xml:space="preserve"> </w:t>
      </w:r>
      <w:r w:rsidR="00617189" w:rsidRPr="00107DC1">
        <w:rPr>
          <w:color w:val="FF0000"/>
          <w:lang w:val="en-GB"/>
        </w:rPr>
        <w:fldChar w:fldCharType="begin"/>
      </w:r>
      <w:r w:rsidR="00392173">
        <w:rPr>
          <w:color w:val="FF0000"/>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107DC1">
        <w:rPr>
          <w:color w:val="FF0000"/>
          <w:lang w:val="en-GB"/>
        </w:rPr>
        <w:fldChar w:fldCharType="separate"/>
      </w:r>
      <w:r w:rsidR="00392173" w:rsidRPr="00392173">
        <w:t>[26]</w:t>
      </w:r>
      <w:r w:rsidR="00617189" w:rsidRPr="00107DC1">
        <w:rPr>
          <w:color w:val="FF0000"/>
          <w:lang w:val="en-GB"/>
        </w:rPr>
        <w:fldChar w:fldCharType="end"/>
      </w:r>
      <w:r w:rsidR="000A35E5" w:rsidRPr="00107DC1">
        <w:rPr>
          <w:color w:val="FF0000"/>
          <w:lang w:val="en-GB"/>
        </w:rPr>
        <w:t xml:space="preserve"> placed 6 textile sensors on the backrest and </w:t>
      </w:r>
      <w:r w:rsidR="00E87703" w:rsidRPr="00107DC1">
        <w:rPr>
          <w:color w:val="FF0000"/>
          <w:lang w:val="en-GB"/>
        </w:rPr>
        <w:t xml:space="preserve">an additional 4 </w:t>
      </w:r>
      <w:r w:rsidR="000A35E5" w:rsidRPr="00107DC1">
        <w:rPr>
          <w:color w:val="FF0000"/>
          <w:lang w:val="en-GB"/>
        </w:rPr>
        <w:t>sensors on the seating cushion</w:t>
      </w:r>
      <w:r w:rsidR="00E87703" w:rsidRPr="00107DC1">
        <w:rPr>
          <w:color w:val="FF0000"/>
          <w:lang w:val="en-GB"/>
        </w:rPr>
        <w:t xml:space="preserve"> in order to classify 8 sitting postures as show in Figure 7a.</w:t>
      </w:r>
      <w:r w:rsidR="00AF40AD" w:rsidRPr="005A63CA">
        <w:rPr>
          <w:lang w:val="en-GB"/>
        </w:rPr>
        <w:t xml:space="preserve"> Tsai et al. </w:t>
      </w:r>
      <w:r w:rsidR="006D532E" w:rsidRPr="005A63CA">
        <w:rPr>
          <w:lang w:val="en-GB"/>
        </w:rPr>
        <w:fldChar w:fldCharType="begin"/>
      </w:r>
      <w:r w:rsidR="00E85968">
        <w:rPr>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5A63CA">
        <w:rPr>
          <w:lang w:val="en-GB"/>
        </w:rPr>
        <w:fldChar w:fldCharType="separate"/>
      </w:r>
      <w:r w:rsidR="00E85968" w:rsidRPr="00E85968">
        <w:t>[40]</w:t>
      </w:r>
      <w:r w:rsidR="006D532E" w:rsidRPr="005A63CA">
        <w:rPr>
          <w:lang w:val="en-GB"/>
        </w:rPr>
        <w:fldChar w:fldCharType="end"/>
      </w:r>
      <w:r w:rsidR="00AF40AD" w:rsidRPr="005A63CA">
        <w:rPr>
          <w:lang w:val="en-GB"/>
        </w:rPr>
        <w:t xml:space="preserve"> used 13 pressure sensors to classify 10 sitting postures and was able to achieve an accuracy of 99.10% using the SVM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33798B">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33798B" w:rsidRPr="0033798B">
        <w:t>[28]</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F61507">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F61507" w:rsidRPr="00F61507">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0137883"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ED72B2">
        <w:rPr>
          <w:color w:val="FF0000"/>
          <w:lang w:val="en-GB"/>
        </w:rPr>
        <w:t xml:space="preserve">with </w:t>
      </w:r>
      <w:r w:rsidR="006B5A32" w:rsidRPr="00ED72B2">
        <w:rPr>
          <w:color w:val="FF0000"/>
          <w:lang w:val="en-GB"/>
        </w:rPr>
        <w:t xml:space="preserve">10 Textile Pressure </w:t>
      </w:r>
      <w:r w:rsidR="007C3724" w:rsidRPr="00ED72B2">
        <w:rPr>
          <w:color w:val="FF0000"/>
          <w:lang w:val="en-GB"/>
        </w:rPr>
        <w:t>sensor</w:t>
      </w:r>
      <w:r w:rsidR="003D0987" w:rsidRPr="00ED72B2">
        <w:rPr>
          <w:color w:val="FF0000"/>
          <w:lang w:val="en-GB"/>
        </w:rPr>
        <w:t>s</w:t>
      </w:r>
      <w:r w:rsidR="006E7F32" w:rsidRPr="005A63CA">
        <w:rPr>
          <w:color w:val="auto"/>
          <w:lang w:val="en-GB"/>
        </w:rPr>
        <w:t>.</w:t>
      </w:r>
      <w:r w:rsidR="00564620" w:rsidRPr="005A63CA">
        <w:rPr>
          <w:color w:val="auto"/>
          <w:lang w:val="en-GB"/>
        </w:rPr>
        <w:t xml:space="preserve"> Reproduced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392173">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392173" w:rsidRPr="00392173">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33798B">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33798B" w:rsidRPr="0033798B">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679021A2"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392173">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392173" w:rsidRPr="00392173">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2AA96959"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8A711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8A711E" w:rsidRPr="008A711E">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3F772203"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AE18FA">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AE18FA" w:rsidRPr="00AE18FA">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67357DF8"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33798B">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33798B" w:rsidRPr="0033798B">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9ACFFB6"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1511F">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1511F" w:rsidRPr="0051511F">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030ED2E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D014AD">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D014AD" w:rsidRPr="00D014AD">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F6CCC47"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A601B8">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A601B8" w:rsidRPr="00A601B8">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C02362B"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6C1282">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6C1282" w:rsidRPr="006C1282">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8086162"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E85968">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E85968" w:rsidRPr="00E85968">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3D22CC9B"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F61507">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F61507" w:rsidRPr="00F61507">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BDD767F"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1900EB">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1900EB" w:rsidRPr="001900EB">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7F30D20"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4E0AE3">
              <w:rPr>
                <w:lang w:val="en-GB"/>
              </w:rPr>
              <w:instrText xml:space="preserve"> ADDIN ZOTERO_ITEM CSL_CITATION {"citationID":"EMq2qBtM","properties":{"formattedCitation":"[73]","plainCitation":"[73]","noteIndex":0},"citationItems":[{"id":228,"uris":["http://zotero.org/users/11398818/items/A72X998B"],"itemData":{"id":228,"type":"article-journal","container-title":"International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4E0AE3" w:rsidRPr="004E0AE3">
              <w:t>[73]</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6DC71AF1"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B8580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B85800" w:rsidRPr="00B8580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455AC09D"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644FD7">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644FD7" w:rsidRPr="00644FD7">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5C7E2BE3"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275339">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275339" w:rsidRPr="00275339">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4356F6F9"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804386">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804386" w:rsidRPr="00804386">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B93F9"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2250C">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2250C" w:rsidRPr="0042250C">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1AED666E"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E0AE3">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E0AE3" w:rsidRPr="004E0AE3">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t>4.</w:t>
      </w:r>
      <w:r w:rsidR="005D68DD">
        <w:rPr>
          <w:noProof w:val="0"/>
          <w:lang w:val="en-GB"/>
        </w:rPr>
        <w:t xml:space="preserve">3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 xml:space="preserve">within certain industries. It was projected that by the year 2030, there would be over 50 </w:t>
      </w:r>
      <w:r w:rsidRPr="005A63CA">
        <w:rPr>
          <w:lang w:val="en-GB"/>
        </w:rPr>
        <w:lastRenderedPageBreak/>
        <w:t>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3758268"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AE18FA">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AE18FA" w:rsidRPr="00AE18FA">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275339">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275339" w:rsidRPr="00275339">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2250C">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2250C" w:rsidRPr="0042250C">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761E52CE"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C339C1" w:rsidRPr="00C339C1">
        <w:rPr>
          <w:color w:val="FF0000"/>
          <w:lang w:val="en-GB"/>
        </w:rPr>
        <w:t>2</w:t>
      </w:r>
      <w:r w:rsidRPr="00C339C1">
        <w:rPr>
          <w:color w:val="FF0000"/>
          <w:lang w:val="en-GB"/>
        </w:rPr>
        <w:t>% (1</w:t>
      </w:r>
      <w:r w:rsidR="00C339C1" w:rsidRPr="00C339C1">
        <w:rPr>
          <w:color w:val="FF0000"/>
          <w:lang w:val="en-GB"/>
        </w:rPr>
        <w:t>1</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140170">
        <w:rPr>
          <w:lang w:val="en-GB"/>
        </w:rPr>
        <w:instrText xml:space="preserve"> ADDIN ZOTERO_ITEM CSL_CITATION {"citationID":"LddtncA6","properties":{"formattedCitation":"[27,29,36,43,54]","plainCitation":"[27,29,36,43,54]","dontUpdate":true,"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804386" w:rsidRPr="00804386">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4E0AE3">
        <w:rPr>
          <w:lang w:val="en-GB"/>
        </w:rPr>
        <w:instrText xml:space="preserve"> ADDIN ZOTERO_ITEM CSL_CITATION {"citationID":"fflZDuek","properties":{"formattedCitation":"[40,45,53,72]","plainCitation":"[40,45,53,72]","noteIndex":0},"citationItems":[{"id":126,"uris":["http://zotero.org/groups/5004747/items/SZ698YAT"],"itemData":{"id":126,"type":"article-journal","container-title":"IEEE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4E0AE3" w:rsidRPr="004E0AE3">
        <w:t>[40,45,53,72]</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4E0AE3">
        <w:rPr>
          <w:lang w:val="en-GB"/>
        </w:rPr>
        <w:instrText xml:space="preserve"> ADDIN ZOTERO_ITEM CSL_CITATION {"citationID":"qiO0vPvK","properties":{"formattedCitation":"[71]","plainCitation":"[71]","noteIndex":0},"citationItems":[{"id":163,"uris":["http://zotero.org/users/11398818/items/L7KAFSQC"],"itemData":{"id":163,"type":"article-journal","container-title":"Sensors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4E0AE3" w:rsidRPr="004E0AE3">
        <w:t>[71]</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its tech</w:t>
      </w:r>
      <w:r w:rsidR="00C042FB" w:rsidRPr="00437E80">
        <w:rPr>
          <w:color w:val="FF0000"/>
        </w:rPr>
        <w:t>niques</w:t>
      </w:r>
    </w:p>
    <w:p w14:paraId="1064FEB8" w14:textId="03B06FA9" w:rsidR="00B66B43" w:rsidRDefault="00FE204D" w:rsidP="00B66B43">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 models</w:t>
      </w:r>
      <w:r w:rsidR="003A65F0">
        <w:rPr>
          <w:color w:val="FF0000"/>
        </w:rPr>
        <w:t>.</w:t>
      </w:r>
    </w:p>
    <w:p w14:paraId="2E0269B3" w14:textId="77777777" w:rsidR="00F82665" w:rsidRDefault="00F82665" w:rsidP="00B66B43">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6B34A485" w:rsidR="00713475" w:rsidRPr="008D20B4"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provided</w:t>
      </w:r>
      <w:r w:rsidR="003D2C96" w:rsidRPr="0009645C">
        <w:rPr>
          <w:color w:val="FF0000"/>
        </w:rPr>
        <w:t xml:space="preserve"> </w:t>
      </w:r>
      <w:r w:rsidR="00B1151F" w:rsidRPr="0009645C">
        <w:rPr>
          <w:color w:val="FF0000"/>
        </w:rPr>
        <w:fldChar w:fldCharType="begin"/>
      </w:r>
      <w:r w:rsidR="00140170">
        <w:rPr>
          <w:color w:val="FF0000"/>
        </w:rPr>
        <w:instrText xml:space="preserve"> ADDIN ZOTERO_ITEM CSL_CITATION {"citationID":"OdNjbIUs","properties":{"formattedCitation":"[75]","plainCitation":"[75]","noteIndex":0},"citationItems":[{"id":325,"uris":["http://zotero.org/users/11398818/items/W7M3D247"],"itemData":{"id":325,"type":"chapter","container-title":"Engineering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B1151F" w:rsidRPr="0009645C">
        <w:rPr>
          <w:color w:val="FF0000"/>
        </w:rPr>
        <w:fldChar w:fldCharType="separate"/>
      </w:r>
      <w:r w:rsidR="00140170" w:rsidRPr="00140170">
        <w:t>[75]</w:t>
      </w:r>
      <w:r w:rsidR="00B1151F" w:rsidRPr="0009645C">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7 studies found that incorporated the rule-based system for posture recognition </w:t>
      </w:r>
      <w:r w:rsidR="00932526" w:rsidRPr="0009645C">
        <w:rPr>
          <w:color w:val="FF0000"/>
          <w:lang w:val="en-GB"/>
        </w:rPr>
        <w:fldChar w:fldCharType="begin"/>
      </w:r>
      <w:r w:rsidR="00140170">
        <w:rPr>
          <w:color w:val="FF0000"/>
          <w:lang w:val="en-GB"/>
        </w:rPr>
        <w:instrText xml:space="preserve"> ADDIN ZOTERO_ITEM CSL_CITATION {"citationID":"1XD5zRWA","properties":{"formattedCitation":"[26,27,29,32,73,74]","plainCitation":"[26,27,29,32,73,74]","dontUpdate":true,"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932526" w:rsidRPr="0009645C">
        <w:rPr>
          <w:color w:val="FF0000"/>
          <w:lang w:val="en-GB"/>
        </w:rPr>
        <w:fldChar w:fldCharType="separate"/>
      </w:r>
      <w:r w:rsidR="00932526" w:rsidRPr="0009645C">
        <w:rPr>
          <w:color w:val="FF0000"/>
          <w:lang w:val="en-GB"/>
        </w:rPr>
        <w:t>[26,27,32,73,74]</w:t>
      </w:r>
      <w:r w:rsidR="00932526" w:rsidRPr="0009645C">
        <w:rPr>
          <w:color w:val="FF0000"/>
        </w:rPr>
        <w:fldChar w:fldCharType="end"/>
      </w:r>
      <w:r w:rsidR="00932526" w:rsidRPr="0009645C">
        <w:rPr>
          <w:color w:val="FF0000"/>
          <w:lang w:val="en-GB"/>
        </w:rPr>
        <w:t>.</w:t>
      </w:r>
    </w:p>
    <w:p w14:paraId="7BFD15D1" w14:textId="49E73742" w:rsidR="007200D0" w:rsidRPr="000808DB" w:rsidRDefault="00B66B43" w:rsidP="004A2B46">
      <w:pPr>
        <w:pStyle w:val="MDPI22heading2"/>
        <w:rPr>
          <w:color w:val="FF0000"/>
        </w:rPr>
      </w:pPr>
      <w:r w:rsidRPr="000808DB">
        <w:rPr>
          <w:color w:val="FF0000"/>
        </w:rPr>
        <w:t xml:space="preserve">5.2 </w:t>
      </w:r>
      <w:r w:rsidR="00B01ADB" w:rsidRPr="000808DB">
        <w:rPr>
          <w:color w:val="FF0000"/>
        </w:rPr>
        <w:t>Statistical</w:t>
      </w:r>
      <w:r w:rsidRPr="000808DB">
        <w:rPr>
          <w:color w:val="FF0000"/>
        </w:rPr>
        <w:t xml:space="preserve"> </w:t>
      </w:r>
      <w:r w:rsidR="00085407" w:rsidRPr="000808DB">
        <w:rPr>
          <w:color w:val="FF0000"/>
        </w:rPr>
        <w:t>Models</w:t>
      </w:r>
    </w:p>
    <w:p w14:paraId="6C5181F0" w14:textId="33433EBD" w:rsidR="007200D0" w:rsidRPr="000808DB" w:rsidRDefault="007200D0" w:rsidP="008F75B4">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B3554F" w:rsidRPr="000808DB">
        <w:rPr>
          <w:color w:val="FF0000"/>
        </w:rPr>
        <w:instrText xml:space="preserve"> ADDIN ZOTERO_ITEM CSL_CITATION {"citationID":"nhpyVbmj","properties":{"formattedCitation":"[77]","plainCitation":"[77]","noteIndex":0},"citationItems":[{"id":327,"uris":["http://zotero.org/users/11398818/items/LF5BQI2J"],"itemData":{"id":327,"type":"book","abstract":"Models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B3554F" w:rsidRPr="000808DB">
        <w:rPr>
          <w:color w:val="FF0000"/>
        </w:rPr>
        <w:t>[77]</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KNN (K-</w:t>
      </w:r>
      <w:r w:rsidR="004C7AB8" w:rsidRPr="000808DB">
        <w:rPr>
          <w:color w:val="FF0000"/>
          <w:lang w:val="en-GB"/>
        </w:rPr>
        <w:lastRenderedPageBreak/>
        <w:t xml:space="preserve">Nearest Neighbours) </w:t>
      </w:r>
      <w:r w:rsidR="004C7AB8" w:rsidRPr="000808DB">
        <w:rPr>
          <w:color w:val="FF0000"/>
          <w:lang w:val="en-GB"/>
        </w:rPr>
        <w:fldChar w:fldCharType="begin"/>
      </w:r>
      <w:r w:rsidR="00BE4663" w:rsidRPr="000808DB">
        <w:rPr>
          <w:color w:val="FF0000"/>
          <w:lang w:val="en-GB"/>
        </w:rPr>
        <w:instrText xml:space="preserve"> ADDIN ZOTERO_ITEM CSL_CITATION {"citationID":"7IdWGMUZ","properties":{"formattedCitation":"[23,36]","plainCitation":"[23,36]","noteIndex":0},"citationItems":[{"id":170,"uris":["http://zotero.org/users/11398818/items/DXZPDRQ4"],"itemData":{"id":170,"type":"chapter","container-title":"Engineering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4C7AB8" w:rsidRPr="000808DB">
        <w:rPr>
          <w:color w:val="FF0000"/>
          <w:lang w:val="en-GB"/>
        </w:rPr>
        <w:fldChar w:fldCharType="separate"/>
      </w:r>
      <w:r w:rsidR="004C7AB8" w:rsidRPr="000808DB">
        <w:rPr>
          <w:color w:val="FF0000"/>
        </w:rPr>
        <w:t>[23,36]</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BE4663" w:rsidRPr="000808DB">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C7AB8" w:rsidRPr="000808DB">
        <w:rPr>
          <w:color w:val="FF0000"/>
        </w:rPr>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BE4663" w:rsidRPr="000808DB">
        <w:rPr>
          <w:color w:val="FF0000"/>
          <w:lang w:val="en-GB"/>
        </w:rPr>
        <w:instrText xml:space="preserve"> ADDIN ZOTERO_ITEM CSL_CITATION {"citationID":"ZTjbTxAY","properties":{"formattedCitation":"[31,40]","plainCitation":"[31,40]","noteIndex":0},"citationItems":[{"id":159,"uris":["http://zotero.org/users/11398818/items/UGIYCU8F"],"itemData":{"id":159,"type":"article-journal","abstract":"Prolonged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4C7AB8" w:rsidRPr="000808DB">
        <w:rPr>
          <w:color w:val="FF0000"/>
          <w:lang w:val="en-GB"/>
        </w:rPr>
        <w:fldChar w:fldCharType="separate"/>
      </w:r>
      <w:r w:rsidR="004C7AB8" w:rsidRPr="000808DB">
        <w:rPr>
          <w:color w:val="FF0000"/>
        </w:rPr>
        <w:t>[31,40]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BE4663" w:rsidRPr="000808DB">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C7AB8" w:rsidRPr="000808DB">
        <w:rPr>
          <w:color w:val="FF0000"/>
        </w:rPr>
        <w:t>[33,39]</w:t>
      </w:r>
      <w:r w:rsidR="004C7AB8" w:rsidRPr="000808DB">
        <w:rPr>
          <w:color w:val="FF0000"/>
          <w:lang w:val="en-GB"/>
        </w:rPr>
        <w:fldChar w:fldCharType="end"/>
      </w:r>
      <w:r w:rsidR="004C7AB8" w:rsidRPr="000808DB">
        <w:rPr>
          <w:color w:val="FF0000"/>
          <w:lang w:val="en-GB"/>
        </w:rPr>
        <w:t xml:space="preserve">, SLR (Simple Logistic Regression) </w:t>
      </w:r>
      <w:r w:rsidR="004C7AB8" w:rsidRPr="000808DB">
        <w:rPr>
          <w:color w:val="FF0000"/>
          <w:lang w:val="en-GB"/>
        </w:rPr>
        <w:fldChar w:fldCharType="begin"/>
      </w:r>
      <w:r w:rsidR="00BE4663" w:rsidRPr="000808DB">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C7AB8" w:rsidRPr="000808DB">
        <w:rPr>
          <w:color w:val="FF0000"/>
        </w:rPr>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E37667" w:rsidRPr="009771BC">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E37667" w:rsidRPr="009771BC">
        <w:rPr>
          <w:color w:val="FF0000"/>
        </w:rPr>
        <w:t>[43]</w:t>
      </w:r>
      <w:r w:rsidR="00E37667" w:rsidRPr="009771BC">
        <w:rPr>
          <w:color w:val="FF0000"/>
          <w:lang w:val="en-GB"/>
        </w:rPr>
        <w:fldChar w:fldCharType="end"/>
      </w:r>
      <w:r w:rsidR="00E61013" w:rsidRPr="000808DB">
        <w:rPr>
          <w:color w:val="FF0000"/>
          <w:lang w:val="en-GB"/>
        </w:rPr>
        <w:t>.</w:t>
      </w:r>
    </w:p>
    <w:p w14:paraId="5F75CBF3" w14:textId="77777777" w:rsidR="00F82665" w:rsidRPr="000808DB" w:rsidRDefault="00F82665" w:rsidP="008F75B4">
      <w:pPr>
        <w:pStyle w:val="MDPI31text"/>
        <w:rPr>
          <w:color w:val="FF0000"/>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33E544DA" w14:textId="4E081D49" w:rsidR="00520DF9" w:rsidRPr="000808DB" w:rsidRDefault="002114FC" w:rsidP="009601AA">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BE4663" w:rsidRPr="000808DB">
        <w:rPr>
          <w:color w:val="FF0000"/>
          <w:lang w:val="en-GB"/>
        </w:rPr>
        <w:instrText xml:space="preserve"> ADDIN ZOTERO_ITEM CSL_CITATION {"citationID":"Tp0Nk3PM","properties":{"formattedCitation":"[78]","plainCitation":"[78]","noteIndex":0},"citationItems":[{"id":328,"uris":["http://zotero.org/users/11398818/items/QXTJAPKY"],"itemData":{"id":328,"type":"article-journal","container-title":"SN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BE4663" w:rsidRPr="000808DB">
        <w:rPr>
          <w:color w:val="FF0000"/>
        </w:rPr>
        <w:t>[78]</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4335BE" w:rsidRPr="000808DB">
        <w:rPr>
          <w:color w:val="FF0000"/>
          <w:lang w:val="en-GB"/>
        </w:rPr>
        <w:t>are</w:t>
      </w:r>
      <w:r w:rsidR="009601AA" w:rsidRPr="000808DB">
        <w:rPr>
          <w:color w:val="FF0000"/>
          <w:lang w:val="en-GB"/>
        </w:rPr>
        <w:t xml:space="preserve"> also</w:t>
      </w:r>
      <w:r w:rsidR="004335BE" w:rsidRPr="000808DB">
        <w:rPr>
          <w:color w:val="FF0000"/>
          <w:lang w:val="en-GB"/>
        </w:rPr>
        <w:t xml:space="preserve"> being used to classify sitting postures</w:t>
      </w:r>
      <w:r w:rsidR="0011697C" w:rsidRPr="000808DB">
        <w:rPr>
          <w:color w:val="FF0000"/>
          <w:lang w:val="en-GB"/>
        </w:rPr>
        <w:t xml:space="preserve"> </w:t>
      </w:r>
      <w:r w:rsidR="009601AA" w:rsidRPr="000808DB">
        <w:rPr>
          <w:color w:val="FF0000"/>
          <w:lang w:val="en-GB"/>
        </w:rPr>
        <w:t xml:space="preserve">which were </w:t>
      </w:r>
      <w:r w:rsidR="00FB619A" w:rsidRPr="000808DB">
        <w:rPr>
          <w:color w:val="FF0000"/>
          <w:lang w:val="en-GB"/>
        </w:rPr>
        <w:t xml:space="preserve">CNN (Convolutional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FB619A" w:rsidRPr="000808DB">
        <w:rPr>
          <w:color w:val="FF0000"/>
        </w:rPr>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{"citationID":"SmoOr7ij","properties":{"formattedCitation":"[25,36,42,71,73]","plainCitation":"[25,36,42,71,73]","noteIndex":0},"citationItems":[{"id":151,"uris":["http://zotero.org/users/11398818/items/IH6ZVDXW"],"itemData":{"id":151,"type":"article-journal","abstract":"&lt;p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FB619A" w:rsidRPr="000808DB">
        <w:rPr>
          <w:color w:val="FF0000"/>
        </w:rPr>
        <w:t>[25,36,42,71,73]</w:t>
      </w:r>
      <w:r w:rsidR="00FB619A" w:rsidRPr="000808DB">
        <w:rPr>
          <w:color w:val="FF0000"/>
          <w:lang w:val="en-GB"/>
        </w:rPr>
        <w:fldChar w:fldCharType="end"/>
      </w:r>
      <w:r w:rsidR="009601AA" w:rsidRPr="000808DB">
        <w:rPr>
          <w:color w:val="FF0000"/>
          <w:lang w:val="en-GB"/>
        </w:rPr>
        <w:t xml:space="preserve">, and </w:t>
      </w:r>
      <w:r w:rsidR="00520DF9" w:rsidRPr="000808DB">
        <w:rPr>
          <w:color w:val="FF0000"/>
          <w:lang w:val="en-GB"/>
        </w:rPr>
        <w:t xml:space="preserve">SNN (Spiking Neural Network) </w:t>
      </w:r>
      <w:r w:rsidR="00520DF9" w:rsidRPr="000808DB">
        <w:rPr>
          <w:color w:val="FF0000"/>
          <w:lang w:val="en-GB"/>
        </w:rPr>
        <w:fldChar w:fldCharType="begin"/>
      </w:r>
      <w:r w:rsidR="00BE4663" w:rsidRPr="000808DB">
        <w:rPr>
          <w:color w:val="FF0000"/>
          <w:lang w:val="en-GB"/>
        </w:rPr>
        <w:instrText xml:space="preserve"> ADDIN ZOTERO_ITEM CSL_CITATION {"citationID":"wLpx4fw3","properties":{"formattedCitation":"[72]","plainCitation":"[72]","noteIndex":0},"citationItems":[{"id":126,"uris":["http://zotero.org/groups/5004747/items/SZ698YAT"],"itemData":{"id":126,"type":"article-journal","container-title":"IEEE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520DF9" w:rsidRPr="000808DB">
        <w:rPr>
          <w:color w:val="FF0000"/>
        </w:rPr>
        <w:t>[72]</w:t>
      </w:r>
      <w:r w:rsidR="00520DF9" w:rsidRPr="000808DB">
        <w:rPr>
          <w:color w:val="FF0000"/>
          <w:lang w:val="en-GB"/>
        </w:rPr>
        <w:fldChar w:fldCharType="end"/>
      </w:r>
      <w:r w:rsidR="009601AA" w:rsidRPr="000808DB">
        <w:rPr>
          <w:color w:val="FF0000"/>
          <w:lang w:val="en-GB"/>
        </w:rPr>
        <w:t xml:space="preserve">. Overall, both CNN and ANN were the mot popular option </w:t>
      </w:r>
      <w:r w:rsidR="00DD6E4D" w:rsidRPr="000808DB">
        <w:rPr>
          <w:color w:val="FF0000"/>
          <w:lang w:val="en-GB"/>
        </w:rPr>
        <w:t>among researchers.</w:t>
      </w:r>
      <w:r w:rsidR="009601AA" w:rsidRPr="000808DB">
        <w:rPr>
          <w:color w:val="FF0000"/>
          <w:lang w:val="en-GB"/>
        </w:rPr>
        <w:t xml:space="preserve"> </w:t>
      </w:r>
    </w:p>
    <w:p w14:paraId="292B34CB" w14:textId="77777777" w:rsidR="00F82665" w:rsidRPr="000808DB" w:rsidRDefault="00F82665" w:rsidP="001E63DA">
      <w:pPr>
        <w:pStyle w:val="MDPI31text"/>
        <w:ind w:left="0" w:firstLine="0"/>
        <w:rPr>
          <w:color w:val="FF0000"/>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72107E26"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Pr="000808DB">
        <w:rPr>
          <w:color w:val="FF0000"/>
          <w:lang w:val="en-GB"/>
        </w:rPr>
        <w:t>NxN</w:t>
      </w:r>
      <w:proofErr w:type="spellEnd"/>
      <w:r w:rsidRPr="000808DB">
        <w:rPr>
          <w:color w:val="FF0000"/>
          <w:lang w:val="en-GB"/>
        </w:rPr>
        <w:t xml:space="preserve"> matrix. The N value signifies the number of classes being present </w:t>
      </w:r>
      <w:r w:rsidRPr="000808DB">
        <w:rPr>
          <w:color w:val="FF0000"/>
          <w:lang w:val="en-GB"/>
        </w:rPr>
        <w:fldChar w:fldCharType="begin"/>
      </w:r>
      <w:r w:rsidR="00140170">
        <w:rPr>
          <w:color w:val="FF0000"/>
          <w:lang w:val="en-GB"/>
        </w:rPr>
        <w:instrText xml:space="preserve"> ADDIN ZOTERO_ITEM CSL_CITATION {"citationID":"gHvnQdCI","properties":{"formattedCitation":"[79]","plainCitation":"[79]","noteIndex":0},"citationItems":[{"id":274,"uris":["http://zotero.org/users/11398818/items/7XCRKCYS"],"itemData":{"id":274,"type":"article-journal","abstract":"Classification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140170" w:rsidRPr="00140170">
        <w:t>[79]</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4E60A5">
        <w:rPr>
          <w:color w:val="auto"/>
          <w:highlight w:val="yellow"/>
          <w:lang w:val="en-GB"/>
        </w:rPr>
        <w:t>The vast</w:t>
      </w:r>
      <w:r w:rsidR="007A0AC5" w:rsidRPr="004E60A5">
        <w:rPr>
          <w:color w:val="auto"/>
          <w:highlight w:val="yellow"/>
          <w:lang w:val="en-GB"/>
        </w:rPr>
        <w:t xml:space="preserve"> majority of</w:t>
      </w:r>
      <w:proofErr w:type="gramEnd"/>
      <w:r w:rsidR="007A0AC5" w:rsidRPr="004E60A5">
        <w:rPr>
          <w:color w:val="auto"/>
          <w:highlight w:val="yellow"/>
          <w:lang w:val="en-GB"/>
        </w:rPr>
        <w:t xml:space="preserve">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78E995B2">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lastRenderedPageBreak/>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7CF7B0A"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1900EB">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1900EB" w:rsidRPr="001900EB">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7CA91557" w:rsidR="003E0776" w:rsidRDefault="003E0776" w:rsidP="00D3220E">
      <w:pPr>
        <w:pStyle w:val="MDPI31text"/>
        <w:rPr>
          <w:color w:val="auto"/>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1511F">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1511F" w:rsidRPr="0051511F">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w:t>
      </w:r>
      <w:r w:rsidR="0045377B">
        <w:rPr>
          <w:color w:val="auto"/>
          <w:lang w:val="en-GB"/>
        </w:rPr>
        <w:t xml:space="preserve">, </w:t>
      </w:r>
      <w:r w:rsidR="0045377B">
        <w:rPr>
          <w:color w:val="FF0000"/>
          <w:lang w:val="en-GB"/>
        </w:rPr>
        <w:t xml:space="preserve">compared to 59% while using </w:t>
      </w:r>
      <w:r w:rsidR="00607244">
        <w:rPr>
          <w:color w:val="FF0000"/>
          <w:lang w:val="en-GB"/>
        </w:rPr>
        <w:t xml:space="preserve">only </w:t>
      </w:r>
      <w:r w:rsidR="0045377B">
        <w:rPr>
          <w:color w:val="FF0000"/>
          <w:lang w:val="en-GB"/>
        </w:rPr>
        <w:t>pressure sensors</w:t>
      </w:r>
      <w:r w:rsidRPr="00621204">
        <w:rPr>
          <w:color w:val="auto"/>
          <w:lang w:val="en-GB"/>
        </w:rPr>
        <w:t>.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804386">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804386" w:rsidRPr="00804386">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w:t>
      </w:r>
    </w:p>
    <w:p w14:paraId="561395FE" w14:textId="4E93E814" w:rsidR="00BB092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the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CD148F">
        <w:rPr>
          <w:color w:val="FF0000"/>
          <w:lang w:val="en-GB"/>
        </w:rPr>
        <w:t>.</w:t>
      </w:r>
      <w:r w:rsidR="00BB092F">
        <w:rPr>
          <w:color w:val="FF0000"/>
          <w:lang w:val="en-GB"/>
        </w:rPr>
        <w:t xml:space="preserve"> However, there </w:t>
      </w:r>
      <w:r w:rsidR="00A75F06">
        <w:rPr>
          <w:color w:val="FF0000"/>
          <w:lang w:val="en-GB"/>
        </w:rPr>
        <w:t>are potential</w:t>
      </w:r>
      <w:r w:rsidR="00636701">
        <w:rPr>
          <w:color w:val="FF0000"/>
          <w:lang w:val="en-GB"/>
        </w:rPr>
        <w:t xml:space="preserve"> areas that poses has</w:t>
      </w:r>
      <w:r w:rsidR="00A75F06">
        <w:rPr>
          <w:color w:val="FF0000"/>
          <w:lang w:val="en-GB"/>
        </w:rPr>
        <w:t xml:space="preserve"> challenges </w:t>
      </w:r>
      <w:r w:rsidR="00636701">
        <w:rPr>
          <w:color w:val="FF0000"/>
          <w:lang w:val="en-GB"/>
        </w:rPr>
        <w:t xml:space="preserve">with this </w:t>
      </w:r>
      <w:r w:rsidR="000128E9">
        <w:rPr>
          <w:color w:val="FF0000"/>
          <w:lang w:val="en-GB"/>
        </w:rPr>
        <w:t xml:space="preserve">approach. This mainly </w:t>
      </w:r>
      <w:proofErr w:type="gramStart"/>
      <w:r w:rsidR="000128E9">
        <w:rPr>
          <w:color w:val="FF0000"/>
          <w:lang w:val="en-GB"/>
        </w:rPr>
        <w:t>has to</w:t>
      </w:r>
      <w:proofErr w:type="gramEnd"/>
      <w:r w:rsidR="000128E9">
        <w:rPr>
          <w:color w:val="FF0000"/>
          <w:lang w:val="en-GB"/>
        </w:rPr>
        <w:t xml:space="preserve"> do the management and the synchronization of t</w:t>
      </w:r>
      <w:r w:rsidR="00A56956">
        <w:rPr>
          <w:color w:val="FF0000"/>
          <w:lang w:val="en-GB"/>
        </w:rPr>
        <w:t>he</w:t>
      </w:r>
      <w:r w:rsidR="00E71D8B">
        <w:rPr>
          <w:color w:val="FF0000"/>
          <w:lang w:val="en-GB"/>
        </w:rPr>
        <w:t xml:space="preserve"> different</w:t>
      </w:r>
      <w:r w:rsidR="00A56956">
        <w:rPr>
          <w:color w:val="FF0000"/>
          <w:lang w:val="en-GB"/>
        </w:rPr>
        <w:t xml:space="preserve"> sensor data which </w:t>
      </w:r>
      <w:r w:rsidR="00E71D8B">
        <w:rPr>
          <w:color w:val="FF0000"/>
          <w:lang w:val="en-GB"/>
        </w:rPr>
        <w:t xml:space="preserve">typically requires </w:t>
      </w:r>
      <w:r w:rsidR="0019362D">
        <w:rPr>
          <w:color w:val="FF0000"/>
          <w:lang w:val="en-GB"/>
        </w:rPr>
        <w:t xml:space="preserve">additional </w:t>
      </w:r>
      <w:r w:rsidR="00AE223E">
        <w:rPr>
          <w:color w:val="FF0000"/>
          <w:lang w:val="en-GB"/>
        </w:rPr>
        <w:t>processes</w:t>
      </w:r>
      <w:r w:rsidR="0019362D">
        <w:rPr>
          <w:color w:val="FF0000"/>
          <w:lang w:val="en-GB"/>
        </w:rPr>
        <w:t xml:space="preserve">. Additionally, there would be a need to experiment to find out the most ideal </w:t>
      </w:r>
      <w:r w:rsidR="00AE223E">
        <w:rPr>
          <w:color w:val="FF0000"/>
          <w:lang w:val="en-GB"/>
        </w:rPr>
        <w:t>sensor placement</w:t>
      </w:r>
      <w:r w:rsidR="00037042">
        <w:rPr>
          <w:color w:val="FF0000"/>
          <w:lang w:val="en-GB"/>
        </w:rPr>
        <w:t xml:space="preserve"> to</w:t>
      </w:r>
      <w:r w:rsidR="0019362D">
        <w:rPr>
          <w:color w:val="FF0000"/>
          <w:lang w:val="en-GB"/>
        </w:rPr>
        <w:t xml:space="preserve"> achieve the</w:t>
      </w:r>
      <w:r w:rsidR="00DA06F7">
        <w:rPr>
          <w:color w:val="FF0000"/>
          <w:lang w:val="en-GB"/>
        </w:rPr>
        <w:t xml:space="preserve"> best results </w:t>
      </w:r>
      <w:r w:rsidR="00937F54">
        <w:rPr>
          <w:color w:val="FF0000"/>
          <w:lang w:val="en-GB"/>
        </w:rPr>
        <w:t xml:space="preserve">which is an </w:t>
      </w:r>
      <w:r w:rsidR="00037042">
        <w:rPr>
          <w:color w:val="FF0000"/>
          <w:lang w:val="en-GB"/>
        </w:rPr>
        <w:t>added</w:t>
      </w:r>
      <w:r w:rsidR="005E2FA3">
        <w:rPr>
          <w:color w:val="FF0000"/>
          <w:lang w:val="en-GB"/>
        </w:rPr>
        <w:t xml:space="preserve"> challenge</w:t>
      </w:r>
      <w:r w:rsidR="00DA06F7">
        <w:rPr>
          <w:color w:val="FF0000"/>
          <w:lang w:val="en-GB"/>
        </w:rPr>
        <w:t>.</w:t>
      </w:r>
      <w:r w:rsidR="0019362D">
        <w:rPr>
          <w:color w:val="FF0000"/>
          <w:lang w:val="en-GB"/>
        </w:rPr>
        <w:t xml:space="preserve"> </w:t>
      </w:r>
      <w:r w:rsidR="00E71D8B">
        <w:rPr>
          <w:color w:val="FF0000"/>
          <w:lang w:val="en-GB"/>
        </w:rPr>
        <w:t xml:space="preserve"> </w:t>
      </w:r>
      <w:r w:rsidR="000128E9">
        <w:rPr>
          <w:color w:val="FF0000"/>
          <w:lang w:val="en-GB"/>
        </w:rPr>
        <w:t xml:space="preserve"> </w:t>
      </w:r>
    </w:p>
    <w:p w14:paraId="04716C89" w14:textId="781B9AEE" w:rsidR="00345F2A" w:rsidRDefault="00CD148F" w:rsidP="00D3220E">
      <w:pPr>
        <w:pStyle w:val="MDPI31text"/>
        <w:rPr>
          <w:color w:val="FF0000"/>
          <w:lang w:val="en-GB"/>
        </w:rPr>
      </w:pPr>
      <w:r>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43D2C523"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354A66">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354A66" w:rsidRPr="00354A66">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4E0AE3">
        <w:rPr>
          <w:lang w:val="en-GB"/>
        </w:rPr>
        <w:instrText xml:space="preserve"> ADDIN ZOTERO_ITEM CSL_CITATION {"citationID":"6EZUoEaf","properties":{"formattedCitation":"[72]","plainCitation":"[72]","noteIndex":0},"citationItems":[{"id":126,"uris":["http://zotero.org/groups/5004747/items/SZ698YAT"],"itemData":{"id":126,"type":"article-journal","container-title":"IEEE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4E0AE3" w:rsidRPr="004E0AE3">
        <w:t>[72]</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804386">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804386" w:rsidRPr="00804386">
        <w:t>[54]</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42250C">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2250C" w:rsidRPr="0042250C">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 xml:space="preserve">achieving notable accuracies of 88.52%, 96%, and </w:t>
      </w:r>
      <w:r w:rsidRPr="002902DA">
        <w:rPr>
          <w:lang w:val="en-GB"/>
        </w:rPr>
        <w:lastRenderedPageBreak/>
        <w:t>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Pr="00A37378" w:rsidRDefault="00F70D75" w:rsidP="00A37378">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3CFA20F9" w:rsidR="00AE4DC0" w:rsidRPr="00621204" w:rsidRDefault="000808DB" w:rsidP="00430029">
      <w:pPr>
        <w:pStyle w:val="MDPI22heading2"/>
        <w:rPr>
          <w:noProof w:val="0"/>
          <w:lang w:val="en-GB"/>
        </w:rPr>
      </w:pPr>
      <w:r>
        <w:rPr>
          <w:noProof w:val="0"/>
          <w:lang w:val="en-GB"/>
        </w:rPr>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w:t>
      </w:r>
      <w:r w:rsidR="0030229D" w:rsidRPr="00621204">
        <w:rPr>
          <w:color w:val="auto"/>
          <w:lang w:val="en-GB"/>
        </w:rPr>
        <w:lastRenderedPageBreak/>
        <w:t xml:space="preserve">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C940F68" w14:textId="77777777" w:rsidR="001A6AA6" w:rsidRDefault="001A6AA6" w:rsidP="00897CEE">
      <w:pPr>
        <w:pStyle w:val="MDPI31text"/>
        <w:rPr>
          <w:lang w:val="en-GB"/>
        </w:rPr>
      </w:pPr>
    </w:p>
    <w:p w14:paraId="41BA3F2D" w14:textId="5E735983" w:rsidR="00B35EF3" w:rsidRPr="008C6020" w:rsidRDefault="000808DB" w:rsidP="00640BDF">
      <w:pPr>
        <w:pStyle w:val="MDPI32textnoindent"/>
        <w:rPr>
          <w:color w:val="FF0000"/>
        </w:rPr>
      </w:pPr>
      <w:r w:rsidRPr="006258F1">
        <w:rPr>
          <w:color w:val="FF0000"/>
        </w:rPr>
        <w:t>6</w:t>
      </w:r>
      <w:r w:rsidR="001A6AA6" w:rsidRPr="006258F1">
        <w:rPr>
          <w:color w:val="FF0000"/>
        </w:rPr>
        <w:t>.4 Feasibility</w:t>
      </w:r>
      <w:r w:rsidR="001A6AA6" w:rsidRPr="008C6020">
        <w:rPr>
          <w:color w:val="FF0000"/>
        </w:rPr>
        <w:t xml:space="preserve"> of Smart Sensing chair in the real-world</w:t>
      </w:r>
      <w:r w:rsidR="009B37F9">
        <w:rPr>
          <w:color w:val="FF0000"/>
        </w:rPr>
        <w:t xml:space="preserve"> setting</w:t>
      </w:r>
    </w:p>
    <w:p w14:paraId="08D3FF81" w14:textId="71C4D35F"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These proposed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290D4F">
        <w:rPr>
          <w:color w:val="FF0000"/>
        </w:rPr>
        <w:t xml:space="preserve"> Additionally, they could </w:t>
      </w:r>
      <w:r w:rsidR="00D66A44">
        <w:rPr>
          <w:color w:val="FF0000"/>
        </w:rPr>
        <w:t xml:space="preserve">actively promote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2CCC9E6C" w14:textId="5C60A39E" w:rsidR="0077250C" w:rsidRDefault="005E6FEB" w:rsidP="006D4CC1">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there are a few challenges that must be</w:t>
      </w:r>
      <w:r w:rsidR="0002025E">
        <w:rPr>
          <w:color w:val="FF0000"/>
        </w:rPr>
        <w:t xml:space="preserve"> highlighted</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C61CD6">
        <w:rPr>
          <w:color w:val="FF0000"/>
        </w:rPr>
        <w:t xml:space="preserve">. </w:t>
      </w:r>
      <w:r w:rsidR="006C7899">
        <w:rPr>
          <w:color w:val="FF0000"/>
        </w:rPr>
        <w:t>Additionally, t</w:t>
      </w:r>
      <w:r w:rsidR="00EC33A0">
        <w:rPr>
          <w:color w:val="FF0000"/>
        </w:rPr>
        <w:t>here is also the risk of s</w:t>
      </w:r>
      <w:r w:rsidR="002A0A60">
        <w:rPr>
          <w:color w:val="FF0000"/>
        </w:rPr>
        <w:t>ensor drift</w:t>
      </w:r>
      <w:r w:rsidR="006C7899">
        <w:rPr>
          <w:color w:val="FF0000"/>
        </w:rPr>
        <w:t>s</w:t>
      </w:r>
      <w:r w:rsidR="00EC33A0">
        <w:rPr>
          <w:color w:val="FF0000"/>
        </w:rPr>
        <w:t xml:space="preserve"> which is</w:t>
      </w:r>
      <w:r w:rsidR="002A0A60">
        <w:rPr>
          <w:color w:val="FF0000"/>
        </w:rPr>
        <w:t xml:space="preserve"> a</w:t>
      </w:r>
      <w:r w:rsidR="00EC33A0">
        <w:rPr>
          <w:color w:val="FF0000"/>
        </w:rPr>
        <w:t xml:space="preserve">n unavoidable </w:t>
      </w:r>
      <w:r w:rsidR="002A0A60">
        <w:rPr>
          <w:color w:val="FF0000"/>
        </w:rPr>
        <w:t xml:space="preserve">phenomenon that usually </w:t>
      </w:r>
      <w:r w:rsidR="00D76FE6">
        <w:rPr>
          <w:color w:val="FF0000"/>
        </w:rPr>
        <w:t>leads</w:t>
      </w:r>
      <w:r w:rsidR="00EC33A0">
        <w:rPr>
          <w:color w:val="FF0000"/>
        </w:rPr>
        <w:t xml:space="preserve"> to inaccuracies</w:t>
      </w:r>
      <w:r w:rsidR="006C7899">
        <w:rPr>
          <w:color w:val="FF0000"/>
        </w:rPr>
        <w:t xml:space="preserve"> sensor</w:t>
      </w:r>
      <w:r w:rsidR="00E12532">
        <w:rPr>
          <w:color w:val="FF0000"/>
        </w:rPr>
        <w:t xml:space="preserve"> readings</w:t>
      </w:r>
      <w:r w:rsidR="008230F5">
        <w:rPr>
          <w:color w:val="FF0000"/>
        </w:rPr>
        <w:t xml:space="preserve"> over time</w:t>
      </w:r>
      <w:r w:rsidR="006C7899">
        <w:rPr>
          <w:color w:val="FF0000"/>
        </w:rPr>
        <w:t xml:space="preserve">. </w:t>
      </w:r>
      <w:r w:rsidR="00A00EDA">
        <w:rPr>
          <w:color w:val="FF0000"/>
        </w:rPr>
        <w:t>Regular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r w:rsidR="00E6246C">
        <w:rPr>
          <w:color w:val="FF0000"/>
        </w:rPr>
        <w:t xml:space="preserve">There are also challenges </w:t>
      </w:r>
      <w:proofErr w:type="gramStart"/>
      <w:r w:rsidR="000322B5">
        <w:rPr>
          <w:color w:val="FF0000"/>
        </w:rPr>
        <w:t>in regard to</w:t>
      </w:r>
      <w:proofErr w:type="gramEnd"/>
      <w:r w:rsidR="00184E6B">
        <w:rPr>
          <w:color w:val="FF0000"/>
        </w:rPr>
        <w:t xml:space="preserve"> 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including wheelchair systems. Data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 </w:t>
      </w:r>
      <w:r w:rsidR="0021654F">
        <w:rPr>
          <w:color w:val="FF0000"/>
        </w:rPr>
        <w:t>would largely depend on</w:t>
      </w:r>
      <w:r w:rsidR="006D4CC1">
        <w:rPr>
          <w:color w:val="FF0000"/>
        </w:rPr>
        <w:t xml:space="preserve"> the</w:t>
      </w:r>
      <w:r w:rsidR="0021654F">
        <w:rPr>
          <w:color w:val="FF0000"/>
        </w:rPr>
        <w:t xml:space="preserve"> </w:t>
      </w:r>
      <w:r w:rsidR="006D4CC1">
        <w:rPr>
          <w:color w:val="FF0000"/>
        </w:rPr>
        <w:t>affordability of</w:t>
      </w:r>
      <w:r w:rsidR="00BD1827">
        <w:rPr>
          <w:color w:val="FF0000"/>
        </w:rPr>
        <w:t xml:space="preserve"> </w:t>
      </w:r>
      <w:r w:rsidR="00E347A8">
        <w:rPr>
          <w:color w:val="FF0000"/>
        </w:rPr>
        <w:t>each system</w:t>
      </w:r>
      <w:r w:rsidR="006D4CC1">
        <w:rPr>
          <w:color w:val="FF0000"/>
        </w:rPr>
        <w:t>.</w:t>
      </w:r>
    </w:p>
    <w:p w14:paraId="02430C4E" w14:textId="77777777" w:rsidR="001A6AA6" w:rsidRPr="00621204" w:rsidRDefault="001A6AA6" w:rsidP="001A6AA6">
      <w:pPr>
        <w:pStyle w:val="MDPI32textnoindent"/>
      </w:pPr>
    </w:p>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lastRenderedPageBreak/>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44F8D2DC"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140170">
        <w:rPr>
          <w:color w:val="auto"/>
          <w:lang w:val="en-GB"/>
        </w:rPr>
        <w:instrText xml:space="preserve"> ADDIN ZOTERO_ITEM CSL_CITATION {"citationID":"UKVVycBb","properties":{"formattedCitation":"[80,81]","plainCitation":"[80,81]","noteIndex":0},"citationItems":[{"id":322,"uris":["http://zotero.org/users/11398818/items/MHECMGPV"],"itemData":{"id":322,"type":"webpage","container-title":"Nielsen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140170" w:rsidRPr="00140170">
        <w:t>[80,81]</w:t>
      </w:r>
      <w:r w:rsidR="003D6172" w:rsidRPr="00A255EC">
        <w:rPr>
          <w:color w:val="auto"/>
          <w:lang w:val="en-GB"/>
        </w:rPr>
        <w:fldChar w:fldCharType="end"/>
      </w:r>
      <w:r w:rsidR="00222D56" w:rsidRPr="00A255EC">
        <w:rPr>
          <w:color w:val="auto"/>
          <w:lang w:val="en-GB"/>
        </w:rPr>
        <w:t>.</w:t>
      </w:r>
    </w:p>
    <w:p w14:paraId="7C362299" w14:textId="5CF2D41D"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1511F">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1511F" w:rsidRPr="0051511F">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1900EB">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1900EB" w:rsidRPr="001900EB">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1601D666" w14:textId="77777777" w:rsidR="00140170" w:rsidRDefault="007A08BB" w:rsidP="00140170">
      <w:pPr>
        <w:pStyle w:val="Bibliography"/>
      </w:pPr>
      <w:r w:rsidRPr="0026124F">
        <w:lastRenderedPageBreak/>
        <w:fldChar w:fldCharType="begin"/>
      </w:r>
      <w:r w:rsidR="00A37DB0">
        <w:instrText xml:space="preserve"> ADDIN ZOTERO_BIBL {"uncited":[],"omitted":[],"custom":[]} CSL_BIBLIOGRAPHY </w:instrText>
      </w:r>
      <w:r w:rsidRPr="0026124F">
        <w:fldChar w:fldCharType="separate"/>
      </w:r>
      <w:r w:rsidR="00140170">
        <w:t xml:space="preserve">1. </w:t>
      </w:r>
      <w:r w:rsidR="00140170">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140170">
        <w:rPr>
          <w:i/>
          <w:iCs/>
        </w:rPr>
        <w:t>The Lancet Rheumatology</w:t>
      </w:r>
      <w:r w:rsidR="00140170">
        <w:t xml:space="preserve"> </w:t>
      </w:r>
      <w:r w:rsidR="00140170">
        <w:rPr>
          <w:b/>
          <w:bCs/>
        </w:rPr>
        <w:t>2023</w:t>
      </w:r>
      <w:r w:rsidR="00140170">
        <w:t xml:space="preserve">, </w:t>
      </w:r>
      <w:r w:rsidR="00140170">
        <w:rPr>
          <w:i/>
          <w:iCs/>
        </w:rPr>
        <w:t>5</w:t>
      </w:r>
      <w:r w:rsidR="00140170">
        <w:t>, e670–e682, doi:10.1016/S2665-9913(23)00232-1.</w:t>
      </w:r>
    </w:p>
    <w:p w14:paraId="5F8AC41F" w14:textId="77777777" w:rsidR="00140170" w:rsidRDefault="00140170" w:rsidP="00140170">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6992B486" w14:textId="77777777" w:rsidR="00140170" w:rsidRDefault="00140170" w:rsidP="00140170">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C245BA9" w14:textId="77777777" w:rsidR="00140170" w:rsidRDefault="00140170" w:rsidP="00140170">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59DD3A36" w14:textId="77777777" w:rsidR="00140170" w:rsidRDefault="00140170" w:rsidP="00140170">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170EFEF7" w14:textId="77777777" w:rsidR="00140170" w:rsidRDefault="00140170" w:rsidP="00140170">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3557F8F0" w14:textId="77777777" w:rsidR="00140170" w:rsidRDefault="00140170" w:rsidP="00140170">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0AF5D34D" w14:textId="77777777" w:rsidR="00140170" w:rsidRDefault="00140170" w:rsidP="00140170">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13B7E8B9" w14:textId="77777777" w:rsidR="00140170" w:rsidRDefault="00140170" w:rsidP="00140170">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1167BA15" w14:textId="77777777" w:rsidR="00140170" w:rsidRDefault="00140170" w:rsidP="00140170">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535A65EF" w14:textId="77777777" w:rsidR="00140170" w:rsidRDefault="00140170" w:rsidP="00140170">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4E056567" w14:textId="77777777" w:rsidR="00140170" w:rsidRDefault="00140170" w:rsidP="00140170">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4010099E" w14:textId="77777777" w:rsidR="00140170" w:rsidRDefault="00140170" w:rsidP="00140170">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24DCD23" w14:textId="77777777" w:rsidR="00140170" w:rsidRDefault="00140170" w:rsidP="00140170">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3DC39048" w14:textId="77777777" w:rsidR="00140170" w:rsidRDefault="00140170" w:rsidP="00140170">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1282E876" w14:textId="77777777" w:rsidR="00140170" w:rsidRDefault="00140170" w:rsidP="00140170">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431CA33A" w14:textId="77777777" w:rsidR="00140170" w:rsidRDefault="00140170" w:rsidP="00140170">
      <w:pPr>
        <w:pStyle w:val="Bibliography"/>
      </w:pPr>
      <w:r>
        <w:lastRenderedPageBreak/>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CAEAFED" w14:textId="77777777" w:rsidR="00140170" w:rsidRDefault="00140170" w:rsidP="00140170">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149FF85C" w14:textId="77777777" w:rsidR="00140170" w:rsidRDefault="00140170" w:rsidP="00140170">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8078C0E" w14:textId="77777777" w:rsidR="00140170" w:rsidRDefault="00140170" w:rsidP="00140170">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3494DC7D" w14:textId="77777777" w:rsidR="00140170" w:rsidRDefault="00140170" w:rsidP="00140170">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4DDB745C" w14:textId="77777777" w:rsidR="00140170" w:rsidRDefault="00140170" w:rsidP="00140170">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770BDC2A" w14:textId="77777777" w:rsidR="00140170" w:rsidRDefault="00140170" w:rsidP="00140170">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1D0A22EF" w14:textId="77777777" w:rsidR="00140170" w:rsidRDefault="00140170" w:rsidP="00140170">
      <w:pPr>
        <w:pStyle w:val="Bibliography"/>
      </w:pPr>
      <w:r>
        <w:t xml:space="preserve">24.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28EADF0D" w14:textId="77777777" w:rsidR="00140170" w:rsidRDefault="00140170" w:rsidP="00140170">
      <w:pPr>
        <w:pStyle w:val="Bibliography"/>
      </w:pPr>
      <w:r>
        <w:t xml:space="preserve">25.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557BC05A" w14:textId="77777777" w:rsidR="00140170" w:rsidRDefault="00140170" w:rsidP="00140170">
      <w:pPr>
        <w:pStyle w:val="Bibliography"/>
      </w:pPr>
      <w:r>
        <w:t xml:space="preserve">26.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078F133E" w14:textId="77777777" w:rsidR="00140170" w:rsidRDefault="00140170" w:rsidP="00140170">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16E1DD22" w14:textId="77777777" w:rsidR="00140170" w:rsidRDefault="00140170" w:rsidP="00140170">
      <w:pPr>
        <w:pStyle w:val="Bibliography"/>
      </w:pPr>
      <w:r>
        <w:t xml:space="preserve">28.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71ED3040" w14:textId="77777777" w:rsidR="00140170" w:rsidRDefault="00140170" w:rsidP="00140170">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3360EB5B" w14:textId="77777777" w:rsidR="00140170" w:rsidRDefault="00140170" w:rsidP="00140170">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831CF50" w14:textId="77777777" w:rsidR="00140170" w:rsidRDefault="00140170" w:rsidP="00140170">
      <w:pPr>
        <w:pStyle w:val="Bibliography"/>
      </w:pPr>
      <w:r>
        <w:t xml:space="preserve">31.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19EAEDF5" w14:textId="77777777" w:rsidR="00140170" w:rsidRDefault="00140170" w:rsidP="00140170">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64B784D4" w14:textId="77777777" w:rsidR="00140170" w:rsidRDefault="00140170" w:rsidP="00140170">
      <w:pPr>
        <w:pStyle w:val="Bibliography"/>
      </w:pPr>
      <w:r>
        <w:lastRenderedPageBreak/>
        <w:t xml:space="preserve">33. </w:t>
      </w:r>
      <w:r>
        <w:tab/>
        <w:t>Feng, L.; Li, Z.; Liu, C. Are You Sitting Right?-Sitting Posture Recognition Using RF Signals. In Proceedings of the 2019 IEEE Pacific Rim Conference on Communications, Computers and Signal Processing (PACRIM); IEEE: Victoria, BC, Canada, August 2019; pp. 1–6.</w:t>
      </w:r>
    </w:p>
    <w:p w14:paraId="6F6F9506" w14:textId="77777777" w:rsidR="00140170" w:rsidRDefault="00140170" w:rsidP="00140170">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26B5097B" w14:textId="77777777" w:rsidR="00140170" w:rsidRDefault="00140170" w:rsidP="00140170">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0A3988BB" w14:textId="77777777" w:rsidR="00140170" w:rsidRDefault="00140170" w:rsidP="00140170">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5C3F27A1" w14:textId="77777777" w:rsidR="00140170" w:rsidRDefault="00140170" w:rsidP="00140170">
      <w:pPr>
        <w:pStyle w:val="Bibliography"/>
      </w:pPr>
      <w:r>
        <w:t xml:space="preserve">37.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DE02014" w14:textId="77777777" w:rsidR="00140170" w:rsidRDefault="00140170" w:rsidP="00140170">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1A3BA23E" w14:textId="77777777" w:rsidR="00140170" w:rsidRDefault="00140170" w:rsidP="00140170">
      <w:pPr>
        <w:pStyle w:val="Bibliography"/>
      </w:pPr>
      <w:r>
        <w:t xml:space="preserve">39.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7CCBEB7A" w14:textId="77777777" w:rsidR="00140170" w:rsidRDefault="00140170" w:rsidP="00140170">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615A80C" w14:textId="77777777" w:rsidR="00140170" w:rsidRDefault="00140170" w:rsidP="00140170">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77DCB098" w14:textId="77777777" w:rsidR="00140170" w:rsidRDefault="00140170" w:rsidP="00140170">
      <w:pPr>
        <w:pStyle w:val="Bibliography"/>
      </w:pPr>
      <w:r>
        <w:t xml:space="preserve">42.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686FA80F" w14:textId="77777777" w:rsidR="00140170" w:rsidRDefault="00140170" w:rsidP="00140170">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1E8F3692" w14:textId="77777777" w:rsidR="00140170" w:rsidRDefault="00140170" w:rsidP="00140170">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772D40D3" w14:textId="77777777" w:rsidR="00140170" w:rsidRDefault="00140170" w:rsidP="00140170">
      <w:pPr>
        <w:pStyle w:val="Bibliography"/>
      </w:pPr>
      <w:r>
        <w:t xml:space="preserve">45.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1E1CCAED" w14:textId="77777777" w:rsidR="00140170" w:rsidRDefault="00140170" w:rsidP="00140170">
      <w:pPr>
        <w:pStyle w:val="Bibliography"/>
      </w:pPr>
      <w:r>
        <w:t xml:space="preserve">46.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51A1ABB5" w14:textId="77777777" w:rsidR="00140170" w:rsidRDefault="00140170" w:rsidP="00140170">
      <w:pPr>
        <w:pStyle w:val="Bibliography"/>
      </w:pPr>
      <w:r>
        <w:t xml:space="preserve">47. </w:t>
      </w:r>
      <w:r>
        <w:tab/>
        <w:t xml:space="preserve">Ren, X.; Yu, B.; Lu, Y.; Zhang, B.; Hu, J.; Brombacher, A. LightSit: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42450EC7" w14:textId="77777777" w:rsidR="00140170" w:rsidRDefault="00140170" w:rsidP="00140170">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6E54C1D4" w14:textId="77777777" w:rsidR="00140170" w:rsidRDefault="00140170" w:rsidP="00140170">
      <w:pPr>
        <w:pStyle w:val="Bibliography"/>
      </w:pPr>
      <w:r>
        <w:lastRenderedPageBreak/>
        <w:t xml:space="preserve">49.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449CE48A" w14:textId="77777777" w:rsidR="00140170" w:rsidRDefault="00140170" w:rsidP="00140170">
      <w:pPr>
        <w:pStyle w:val="Bibliography"/>
      </w:pPr>
      <w:r>
        <w:t xml:space="preserve">50. </w:t>
      </w:r>
      <w:r>
        <w:tab/>
        <w:t>Fu, T.; Macleod, A. IntelliChair: An Approach for Activity Detection and Prediction via Posture Analysis. In Proceedings of the 2014 International Conference on Intelligent Environments; IEEE: China, June 2014; pp. 211–213.</w:t>
      </w:r>
    </w:p>
    <w:p w14:paraId="51F86C28" w14:textId="77777777" w:rsidR="00140170" w:rsidRDefault="00140170" w:rsidP="00140170">
      <w:pPr>
        <w:pStyle w:val="Bibliography"/>
      </w:pPr>
      <w:r>
        <w:t xml:space="preserve">51. </w:t>
      </w:r>
      <w:r>
        <w:tab/>
        <w:t>AbuTerkia, I.; Hannoun, M.; Suwal, B.; Ahmed, M.S.; Sundaravdivel, P. FPGA-Based Smart Chair Recognition System Using Flex Sensors. In Proceedings of the 2022 IEEE 15th Dallas Circuit And System Conference (DCAS); IEEE: Dallas, TX, USA, June 17 2022; pp. 1–2.</w:t>
      </w:r>
    </w:p>
    <w:p w14:paraId="425A1532" w14:textId="77777777" w:rsidR="00140170" w:rsidRDefault="00140170" w:rsidP="00140170">
      <w:pPr>
        <w:pStyle w:val="Bibliography"/>
      </w:pPr>
      <w:r>
        <w:t xml:space="preserve">52.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14EBF0C4" w14:textId="77777777" w:rsidR="00140170" w:rsidRDefault="00140170" w:rsidP="00140170">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3A803B43" w14:textId="77777777" w:rsidR="00140170" w:rsidRDefault="00140170" w:rsidP="00140170">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46E4BAF" w14:textId="77777777" w:rsidR="00140170" w:rsidRDefault="00140170" w:rsidP="00140170">
      <w:pPr>
        <w:pStyle w:val="Bibliography"/>
      </w:pPr>
      <w:r>
        <w:t xml:space="preserve">55.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765A6A50" w14:textId="77777777" w:rsidR="00140170" w:rsidRDefault="00140170" w:rsidP="00140170">
      <w:pPr>
        <w:pStyle w:val="Bibliography"/>
      </w:pPr>
      <w:r>
        <w:t xml:space="preserve">56.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05AD74EE" w14:textId="77777777" w:rsidR="00140170" w:rsidRDefault="00140170" w:rsidP="00140170">
      <w:pPr>
        <w:pStyle w:val="Bibliography"/>
      </w:pPr>
      <w:r>
        <w:t xml:space="preserve">57.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6A6B774B" w14:textId="77777777" w:rsidR="00140170" w:rsidRDefault="00140170" w:rsidP="00140170">
      <w:pPr>
        <w:pStyle w:val="Bibliography"/>
      </w:pPr>
      <w:r>
        <w:t xml:space="preserve">58.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37CC7839" w14:textId="77777777" w:rsidR="00140170" w:rsidRDefault="00140170" w:rsidP="00140170">
      <w:pPr>
        <w:pStyle w:val="Bibliography"/>
      </w:pPr>
      <w:r>
        <w:t xml:space="preserve">59.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A2D05D6" w14:textId="77777777" w:rsidR="00140170" w:rsidRDefault="00140170" w:rsidP="00140170">
      <w:pPr>
        <w:pStyle w:val="Bibliography"/>
      </w:pPr>
      <w:r>
        <w:t xml:space="preserve">60. </w:t>
      </w:r>
      <w:r>
        <w:tab/>
        <w:t>Sadun, A.S.; Jalani, J.; Sukor, J.A. Force Sensing Resistor (FSR): A Brief Overview and the Low-Cost Sensor for Active Compliance Control.; Jiang, X., Chen, G., Capi, G., Ishll, C., Eds.; Tokyo, Japan, July 11 2016; p. 1001112.</w:t>
      </w:r>
    </w:p>
    <w:p w14:paraId="6C45C87E" w14:textId="77777777" w:rsidR="00140170" w:rsidRDefault="00140170" w:rsidP="00140170">
      <w:pPr>
        <w:pStyle w:val="Bibliography"/>
      </w:pPr>
      <w:r>
        <w:t xml:space="preserve">61.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4C297D3D" w14:textId="77777777" w:rsidR="00140170" w:rsidRDefault="00140170" w:rsidP="00140170">
      <w:pPr>
        <w:pStyle w:val="Bibliography"/>
      </w:pPr>
      <w:r>
        <w:t xml:space="preserve">62. </w:t>
      </w:r>
      <w:r>
        <w:tab/>
        <w:t>Ohmite Ohmite FSR Series Integration Guide: Force Sensing Resistor 2018.</w:t>
      </w:r>
    </w:p>
    <w:p w14:paraId="6EB6638D" w14:textId="77777777" w:rsidR="00140170" w:rsidRDefault="00140170" w:rsidP="00140170">
      <w:pPr>
        <w:pStyle w:val="Bibliography"/>
      </w:pPr>
      <w:r>
        <w:t xml:space="preserve">63. </w:t>
      </w:r>
      <w:r>
        <w:tab/>
        <w:t>Interlink Electronics FSR 402 Data Sheet.</w:t>
      </w:r>
    </w:p>
    <w:p w14:paraId="6616029E" w14:textId="77777777" w:rsidR="00140170" w:rsidRDefault="00140170" w:rsidP="00140170">
      <w:pPr>
        <w:pStyle w:val="Bibliography"/>
      </w:pPr>
      <w:r>
        <w:t xml:space="preserve">64. </w:t>
      </w:r>
      <w:r>
        <w:tab/>
        <w:t>Interlink Electronics FSR 406 Data Sheet.</w:t>
      </w:r>
    </w:p>
    <w:p w14:paraId="756F64E6" w14:textId="77777777" w:rsidR="00140170" w:rsidRDefault="00140170" w:rsidP="00140170">
      <w:pPr>
        <w:pStyle w:val="Bibliography"/>
      </w:pPr>
      <w:r>
        <w:t xml:space="preserve">65.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4D7ED546" w14:textId="77777777" w:rsidR="00140170" w:rsidRDefault="00140170" w:rsidP="00140170">
      <w:pPr>
        <w:pStyle w:val="Bibliography"/>
      </w:pPr>
      <w:r>
        <w:t xml:space="preserve">66. </w:t>
      </w:r>
      <w:r>
        <w:tab/>
        <w:t xml:space="preserve">Kamble, V.; shinde, V.D.; Kittur, J.K. Overview of Load Cells. </w:t>
      </w:r>
      <w:r>
        <w:rPr>
          <w:i/>
          <w:iCs/>
        </w:rPr>
        <w:t>Journal of Mechanical and Mechanics Engineering 6.3</w:t>
      </w:r>
      <w:r>
        <w:t xml:space="preserve"> </w:t>
      </w:r>
      <w:r>
        <w:rPr>
          <w:b/>
          <w:bCs/>
        </w:rPr>
        <w:t>2020</w:t>
      </w:r>
      <w:r>
        <w:t>, 22–29.</w:t>
      </w:r>
    </w:p>
    <w:p w14:paraId="15C8B2E0" w14:textId="77777777" w:rsidR="00140170" w:rsidRDefault="00140170" w:rsidP="00140170">
      <w:pPr>
        <w:pStyle w:val="Bibliography"/>
      </w:pPr>
      <w:r>
        <w:lastRenderedPageBreak/>
        <w:t xml:space="preserve">67.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F830A0D" w14:textId="77777777" w:rsidR="00140170" w:rsidRDefault="00140170" w:rsidP="00140170">
      <w:pPr>
        <w:pStyle w:val="Bibliography"/>
      </w:pPr>
      <w:r>
        <w:t xml:space="preserve">68. </w:t>
      </w:r>
      <w:r>
        <w:tab/>
        <w:t>SpectraSymbol Flex Sensor Data Sheet 2014.</w:t>
      </w:r>
    </w:p>
    <w:p w14:paraId="712563EB" w14:textId="77777777" w:rsidR="00140170" w:rsidRDefault="00140170" w:rsidP="00140170">
      <w:pPr>
        <w:pStyle w:val="Bibliography"/>
      </w:pPr>
      <w:r>
        <w:t xml:space="preserve">69. </w:t>
      </w:r>
      <w:r>
        <w:tab/>
        <w:t>SpectraSymbol Flex Sensor 2.2.</w:t>
      </w:r>
    </w:p>
    <w:p w14:paraId="42772E59" w14:textId="77777777" w:rsidR="00140170" w:rsidRDefault="00140170" w:rsidP="00140170">
      <w:pPr>
        <w:pStyle w:val="Bibliography"/>
      </w:pPr>
      <w:r>
        <w:t xml:space="preserve">70.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139EF76" w14:textId="77777777" w:rsidR="00140170" w:rsidRDefault="00140170" w:rsidP="00140170">
      <w:pPr>
        <w:pStyle w:val="Bibliography"/>
      </w:pPr>
      <w:r>
        <w:t xml:space="preserve">71.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56A4679E" w14:textId="77777777" w:rsidR="00140170" w:rsidRDefault="00140170" w:rsidP="00140170">
      <w:pPr>
        <w:pStyle w:val="Bibliography"/>
      </w:pPr>
      <w:r>
        <w:t xml:space="preserve">72.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7C280C02" w14:textId="77777777" w:rsidR="00140170" w:rsidRDefault="00140170" w:rsidP="00140170">
      <w:pPr>
        <w:pStyle w:val="Bibliography"/>
      </w:pPr>
      <w:r>
        <w:t xml:space="preserve">73.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2761B359" w14:textId="77777777" w:rsidR="00140170" w:rsidRDefault="00140170" w:rsidP="00140170">
      <w:pPr>
        <w:pStyle w:val="Bibliography"/>
      </w:pPr>
      <w:r>
        <w:t xml:space="preserve">74. </w:t>
      </w:r>
      <w:r>
        <w:tab/>
        <w:t xml:space="preserve">Kundaliya, B.; Patel, S.; Patel, J.; Barot, P.; Hadia, S.K. </w:t>
      </w:r>
      <w:r>
        <w:rPr>
          <w:i/>
          <w:iCs/>
        </w:rPr>
        <w:t>An IoT and Cloud Enabled Smart Chair for Detection and Notification of Wrong Seating Posture</w:t>
      </w:r>
      <w:r>
        <w:t>; In Review, 2022;</w:t>
      </w:r>
    </w:p>
    <w:p w14:paraId="6A2A124E" w14:textId="77777777" w:rsidR="00140170" w:rsidRDefault="00140170" w:rsidP="00140170">
      <w:pPr>
        <w:pStyle w:val="Bibliography"/>
      </w:pPr>
      <w:r>
        <w:t xml:space="preserve">75. </w:t>
      </w:r>
      <w:r>
        <w:tab/>
        <w:t xml:space="preserve">Liu, H.; Gegov,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6B0D2448" w14:textId="77777777" w:rsidR="00140170" w:rsidRDefault="00140170" w:rsidP="00140170">
      <w:pPr>
        <w:pStyle w:val="Bibliography"/>
      </w:pPr>
      <w:r>
        <w:t xml:space="preserve">76.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7235D836" w14:textId="77777777" w:rsidR="00140170" w:rsidRDefault="00140170" w:rsidP="00140170">
      <w:pPr>
        <w:pStyle w:val="Bibliography"/>
      </w:pPr>
      <w:r>
        <w:t xml:space="preserve">77. </w:t>
      </w:r>
      <w:r>
        <w:tab/>
        <w:t xml:space="preserve">Davison, A.C. </w:t>
      </w:r>
      <w:r>
        <w:rPr>
          <w:i/>
          <w:iCs/>
        </w:rPr>
        <w:t>Statistical Models</w:t>
      </w:r>
      <w:r>
        <w:t>; Cambridge University Press: Cambridge, U.K., 2003; ISBN 978-0-511-67497-6.</w:t>
      </w:r>
    </w:p>
    <w:p w14:paraId="16B48BC7" w14:textId="77777777" w:rsidR="00140170" w:rsidRDefault="00140170" w:rsidP="00140170">
      <w:pPr>
        <w:pStyle w:val="Bibliography"/>
      </w:pPr>
      <w:r>
        <w:t xml:space="preserve">78.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27630405" w14:textId="77777777" w:rsidR="00140170" w:rsidRDefault="00140170" w:rsidP="00140170">
      <w:pPr>
        <w:pStyle w:val="Bibliography"/>
      </w:pPr>
      <w:r>
        <w:t xml:space="preserve">79.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1C9E0C89" w14:textId="77777777" w:rsidR="00140170" w:rsidRDefault="00140170" w:rsidP="00140170">
      <w:pPr>
        <w:pStyle w:val="Bibliography"/>
      </w:pPr>
      <w:r>
        <w:t xml:space="preserve">80. </w:t>
      </w:r>
      <w:r>
        <w:tab/>
        <w:t>Laubheimer, P. Beyond the NPS: Measuring Perceived Usability with the SUS, NASA-TLX, and the Single Ease Question After Tasks and Usability Tests Available online: https://www.nngroup.com/articles/measuring-perceived-usability/.</w:t>
      </w:r>
    </w:p>
    <w:p w14:paraId="765399A4" w14:textId="77777777" w:rsidR="00140170" w:rsidRDefault="00140170" w:rsidP="00140170">
      <w:pPr>
        <w:pStyle w:val="Bibliography"/>
      </w:pPr>
      <w:r>
        <w:t xml:space="preserve">81.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FEE0CFD"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5B0F34">
      <w:headerReference w:type="even" r:id="rId32"/>
      <w:headerReference w:type="default" r:id="rId33"/>
      <w:footerReference w:type="default" r:id="rId34"/>
      <w:headerReference w:type="first" r:id="rId35"/>
      <w:footerReference w:type="first" r:id="rId36"/>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C03A8" w14:textId="77777777" w:rsidR="005B0F34" w:rsidRPr="00621204" w:rsidRDefault="005B0F34">
      <w:pPr>
        <w:spacing w:line="240" w:lineRule="auto"/>
      </w:pPr>
      <w:r w:rsidRPr="00621204">
        <w:separator/>
      </w:r>
    </w:p>
    <w:p w14:paraId="0C951E06" w14:textId="77777777" w:rsidR="005B0F34" w:rsidRDefault="005B0F34"/>
  </w:endnote>
  <w:endnote w:type="continuationSeparator" w:id="0">
    <w:p w14:paraId="4EE477BF" w14:textId="77777777" w:rsidR="005B0F34" w:rsidRPr="00621204" w:rsidRDefault="005B0F34">
      <w:pPr>
        <w:spacing w:line="240" w:lineRule="auto"/>
      </w:pPr>
      <w:r w:rsidRPr="00621204">
        <w:continuationSeparator/>
      </w:r>
    </w:p>
    <w:p w14:paraId="2DD2A95D" w14:textId="77777777" w:rsidR="005B0F34" w:rsidRDefault="005B0F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725A45" w14:textId="77777777" w:rsidR="005B0F34" w:rsidRPr="00621204" w:rsidRDefault="005B0F34">
      <w:pPr>
        <w:spacing w:line="240" w:lineRule="auto"/>
      </w:pPr>
      <w:r w:rsidRPr="00621204">
        <w:separator/>
      </w:r>
    </w:p>
    <w:p w14:paraId="1AFDC8AF" w14:textId="77777777" w:rsidR="005B0F34" w:rsidRDefault="005B0F34"/>
  </w:footnote>
  <w:footnote w:type="continuationSeparator" w:id="0">
    <w:p w14:paraId="068442CE" w14:textId="77777777" w:rsidR="005B0F34" w:rsidRPr="00621204" w:rsidRDefault="005B0F34">
      <w:pPr>
        <w:spacing w:line="240" w:lineRule="auto"/>
      </w:pPr>
      <w:r w:rsidRPr="00621204">
        <w:continuationSeparator/>
      </w:r>
    </w:p>
    <w:p w14:paraId="1B037F50" w14:textId="77777777" w:rsidR="005B0F34" w:rsidRDefault="005B0F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4247"/>
    <w:rsid w:val="00006F35"/>
    <w:rsid w:val="00007274"/>
    <w:rsid w:val="00007D3D"/>
    <w:rsid w:val="000110FB"/>
    <w:rsid w:val="00012035"/>
    <w:rsid w:val="000122AB"/>
    <w:rsid w:val="000128E9"/>
    <w:rsid w:val="00012F4D"/>
    <w:rsid w:val="00013DA3"/>
    <w:rsid w:val="0001448F"/>
    <w:rsid w:val="00014839"/>
    <w:rsid w:val="00014AC9"/>
    <w:rsid w:val="00015563"/>
    <w:rsid w:val="000162A3"/>
    <w:rsid w:val="0001720C"/>
    <w:rsid w:val="00017E67"/>
    <w:rsid w:val="0002025E"/>
    <w:rsid w:val="000205B9"/>
    <w:rsid w:val="000219F6"/>
    <w:rsid w:val="00021DCD"/>
    <w:rsid w:val="0002414D"/>
    <w:rsid w:val="000245F1"/>
    <w:rsid w:val="00024C20"/>
    <w:rsid w:val="00024EDE"/>
    <w:rsid w:val="000258BC"/>
    <w:rsid w:val="00026053"/>
    <w:rsid w:val="00026396"/>
    <w:rsid w:val="00026865"/>
    <w:rsid w:val="00027714"/>
    <w:rsid w:val="00027A5A"/>
    <w:rsid w:val="00027A7E"/>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8D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640E"/>
    <w:rsid w:val="0009645C"/>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07DC1"/>
    <w:rsid w:val="0011342F"/>
    <w:rsid w:val="00113AFF"/>
    <w:rsid w:val="00114546"/>
    <w:rsid w:val="0011586B"/>
    <w:rsid w:val="00115E34"/>
    <w:rsid w:val="001163E0"/>
    <w:rsid w:val="0011697C"/>
    <w:rsid w:val="00116A62"/>
    <w:rsid w:val="00116D08"/>
    <w:rsid w:val="00117995"/>
    <w:rsid w:val="001217FD"/>
    <w:rsid w:val="00122648"/>
    <w:rsid w:val="0012339E"/>
    <w:rsid w:val="00123BD9"/>
    <w:rsid w:val="00125418"/>
    <w:rsid w:val="00126F64"/>
    <w:rsid w:val="00126F8A"/>
    <w:rsid w:val="00131EA8"/>
    <w:rsid w:val="001322FE"/>
    <w:rsid w:val="001335E2"/>
    <w:rsid w:val="00135066"/>
    <w:rsid w:val="00135BF5"/>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E064F"/>
    <w:rsid w:val="001E18E1"/>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66F"/>
    <w:rsid w:val="002122F2"/>
    <w:rsid w:val="00214271"/>
    <w:rsid w:val="00215DD9"/>
    <w:rsid w:val="002162FC"/>
    <w:rsid w:val="0021654F"/>
    <w:rsid w:val="00216AD8"/>
    <w:rsid w:val="00216B62"/>
    <w:rsid w:val="0021739A"/>
    <w:rsid w:val="0021778B"/>
    <w:rsid w:val="00217BC0"/>
    <w:rsid w:val="00220926"/>
    <w:rsid w:val="002223C5"/>
    <w:rsid w:val="00222CA6"/>
    <w:rsid w:val="00222D56"/>
    <w:rsid w:val="00224451"/>
    <w:rsid w:val="00226367"/>
    <w:rsid w:val="002272C9"/>
    <w:rsid w:val="002301F9"/>
    <w:rsid w:val="00230BB2"/>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D0695"/>
    <w:rsid w:val="002D09F0"/>
    <w:rsid w:val="002D0BA0"/>
    <w:rsid w:val="002D0FA4"/>
    <w:rsid w:val="002D12FE"/>
    <w:rsid w:val="002D2DE0"/>
    <w:rsid w:val="002D3352"/>
    <w:rsid w:val="002D3B39"/>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20FE"/>
    <w:rsid w:val="002F2184"/>
    <w:rsid w:val="002F26EF"/>
    <w:rsid w:val="002F2A28"/>
    <w:rsid w:val="002F3AF5"/>
    <w:rsid w:val="002F519B"/>
    <w:rsid w:val="002F5A15"/>
    <w:rsid w:val="002F63FC"/>
    <w:rsid w:val="002F65CA"/>
    <w:rsid w:val="002F78E4"/>
    <w:rsid w:val="002F7C92"/>
    <w:rsid w:val="002F7D6A"/>
    <w:rsid w:val="0030186F"/>
    <w:rsid w:val="0030229D"/>
    <w:rsid w:val="00302482"/>
    <w:rsid w:val="00303767"/>
    <w:rsid w:val="003054D2"/>
    <w:rsid w:val="0030583D"/>
    <w:rsid w:val="0030687D"/>
    <w:rsid w:val="0030701D"/>
    <w:rsid w:val="00310216"/>
    <w:rsid w:val="00310F53"/>
    <w:rsid w:val="00311AE0"/>
    <w:rsid w:val="00312478"/>
    <w:rsid w:val="00313E7D"/>
    <w:rsid w:val="00314382"/>
    <w:rsid w:val="00314DB4"/>
    <w:rsid w:val="003153CD"/>
    <w:rsid w:val="00315D74"/>
    <w:rsid w:val="00316272"/>
    <w:rsid w:val="00317A4F"/>
    <w:rsid w:val="00317AC0"/>
    <w:rsid w:val="003203C3"/>
    <w:rsid w:val="00320D3C"/>
    <w:rsid w:val="0032122F"/>
    <w:rsid w:val="00326141"/>
    <w:rsid w:val="0032737B"/>
    <w:rsid w:val="0033058F"/>
    <w:rsid w:val="00330DB5"/>
    <w:rsid w:val="003317E6"/>
    <w:rsid w:val="00331A15"/>
    <w:rsid w:val="0033254D"/>
    <w:rsid w:val="003327F4"/>
    <w:rsid w:val="00333BCC"/>
    <w:rsid w:val="00334FE4"/>
    <w:rsid w:val="00335AD8"/>
    <w:rsid w:val="00335DC6"/>
    <w:rsid w:val="00335E05"/>
    <w:rsid w:val="00335FE8"/>
    <w:rsid w:val="00336831"/>
    <w:rsid w:val="0033740F"/>
    <w:rsid w:val="0033798B"/>
    <w:rsid w:val="0034017D"/>
    <w:rsid w:val="00342047"/>
    <w:rsid w:val="00343425"/>
    <w:rsid w:val="0034379F"/>
    <w:rsid w:val="003454D4"/>
    <w:rsid w:val="00345F2A"/>
    <w:rsid w:val="003469A2"/>
    <w:rsid w:val="00347F08"/>
    <w:rsid w:val="003501E0"/>
    <w:rsid w:val="0035032D"/>
    <w:rsid w:val="0035077F"/>
    <w:rsid w:val="00350833"/>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557C"/>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B0E"/>
    <w:rsid w:val="0038367F"/>
    <w:rsid w:val="0038377F"/>
    <w:rsid w:val="00383DE8"/>
    <w:rsid w:val="00384451"/>
    <w:rsid w:val="00385582"/>
    <w:rsid w:val="003856B6"/>
    <w:rsid w:val="00385C42"/>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5F0"/>
    <w:rsid w:val="003A6680"/>
    <w:rsid w:val="003A78BB"/>
    <w:rsid w:val="003A79BE"/>
    <w:rsid w:val="003A7E8F"/>
    <w:rsid w:val="003B2913"/>
    <w:rsid w:val="003B2F4C"/>
    <w:rsid w:val="003B3247"/>
    <w:rsid w:val="003B353A"/>
    <w:rsid w:val="003B4977"/>
    <w:rsid w:val="003B4AFD"/>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35BE"/>
    <w:rsid w:val="00434137"/>
    <w:rsid w:val="00434314"/>
    <w:rsid w:val="00435E48"/>
    <w:rsid w:val="00437E80"/>
    <w:rsid w:val="0044010B"/>
    <w:rsid w:val="00441187"/>
    <w:rsid w:val="004411E0"/>
    <w:rsid w:val="00442398"/>
    <w:rsid w:val="00443BD3"/>
    <w:rsid w:val="0045351E"/>
    <w:rsid w:val="0045377B"/>
    <w:rsid w:val="0045409B"/>
    <w:rsid w:val="00454698"/>
    <w:rsid w:val="004546AA"/>
    <w:rsid w:val="00454769"/>
    <w:rsid w:val="0045658A"/>
    <w:rsid w:val="004567F8"/>
    <w:rsid w:val="00456F82"/>
    <w:rsid w:val="004574B5"/>
    <w:rsid w:val="004577BA"/>
    <w:rsid w:val="004579A7"/>
    <w:rsid w:val="00461C17"/>
    <w:rsid w:val="0046237A"/>
    <w:rsid w:val="004623AB"/>
    <w:rsid w:val="004626A4"/>
    <w:rsid w:val="00462A76"/>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D5D"/>
    <w:rsid w:val="004A4364"/>
    <w:rsid w:val="004A44D3"/>
    <w:rsid w:val="004A49D9"/>
    <w:rsid w:val="004A4ECA"/>
    <w:rsid w:val="004A515F"/>
    <w:rsid w:val="004A5305"/>
    <w:rsid w:val="004A55FD"/>
    <w:rsid w:val="004A59FE"/>
    <w:rsid w:val="004A65C8"/>
    <w:rsid w:val="004A692F"/>
    <w:rsid w:val="004A7176"/>
    <w:rsid w:val="004A7B5B"/>
    <w:rsid w:val="004A7BF9"/>
    <w:rsid w:val="004B06BB"/>
    <w:rsid w:val="004B0A6B"/>
    <w:rsid w:val="004B0BB4"/>
    <w:rsid w:val="004B2B0E"/>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4940"/>
    <w:rsid w:val="0051511F"/>
    <w:rsid w:val="00515335"/>
    <w:rsid w:val="0051664E"/>
    <w:rsid w:val="00516945"/>
    <w:rsid w:val="00517D4A"/>
    <w:rsid w:val="005202BB"/>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105"/>
    <w:rsid w:val="005979D6"/>
    <w:rsid w:val="00597E6D"/>
    <w:rsid w:val="005A063B"/>
    <w:rsid w:val="005A4752"/>
    <w:rsid w:val="005A5181"/>
    <w:rsid w:val="005A63CA"/>
    <w:rsid w:val="005A63DF"/>
    <w:rsid w:val="005A703E"/>
    <w:rsid w:val="005A7AF5"/>
    <w:rsid w:val="005B0F34"/>
    <w:rsid w:val="005B1E55"/>
    <w:rsid w:val="005B2103"/>
    <w:rsid w:val="005B31BB"/>
    <w:rsid w:val="005B340A"/>
    <w:rsid w:val="005B39E2"/>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ED5"/>
    <w:rsid w:val="005F772D"/>
    <w:rsid w:val="00601237"/>
    <w:rsid w:val="00601AF3"/>
    <w:rsid w:val="00601B2D"/>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CE7"/>
    <w:rsid w:val="00634964"/>
    <w:rsid w:val="00634D4A"/>
    <w:rsid w:val="00635000"/>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42B"/>
    <w:rsid w:val="0065293E"/>
    <w:rsid w:val="00653748"/>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3BE6"/>
    <w:rsid w:val="00674361"/>
    <w:rsid w:val="00675601"/>
    <w:rsid w:val="00675CD8"/>
    <w:rsid w:val="00677BB7"/>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1FD4"/>
    <w:rsid w:val="006F2259"/>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EEF"/>
    <w:rsid w:val="00725A06"/>
    <w:rsid w:val="00725E63"/>
    <w:rsid w:val="007262F6"/>
    <w:rsid w:val="007272C8"/>
    <w:rsid w:val="007273C6"/>
    <w:rsid w:val="00730AE0"/>
    <w:rsid w:val="0073143D"/>
    <w:rsid w:val="00731639"/>
    <w:rsid w:val="00731DCA"/>
    <w:rsid w:val="00732927"/>
    <w:rsid w:val="007333A0"/>
    <w:rsid w:val="00733815"/>
    <w:rsid w:val="00733979"/>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1EAD"/>
    <w:rsid w:val="00753355"/>
    <w:rsid w:val="0075353B"/>
    <w:rsid w:val="00753912"/>
    <w:rsid w:val="00753D13"/>
    <w:rsid w:val="00755137"/>
    <w:rsid w:val="007559F6"/>
    <w:rsid w:val="00755FD4"/>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97"/>
    <w:rsid w:val="007B1A92"/>
    <w:rsid w:val="007B204F"/>
    <w:rsid w:val="007B36C8"/>
    <w:rsid w:val="007B4CEF"/>
    <w:rsid w:val="007B5159"/>
    <w:rsid w:val="007B529D"/>
    <w:rsid w:val="007B5711"/>
    <w:rsid w:val="007B65CE"/>
    <w:rsid w:val="007C07E2"/>
    <w:rsid w:val="007C0F86"/>
    <w:rsid w:val="007C1BE1"/>
    <w:rsid w:val="007C1C41"/>
    <w:rsid w:val="007C2AC7"/>
    <w:rsid w:val="007C2C45"/>
    <w:rsid w:val="007C3724"/>
    <w:rsid w:val="007C3851"/>
    <w:rsid w:val="007C3D7E"/>
    <w:rsid w:val="007C46C6"/>
    <w:rsid w:val="007C5CE4"/>
    <w:rsid w:val="007C612E"/>
    <w:rsid w:val="007C769F"/>
    <w:rsid w:val="007C7C96"/>
    <w:rsid w:val="007D0258"/>
    <w:rsid w:val="007D064C"/>
    <w:rsid w:val="007D07AC"/>
    <w:rsid w:val="007D0D00"/>
    <w:rsid w:val="007D1776"/>
    <w:rsid w:val="007D2676"/>
    <w:rsid w:val="007D2C0A"/>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106B"/>
    <w:rsid w:val="007F2629"/>
    <w:rsid w:val="007F26A9"/>
    <w:rsid w:val="007F3B63"/>
    <w:rsid w:val="007F5342"/>
    <w:rsid w:val="007F75EE"/>
    <w:rsid w:val="007F7AF7"/>
    <w:rsid w:val="00801860"/>
    <w:rsid w:val="008032AA"/>
    <w:rsid w:val="00804386"/>
    <w:rsid w:val="00804934"/>
    <w:rsid w:val="00804D4F"/>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B76"/>
    <w:rsid w:val="00842EA2"/>
    <w:rsid w:val="00842FA3"/>
    <w:rsid w:val="00843224"/>
    <w:rsid w:val="008432E2"/>
    <w:rsid w:val="00843DC4"/>
    <w:rsid w:val="0084766B"/>
    <w:rsid w:val="00847C91"/>
    <w:rsid w:val="0085048E"/>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3535"/>
    <w:rsid w:val="00875132"/>
    <w:rsid w:val="00875266"/>
    <w:rsid w:val="00875D3E"/>
    <w:rsid w:val="00875E61"/>
    <w:rsid w:val="00876C75"/>
    <w:rsid w:val="00876F4D"/>
    <w:rsid w:val="008810CD"/>
    <w:rsid w:val="0088199C"/>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541B"/>
    <w:rsid w:val="008F6696"/>
    <w:rsid w:val="008F75B4"/>
    <w:rsid w:val="0090047E"/>
    <w:rsid w:val="00901295"/>
    <w:rsid w:val="00901CAE"/>
    <w:rsid w:val="00902859"/>
    <w:rsid w:val="00902F90"/>
    <w:rsid w:val="00903418"/>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7119"/>
    <w:rsid w:val="00927228"/>
    <w:rsid w:val="00927E3C"/>
    <w:rsid w:val="009306EC"/>
    <w:rsid w:val="00930EE8"/>
    <w:rsid w:val="00932526"/>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5B1"/>
    <w:rsid w:val="00995D07"/>
    <w:rsid w:val="00996B6E"/>
    <w:rsid w:val="00996C22"/>
    <w:rsid w:val="00997334"/>
    <w:rsid w:val="00997560"/>
    <w:rsid w:val="009A1C5B"/>
    <w:rsid w:val="009A35EA"/>
    <w:rsid w:val="009A44F2"/>
    <w:rsid w:val="009A47C9"/>
    <w:rsid w:val="009A4C12"/>
    <w:rsid w:val="009A4CE3"/>
    <w:rsid w:val="009A520A"/>
    <w:rsid w:val="009A5A6C"/>
    <w:rsid w:val="009A5D81"/>
    <w:rsid w:val="009A62E2"/>
    <w:rsid w:val="009A7014"/>
    <w:rsid w:val="009A7A46"/>
    <w:rsid w:val="009B033E"/>
    <w:rsid w:val="009B09F4"/>
    <w:rsid w:val="009B0D8E"/>
    <w:rsid w:val="009B20DA"/>
    <w:rsid w:val="009B285B"/>
    <w:rsid w:val="009B2E14"/>
    <w:rsid w:val="009B37F9"/>
    <w:rsid w:val="009B462E"/>
    <w:rsid w:val="009B50BF"/>
    <w:rsid w:val="009B5CD5"/>
    <w:rsid w:val="009B5CD7"/>
    <w:rsid w:val="009B65CD"/>
    <w:rsid w:val="009B6663"/>
    <w:rsid w:val="009B6D1C"/>
    <w:rsid w:val="009B73F0"/>
    <w:rsid w:val="009B7C0A"/>
    <w:rsid w:val="009C0E82"/>
    <w:rsid w:val="009C1044"/>
    <w:rsid w:val="009C1197"/>
    <w:rsid w:val="009C227B"/>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67EA"/>
    <w:rsid w:val="00A06D8E"/>
    <w:rsid w:val="00A070B0"/>
    <w:rsid w:val="00A0729C"/>
    <w:rsid w:val="00A10201"/>
    <w:rsid w:val="00A1079D"/>
    <w:rsid w:val="00A10AAE"/>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E63"/>
    <w:rsid w:val="00B57CD0"/>
    <w:rsid w:val="00B601AB"/>
    <w:rsid w:val="00B6112C"/>
    <w:rsid w:val="00B62A6E"/>
    <w:rsid w:val="00B62C65"/>
    <w:rsid w:val="00B6607C"/>
    <w:rsid w:val="00B66445"/>
    <w:rsid w:val="00B66B43"/>
    <w:rsid w:val="00B66F0A"/>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5800"/>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458C"/>
    <w:rsid w:val="00BC55A0"/>
    <w:rsid w:val="00BC60EC"/>
    <w:rsid w:val="00BC6142"/>
    <w:rsid w:val="00BC6E69"/>
    <w:rsid w:val="00BC7983"/>
    <w:rsid w:val="00BC7B4D"/>
    <w:rsid w:val="00BD0F11"/>
    <w:rsid w:val="00BD10C0"/>
    <w:rsid w:val="00BD15CF"/>
    <w:rsid w:val="00BD1827"/>
    <w:rsid w:val="00BD2995"/>
    <w:rsid w:val="00BD2E7A"/>
    <w:rsid w:val="00BD574B"/>
    <w:rsid w:val="00BD7316"/>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6337"/>
    <w:rsid w:val="00BF6B93"/>
    <w:rsid w:val="00BF749B"/>
    <w:rsid w:val="00BF76FB"/>
    <w:rsid w:val="00C013A4"/>
    <w:rsid w:val="00C02D89"/>
    <w:rsid w:val="00C02D9D"/>
    <w:rsid w:val="00C033A3"/>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D56"/>
    <w:rsid w:val="00C46FA4"/>
    <w:rsid w:val="00C50605"/>
    <w:rsid w:val="00C52CC6"/>
    <w:rsid w:val="00C5421F"/>
    <w:rsid w:val="00C5431D"/>
    <w:rsid w:val="00C55C4B"/>
    <w:rsid w:val="00C56455"/>
    <w:rsid w:val="00C61CD6"/>
    <w:rsid w:val="00C62032"/>
    <w:rsid w:val="00C62140"/>
    <w:rsid w:val="00C6225B"/>
    <w:rsid w:val="00C63515"/>
    <w:rsid w:val="00C63CFB"/>
    <w:rsid w:val="00C63D60"/>
    <w:rsid w:val="00C642FB"/>
    <w:rsid w:val="00C64437"/>
    <w:rsid w:val="00C64914"/>
    <w:rsid w:val="00C6499E"/>
    <w:rsid w:val="00C67282"/>
    <w:rsid w:val="00C67E4C"/>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3DE3"/>
    <w:rsid w:val="00CB4382"/>
    <w:rsid w:val="00CB4660"/>
    <w:rsid w:val="00CB58AE"/>
    <w:rsid w:val="00CB694E"/>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73E3"/>
    <w:rsid w:val="00CC7AF8"/>
    <w:rsid w:val="00CD0D38"/>
    <w:rsid w:val="00CD148F"/>
    <w:rsid w:val="00CD1929"/>
    <w:rsid w:val="00CD208D"/>
    <w:rsid w:val="00CD2478"/>
    <w:rsid w:val="00CD35FD"/>
    <w:rsid w:val="00CD48E0"/>
    <w:rsid w:val="00CD4B8A"/>
    <w:rsid w:val="00CD5673"/>
    <w:rsid w:val="00CD5D9D"/>
    <w:rsid w:val="00CD5E42"/>
    <w:rsid w:val="00CD6C60"/>
    <w:rsid w:val="00CD6EE9"/>
    <w:rsid w:val="00CD7179"/>
    <w:rsid w:val="00CD7AFA"/>
    <w:rsid w:val="00CE27E6"/>
    <w:rsid w:val="00CE3093"/>
    <w:rsid w:val="00CE32EB"/>
    <w:rsid w:val="00CE340B"/>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2D5C"/>
    <w:rsid w:val="00D53384"/>
    <w:rsid w:val="00D53CEE"/>
    <w:rsid w:val="00D54255"/>
    <w:rsid w:val="00D5488A"/>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5AD"/>
    <w:rsid w:val="00D76FE6"/>
    <w:rsid w:val="00D80B3B"/>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65"/>
    <w:rsid w:val="00D95866"/>
    <w:rsid w:val="00D95EB4"/>
    <w:rsid w:val="00D967A9"/>
    <w:rsid w:val="00D96B3C"/>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7561"/>
    <w:rsid w:val="00DD22C4"/>
    <w:rsid w:val="00DD2559"/>
    <w:rsid w:val="00DD267E"/>
    <w:rsid w:val="00DD2C50"/>
    <w:rsid w:val="00DD2DDD"/>
    <w:rsid w:val="00DD34F9"/>
    <w:rsid w:val="00DD4949"/>
    <w:rsid w:val="00DD5C88"/>
    <w:rsid w:val="00DD62F2"/>
    <w:rsid w:val="00DD6E4D"/>
    <w:rsid w:val="00DD6F9E"/>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5919"/>
    <w:rsid w:val="00DF6863"/>
    <w:rsid w:val="00DF6BFF"/>
    <w:rsid w:val="00DF7608"/>
    <w:rsid w:val="00E02AA2"/>
    <w:rsid w:val="00E02FF8"/>
    <w:rsid w:val="00E03954"/>
    <w:rsid w:val="00E04260"/>
    <w:rsid w:val="00E05766"/>
    <w:rsid w:val="00E06406"/>
    <w:rsid w:val="00E06DD1"/>
    <w:rsid w:val="00E06F52"/>
    <w:rsid w:val="00E07489"/>
    <w:rsid w:val="00E10A1D"/>
    <w:rsid w:val="00E11121"/>
    <w:rsid w:val="00E116C4"/>
    <w:rsid w:val="00E12532"/>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1924"/>
    <w:rsid w:val="00E32DAE"/>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CAC"/>
    <w:rsid w:val="00EB224F"/>
    <w:rsid w:val="00EB315D"/>
    <w:rsid w:val="00EB35F6"/>
    <w:rsid w:val="00EB44AE"/>
    <w:rsid w:val="00EB46C5"/>
    <w:rsid w:val="00EB475A"/>
    <w:rsid w:val="00EB6EB2"/>
    <w:rsid w:val="00EC0EB0"/>
    <w:rsid w:val="00EC0F93"/>
    <w:rsid w:val="00EC1007"/>
    <w:rsid w:val="00EC33A0"/>
    <w:rsid w:val="00EC5DD4"/>
    <w:rsid w:val="00ED0684"/>
    <w:rsid w:val="00ED0E67"/>
    <w:rsid w:val="00ED21A3"/>
    <w:rsid w:val="00ED357F"/>
    <w:rsid w:val="00ED4102"/>
    <w:rsid w:val="00ED4D91"/>
    <w:rsid w:val="00ED6173"/>
    <w:rsid w:val="00ED6DC8"/>
    <w:rsid w:val="00ED72B2"/>
    <w:rsid w:val="00ED7460"/>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888"/>
    <w:rsid w:val="00EF5FE4"/>
    <w:rsid w:val="00EF6011"/>
    <w:rsid w:val="00EF6C57"/>
    <w:rsid w:val="00EF75FC"/>
    <w:rsid w:val="00F00EF0"/>
    <w:rsid w:val="00F0207C"/>
    <w:rsid w:val="00F020A7"/>
    <w:rsid w:val="00F020C2"/>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58E2"/>
    <w:rsid w:val="00F46871"/>
    <w:rsid w:val="00F47055"/>
    <w:rsid w:val="00F4721A"/>
    <w:rsid w:val="00F4777B"/>
    <w:rsid w:val="00F508C6"/>
    <w:rsid w:val="00F52410"/>
    <w:rsid w:val="00F54BFE"/>
    <w:rsid w:val="00F550C1"/>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14C0"/>
    <w:rsid w:val="00F71585"/>
    <w:rsid w:val="00F71C9E"/>
    <w:rsid w:val="00F71F59"/>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665"/>
    <w:rsid w:val="00F82AC5"/>
    <w:rsid w:val="00F82AEC"/>
    <w:rsid w:val="00F85356"/>
    <w:rsid w:val="00F858C0"/>
    <w:rsid w:val="00F86630"/>
    <w:rsid w:val="00F8699A"/>
    <w:rsid w:val="00F877EB"/>
    <w:rsid w:val="00F900F5"/>
    <w:rsid w:val="00F91BE0"/>
    <w:rsid w:val="00F94228"/>
    <w:rsid w:val="00F94B97"/>
    <w:rsid w:val="00F96E71"/>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71"/>
    <w:rsid w:val="00FC1D18"/>
    <w:rsid w:val="00FC1D78"/>
    <w:rsid w:val="00FC1F23"/>
    <w:rsid w:val="00FC2490"/>
    <w:rsid w:val="00FC3929"/>
    <w:rsid w:val="00FC3BCF"/>
    <w:rsid w:val="00FC471A"/>
    <w:rsid w:val="00FC6A52"/>
    <w:rsid w:val="00FD0DE0"/>
    <w:rsid w:val="00FD1A7B"/>
    <w:rsid w:val="00FD2195"/>
    <w:rsid w:val="00FD2242"/>
    <w:rsid w:val="00FD228B"/>
    <w:rsid w:val="00FD2F87"/>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2.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hart" Target="charts/chart1.xml"/><Relationship Id="rId35" Type="http://schemas.openxmlformats.org/officeDocument/2006/relationships/header" Target="header3.xml"/><Relationship Id="rId8" Type="http://schemas.openxmlformats.org/officeDocument/2006/relationships/hyperlink" Target="https://orcid.org/0009-0001-9822-1818"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CBE88186-9271-4AFD-AB5E-D4F0758CC0C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9F0B2576-C813-4820-A383-05BA71B1594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64A83C18-4B6B-4157-8300-C44BFF4C462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B50C6EF8-6C8F-4831-9B5C-78E9E8BA81F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5C1FCC61-6AB0-4D75-9FBF-22843C13EE1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662DA8F1-C5B8-49F9-B56D-894D50033B8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FC45DC2F-C7F8-4B02-BAFA-0171AA5B5107}"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FCF81E23-16A9-41A1-9FB8-685E2DD9239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ED30CE58-6AAC-4CAC-BE42-56865D352A3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F6DED4B2-D64B-4D14-8DCB-95BE47C2EB2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4EB5C8B8-0CE7-4E2E-97E5-3DA0DE070F1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20792</TotalTime>
  <Pages>24</Pages>
  <Words>50699</Words>
  <Characters>288986</Characters>
  <Application>Microsoft Office Word</Application>
  <DocSecurity>0</DocSecurity>
  <Lines>2408</Lines>
  <Paragraphs>678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339007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575</cp:revision>
  <cp:lastPrinted>2024-03-12T21:55:00Z</cp:lastPrinted>
  <dcterms:created xsi:type="dcterms:W3CDTF">2024-01-18T09:54:00Z</dcterms:created>
  <dcterms:modified xsi:type="dcterms:W3CDTF">2024-04-20T23:15:00Z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id="wo9ZnWwJ"/&gt;&lt;style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