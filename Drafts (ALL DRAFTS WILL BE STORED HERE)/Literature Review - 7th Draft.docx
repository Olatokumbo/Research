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38D62867" w:rsidR="00E93210" w:rsidRPr="00621204" w:rsidRDefault="003A446E" w:rsidP="00735236">
      <w:pPr>
        <w:pStyle w:val="MDPI12title"/>
        <w:rPr>
          <w:strike/>
          <w:lang w:val="en-GB"/>
          <w:rPrChange w:id="0" w:author="Janusz Kulon" w:date="2024-01-18T14:26:00Z">
            <w:rPr/>
          </w:rPrChange>
        </w:rPr>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A Systematic Literature Review</w:t>
      </w:r>
    </w:p>
    <w:p w14:paraId="61B0F467" w14:textId="46BA2E6A"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933E36">
        <w:rPr>
          <w:vertAlign w:val="superscript"/>
          <w:lang w:val="en-GB"/>
        </w:rPr>
        <w:t xml:space="preserve"> </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48CF8874" w:rsidR="00E93210" w:rsidRPr="00621204" w:rsidRDefault="00897848" w:rsidP="00E93210">
      <w:pPr>
        <w:pStyle w:val="MDPI16affiliation"/>
        <w:rPr>
          <w:lang w:val="en-GB"/>
          <w:rPrChange w:id="1" w:author="Janusz Kulon" w:date="2024-01-18T12:44:00Z">
            <w:rPr/>
          </w:rPrChange>
        </w:rPr>
      </w:pPr>
      <w:r w:rsidRPr="00621204">
        <w:rPr>
          <w:vertAlign w:val="superscript"/>
          <w:lang w:val="en-GB"/>
          <w:rPrChange w:id="2" w:author="Janusz Kulon" w:date="2024-01-18T12:44:00Z">
            <w:rPr>
              <w:vertAlign w:val="superscript"/>
            </w:rPr>
          </w:rPrChange>
        </w:rPr>
        <w:t>1</w:t>
      </w:r>
      <w:r w:rsidR="00E93210" w:rsidRPr="00621204">
        <w:rPr>
          <w:lang w:val="en-GB"/>
          <w:rPrChange w:id="3" w:author="Janusz Kulon" w:date="2024-01-18T12:44:00Z">
            <w:rPr/>
          </w:rPrChange>
        </w:rPr>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5767" w:rsidRPr="00621204">
        <w:rPr>
          <w:lang w:val="en-GB"/>
        </w:rPr>
        <w:t>;</w:t>
      </w:r>
      <w:r w:rsidR="00E93210" w:rsidRPr="00621204">
        <w:rPr>
          <w:lang w:val="en-GB"/>
          <w:rPrChange w:id="4" w:author="Janusz Kulon" w:date="2024-01-18T12:44:00Z">
            <w:rPr/>
          </w:rPrChange>
        </w:rPr>
        <w:t xml:space="preserve"> </w:t>
      </w:r>
      <w:r w:rsidR="00BB5199" w:rsidRPr="00621204">
        <w:rPr>
          <w:lang w:val="en-GB"/>
          <w:rPrChange w:id="5" w:author="Janusz Kulon" w:date="2024-01-18T12:44:00Z">
            <w:rPr/>
          </w:rPrChange>
        </w:rPr>
        <w:t>30025293@southwales.ac.uk</w:t>
      </w:r>
      <w:r w:rsidR="00BB5199" w:rsidRPr="00621204">
        <w:rPr>
          <w:lang w:val="en-GB"/>
        </w:rPr>
        <w:t xml:space="preserve">; </w:t>
      </w:r>
      <w:r w:rsidR="00422435" w:rsidRPr="00621204">
        <w:rPr>
          <w:lang w:val="en-GB"/>
          <w:rPrChange w:id="6" w:author="Janusz Kulon" w:date="2024-01-18T12:44:00Z">
            <w:rPr/>
          </w:rPrChange>
        </w:rPr>
        <w:t>j.kulon@southwales.ac.uk</w:t>
      </w:r>
      <w:r w:rsidR="00422435" w:rsidRPr="00621204">
        <w:rPr>
          <w:lang w:val="en-GB"/>
        </w:rPr>
        <w:t>; shiny.verghese@southwales.ac.uk</w:t>
      </w:r>
    </w:p>
    <w:p w14:paraId="4EE0F943" w14:textId="336EC839" w:rsidR="003469A2" w:rsidRDefault="00E93210" w:rsidP="003469A2">
      <w:pPr>
        <w:pStyle w:val="MDPI16affiliation"/>
        <w:rPr>
          <w:lang w:val="en-GB"/>
        </w:rPr>
      </w:pPr>
      <w:r w:rsidRPr="00621204">
        <w:rPr>
          <w:vertAlign w:val="superscript"/>
          <w:lang w:val="en-GB"/>
          <w:rPrChange w:id="7" w:author="Janusz Kulon" w:date="2024-01-18T12:44:00Z">
            <w:rPr>
              <w:vertAlign w:val="superscript"/>
            </w:rPr>
          </w:rPrChange>
        </w:rPr>
        <w:t>2</w:t>
      </w:r>
      <w:r w:rsidRPr="00621204">
        <w:rPr>
          <w:lang w:val="en-GB"/>
          <w:rPrChange w:id="8" w:author="Janusz Kulon" w:date="2024-01-18T12:44:00Z">
            <w:rPr/>
          </w:rPrChange>
        </w:rPr>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00EE5BC4">
        <w:rPr>
          <w:lang w:val="en-GB"/>
        </w:rPr>
        <w:t>;</w:t>
      </w:r>
      <w:r w:rsidRPr="00621204">
        <w:rPr>
          <w:lang w:val="en-GB"/>
          <w:rPrChange w:id="9" w:author="Janusz Kulon" w:date="2024-01-18T12:44:00Z">
            <w:rPr/>
          </w:rPrChange>
        </w:rPr>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5EF59DE5" w:rsidR="00381B0E" w:rsidRPr="0095269D" w:rsidRDefault="00E93210" w:rsidP="0095269D">
      <w:pPr>
        <w:pStyle w:val="MDPI17abstract"/>
        <w:rPr>
          <w:ins w:id="1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proofErr w:type="spellStart"/>
      <w:r w:rsidR="00EE5BC4" w:rsidRPr="0095269D">
        <w:rPr>
          <w:lang w:val="en-GB"/>
        </w:rPr>
        <w:t>th</w:t>
      </w:r>
      <w:proofErr w:type="spellEnd"/>
      <w:r w:rsidR="0095269D" w:rsidRPr="0095269D">
        <w:t xml:space="preserve">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musculoskeletal disorders and promote overall health. This systematic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and ANNs do not outperform traditional statistical models in terms of classification accuracy, due</w:t>
      </w:r>
      <w:r w:rsidR="00EE5BC4" w:rsidRPr="0095269D">
        <w:t xml:space="preserve"> </w:t>
      </w:r>
      <w:proofErr w:type="spellStart"/>
      <w:r w:rsidR="00EE5BC4" w:rsidRPr="0095269D">
        <w:rPr>
          <w:lang w:val="en-GB"/>
        </w:rPr>
        <w:t>o</w:t>
      </w:r>
      <w:proofErr w:type="spellEnd"/>
      <w:r w:rsidR="00EE5BC4" w:rsidRPr="0095269D">
        <w:rPr>
          <w:lang w:val="en-GB"/>
        </w:rPr>
        <w:t xml:space="preserve"> constrained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319577D8"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alone,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2AC1134B"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 xml:space="preserve">Early development of MSDs can be attributed to sedentary lifestyles and poor </w:t>
      </w:r>
      <w:r w:rsidR="006E3167" w:rsidRPr="00621204">
        <w:rPr>
          <w:color w:val="auto"/>
          <w:lang w:val="en-GB"/>
        </w:rPr>
        <w:t>postur</w:t>
      </w:r>
      <w:r w:rsidR="00AD69B7" w:rsidRPr="00621204">
        <w:rPr>
          <w:color w:val="auto"/>
          <w:lang w:val="en-GB"/>
        </w:rPr>
        <w:t>e</w:t>
      </w:r>
      <w:r w:rsidR="00174474" w:rsidRPr="00621204">
        <w:rPr>
          <w:color w:val="auto"/>
          <w:lang w:val="en-GB"/>
        </w:rPr>
        <w:t xml:space="preserve"> </w:t>
      </w:r>
      <w:r w:rsidR="00174474" w:rsidRPr="00621204">
        <w:rPr>
          <w:b/>
          <w:color w:val="auto"/>
          <w:lang w:val="en-GB"/>
        </w:rPr>
        <w:fldChar w:fldCharType="begin"/>
      </w:r>
      <w:r w:rsidR="00174474" w:rsidRPr="00621204">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21204">
        <w:rPr>
          <w:b/>
          <w:color w:val="auto"/>
          <w:lang w:val="en-GB"/>
        </w:rPr>
        <w:fldChar w:fldCharType="separate"/>
      </w:r>
      <w:r w:rsidR="00174474" w:rsidRPr="00621204">
        <w:rPr>
          <w:color w:val="auto"/>
          <w:lang w:val="en-GB"/>
        </w:rPr>
        <w:t>[5]</w:t>
      </w:r>
      <w:r w:rsidR="00174474" w:rsidRPr="00621204">
        <w:rPr>
          <w:b/>
          <w:color w:val="auto"/>
          <w:lang w:val="en-GB"/>
        </w:rPr>
        <w:fldChar w:fldCharType="end"/>
      </w:r>
      <w:r w:rsidRPr="00621204">
        <w:rPr>
          <w:color w:val="auto"/>
          <w:lang w:val="en-GB"/>
        </w:rPr>
        <w:t>. The office environment, characterized by prolonged 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To com</w:t>
      </w:r>
      <w:r w:rsidRPr="00621204">
        <w:rPr>
          <w:color w:val="auto"/>
          <w:lang w:val="en-GB"/>
        </w:rPr>
        <w:lastRenderedPageBreak/>
        <w:t xml:space="preserve">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4FD331C8"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assessments are subjective, with the detection of abnormalities dependent on visual inspection </w:t>
      </w:r>
      <w:r w:rsidR="002B0A81" w:rsidRPr="00621204">
        <w:rPr>
          <w:lang w:val="en-GB"/>
        </w:rPr>
        <w:fldChar w:fldCharType="begin"/>
      </w:r>
      <w:r w:rsidR="00AD69B7" w:rsidRPr="00621204">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21204">
        <w:rPr>
          <w:lang w:val="en-GB"/>
        </w:rPr>
        <w:fldChar w:fldCharType="separate"/>
      </w:r>
      <w:r w:rsidR="00AD69B7" w:rsidRPr="00621204">
        <w:rPr>
          <w:lang w:val="en-GB"/>
        </w:rPr>
        <w:t>[14]</w:t>
      </w:r>
      <w:r w:rsidR="002B0A81" w:rsidRPr="00621204">
        <w:rPr>
          <w:lang w:val="en-GB"/>
        </w:rPr>
        <w:fldChar w:fldCharType="end"/>
      </w:r>
      <w:r w:rsidRPr="00621204">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w:t>
      </w:r>
      <w:proofErr w:type="spellStart"/>
      <w:r w:rsidRPr="00621204">
        <w:rPr>
          <w:lang w:val="en-GB"/>
        </w:rPr>
        <w:t>scoliometers</w:t>
      </w:r>
      <w:proofErr w:type="spellEnd"/>
      <w:r w:rsidRPr="00621204">
        <w:rPr>
          <w:lang w:val="en-GB"/>
        </w:rPr>
        <w:t xml:space="preserve">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w:t>
      </w:r>
      <w:proofErr w:type="spellStart"/>
      <w:r w:rsidRPr="00621204">
        <w:rPr>
          <w:lang w:val="en-GB"/>
        </w:rPr>
        <w:t>Moire</w:t>
      </w:r>
      <w:proofErr w:type="spellEnd"/>
      <w:r w:rsidRPr="00621204">
        <w:rPr>
          <w:lang w:val="en-GB"/>
        </w:rPr>
        <w:t xml:space="preserv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0BF86AF"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699A116A" w:rsidR="00BF2689" w:rsidRPr="00621204" w:rsidRDefault="00BF2689" w:rsidP="00424DDD">
      <w:pPr>
        <w:pStyle w:val="MDPI31text"/>
        <w:rPr>
          <w:lang w:val="en-GB"/>
        </w:rPr>
      </w:pPr>
      <w:r w:rsidRPr="00621204">
        <w:rPr>
          <w:lang w:val="en-GB"/>
        </w:rPr>
        <w:t>The primary aim of this literature review study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3DCEFBB4" w14:textId="77777777" w:rsidR="00CF1A55" w:rsidRPr="00621204" w:rsidRDefault="00CF1A55" w:rsidP="00735236">
      <w:pPr>
        <w:pStyle w:val="MDPI31text"/>
        <w:rPr>
          <w:lang w:val="en-GB"/>
        </w:rPr>
      </w:pPr>
    </w:p>
    <w:p w14:paraId="1E1757D4" w14:textId="77777777" w:rsidR="0067077B" w:rsidRPr="00621204" w:rsidRDefault="0067077B" w:rsidP="00735236">
      <w:pPr>
        <w:pStyle w:val="MDPI31text"/>
        <w:rPr>
          <w:lang w:val="en-GB"/>
        </w:rPr>
      </w:pPr>
    </w:p>
    <w:p w14:paraId="4497FFFF" w14:textId="77777777" w:rsidR="00A33909" w:rsidRPr="00621204" w:rsidRDefault="00A33909" w:rsidP="00735236">
      <w:pPr>
        <w:pStyle w:val="MDPI31text"/>
        <w:rPr>
          <w:lang w:val="en-GB"/>
        </w:rPr>
      </w:pPr>
    </w:p>
    <w:p w14:paraId="5AF5BFCE" w14:textId="77777777" w:rsidR="0067077B" w:rsidRPr="00621204" w:rsidRDefault="0067077B" w:rsidP="00735236">
      <w:pPr>
        <w:pStyle w:val="MDPI31text"/>
        <w:rPr>
          <w:lang w:val="en-GB"/>
        </w:rPr>
      </w:pPr>
    </w:p>
    <w:p w14:paraId="507FA24B" w14:textId="77777777" w:rsidR="0067077B" w:rsidRPr="00621204" w:rsidRDefault="0067077B" w:rsidP="00735236">
      <w:pPr>
        <w:pStyle w:val="MDPI31text"/>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535E4C76" w:rsidR="00303767" w:rsidRPr="00621204" w:rsidRDefault="00735236" w:rsidP="0067077B">
      <w:pPr>
        <w:pStyle w:val="MDPI31text"/>
        <w:rPr>
          <w:lang w:val="en-GB"/>
        </w:rPr>
      </w:pPr>
      <w:r w:rsidRPr="00621204">
        <w:rPr>
          <w:lang w:val="en-GB"/>
        </w:rPr>
        <w:t xml:space="preserve">This paper is aimed at conducting a systematic review of similar research studies done on smart sensing chair technology. Overall, there are </w:t>
      </w:r>
      <w:r w:rsidR="0006450F" w:rsidRPr="00621204">
        <w:rPr>
          <w:lang w:val="en-GB"/>
        </w:rPr>
        <w:t>7</w:t>
      </w:r>
      <w:r w:rsidRPr="00621204">
        <w:rPr>
          <w:lang w:val="en-GB"/>
        </w:rPr>
        <w:t xml:space="preserve"> steps involved with this systematic review process which </w:t>
      </w:r>
      <w:r w:rsidR="00A067EA">
        <w:rPr>
          <w:lang w:val="en-GB"/>
        </w:rPr>
        <w:t xml:space="preserve">are </w:t>
      </w:r>
      <w:r w:rsidRPr="00621204">
        <w:rPr>
          <w:lang w:val="en-GB"/>
        </w:rPr>
        <w:t xml:space="preserve">the following: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7D3EA18B" w:rsidR="00E443CF" w:rsidRPr="00621204" w:rsidRDefault="00136CDC" w:rsidP="00136CDC">
      <w:pPr>
        <w:pStyle w:val="MDPI31text"/>
        <w:rPr>
          <w:lang w:val="en-GB"/>
        </w:rPr>
      </w:pPr>
      <w:r w:rsidRPr="00621204">
        <w:rPr>
          <w:lang w:val="en-GB"/>
        </w:rPr>
        <w:t xml:space="preserve">Table 1 presents the research questions for the systematic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214751D3" w14:textId="77777777" w:rsidR="00725A06" w:rsidRDefault="00725A06" w:rsidP="00725A06">
      <w:pPr>
        <w:pStyle w:val="MDPI31text"/>
        <w:rPr>
          <w:lang w:val="en-GB"/>
        </w:rPr>
      </w:pPr>
      <w:r w:rsidRPr="00621204">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422DAE07" w14:textId="77777777" w:rsidR="00E40AD3" w:rsidRDefault="00E40AD3" w:rsidP="00725A06">
      <w:pPr>
        <w:pStyle w:val="MDPI31text"/>
        <w:rPr>
          <w:lang w:val="en-GB"/>
        </w:rPr>
      </w:pPr>
    </w:p>
    <w:p w14:paraId="7FF33508" w14:textId="77777777" w:rsidR="00E40AD3" w:rsidRPr="00621204" w:rsidRDefault="00E40AD3" w:rsidP="00725A06">
      <w:pPr>
        <w:pStyle w:val="MDPI31text"/>
        <w:rPr>
          <w:lang w:val="en-GB"/>
        </w:rPr>
      </w:pPr>
    </w:p>
    <w:p w14:paraId="757D4B93" w14:textId="77C0248E" w:rsidR="00C642FB" w:rsidRPr="00621204" w:rsidRDefault="00C642FB" w:rsidP="00725A06">
      <w:pPr>
        <w:pStyle w:val="MDPI41tablecaption"/>
        <w:jc w:val="left"/>
        <w:rPr>
          <w:lang w:val="en-GB"/>
        </w:rPr>
      </w:pPr>
      <w:r w:rsidRPr="00621204">
        <w:rPr>
          <w:b/>
          <w:lang w:val="en-GB"/>
        </w:rPr>
        <w:lastRenderedPageBreak/>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5B94DEC8" w:rsidR="00A759D5" w:rsidRPr="00621204" w:rsidRDefault="00F2274C" w:rsidP="00A759D5">
      <w:pPr>
        <w:pStyle w:val="MDPI52figure"/>
        <w:rPr>
          <w:lang w:val="en-GB"/>
        </w:rPr>
      </w:pPr>
      <w:r>
        <w:rPr>
          <w:noProof/>
        </w:rPr>
        <w:drawing>
          <wp:inline distT="0" distB="0" distL="0" distR="0" wp14:anchorId="16AEFBC6" wp14:editId="157E9B5D">
            <wp:extent cx="6486525" cy="4972050"/>
            <wp:effectExtent l="19050" t="19050" r="9525" b="0"/>
            <wp:docPr id="17314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22" t="-2615" r="-1562" b="-2396"/>
                    <a:stretch/>
                  </pic:blipFill>
                  <pic:spPr bwMode="auto">
                    <a:xfrm>
                      <a:off x="0" y="0"/>
                      <a:ext cx="6489313" cy="49741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Pr="00621204"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42E17314"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individually reading through each paper</w:t>
      </w:r>
      <w:r w:rsidR="00927228">
        <w:t xml:space="preserve"> </w:t>
      </w:r>
      <w:r w:rsidRPr="007614A5">
        <w:t>with the aim of gathering</w:t>
      </w:r>
      <w:r w:rsidR="00993BB6">
        <w:t xml:space="preserve"> </w:t>
      </w:r>
      <w:r w:rsidRPr="007614A5">
        <w:rPr>
          <w:lang w:val="en-GB"/>
        </w:rPr>
        <w:t xml:space="preserve">useful data, especially on the methods and </w:t>
      </w:r>
      <w:r w:rsidRPr="007614A5">
        <w:rPr>
          <w:lang w:val="en-GB"/>
        </w:rPr>
        <w:lastRenderedPageBreak/>
        <w:t>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29445907" w:rsidR="00D30503" w:rsidRPr="00621204" w:rsidRDefault="00D30503" w:rsidP="007614A5">
      <w:pPr>
        <w:pStyle w:val="MDPI21heading1"/>
        <w:rPr>
          <w:lang w:val="en-GB"/>
        </w:rPr>
      </w:pPr>
      <w:r w:rsidRPr="00621204">
        <w:rPr>
          <w:lang w:val="en-GB"/>
        </w:rPr>
        <w:t>3. Sitting posture selection</w:t>
      </w:r>
    </w:p>
    <w:p w14:paraId="5633DAF0" w14:textId="4274FE1D" w:rsidR="00D30503" w:rsidRPr="00621204" w:rsidRDefault="00D30503" w:rsidP="008A612B">
      <w:pPr>
        <w:pStyle w:val="MDPI31text"/>
        <w:rPr>
          <w:lang w:val="en-GB"/>
        </w:rPr>
      </w:pPr>
      <w:r w:rsidRPr="00621204">
        <w:rPr>
          <w:lang w:val="en-GB"/>
        </w:rPr>
        <w:t>The concept of an</w:t>
      </w:r>
      <w:r w:rsidR="005C10E8" w:rsidRPr="00621204">
        <w:rPr>
          <w:lang w:val="en-GB"/>
        </w:rPr>
        <w:t xml:space="preserve"> “</w:t>
      </w:r>
      <w:r w:rsidRPr="00621204">
        <w:rPr>
          <w:lang w:val="en-GB"/>
        </w:rPr>
        <w:t>ideal</w:t>
      </w:r>
      <w:r w:rsidR="005C10E8" w:rsidRPr="00621204">
        <w:rPr>
          <w:lang w:val="en-GB"/>
        </w:rPr>
        <w:t>”</w:t>
      </w:r>
      <w:r w:rsidRPr="00621204">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621204">
        <w:rPr>
          <w:lang w:val="en-GB"/>
        </w:rPr>
        <w:t>professionals’</w:t>
      </w:r>
      <w:r w:rsidRPr="00621204">
        <w:rPr>
          <w:lang w:val="en-GB"/>
        </w:rPr>
        <w:t xml:space="preserve"> advocates for an upright lordotic spinal position, the inherent variability in spinal anatomy across individuals challenges the notion of a one-size-fits-all </w:t>
      </w:r>
      <w:r w:rsidR="005C10E8" w:rsidRPr="00621204">
        <w:rPr>
          <w:lang w:val="en-GB"/>
        </w:rPr>
        <w:t>“</w:t>
      </w:r>
      <w:r w:rsidRPr="00621204">
        <w:rPr>
          <w:lang w:val="en-GB"/>
        </w:rPr>
        <w:t>correct</w:t>
      </w:r>
      <w:r w:rsidR="005C10E8" w:rsidRPr="00621204">
        <w:rPr>
          <w:lang w:val="en-GB"/>
        </w:rPr>
        <w:t>”</w:t>
      </w:r>
      <w:r w:rsidRPr="00621204">
        <w:rPr>
          <w:lang w:val="en-GB"/>
        </w:rPr>
        <w:t xml:space="preserve"> posture</w:t>
      </w:r>
      <w:r w:rsidR="0033254D" w:rsidRPr="00621204">
        <w:rPr>
          <w:lang w:val="en-GB"/>
        </w:rPr>
        <w:t xml:space="preserve"> </w:t>
      </w:r>
      <w:r w:rsidR="0033254D" w:rsidRPr="00621204">
        <w:rPr>
          <w:lang w:val="en-GB"/>
        </w:rPr>
        <w:fldChar w:fldCharType="begin"/>
      </w:r>
      <w:r w:rsidR="00AD69B7" w:rsidRPr="00621204">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621204">
        <w:rPr>
          <w:lang w:val="en-GB"/>
        </w:rPr>
        <w:fldChar w:fldCharType="separate"/>
      </w:r>
      <w:r w:rsidR="00AD69B7" w:rsidRPr="00621204">
        <w:rPr>
          <w:lang w:val="en-GB"/>
        </w:rPr>
        <w:t>[23]</w:t>
      </w:r>
      <w:r w:rsidR="0033254D" w:rsidRPr="00621204">
        <w:rPr>
          <w:lang w:val="en-GB"/>
        </w:rPr>
        <w:fldChar w:fldCharType="end"/>
      </w:r>
      <w:r w:rsidRPr="00621204">
        <w:rPr>
          <w:lang w:val="en-GB"/>
        </w:rPr>
        <w:t xml:space="preserve">. Biomechanical research has shed light on the consequences of various sitting positions on spinal alignment and muscle engagement, emphasizing the musculoskeletal stress induced by inadequate postures </w:t>
      </w:r>
      <w:r w:rsidR="00EB0804" w:rsidRPr="00621204">
        <w:rPr>
          <w:lang w:val="en-GB"/>
        </w:rPr>
        <w:fldChar w:fldCharType="begin"/>
      </w:r>
      <w:r w:rsidR="00AD69B7" w:rsidRPr="00621204">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621204">
        <w:rPr>
          <w:lang w:val="en-GB"/>
        </w:rPr>
        <w:fldChar w:fldCharType="separate"/>
      </w:r>
      <w:r w:rsidR="00AD69B7" w:rsidRPr="00621204">
        <w:rPr>
          <w:lang w:val="en-GB"/>
        </w:rPr>
        <w:t>[24–26]</w:t>
      </w:r>
      <w:r w:rsidR="00EB0804" w:rsidRPr="00621204">
        <w:rPr>
          <w:lang w:val="en-GB"/>
        </w:rPr>
        <w:fldChar w:fldCharType="end"/>
      </w:r>
      <w:r w:rsidR="00E158DF" w:rsidRPr="00621204">
        <w:rPr>
          <w:lang w:val="en-GB"/>
        </w:rPr>
        <w:t xml:space="preserve">. </w:t>
      </w:r>
      <w:r w:rsidRPr="00621204">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621204">
        <w:rPr>
          <w:lang w:val="en-GB"/>
        </w:rPr>
        <w:t>Korakakis</w:t>
      </w:r>
      <w:proofErr w:type="spellEnd"/>
      <w:r w:rsidRPr="00621204">
        <w:rPr>
          <w:lang w:val="en-GB"/>
        </w:rPr>
        <w:t xml:space="preserve"> et al. </w:t>
      </w:r>
      <w:r w:rsidR="00EB0804" w:rsidRPr="00621204">
        <w:rPr>
          <w:lang w:val="en-GB"/>
        </w:rPr>
        <w:fldChar w:fldCharType="begin"/>
      </w:r>
      <w:r w:rsidR="00AD69B7" w:rsidRPr="00621204">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621204">
        <w:rPr>
          <w:lang w:val="en-GB"/>
        </w:rPr>
        <w:fldChar w:fldCharType="separate"/>
      </w:r>
      <w:r w:rsidR="00AD69B7" w:rsidRPr="00621204">
        <w:rPr>
          <w:lang w:val="en-GB"/>
        </w:rPr>
        <w:t>[24]</w:t>
      </w:r>
      <w:r w:rsidR="00EB0804" w:rsidRPr="00621204">
        <w:rPr>
          <w:lang w:val="en-GB"/>
        </w:rPr>
        <w:fldChar w:fldCharType="end"/>
      </w:r>
      <w:r w:rsidRPr="00621204">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621204">
        <w:rPr>
          <w:lang w:val="en-GB"/>
        </w:rPr>
        <w:t>chairs</w:t>
      </w:r>
      <w:r w:rsidRPr="00621204">
        <w:rPr>
          <w:lang w:val="en-GB"/>
        </w:rPr>
        <w:t xml:space="preserve"> include 1. Upright sitting with backrest, 2. Leaning forward with backrest (slouching) 3. Leaning forward without backrest (slouching), 4. Sitting on the front edge 5. Leaning Left 6. Leaning Right reported by the majority of studies.</w:t>
      </w:r>
      <w:r w:rsidR="0038377F" w:rsidRPr="00621204">
        <w:rPr>
          <w:lang w:val="en-GB"/>
        </w:rPr>
        <w:t xml:space="preserve"> </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026827DD" w14:textId="54479D1D" w:rsidR="00907A82" w:rsidRPr="00621204" w:rsidRDefault="007C0F86" w:rsidP="00A40B75">
      <w:pPr>
        <w:pStyle w:val="MDPI31text"/>
        <w:rPr>
          <w:shd w:val="clear" w:color="auto" w:fill="FFFFFF"/>
          <w:lang w:val="en-GB"/>
        </w:rPr>
      </w:pPr>
      <w:r w:rsidRPr="00621204">
        <w:rPr>
          <w:shd w:val="clear" w:color="auto" w:fill="FFFFFF"/>
          <w:lang w:val="en-GB"/>
        </w:rPr>
        <w:t xml:space="preserve">Currently, </w:t>
      </w:r>
      <w:r w:rsidR="008F244C" w:rsidRPr="00621204">
        <w:rPr>
          <w:shd w:val="clear" w:color="auto" w:fill="FFFFFF"/>
          <w:lang w:val="en-GB"/>
        </w:rPr>
        <w:t xml:space="preserve">there are </w:t>
      </w:r>
      <w:r w:rsidR="00DA6788">
        <w:rPr>
          <w:shd w:val="clear" w:color="auto" w:fill="FFFFFF"/>
          <w:lang w:val="en-GB"/>
        </w:rPr>
        <w:t>several</w:t>
      </w:r>
      <w:r w:rsidR="00B36850" w:rsidRPr="00621204">
        <w:rPr>
          <w:shd w:val="clear" w:color="auto" w:fill="FFFFFF"/>
          <w:lang w:val="en-GB"/>
        </w:rPr>
        <w:t xml:space="preserve"> </w:t>
      </w:r>
      <w:r w:rsidR="006F7EDC" w:rsidRPr="00621204">
        <w:rPr>
          <w:shd w:val="clear" w:color="auto" w:fill="FFFFFF"/>
          <w:lang w:val="en-GB"/>
        </w:rPr>
        <w:t>types of sensors</w:t>
      </w:r>
      <w:r w:rsidR="00876C75" w:rsidRPr="00621204">
        <w:rPr>
          <w:shd w:val="clear" w:color="auto" w:fill="FFFFFF"/>
          <w:lang w:val="en-GB"/>
        </w:rPr>
        <w:t xml:space="preserve"> being </w:t>
      </w:r>
      <w:r w:rsidR="006F7EDC" w:rsidRPr="00621204">
        <w:rPr>
          <w:shd w:val="clear" w:color="auto" w:fill="FFFFFF"/>
          <w:lang w:val="en-GB"/>
        </w:rPr>
        <w:t>used</w:t>
      </w:r>
      <w:r w:rsidR="006C29CF" w:rsidRPr="00621204">
        <w:rPr>
          <w:shd w:val="clear" w:color="auto" w:fill="FFFFFF"/>
          <w:lang w:val="en-GB"/>
        </w:rPr>
        <w:t xml:space="preserve"> </w:t>
      </w:r>
      <w:r w:rsidR="00C266BD" w:rsidRPr="00621204">
        <w:rPr>
          <w:shd w:val="clear" w:color="auto" w:fill="FFFFFF"/>
          <w:lang w:val="en-GB"/>
        </w:rPr>
        <w:t>in the development of</w:t>
      </w:r>
      <w:r w:rsidR="006C29CF" w:rsidRPr="00621204">
        <w:rPr>
          <w:shd w:val="clear" w:color="auto" w:fill="FFFFFF"/>
          <w:lang w:val="en-GB"/>
        </w:rPr>
        <w:t xml:space="preserve"> smart sensing chairs</w:t>
      </w:r>
      <w:r w:rsidRPr="00621204">
        <w:rPr>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2EFA0316" w14:textId="77777777" w:rsidR="005E24D9" w:rsidRPr="00621204" w:rsidRDefault="005E24D9" w:rsidP="007F5342">
      <w:pPr>
        <w:pStyle w:val="MDPI52figure"/>
        <w:rPr>
          <w:lang w:val="en-GB"/>
        </w:rPr>
      </w:pPr>
    </w:p>
    <w:p w14:paraId="4AB24425" w14:textId="77777777" w:rsidR="0006671A" w:rsidRDefault="0006671A" w:rsidP="007F5342">
      <w:pPr>
        <w:pStyle w:val="MDPI52figure"/>
        <w:rPr>
          <w:noProof/>
        </w:rPr>
      </w:pPr>
    </w:p>
    <w:p w14:paraId="0DF8BAC3" w14:textId="6BD44D9C" w:rsidR="003A7E8F" w:rsidRPr="00621204" w:rsidRDefault="0006671A" w:rsidP="007F5342">
      <w:pPr>
        <w:pStyle w:val="MDPI52figure"/>
        <w:rPr>
          <w:shd w:val="clear" w:color="auto" w:fill="FFFFFF"/>
          <w:lang w:val="en-GB"/>
        </w:rPr>
      </w:pPr>
      <w:r>
        <w:rPr>
          <w:noProof/>
        </w:rPr>
        <w:drawing>
          <wp:inline distT="0" distB="0" distL="0" distR="0" wp14:anchorId="7A704D20" wp14:editId="7951BCC6">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1AD8C7B9"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3A7A3D29" w:rsidR="00E52229" w:rsidRPr="00621204" w:rsidRDefault="00E52229" w:rsidP="00E52229">
      <w:pPr>
        <w:pStyle w:val="MDPI31text"/>
        <w:rPr>
          <w:lang w:val="en-GB"/>
        </w:rPr>
      </w:pPr>
      <w:r w:rsidRPr="00621204">
        <w:rPr>
          <w:lang w:val="en-GB"/>
        </w:rPr>
        <w:t xml:space="preserve">A textile-based pressure sensor is </w:t>
      </w:r>
      <w:r w:rsidR="005A4752" w:rsidRPr="00621204">
        <w:rPr>
          <w:lang w:val="en-GB"/>
        </w:rPr>
        <w:t xml:space="preserve">normally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0777FD4F" w:rsidR="00E52229" w:rsidRPr="00621204" w:rsidRDefault="00E52229" w:rsidP="00E52229">
      <w:pPr>
        <w:pStyle w:val="MDPI51figurecaption"/>
        <w:ind w:left="2968"/>
        <w:rPr>
          <w:lang w:val="en-GB"/>
        </w:rPr>
      </w:pPr>
      <w:r w:rsidRPr="00621204">
        <w:rPr>
          <w:b/>
          <w:bCs/>
          <w:lang w:val="en-GB"/>
        </w:rPr>
        <w:t xml:space="preserve">Figure </w:t>
      </w:r>
      <w:r w:rsidR="00CD5673" w:rsidRPr="00621204">
        <w:rPr>
          <w:b/>
          <w:bCs/>
          <w:lang w:val="en-GB"/>
        </w:rPr>
        <w:t>5</w:t>
      </w:r>
      <w:r w:rsidRPr="00621204">
        <w:rPr>
          <w:lang w:val="en-GB"/>
        </w:rPr>
        <w:t xml:space="preserve">. Textile Pressure Sensor (a) Textile Pressure Sensor composition </w:t>
      </w:r>
      <w:r w:rsidR="008409CE" w:rsidRPr="00621204">
        <w:rPr>
          <w:lang w:val="en-GB"/>
        </w:rPr>
        <w:fldChar w:fldCharType="begin"/>
      </w:r>
      <w:r w:rsidR="00AD69B7" w:rsidRPr="00621204">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21204">
        <w:rPr>
          <w:lang w:val="en-GB"/>
        </w:rPr>
        <w:fldChar w:fldCharType="separate"/>
      </w:r>
      <w:r w:rsidR="00AD69B7" w:rsidRPr="00621204">
        <w:rPr>
          <w:lang w:val="en-GB"/>
        </w:rPr>
        <w:t>[31]</w:t>
      </w:r>
      <w:r w:rsidR="008409CE" w:rsidRPr="00621204">
        <w:rPr>
          <w:lang w:val="en-GB"/>
        </w:rPr>
        <w:fldChar w:fldCharType="end"/>
      </w:r>
      <w:r w:rsidRPr="00621204">
        <w:rPr>
          <w:lang w:val="en-GB"/>
        </w:rPr>
        <w:t xml:space="preserve">; (b) </w:t>
      </w:r>
      <w:proofErr w:type="spellStart"/>
      <w:r w:rsidRPr="00621204">
        <w:rPr>
          <w:lang w:val="en-GB"/>
        </w:rPr>
        <w:t>PreCaTex</w:t>
      </w:r>
      <w:proofErr w:type="spellEnd"/>
      <w:r w:rsidRPr="00621204">
        <w:rPr>
          <w:lang w:val="en-GB"/>
        </w:rPr>
        <w:t xml:space="preserve"> </w:t>
      </w:r>
      <w:r w:rsidR="0076058A" w:rsidRPr="00621204">
        <w:rPr>
          <w:lang w:val="en-GB"/>
        </w:rPr>
        <w:t xml:space="preserve">textile </w:t>
      </w:r>
      <w:r w:rsidRPr="00621204">
        <w:rPr>
          <w:lang w:val="en-GB"/>
        </w:rPr>
        <w:t xml:space="preserve">sensor </w:t>
      </w:r>
      <w:r w:rsidR="008409CE" w:rsidRPr="00621204">
        <w:rPr>
          <w:lang w:val="en-GB"/>
        </w:rPr>
        <w:fldChar w:fldCharType="begin"/>
      </w:r>
      <w:r w:rsidR="00AD69B7" w:rsidRPr="00621204">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21204">
        <w:rPr>
          <w:lang w:val="en-GB"/>
        </w:rPr>
        <w:fldChar w:fldCharType="separate"/>
      </w:r>
      <w:r w:rsidR="00AD69B7" w:rsidRPr="00621204">
        <w:rPr>
          <w:lang w:val="en-GB"/>
        </w:rPr>
        <w:t>[32]</w:t>
      </w:r>
      <w:r w:rsidR="008409CE" w:rsidRPr="00621204">
        <w:rPr>
          <w:lang w:val="en-GB"/>
        </w:rPr>
        <w:fldChar w:fldCharType="end"/>
      </w:r>
      <w:r w:rsidRPr="00621204">
        <w:rPr>
          <w:lang w:val="en-GB"/>
        </w:rPr>
        <w:t>.</w:t>
      </w:r>
    </w:p>
    <w:p w14:paraId="776001F8" w14:textId="7A5BBD84" w:rsidR="00EA3453" w:rsidRPr="00621204" w:rsidRDefault="00B1271D" w:rsidP="0076058A">
      <w:pPr>
        <w:pStyle w:val="MDPI31text"/>
        <w:rPr>
          <w:lang w:val="en-GB"/>
        </w:rPr>
      </w:pPr>
      <w:r w:rsidRPr="00621204">
        <w:rPr>
          <w:lang w:val="en-GB"/>
        </w:rPr>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 xml:space="preserve">sensors to classify sitting postures. One of which was Kim et al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w:t>
      </w:r>
      <w:r w:rsidR="00E52229" w:rsidRPr="00621204">
        <w:rPr>
          <w:lang w:val="en-GB"/>
        </w:rPr>
        <w:lastRenderedPageBreak/>
        <w:t>tures using a decision algorithm. Another study proposed a “</w:t>
      </w:r>
      <w:proofErr w:type="spellStart"/>
      <w:r w:rsidR="00E52229" w:rsidRPr="00621204">
        <w:rPr>
          <w:lang w:val="en-GB"/>
        </w:rPr>
        <w:t>eCushion</w:t>
      </w:r>
      <w:proofErr w:type="spellEnd"/>
      <w:r w:rsidR="00E52229" w:rsidRPr="00621204">
        <w:rPr>
          <w:lang w:val="en-GB"/>
        </w:rPr>
        <w:t>” device</w:t>
      </w:r>
      <w:r w:rsidR="00EB315D" w:rsidRPr="00621204">
        <w:rPr>
          <w:lang w:val="en-GB"/>
        </w:rPr>
        <w:t xml:space="preserve"> which incorporated an “</w:t>
      </w:r>
      <w:proofErr w:type="spellStart"/>
      <w:r w:rsidR="00EB315D" w:rsidRPr="00621204">
        <w:rPr>
          <w:lang w:val="en-GB"/>
        </w:rPr>
        <w:t>eTextile</w:t>
      </w:r>
      <w:proofErr w:type="spellEnd"/>
      <w:r w:rsidR="00EB315D" w:rsidRPr="00621204">
        <w:rPr>
          <w:lang w:val="en-GB"/>
        </w:rPr>
        <w:t xml:space="preserve">” </w:t>
      </w:r>
      <w:r w:rsidR="00E52229" w:rsidRPr="00621204">
        <w:rPr>
          <w:lang w:val="en-GB"/>
        </w:rPr>
        <w:t xml:space="preserve">pressure </w:t>
      </w:r>
      <w:r w:rsidR="00EB315D" w:rsidRPr="00621204">
        <w:rPr>
          <w:lang w:val="en-GB"/>
        </w:rPr>
        <w:t xml:space="preserve">sensor </w:t>
      </w:r>
      <w:r w:rsidR="00E52229" w:rsidRPr="00621204">
        <w:rPr>
          <w:lang w:val="en-GB"/>
        </w:rPr>
        <w:t xml:space="preserve">array that can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xml:space="preserve">. Additionally, Martínez-Estrada et al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w:t>
      </w:r>
      <w:proofErr w:type="spellStart"/>
      <w:r w:rsidR="00A67D2B" w:rsidRPr="00621204">
        <w:rPr>
          <w:lang w:val="en-GB"/>
        </w:rPr>
        <w:t>PreCaTex</w:t>
      </w:r>
      <w:proofErr w:type="spellEnd"/>
      <w:r w:rsidR="00A67D2B" w:rsidRPr="00621204">
        <w:rPr>
          <w:lang w:val="en-GB"/>
        </w:rPr>
        <w:t>)</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80D68A8"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9611F1" w:rsidRPr="00621204">
        <w:rPr>
          <w:lang w:val="en-GB"/>
        </w:rPr>
        <w:t>which has a conductive ink</w:t>
      </w:r>
      <w:r w:rsidR="00957D80" w:rsidRPr="00621204">
        <w:rPr>
          <w:lang w:val="en-GB"/>
        </w:rPr>
        <w:t xml:space="preserve"> material</w:t>
      </w:r>
      <w:r w:rsidR="009611F1" w:rsidRPr="00621204">
        <w:rPr>
          <w:lang w:val="en-GB"/>
        </w:rPr>
        <w:t xml:space="preserve"> which 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599FA14A" w14:textId="5DE8EDBF" w:rsidR="00D359E5" w:rsidRPr="00621204" w:rsidRDefault="00D359E5" w:rsidP="00E32DAE">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The second was by </w:t>
      </w:r>
      <w:r w:rsidRPr="00621204">
        <w:rPr>
          <w:lang w:val="en-GB"/>
        </w:rPr>
        <w:fldChar w:fldCharType="begin"/>
      </w:r>
      <w:r w:rsidR="00556CB2" w:rsidRPr="00621204">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r w:rsidRPr="00621204">
        <w:rPr>
          <w:lang w:val="en-GB"/>
        </w:rPr>
        <w:t xml:space="preserve"> which also developed a similar system without the use of an ML model which aimed at detecting 7 different sitting postures. </w:t>
      </w:r>
    </w:p>
    <w:p w14:paraId="5BFB751A" w14:textId="77777777" w:rsidR="00D359E5" w:rsidRPr="00621204" w:rsidRDefault="00D359E5" w:rsidP="00D359E5">
      <w:pPr>
        <w:pStyle w:val="MDPI31text"/>
        <w:rPr>
          <w:lang w:val="en-GB"/>
        </w:rPr>
      </w:pPr>
      <w:r w:rsidRPr="00621204">
        <w:rPr>
          <w:lang w:val="en-GB"/>
        </w:rPr>
        <w:t xml:space="preserve"> </w:t>
      </w:r>
    </w:p>
    <w:p w14:paraId="19027447" w14:textId="77777777" w:rsidR="009B2E14" w:rsidRPr="00621204" w:rsidRDefault="009B2E14" w:rsidP="00D359E5">
      <w:pPr>
        <w:pStyle w:val="MDPI31text"/>
        <w:rPr>
          <w:lang w:val="en-GB"/>
        </w:rPr>
      </w:pPr>
    </w:p>
    <w:p w14:paraId="690C489A" w14:textId="3CC136B7" w:rsidR="00E52229" w:rsidRPr="00621204" w:rsidRDefault="00E10A1D" w:rsidP="00E10A1D">
      <w:pPr>
        <w:pStyle w:val="MDPI23heading3"/>
        <w:rPr>
          <w:lang w:val="en-GB"/>
        </w:rPr>
      </w:pPr>
      <w:r w:rsidRPr="00621204">
        <w:rPr>
          <w:lang w:val="en-GB"/>
        </w:rPr>
        <w:lastRenderedPageBreak/>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389A7971" w:rsidR="00014839" w:rsidRPr="00621204" w:rsidRDefault="002272C9" w:rsidP="00014839">
      <w:pPr>
        <w:pStyle w:val="MDPI31text"/>
        <w:rPr>
          <w:color w:val="auto"/>
          <w:lang w:val="en-GB"/>
        </w:rPr>
      </w:pPr>
      <w:r w:rsidRPr="00621204">
        <w:rPr>
          <w:color w:val="auto"/>
          <w:lang w:val="en-GB"/>
        </w:rPr>
        <w:t>These</w:t>
      </w:r>
      <w:r w:rsidR="00A74C31" w:rsidRPr="00621204">
        <w:rPr>
          <w:color w:val="auto"/>
          <w:lang w:val="en-GB"/>
        </w:rPr>
        <w:t xml:space="preserve"> i</w:t>
      </w:r>
      <w:r w:rsidR="007A3CC0" w:rsidRPr="00621204">
        <w:rPr>
          <w:color w:val="auto"/>
          <w:lang w:val="en-GB"/>
        </w:rPr>
        <w:t xml:space="preserve">mage-based </w:t>
      </w:r>
      <w:r w:rsidR="00BB18FF" w:rsidRPr="00621204">
        <w:rPr>
          <w:color w:val="auto"/>
          <w:lang w:val="en-GB"/>
        </w:rPr>
        <w:t>sensor</w:t>
      </w:r>
      <w:r w:rsidR="00155758" w:rsidRPr="00621204">
        <w:rPr>
          <w:color w:val="auto"/>
          <w:lang w:val="en-GB"/>
        </w:rPr>
        <w:t xml:space="preserve">s such as </w:t>
      </w:r>
      <w:r w:rsidR="00A74C31" w:rsidRPr="00621204">
        <w:rPr>
          <w:color w:val="auto"/>
          <w:lang w:val="en-GB"/>
        </w:rPr>
        <w:t xml:space="preserve">a </w:t>
      </w:r>
      <w:r w:rsidR="00E14352" w:rsidRPr="00621204">
        <w:rPr>
          <w:color w:val="auto"/>
          <w:lang w:val="en-GB"/>
        </w:rPr>
        <w:t xml:space="preserve">camera and 3d image </w:t>
      </w:r>
      <w:r w:rsidR="00B0460E" w:rsidRPr="00621204">
        <w:rPr>
          <w:color w:val="auto"/>
          <w:lang w:val="en-GB"/>
        </w:rPr>
        <w:t>sensors</w:t>
      </w:r>
      <w:r w:rsidR="00753355" w:rsidRPr="00621204">
        <w:rPr>
          <w:color w:val="auto"/>
          <w:lang w:val="en-GB"/>
        </w:rPr>
        <w:t xml:space="preserve"> </w:t>
      </w:r>
      <w:r w:rsidR="00A74C31" w:rsidRPr="00621204">
        <w:rPr>
          <w:color w:val="auto"/>
          <w:lang w:val="en-GB"/>
        </w:rPr>
        <w:t>typically integrate</w:t>
      </w:r>
      <w:r w:rsidR="00753355" w:rsidRPr="00621204">
        <w:rPr>
          <w:color w:val="auto"/>
          <w:lang w:val="en-GB"/>
        </w:rPr>
        <w:t xml:space="preserve"> with a computer vision </w:t>
      </w:r>
      <w:r w:rsidR="00C63D60" w:rsidRPr="00621204">
        <w:rPr>
          <w:color w:val="auto"/>
          <w:lang w:val="en-GB"/>
        </w:rPr>
        <w:t xml:space="preserve">algorithm which works by </w:t>
      </w:r>
      <w:r w:rsidR="00EB475A" w:rsidRPr="00621204">
        <w:rPr>
          <w:color w:val="auto"/>
          <w:lang w:val="en-GB"/>
        </w:rPr>
        <w:t xml:space="preserve">capturing visual elements from an image. </w:t>
      </w:r>
      <w:r w:rsidR="002A6A47" w:rsidRPr="00621204">
        <w:rPr>
          <w:color w:val="auto"/>
          <w:lang w:val="en-GB"/>
        </w:rPr>
        <w:t xml:space="preserve">In the classification of sitting postures, </w:t>
      </w:r>
      <w:r w:rsidR="00EF255F" w:rsidRPr="00621204">
        <w:rPr>
          <w:color w:val="auto"/>
          <w:lang w:val="en-GB"/>
        </w:rPr>
        <w:t xml:space="preserve">there is normally a </w:t>
      </w:r>
      <w:r w:rsidR="00B53FF9" w:rsidRPr="00621204">
        <w:rPr>
          <w:color w:val="auto"/>
          <w:lang w:val="en-GB"/>
        </w:rPr>
        <w:t xml:space="preserve">digital camera actively positioned directly at the subjects.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w:t>
      </w:r>
      <w:proofErr w:type="spellStart"/>
      <w:r w:rsidR="00830B48" w:rsidRPr="00621204">
        <w:rPr>
          <w:color w:val="auto"/>
          <w:lang w:val="en-GB"/>
        </w:rPr>
        <w:t>OpenPose</w:t>
      </w:r>
      <w:proofErr w:type="spellEnd"/>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EF255F" w:rsidRPr="00621204">
        <w:rPr>
          <w:color w:val="auto"/>
          <w:lang w:val="en-GB"/>
        </w:rPr>
        <w:t xml:space="preserve"> </w:t>
      </w:r>
    </w:p>
    <w:p w14:paraId="6A6A980C" w14:textId="4C7946A8" w:rsidR="00653748" w:rsidRPr="00621204" w:rsidRDefault="004B06BB" w:rsidP="00014839">
      <w:pPr>
        <w:pStyle w:val="MDPI31text"/>
        <w:rPr>
          <w:lang w:val="en-GB"/>
        </w:rPr>
      </w:pPr>
      <w:r w:rsidRPr="00621204">
        <w:rPr>
          <w:lang w:val="en-GB"/>
        </w:rPr>
        <w:t xml:space="preserve">This method is not a very popular option among the research studies found. However, there were </w:t>
      </w:r>
      <w:r w:rsidR="00F770BB" w:rsidRPr="00621204">
        <w:rPr>
          <w:lang w:val="en-GB"/>
        </w:rPr>
        <w:t xml:space="preserve">a few </w:t>
      </w:r>
      <w:r w:rsidR="00744120" w:rsidRPr="00621204">
        <w:rPr>
          <w:lang w:val="en-GB"/>
        </w:rPr>
        <w:t>studies that</w:t>
      </w:r>
      <w:r w:rsidR="00C21BBA" w:rsidRPr="00621204">
        <w:rPr>
          <w:lang w:val="en-GB"/>
        </w:rPr>
        <w:t xml:space="preserve"> </w:t>
      </w:r>
      <w:r w:rsidR="00F770BB" w:rsidRPr="00621204">
        <w:rPr>
          <w:lang w:val="en-GB"/>
        </w:rPr>
        <w:t>found that used imaging systems.</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With the utilization of the</w:t>
      </w:r>
      <w:r w:rsidR="00653748" w:rsidRPr="00621204">
        <w:rPr>
          <w:lang w:val="en-GB"/>
        </w:rPr>
        <w:t xml:space="preserve"> </w:t>
      </w:r>
      <w:proofErr w:type="spellStart"/>
      <w:r w:rsidR="00653748" w:rsidRPr="00621204">
        <w:rPr>
          <w:lang w:val="en-GB"/>
        </w:rPr>
        <w:t>OpenPose</w:t>
      </w:r>
      <w:proofErr w:type="spellEnd"/>
      <w:r w:rsidR="00653748" w:rsidRPr="00621204">
        <w:rPr>
          <w:lang w:val="en-GB"/>
        </w:rPr>
        <w:t xml:space="preserv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184A6C5A"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a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idea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13DFCB19" w:rsidR="00EC0F93" w:rsidRPr="00621204" w:rsidRDefault="00BE3980" w:rsidP="00E97CA0">
      <w:pPr>
        <w:pStyle w:val="MDPI23heading3"/>
        <w:rPr>
          <w:lang w:val="en-GB"/>
        </w:rPr>
      </w:pPr>
      <w:r w:rsidRPr="00621204">
        <w:rPr>
          <w:lang w:val="en-GB"/>
        </w:rPr>
        <w:t xml:space="preserve">4.2.1 </w:t>
      </w:r>
      <w:r w:rsidR="00AF40AD" w:rsidRPr="00621204">
        <w:rPr>
          <w:lang w:val="en-GB"/>
        </w:rPr>
        <w:t>Dense Sensor Arra</w:t>
      </w:r>
      <w:r w:rsidR="00E97CA0" w:rsidRPr="00621204">
        <w:rPr>
          <w:lang w:val="en-GB"/>
        </w:rPr>
        <w:t>y</w:t>
      </w:r>
    </w:p>
    <w:p w14:paraId="784022DC" w14:textId="57C091C2" w:rsidR="00BA497A" w:rsidRPr="00621204" w:rsidRDefault="00E97CA0" w:rsidP="00197BEE">
      <w:pPr>
        <w:pStyle w:val="MDPI31text"/>
        <w:rPr>
          <w:lang w:val="en-GB"/>
        </w:rPr>
      </w:pPr>
      <w:r w:rsidRPr="00621204">
        <w:rPr>
          <w:lang w:val="en-GB"/>
        </w:rPr>
        <w:t xml:space="preserve">This configuration can also be used with textile pressure sensors. </w:t>
      </w:r>
      <w:r w:rsidR="00AF40AD" w:rsidRPr="00621204">
        <w:rPr>
          <w:lang w:val="en-GB"/>
        </w:rPr>
        <w:t xml:space="preserve">Xu et al, </w:t>
      </w:r>
      <w:r w:rsidR="00AF40AD"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21204">
        <w:rPr>
          <w:lang w:val="en-GB"/>
        </w:rPr>
        <w:fldChar w:fldCharType="separate"/>
      </w:r>
      <w:r w:rsidR="00AD69B7" w:rsidRPr="00621204">
        <w:rPr>
          <w:lang w:val="en-GB"/>
        </w:rPr>
        <w:t>[34]</w:t>
      </w:r>
      <w:r w:rsidR="00AF40AD" w:rsidRPr="00621204">
        <w:rPr>
          <w:lang w:val="en-GB"/>
        </w:rPr>
        <w:fldChar w:fldCharType="end"/>
      </w:r>
      <w:r w:rsidR="00AF40AD" w:rsidRPr="00621204">
        <w:rPr>
          <w:lang w:val="en-GB"/>
        </w:rPr>
        <w:t xml:space="preserve"> used a textile pressure sensor array along with a dynamic time wrapping based algorithm to classify 7 sitting postures with 85.90 accuracy. Huang et al., 2017 </w:t>
      </w:r>
      <w:r w:rsidR="00AF40AD"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21204">
        <w:rPr>
          <w:lang w:val="en-GB"/>
        </w:rPr>
        <w:fldChar w:fldCharType="separate"/>
      </w:r>
      <w:r w:rsidR="005233B7" w:rsidRPr="005233B7">
        <w:t>[46]</w:t>
      </w:r>
      <w:r w:rsidR="00AF40AD" w:rsidRPr="00621204">
        <w:rPr>
          <w:lang w:val="en-GB"/>
        </w:rPr>
        <w:fldChar w:fldCharType="end"/>
      </w:r>
      <w:r w:rsidR="00AF40AD" w:rsidRPr="00621204">
        <w:rPr>
          <w:lang w:val="en-GB"/>
        </w:rPr>
        <w:t xml:space="preserve"> used a 52x44 Piezo-Resistive Sensor Array which was placed on the bottom seating. Using the ANN classifier, they were able to achieve a classification accuracy of 92.2%. Kim et al., 2018 </w:t>
      </w:r>
      <w:r w:rsidR="00AF40AD"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21204">
        <w:rPr>
          <w:lang w:val="en-GB"/>
        </w:rPr>
        <w:fldChar w:fldCharType="separate"/>
      </w:r>
      <w:r w:rsidR="00AD69B7" w:rsidRPr="00621204">
        <w:rPr>
          <w:lang w:val="en-GB"/>
        </w:rPr>
        <w:t>[33]</w:t>
      </w:r>
      <w:r w:rsidR="00AF40AD" w:rsidRPr="00621204">
        <w:rPr>
          <w:lang w:val="en-GB"/>
        </w:rPr>
        <w:fldChar w:fldCharType="end"/>
      </w:r>
      <w:r w:rsidR="00AF40AD" w:rsidRPr="00621204">
        <w:rPr>
          <w:lang w:val="en-GB"/>
        </w:rPr>
        <w:t xml:space="preserve"> developed a washable fabric-based sensor array. Even after one thousand independent washes, the capacitance reading from textile sensors array had not deteriorated. Kim et al. </w:t>
      </w:r>
      <w:r w:rsidR="00AF40AD"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21204">
        <w:rPr>
          <w:lang w:val="en-GB"/>
        </w:rPr>
        <w:fldChar w:fldCharType="separate"/>
      </w:r>
      <w:r w:rsidR="005233B7" w:rsidRPr="005233B7">
        <w:t>[47]</w:t>
      </w:r>
      <w:r w:rsidR="00AF40AD" w:rsidRPr="00621204">
        <w:rPr>
          <w:lang w:val="en-GB"/>
        </w:rPr>
        <w:fldChar w:fldCharType="end"/>
      </w:r>
      <w:r w:rsidR="00AF40AD" w:rsidRPr="00621204">
        <w:rPr>
          <w:lang w:val="en-GB"/>
        </w:rPr>
        <w:t xml:space="preserve"> achieved a 95.30% accuracy using 8x8 pressure array and a CNN classifier to classify 5 sitting postures among children. Similarly, Cai et al. </w:t>
      </w:r>
      <w:r w:rsidR="00AF40AD"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21204">
        <w:rPr>
          <w:lang w:val="en-GB"/>
        </w:rPr>
        <w:fldChar w:fldCharType="separate"/>
      </w:r>
      <w:r w:rsidR="005233B7" w:rsidRPr="005233B7">
        <w:t>[48]</w:t>
      </w:r>
      <w:r w:rsidR="00AF40AD" w:rsidRPr="00621204">
        <w:rPr>
          <w:lang w:val="en-GB"/>
        </w:rPr>
        <w:fldChar w:fldCharType="end"/>
      </w:r>
      <w:r w:rsidR="00AF40AD" w:rsidRPr="00621204">
        <w:rPr>
          <w:lang w:val="en-GB"/>
        </w:rPr>
        <w:t xml:space="preserve"> utilized a flexible pressure sensor array (400mm x 400mm) placed on the bottom seat cushion to recognize 6 different sitting postures. Ran et al. </w:t>
      </w:r>
      <w:r w:rsidR="00AF40AD"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21204">
        <w:rPr>
          <w:lang w:val="en-GB"/>
        </w:rPr>
        <w:fldChar w:fldCharType="separate"/>
      </w:r>
      <w:r w:rsidR="005233B7" w:rsidRPr="005233B7">
        <w:t>[49]</w:t>
      </w:r>
      <w:r w:rsidR="00AF40AD" w:rsidRPr="00621204">
        <w:rPr>
          <w:lang w:val="en-GB"/>
        </w:rPr>
        <w:fldChar w:fldCharType="end"/>
      </w:r>
      <w:r w:rsidR="00AF40AD"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00AF40AD" w:rsidRPr="00621204">
        <w:rPr>
          <w:lang w:val="en-GB"/>
        </w:rPr>
        <w:t xml:space="preserve">. Ahmad et al. </w:t>
      </w:r>
      <w:r w:rsidR="00AF40AD"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21204">
        <w:rPr>
          <w:lang w:val="en-GB"/>
        </w:rPr>
        <w:fldChar w:fldCharType="separate"/>
      </w:r>
      <w:r w:rsidR="005233B7" w:rsidRPr="005233B7">
        <w:t>[50]</w:t>
      </w:r>
      <w:r w:rsidR="00AF40AD" w:rsidRPr="00621204">
        <w:rPr>
          <w:lang w:val="en-GB"/>
        </w:rPr>
        <w:fldChar w:fldCharType="end"/>
      </w:r>
      <w:r w:rsidR="00AF40AD" w:rsidRPr="00621204">
        <w:rPr>
          <w:lang w:val="en-GB"/>
        </w:rPr>
        <w:t xml:space="preserve"> embedded a 16 screen pressure sensor array, also using a raspberry pi for sitting classification which obtained an high accuracy of 99.03% using </w:t>
      </w:r>
      <w:proofErr w:type="spellStart"/>
      <w:r w:rsidR="00AF40AD" w:rsidRPr="00621204">
        <w:rPr>
          <w:lang w:val="en-GB"/>
        </w:rPr>
        <w:t>LightGBM</w:t>
      </w:r>
      <w:proofErr w:type="spellEnd"/>
      <w:r w:rsidR="00AF40AD" w:rsidRPr="00621204">
        <w:rPr>
          <w:lang w:val="en-GB"/>
        </w:rPr>
        <w:t xml:space="preserve"> machine learning algorithm</w:t>
      </w:r>
      <w:r w:rsidR="000A08BB" w:rsidRPr="00621204">
        <w:rPr>
          <w:lang w:val="en-GB"/>
        </w:rPr>
        <w:t xml:space="preserve"> shown in </w:t>
      </w:r>
      <w:r w:rsidR="001B207B" w:rsidRPr="00621204">
        <w:rPr>
          <w:lang w:val="en-GB"/>
        </w:rPr>
        <w:t>Figure 6c</w:t>
      </w:r>
      <w:r w:rsidR="00AF40AD" w:rsidRPr="00621204">
        <w:rPr>
          <w:lang w:val="en-GB"/>
        </w:rPr>
        <w:t xml:space="preserve">. Wang et al. </w:t>
      </w:r>
      <w:r w:rsidR="00AF40AD"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21204">
        <w:rPr>
          <w:lang w:val="en-GB"/>
        </w:rPr>
        <w:fldChar w:fldCharType="separate"/>
      </w:r>
      <w:r w:rsidR="005233B7" w:rsidRPr="005233B7">
        <w:t>[51]</w:t>
      </w:r>
      <w:r w:rsidR="00AF40AD" w:rsidRPr="00621204">
        <w:rPr>
          <w:lang w:val="en-GB"/>
        </w:rPr>
        <w:fldChar w:fldCharType="end"/>
      </w:r>
      <w:r w:rsidR="00AF40AD" w:rsidRPr="00621204">
        <w:rPr>
          <w:lang w:val="en-GB"/>
        </w:rPr>
        <w:t xml:space="preserve"> developed 2 sets of interconnected sensor sheets which cover both backrest and the seating cushion of the smart sensing chair</w:t>
      </w:r>
      <w:r w:rsidR="000A08BB" w:rsidRPr="00621204">
        <w:rPr>
          <w:lang w:val="en-GB"/>
        </w:rPr>
        <w:t xml:space="preserve"> seen in Figure 6b</w:t>
      </w:r>
      <w:r w:rsidR="00AF40AD" w:rsidRPr="00621204">
        <w:rPr>
          <w:lang w:val="en-GB"/>
        </w:rPr>
        <w:t xml:space="preserve">. Using the SNN classifier, their proposed system could distinguish 15 different sitting postures with an accuracy of 88.52%, which is among the highest number of postures being classified. Fan et al. </w:t>
      </w:r>
      <w:r w:rsidR="00AF40AD"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21204">
        <w:rPr>
          <w:lang w:val="en-GB"/>
        </w:rPr>
        <w:fldChar w:fldCharType="separate"/>
      </w:r>
      <w:r w:rsidR="005233B7" w:rsidRPr="005233B7">
        <w:t>[52]</w:t>
      </w:r>
      <w:r w:rsidR="00AF40AD" w:rsidRPr="00621204">
        <w:rPr>
          <w:lang w:val="en-GB"/>
        </w:rPr>
        <w:fldChar w:fldCharType="end"/>
      </w:r>
      <w:r w:rsidR="00AF40AD"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sensor array modules.</w:t>
      </w:r>
    </w:p>
    <w:p w14:paraId="0D3C56B6" w14:textId="7CC80315" w:rsidR="00785699" w:rsidRPr="00621204" w:rsidRDefault="00EA3309" w:rsidP="00785699">
      <w:pPr>
        <w:pStyle w:val="MDPI52figure"/>
        <w:rPr>
          <w:lang w:val="en-GB"/>
        </w:rPr>
      </w:pPr>
      <w:r>
        <w:rPr>
          <w:noProof/>
        </w:rPr>
        <w:lastRenderedPageBreak/>
        <w:drawing>
          <wp:inline distT="0" distB="0" distL="0" distR="0" wp14:anchorId="7835E056" wp14:editId="7C7BBCFA">
            <wp:extent cx="5215865" cy="2876550"/>
            <wp:effectExtent l="0" t="0" r="0" b="0"/>
            <wp:docPr id="532974610"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74610"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6255" cy="2882280"/>
                    </a:xfrm>
                    <a:prstGeom prst="rect">
                      <a:avLst/>
                    </a:prstGeom>
                    <a:noFill/>
                    <a:ln>
                      <a:noFill/>
                    </a:ln>
                  </pic:spPr>
                </pic:pic>
              </a:graphicData>
            </a:graphic>
          </wp:inline>
        </w:drawing>
      </w:r>
    </w:p>
    <w:p w14:paraId="1BB8DE31" w14:textId="4E9C9378" w:rsidR="00785699" w:rsidRPr="00621204" w:rsidRDefault="00785699" w:rsidP="00785699">
      <w:pPr>
        <w:pStyle w:val="MDPI51figurecaption"/>
        <w:rPr>
          <w:lang w:val="en-GB"/>
        </w:rPr>
      </w:pPr>
      <w:r w:rsidRPr="00621204">
        <w:rPr>
          <w:b/>
          <w:bCs/>
          <w:lang w:val="en-GB"/>
        </w:rPr>
        <w:t xml:space="preserve">Figure </w:t>
      </w:r>
      <w:r w:rsidR="00A50BE6" w:rsidRPr="00621204">
        <w:rPr>
          <w:b/>
          <w:bCs/>
          <w:lang w:val="en-GB"/>
        </w:rPr>
        <w:t>6</w:t>
      </w:r>
      <w:r w:rsidRPr="00621204">
        <w:rPr>
          <w:lang w:val="en-GB"/>
        </w:rPr>
        <w:t xml:space="preserve">. </w:t>
      </w:r>
      <w:r w:rsidR="00F82AC5" w:rsidRPr="00621204">
        <w:rPr>
          <w:lang w:val="en-GB"/>
        </w:rPr>
        <w:t>Illustration of s</w:t>
      </w:r>
      <w:r w:rsidRPr="00621204">
        <w:rPr>
          <w:lang w:val="en-GB"/>
        </w:rPr>
        <w:t xml:space="preserve">ome </w:t>
      </w:r>
      <w:r w:rsidR="00215DD9" w:rsidRPr="00621204">
        <w:rPr>
          <w:lang w:val="en-GB"/>
        </w:rPr>
        <w:t>studies</w:t>
      </w:r>
      <w:r w:rsidR="009B6663" w:rsidRPr="00621204">
        <w:rPr>
          <w:lang w:val="en-GB"/>
        </w:rPr>
        <w:t xml:space="preserve"> </w:t>
      </w:r>
      <w:r w:rsidR="00F82AC5" w:rsidRPr="00621204">
        <w:rPr>
          <w:lang w:val="en-GB"/>
        </w:rPr>
        <w:t xml:space="preserve">that implemented the </w:t>
      </w:r>
      <w:r w:rsidRPr="00621204">
        <w:rPr>
          <w:lang w:val="en-GB"/>
        </w:rPr>
        <w:t>use of dense sensor arrays</w:t>
      </w:r>
      <w:r w:rsidR="00EB6EB2" w:rsidRPr="00621204">
        <w:rPr>
          <w:lang w:val="en-GB"/>
        </w:rPr>
        <w:t>.</w:t>
      </w:r>
      <w:r w:rsidRPr="00621204">
        <w:rPr>
          <w:lang w:val="en-GB"/>
        </w:rPr>
        <w:t xml:space="preserve"> </w:t>
      </w:r>
      <w:r w:rsidRPr="00621204">
        <w:rPr>
          <w:b/>
          <w:bCs/>
          <w:lang w:val="en-GB"/>
        </w:rPr>
        <w:t>(a)</w:t>
      </w:r>
      <w:r w:rsidR="00D54255" w:rsidRPr="00621204">
        <w:rPr>
          <w:lang w:val="en-GB"/>
        </w:rPr>
        <w:t xml:space="preserve"> Pressure array cushion</w:t>
      </w:r>
      <w:r w:rsidR="007C3724" w:rsidRPr="00621204">
        <w:rPr>
          <w:lang w:val="en-GB"/>
        </w:rPr>
        <w:t xml:space="preserve"> </w:t>
      </w:r>
      <w:r w:rsidR="00D54255" w:rsidRPr="00621204">
        <w:rPr>
          <w:lang w:val="en-GB"/>
        </w:rPr>
        <w:t xml:space="preserve">with haptic </w:t>
      </w:r>
      <w:r w:rsidR="00D54255" w:rsidRPr="006E7F32">
        <w:rPr>
          <w:color w:val="auto"/>
          <w:lang w:val="en-GB"/>
        </w:rPr>
        <w:t>feedback</w:t>
      </w:r>
      <w:r w:rsidR="00765CFC" w:rsidRPr="006E7F32">
        <w:rPr>
          <w:color w:val="auto"/>
          <w:lang w:val="en-GB"/>
        </w:rPr>
        <w:t xml:space="preserve"> Reproduced with Permission</w:t>
      </w:r>
      <w:r w:rsidR="00D54255" w:rsidRPr="00621204">
        <w:rPr>
          <w:lang w:val="en-GB"/>
        </w:rPr>
        <w:t xml:space="preserve"> </w:t>
      </w:r>
      <w:r w:rsidR="00D54255" w:rsidRPr="00621204">
        <w:rPr>
          <w:lang w:val="en-GB"/>
        </w:rPr>
        <w:fldChar w:fldCharType="begin"/>
      </w:r>
      <w:r w:rsidR="005233B7">
        <w:rPr>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621204">
        <w:rPr>
          <w:lang w:val="en-GB"/>
        </w:rPr>
        <w:fldChar w:fldCharType="separate"/>
      </w:r>
      <w:r w:rsidR="005233B7" w:rsidRPr="005233B7">
        <w:t>[49]</w:t>
      </w:r>
      <w:r w:rsidR="00D54255" w:rsidRPr="00621204">
        <w:rPr>
          <w:lang w:val="en-GB"/>
        </w:rPr>
        <w:fldChar w:fldCharType="end"/>
      </w:r>
      <w:r w:rsidRPr="00621204">
        <w:rPr>
          <w:lang w:val="en-GB"/>
        </w:rPr>
        <w:t xml:space="preserve"> </w:t>
      </w:r>
      <w:r w:rsidRPr="00621204">
        <w:rPr>
          <w:b/>
          <w:bCs/>
          <w:lang w:val="en-GB"/>
        </w:rPr>
        <w:t>(</w:t>
      </w:r>
      <w:r w:rsidR="00D54255" w:rsidRPr="00621204">
        <w:rPr>
          <w:b/>
          <w:bCs/>
          <w:lang w:val="en-GB"/>
        </w:rPr>
        <w:t>b</w:t>
      </w:r>
      <w:r w:rsidRPr="00621204">
        <w:rPr>
          <w:b/>
          <w:bCs/>
          <w:lang w:val="en-GB"/>
        </w:rPr>
        <w:t>)</w:t>
      </w:r>
      <w:r w:rsidR="0063104E" w:rsidRPr="00621204">
        <w:rPr>
          <w:lang w:val="en-GB"/>
        </w:rPr>
        <w:t xml:space="preserve"> </w:t>
      </w:r>
      <w:r w:rsidR="00EB6EB2" w:rsidRPr="00621204">
        <w:rPr>
          <w:lang w:val="en-GB"/>
        </w:rPr>
        <w:t xml:space="preserve">Chair fitted with </w:t>
      </w:r>
      <w:r w:rsidR="00D4022C" w:rsidRPr="00621204">
        <w:rPr>
          <w:lang w:val="en-GB"/>
        </w:rPr>
        <w:t xml:space="preserve">2 large pressure sensor array </w:t>
      </w:r>
      <w:r w:rsidR="0063104E" w:rsidRPr="00621204">
        <w:rPr>
          <w:lang w:val="en-GB"/>
        </w:rPr>
        <w:t>modules</w:t>
      </w:r>
      <w:r w:rsidR="003203C3" w:rsidRPr="00621204">
        <w:rPr>
          <w:lang w:val="en-GB"/>
        </w:rPr>
        <w:t xml:space="preserve"> placed on the seating </w:t>
      </w:r>
      <w:r w:rsidR="003203C3" w:rsidRPr="006E7F32">
        <w:rPr>
          <w:color w:val="auto"/>
          <w:lang w:val="en-GB"/>
        </w:rPr>
        <w:t>cushion</w:t>
      </w:r>
      <w:r w:rsidR="00A40047" w:rsidRPr="006E7F32">
        <w:rPr>
          <w:color w:val="auto"/>
          <w:lang w:val="en-GB"/>
        </w:rPr>
        <w:t>. Reproduced with Permission</w:t>
      </w:r>
      <w:r w:rsidR="00A40047">
        <w:rPr>
          <w:lang w:val="en-GB"/>
        </w:rPr>
        <w:t xml:space="preserve"> </w:t>
      </w:r>
      <w:r w:rsidR="0063104E" w:rsidRPr="00621204">
        <w:rPr>
          <w:lang w:val="en-GB"/>
        </w:rPr>
        <w:fldChar w:fldCharType="begin"/>
      </w:r>
      <w:r w:rsidR="005233B7">
        <w:rPr>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621204">
        <w:rPr>
          <w:lang w:val="en-GB"/>
        </w:rPr>
        <w:fldChar w:fldCharType="separate"/>
      </w:r>
      <w:r w:rsidR="005233B7" w:rsidRPr="005233B7">
        <w:t>[51]</w:t>
      </w:r>
      <w:r w:rsidR="0063104E" w:rsidRPr="00621204">
        <w:rPr>
          <w:lang w:val="en-GB"/>
        </w:rPr>
        <w:fldChar w:fldCharType="end"/>
      </w:r>
      <w:r w:rsidRPr="00621204">
        <w:rPr>
          <w:lang w:val="en-GB"/>
        </w:rPr>
        <w:t xml:space="preserve">; </w:t>
      </w:r>
      <w:r w:rsidRPr="00621204">
        <w:rPr>
          <w:b/>
          <w:bCs/>
          <w:lang w:val="en-GB"/>
        </w:rPr>
        <w:t>(</w:t>
      </w:r>
      <w:r w:rsidR="00FD0DE0" w:rsidRPr="00621204">
        <w:rPr>
          <w:b/>
          <w:bCs/>
          <w:lang w:val="en-GB"/>
        </w:rPr>
        <w:t>c</w:t>
      </w:r>
      <w:r w:rsidRPr="00621204">
        <w:rPr>
          <w:b/>
          <w:bCs/>
          <w:lang w:val="en-GB"/>
        </w:rPr>
        <w:t>)</w:t>
      </w:r>
      <w:r w:rsidR="00FD0DE0" w:rsidRPr="00621204">
        <w:rPr>
          <w:lang w:val="en-GB"/>
        </w:rPr>
        <w:t xml:space="preserve"> </w:t>
      </w:r>
      <w:r w:rsidR="003203C3" w:rsidRPr="00621204">
        <w:rPr>
          <w:lang w:val="en-GB"/>
        </w:rPr>
        <w:t xml:space="preserve">Screen printed pressure sensor placed under the seating cushion </w:t>
      </w:r>
      <w:r w:rsidR="003203C3" w:rsidRPr="00621204">
        <w:rPr>
          <w:lang w:val="en-GB"/>
        </w:rPr>
        <w:fldChar w:fldCharType="begin"/>
      </w:r>
      <w:r w:rsidR="005233B7">
        <w:rPr>
          <w:lang w:val="en-GB"/>
        </w:rPr>
        <w:instrText xml:space="preserve"> ADDIN ZOTERO_ITEM CSL_CITATION {"citationID":"eJsr4hOm","properties":{"formattedCitation":"[50]","plainCitation":"[50]","noteIndex":0},"citationItems":[{"id":105,"uris":["http://zotero.org/groups/5004747/items/N5KK9WGQ"],"itemData":{"id":105,"type":"article-journal","abstract":"This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3203C3" w:rsidRPr="00621204">
        <w:rPr>
          <w:lang w:val="en-GB"/>
        </w:rPr>
        <w:fldChar w:fldCharType="separate"/>
      </w:r>
      <w:r w:rsidR="005233B7" w:rsidRPr="005233B7">
        <w:t>[50]</w:t>
      </w:r>
      <w:r w:rsidR="003203C3" w:rsidRPr="00621204">
        <w:rPr>
          <w:lang w:val="en-GB"/>
        </w:rPr>
        <w:fldChar w:fldCharType="end"/>
      </w:r>
      <w:r w:rsidRPr="00621204">
        <w:rPr>
          <w:lang w:val="en-GB"/>
        </w:rPr>
        <w:t>.</w:t>
      </w:r>
    </w:p>
    <w:p w14:paraId="2B372680" w14:textId="1907429D"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697308">
            <w:pPr>
              <w:pStyle w:val="MDPI42tablebody"/>
              <w:spacing w:line="240" w:lineRule="auto"/>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697308">
            <w:pPr>
              <w:pStyle w:val="MDPI42tablebody"/>
              <w:spacing w:line="240" w:lineRule="auto"/>
              <w:rPr>
                <w:lang w:val="en-GB"/>
              </w:rPr>
            </w:pPr>
            <w:r w:rsidRPr="00621204">
              <w:rPr>
                <w:lang w:val="en-GB"/>
                <w:rPrChange w:id="11" w:author="Janusz Kulon" w:date="2024-01-18T12:44:00Z">
                  <w:rPr/>
                </w:rPrChange>
              </w:rPr>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697308">
            <w:pPr>
              <w:pStyle w:val="MDPI42tablebody"/>
              <w:spacing w:line="240" w:lineRule="auto"/>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697308">
            <w:pPr>
              <w:pStyle w:val="MDPI42tablebody"/>
              <w:spacing w:line="240" w:lineRule="auto"/>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697308">
            <w:pPr>
              <w:pStyle w:val="MDPI42tablebody"/>
              <w:spacing w:line="240" w:lineRule="auto"/>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697308">
            <w:pPr>
              <w:pStyle w:val="MDPI42tablebody"/>
              <w:spacing w:line="240" w:lineRule="auto"/>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697308">
            <w:pPr>
              <w:pStyle w:val="MDPI42tablebody"/>
              <w:spacing w:line="240" w:lineRule="auto"/>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697308">
            <w:pPr>
              <w:pStyle w:val="MDPI42tablebody"/>
              <w:spacing w:line="240" w:lineRule="auto"/>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697308">
            <w:pPr>
              <w:pStyle w:val="MDPI42tablebody"/>
              <w:spacing w:line="240" w:lineRule="auto"/>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4CD2020D" w:rsidR="00AF40AD" w:rsidRPr="00621204" w:rsidRDefault="00000000" w:rsidP="00406786">
      <w:pPr>
        <w:pStyle w:val="MDPI31text"/>
        <w:ind w:left="0" w:firstLine="0"/>
        <w:rPr>
          <w:lang w:val="en-GB"/>
        </w:rPr>
      </w:pPr>
      <w:r>
        <w:rPr>
          <w:lang w:val="en-GB"/>
        </w:rPr>
        <w:pict w14:anchorId="78FC9612">
          <v:rect id="Ink 56" o:spid="_x0000_s2058" style="position:absolute;left:0;text-align:left;margin-left:591.95pt;margin-top:-30.75pt;width:138.8pt;height:91.55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" annotation="t"/>
          </v:rect>
        </w:pict>
      </w: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00F1C4A"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 xml:space="preserve">implemented this setup compared to its </w:t>
      </w:r>
      <w:r w:rsidR="007C3D7E">
        <w:rPr>
          <w:lang w:val="en-GB"/>
        </w:rPr>
        <w:t>alternatives</w:t>
      </w:r>
      <w:r w:rsidR="00C46D56" w:rsidRPr="00621204">
        <w:rPr>
          <w:lang w:val="en-GB"/>
        </w:rPr>
        <w:t>.</w:t>
      </w:r>
      <w:r w:rsidRPr="00621204">
        <w:rPr>
          <w:lang w:val="en-GB"/>
        </w:rPr>
        <w:t xml:space="preserve"> </w:t>
      </w:r>
      <w:r w:rsidR="00396DED" w:rsidRPr="00621204">
        <w:rPr>
          <w:lang w:val="en-GB"/>
        </w:rPr>
        <w:t xml:space="preserve">The </w:t>
      </w:r>
      <w:r w:rsidR="00AF40AD" w:rsidRPr="00621204">
        <w:rPr>
          <w:lang w:val="en-GB"/>
        </w:rPr>
        <w:t xml:space="preserve">Mutlu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w:t>
      </w:r>
      <w:proofErr w:type="spellStart"/>
      <w:r w:rsidR="00AF40AD" w:rsidRPr="00621204">
        <w:rPr>
          <w:lang w:val="en-GB"/>
        </w:rPr>
        <w:t>Aminosharieh</w:t>
      </w:r>
      <w:proofErr w:type="spellEnd"/>
      <w:r w:rsidR="00AF40AD" w:rsidRPr="00621204">
        <w:rPr>
          <w:lang w:val="en-GB"/>
        </w:rPr>
        <w:t xml:space="preserve">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In addition to this, there was a Desktop Graphical User Interface (GUI) application which displayed the senor reading in real-time. Luna-</w:t>
      </w:r>
      <w:proofErr w:type="spellStart"/>
      <w:r w:rsidR="00AF40AD" w:rsidRPr="00621204">
        <w:rPr>
          <w:lang w:val="en-GB"/>
        </w:rPr>
        <w:t>Perejón</w:t>
      </w:r>
      <w:proofErr w:type="spellEnd"/>
      <w:r w:rsidR="00AF40AD" w:rsidRPr="00621204">
        <w:rPr>
          <w:lang w:val="en-GB"/>
        </w:rPr>
        <w:t xml:space="preserve">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3A9C5E9" w:rsidR="00046064" w:rsidRPr="00621204" w:rsidRDefault="00046064" w:rsidP="00046064">
      <w:pPr>
        <w:pStyle w:val="MDPI51figurecaption"/>
        <w:rPr>
          <w:lang w:val="en-GB"/>
        </w:rPr>
      </w:pPr>
      <w:r w:rsidRPr="00621204">
        <w:rPr>
          <w:b/>
          <w:bCs/>
          <w:lang w:val="en-GB"/>
        </w:rPr>
        <w:t xml:space="preserve">Figure </w:t>
      </w:r>
      <w:r w:rsidR="004A65C8" w:rsidRPr="00621204">
        <w:rPr>
          <w:b/>
          <w:bCs/>
          <w:lang w:val="en-GB"/>
        </w:rPr>
        <w:t>7</w:t>
      </w:r>
      <w:r w:rsidRPr="00621204">
        <w:rPr>
          <w:lang w:val="en-GB"/>
        </w:rPr>
        <w:t xml:space="preserve">. </w:t>
      </w:r>
      <w:r w:rsidR="004A65C8" w:rsidRPr="00621204">
        <w:rPr>
          <w:lang w:val="en-GB"/>
        </w:rPr>
        <w:t xml:space="preserve">Research studies </w:t>
      </w:r>
      <w:r w:rsidR="00DB078C" w:rsidRPr="00621204">
        <w:rPr>
          <w:lang w:val="en-GB"/>
        </w:rPr>
        <w:t>using</w:t>
      </w:r>
      <w:r w:rsidR="00636AF8" w:rsidRPr="00621204">
        <w:rPr>
          <w:lang w:val="en-GB"/>
        </w:rPr>
        <w:t xml:space="preserve"> multiple pressure sensors placed </w:t>
      </w:r>
      <w:r w:rsidR="00347F08" w:rsidRPr="00621204">
        <w:rPr>
          <w:lang w:val="en-GB"/>
        </w:rPr>
        <w:t>around the chair</w:t>
      </w:r>
      <w:r w:rsidRPr="00621204">
        <w:rPr>
          <w:lang w:val="en-GB"/>
        </w:rPr>
        <w:t xml:space="preserve">. </w:t>
      </w:r>
      <w:r w:rsidRPr="00621204">
        <w:rPr>
          <w:b/>
          <w:bCs/>
          <w:lang w:val="en-GB"/>
        </w:rPr>
        <w:t>(a)</w:t>
      </w:r>
      <w:r w:rsidRPr="00621204">
        <w:rPr>
          <w:lang w:val="en-GB"/>
        </w:rPr>
        <w:t xml:space="preserve"> </w:t>
      </w:r>
      <w:r w:rsidR="007C3724" w:rsidRPr="00621204">
        <w:rPr>
          <w:lang w:val="en-GB"/>
        </w:rPr>
        <w:t xml:space="preserve">Chair fitted with 19 FSR </w:t>
      </w:r>
      <w:r w:rsidR="007C3724" w:rsidRPr="006E7F32">
        <w:rPr>
          <w:color w:val="auto"/>
          <w:lang w:val="en-GB"/>
        </w:rPr>
        <w:t>sensor</w:t>
      </w:r>
      <w:r w:rsidR="003D0987" w:rsidRPr="006E7F32">
        <w:rPr>
          <w:color w:val="auto"/>
          <w:lang w:val="en-GB"/>
        </w:rPr>
        <w:t>s</w:t>
      </w:r>
      <w:r w:rsidR="006E7F32" w:rsidRPr="006E7F32">
        <w:rPr>
          <w:color w:val="auto"/>
          <w:lang w:val="en-GB"/>
        </w:rPr>
        <w:t>.</w:t>
      </w:r>
      <w:r w:rsidR="00564620" w:rsidRPr="006E7F32">
        <w:rPr>
          <w:color w:val="auto"/>
          <w:lang w:val="en-GB"/>
        </w:rPr>
        <w:t xml:space="preserve"> Reproduced with Permission</w:t>
      </w:r>
      <w:r w:rsidR="000E6623" w:rsidRPr="00621204">
        <w:rPr>
          <w:lang w:val="en-GB"/>
        </w:rPr>
        <w:t xml:space="preserve"> </w:t>
      </w:r>
      <w:r w:rsidR="000E6623" w:rsidRPr="00621204">
        <w:rPr>
          <w:lang w:val="en-GB"/>
        </w:rPr>
        <w:fldChar w:fldCharType="begin"/>
      </w:r>
      <w:r w:rsidR="005233B7">
        <w:rPr>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621204">
        <w:rPr>
          <w:lang w:val="en-GB"/>
        </w:rPr>
        <w:fldChar w:fldCharType="separate"/>
      </w:r>
      <w:r w:rsidR="005233B7" w:rsidRPr="005233B7">
        <w:t>[53]</w:t>
      </w:r>
      <w:r w:rsidR="000E6623" w:rsidRPr="00621204">
        <w:rPr>
          <w:lang w:val="en-GB"/>
        </w:rPr>
        <w:fldChar w:fldCharType="end"/>
      </w:r>
      <w:r w:rsidRPr="00621204">
        <w:rPr>
          <w:lang w:val="en-GB"/>
        </w:rPr>
        <w:t xml:space="preserve"> </w:t>
      </w:r>
      <w:r w:rsidRPr="00621204">
        <w:rPr>
          <w:b/>
          <w:bCs/>
          <w:lang w:val="en-GB"/>
        </w:rPr>
        <w:t>(b)</w:t>
      </w:r>
      <w:r w:rsidRPr="00621204">
        <w:rPr>
          <w:lang w:val="en-GB"/>
        </w:rPr>
        <w:t xml:space="preserve"> </w:t>
      </w:r>
      <w:r w:rsidR="00BC3B7D" w:rsidRPr="00621204">
        <w:rPr>
          <w:lang w:val="en-GB"/>
        </w:rPr>
        <w:t>8 FSR sensors placed around the chair</w:t>
      </w:r>
      <w:r w:rsidR="000D19E9" w:rsidRPr="00621204">
        <w:rPr>
          <w:lang w:val="en-GB"/>
        </w:rPr>
        <w:t>; 5</w:t>
      </w:r>
      <w:r w:rsidR="00892729" w:rsidRPr="00621204">
        <w:rPr>
          <w:lang w:val="en-GB"/>
        </w:rPr>
        <w:t xml:space="preserve"> sensors</w:t>
      </w:r>
      <w:r w:rsidR="000D19E9" w:rsidRPr="00621204">
        <w:rPr>
          <w:lang w:val="en-GB"/>
        </w:rPr>
        <w:t xml:space="preserve"> </w:t>
      </w:r>
      <w:r w:rsidR="00B70491" w:rsidRPr="00621204">
        <w:rPr>
          <w:lang w:val="en-GB"/>
        </w:rPr>
        <w:t xml:space="preserve">placed </w:t>
      </w:r>
      <w:r w:rsidR="000D19E9" w:rsidRPr="00621204">
        <w:rPr>
          <w:lang w:val="en-GB"/>
        </w:rPr>
        <w:t>on the sitting cushion and</w:t>
      </w:r>
      <w:r w:rsidR="00892729" w:rsidRPr="00621204">
        <w:rPr>
          <w:lang w:val="en-GB"/>
        </w:rPr>
        <w:t xml:space="preserve"> </w:t>
      </w:r>
      <w:r w:rsidR="000D19E9" w:rsidRPr="00621204">
        <w:rPr>
          <w:lang w:val="en-GB"/>
        </w:rPr>
        <w:t>3</w:t>
      </w:r>
      <w:r w:rsidR="00892729" w:rsidRPr="00621204">
        <w:rPr>
          <w:lang w:val="en-GB"/>
        </w:rPr>
        <w:t xml:space="preserve"> sensors</w:t>
      </w:r>
      <w:r w:rsidR="00B70491" w:rsidRPr="00621204">
        <w:rPr>
          <w:lang w:val="en-GB"/>
        </w:rPr>
        <w:t xml:space="preserve"> added</w:t>
      </w:r>
      <w:r w:rsidR="000D19E9" w:rsidRPr="00621204">
        <w:rPr>
          <w:lang w:val="en-GB"/>
        </w:rPr>
        <w:t xml:space="preserve"> </w:t>
      </w:r>
      <w:r w:rsidR="00892729" w:rsidRPr="00621204">
        <w:rPr>
          <w:lang w:val="en-GB"/>
        </w:rPr>
        <w:t xml:space="preserve">to the </w:t>
      </w:r>
      <w:r w:rsidR="000D19E9" w:rsidRPr="00621204">
        <w:rPr>
          <w:lang w:val="en-GB"/>
        </w:rPr>
        <w:t>back rest</w:t>
      </w:r>
      <w:r w:rsidR="00404B08" w:rsidRPr="00621204">
        <w:rPr>
          <w:lang w:val="en-GB"/>
        </w:rPr>
        <w:t xml:space="preserve"> </w:t>
      </w:r>
      <w:r w:rsidR="00404B08" w:rsidRPr="00621204">
        <w:rPr>
          <w:lang w:val="en-GB"/>
        </w:rPr>
        <w:fldChar w:fldCharType="begin"/>
      </w:r>
      <w:r w:rsidR="005233B7">
        <w:rPr>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621204">
        <w:rPr>
          <w:lang w:val="en-GB"/>
        </w:rPr>
        <w:fldChar w:fldCharType="separate"/>
      </w:r>
      <w:r w:rsidR="005233B7" w:rsidRPr="005233B7">
        <w:t>[55]</w:t>
      </w:r>
      <w:r w:rsidR="00404B08" w:rsidRPr="00621204">
        <w:rPr>
          <w:lang w:val="en-GB"/>
        </w:rPr>
        <w:fldChar w:fldCharType="end"/>
      </w:r>
      <w:r w:rsidR="000D19E9" w:rsidRPr="00621204">
        <w:rPr>
          <w:lang w:val="en-GB"/>
        </w:rPr>
        <w:t xml:space="preserve">. </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7D13489C" w:rsidR="00AF40AD" w:rsidRPr="00621204" w:rsidRDefault="00AF40AD" w:rsidP="00697308">
            <w:pPr>
              <w:pStyle w:val="MDPI42tablebody"/>
              <w:spacing w:line="240" w:lineRule="auto"/>
              <w:rPr>
                <w:lang w:val="en-GB"/>
              </w:rPr>
            </w:pPr>
            <w:r w:rsidRPr="00621204">
              <w:rPr>
                <w:lang w:val="en-GB"/>
              </w:rPr>
              <w:t xml:space="preserve">19 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697308">
            <w:pPr>
              <w:pStyle w:val="MDPI42tablebody"/>
              <w:spacing w:line="240" w:lineRule="auto"/>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697308">
            <w:pPr>
              <w:pStyle w:val="MDPI42tablebody"/>
              <w:spacing w:line="240" w:lineRule="auto"/>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697308">
            <w:pPr>
              <w:pStyle w:val="MDPI42tablebody"/>
              <w:spacing w:line="240" w:lineRule="auto"/>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697308">
            <w:pPr>
              <w:pStyle w:val="MDPI42tablebody"/>
              <w:spacing w:line="240" w:lineRule="auto"/>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697308">
            <w:pPr>
              <w:pStyle w:val="MDPI42tablebody"/>
              <w:spacing w:line="240" w:lineRule="auto"/>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697308">
            <w:pPr>
              <w:pStyle w:val="MDPI42tablebody"/>
              <w:spacing w:line="240" w:lineRule="auto"/>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697308">
            <w:pPr>
              <w:pStyle w:val="MDPI42tablebody"/>
              <w:spacing w:line="240" w:lineRule="auto"/>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697308">
            <w:pPr>
              <w:pStyle w:val="MDPI42tablebody"/>
              <w:spacing w:line="240" w:lineRule="auto"/>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697308">
            <w:pPr>
              <w:pStyle w:val="MDPI42tablebody"/>
              <w:spacing w:line="240" w:lineRule="auto"/>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697308">
            <w:pPr>
              <w:pStyle w:val="MDPI42tablebody"/>
              <w:spacing w:line="240" w:lineRule="auto"/>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697308">
            <w:pPr>
              <w:pStyle w:val="MDPI42tablebody"/>
              <w:spacing w:line="240" w:lineRule="auto"/>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697308">
            <w:pPr>
              <w:pStyle w:val="MDPI42tablebody"/>
              <w:spacing w:line="240" w:lineRule="auto"/>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697308">
            <w:pPr>
              <w:pStyle w:val="MDPI42tablebody"/>
              <w:spacing w:line="240" w:lineRule="auto"/>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697308">
            <w:pPr>
              <w:pStyle w:val="MDPI42tablebody"/>
              <w:spacing w:line="240" w:lineRule="auto"/>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697308">
            <w:pPr>
              <w:pStyle w:val="MDPI42tablebody"/>
              <w:spacing w:line="240" w:lineRule="auto"/>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697308">
            <w:pPr>
              <w:pStyle w:val="MDPI42tablebody"/>
              <w:spacing w:line="240" w:lineRule="auto"/>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67D4060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w:t>
      </w:r>
      <w:proofErr w:type="spellStart"/>
      <w:r w:rsidR="002423A8" w:rsidRPr="00621204">
        <w:rPr>
          <w:lang w:val="en-GB"/>
        </w:rPr>
        <w:t>Neighbors</w:t>
      </w:r>
      <w:proofErr w:type="spellEnd"/>
      <w:r w:rsidR="002423A8" w:rsidRPr="00621204">
        <w:rPr>
          <w:lang w:val="en-GB"/>
        </w:rPr>
        <w:t xml:space="preserve">)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2423A8" w:rsidRPr="00621204">
        <w:rPr>
          <w:lang w:val="en-GB"/>
        </w:rPr>
        <w:t>,</w:t>
      </w:r>
      <w:r w:rsidR="006905CF" w:rsidRPr="00621204">
        <w:rPr>
          <w:lang w:val="en-GB"/>
        </w:rPr>
        <w:t xml:space="preserve"> </w:t>
      </w:r>
      <w:r w:rsidR="006905CF" w:rsidRPr="00621204">
        <w:rPr>
          <w:color w:val="auto"/>
          <w:lang w:val="en-GB"/>
        </w:rPr>
        <w:t xml:space="preserve">Naïve Bayes </w:t>
      </w:r>
      <w:r w:rsidR="006905CF" w:rsidRPr="00621204">
        <w:rPr>
          <w:color w:val="auto"/>
          <w:lang w:val="en-GB"/>
        </w:rPr>
        <w:fldChar w:fldCharType="begin"/>
      </w:r>
      <w:r w:rsidR="006905CF" w:rsidRPr="00621204">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621204">
        <w:rPr>
          <w:color w:val="auto"/>
          <w:lang w:val="en-GB"/>
        </w:rPr>
        <w:fldChar w:fldCharType="separate"/>
      </w:r>
      <w:r w:rsidR="006905CF" w:rsidRPr="00621204">
        <w:rPr>
          <w:color w:val="auto"/>
          <w:lang w:val="en-GB"/>
        </w:rPr>
        <w:t>[19]</w:t>
      </w:r>
      <w:r w:rsidR="006905CF" w:rsidRPr="00621204">
        <w:rPr>
          <w:color w:val="auto"/>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t>
      </w:r>
      <w:r w:rsidR="002423A8" w:rsidRPr="00621204">
        <w:rPr>
          <w:lang w:val="en-GB"/>
        </w:rPr>
        <w:lastRenderedPageBreak/>
        <w:t xml:space="preserve">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B17EA45"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result </w:t>
      </w:r>
      <w:r w:rsidR="00EE4154" w:rsidRPr="00621204">
        <w:rPr>
          <w:lang w:val="en-GB"/>
        </w:rPr>
        <w:t>to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4F60AE8D"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0B13D9E"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 MQTT telemetry protocol in order detect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similarly used IoT for bad postures detection as well as providing valuable feedback to the end-user</w:t>
      </w:r>
      <w:r w:rsidR="00252808" w:rsidRPr="00621204">
        <w:rPr>
          <w:lang w:val="en-GB"/>
        </w:rPr>
        <w:t xml:space="preserve"> in real-time</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7DAE8"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Desktop 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634D8F7E" w14:textId="77777777" w:rsidR="00CF0A64" w:rsidRPr="00621204" w:rsidRDefault="00CF0A64" w:rsidP="00740AB3">
      <w:pPr>
        <w:pStyle w:val="MDPI31text"/>
        <w:rPr>
          <w:lang w:val="en-GB"/>
        </w:rPr>
      </w:pPr>
    </w:p>
    <w:p w14:paraId="1F194AF5" w14:textId="77777777" w:rsidR="00974214" w:rsidRPr="00621204" w:rsidRDefault="00974214" w:rsidP="00740AB3">
      <w:pPr>
        <w:pStyle w:val="MDPI31text"/>
        <w:rPr>
          <w:lang w:val="en-GB"/>
        </w:rPr>
      </w:pPr>
    </w:p>
    <w:p w14:paraId="21E972B7" w14:textId="77777777" w:rsidR="00974214" w:rsidRDefault="00974214" w:rsidP="00740AB3">
      <w:pPr>
        <w:pStyle w:val="MDPI31text"/>
        <w:rPr>
          <w:lang w:val="en-GB"/>
        </w:rPr>
      </w:pPr>
    </w:p>
    <w:p w14:paraId="5DFB2645" w14:textId="77777777" w:rsidR="000A5D3F" w:rsidRPr="00621204" w:rsidRDefault="000A5D3F" w:rsidP="00740AB3">
      <w:pPr>
        <w:pStyle w:val="MDPI31text"/>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621204">
        <w:rPr>
          <w:color w:val="auto"/>
          <w:lang w:val="en-GB"/>
        </w:rPr>
        <w:t>The vast</w:t>
      </w:r>
      <w:r w:rsidR="007A0AC5" w:rsidRPr="00621204">
        <w:rPr>
          <w:color w:val="auto"/>
          <w:lang w:val="en-GB"/>
        </w:rPr>
        <w:t xml:space="preserve"> majority of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D71F6C">
      <w:pPr>
        <w:pStyle w:val="MDPI52figure"/>
        <w:rPr>
          <w:lang w:val="en-GB"/>
        </w:rPr>
      </w:pPr>
      <w:r>
        <w:rPr>
          <w:noProof/>
        </w:rPr>
        <w:drawing>
          <wp:inline distT="0" distB="0" distL="0" distR="0" wp14:anchorId="2A0D197A" wp14:editId="19A7EF3E">
            <wp:extent cx="5274310" cy="318135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6C351F02"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there was no correlation seen that suggested that one placement strategy that produces higher classification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45D65549" w14:textId="032D314B" w:rsidR="003E0776" w:rsidRPr="00621204" w:rsidRDefault="003E0776" w:rsidP="0048134A">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DAD16EB" w14:textId="77777777" w:rsidR="003E0776" w:rsidRPr="00621204" w:rsidRDefault="003E0776" w:rsidP="002A47BB">
      <w:pPr>
        <w:pStyle w:val="MDPI31text"/>
        <w:ind w:left="0" w:firstLine="0"/>
        <w:rPr>
          <w:lang w:val="en-GB"/>
        </w:rPr>
      </w:pP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46D61D28" w14:textId="7A68B2BF" w:rsidR="002902DA" w:rsidRDefault="002902DA" w:rsidP="002902D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13C6C16C" w14:textId="77777777" w:rsidR="002902DA" w:rsidRDefault="002902DA" w:rsidP="00F66393">
      <w:pPr>
        <w:pStyle w:val="MDPI31text"/>
        <w:rPr>
          <w:lang w:val="en-GB"/>
        </w:rPr>
      </w:pPr>
    </w:p>
    <w:p w14:paraId="7C4C54CD" w14:textId="77777777" w:rsidR="00AB0B3E" w:rsidRPr="00621204" w:rsidRDefault="00AB0B3E" w:rsidP="006E664B">
      <w:pPr>
        <w:pStyle w:val="MDPI52figure"/>
        <w:rPr>
          <w:lang w:val="en-GB"/>
        </w:rPr>
      </w:pPr>
      <w:r w:rsidRPr="00621204">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1D6FCD8E"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p>
    <w:p w14:paraId="6A7EDC2E" w14:textId="0173B20E" w:rsidR="00A96F1E" w:rsidRDefault="00F70D75" w:rsidP="00F70D75">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773F1864" w14:textId="77777777" w:rsidR="00F70D75" w:rsidRPr="00621204" w:rsidRDefault="00F70D75" w:rsidP="00F70D75">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w:t>
      </w:r>
      <w:r w:rsidRPr="00621204">
        <w:rPr>
          <w:color w:val="auto"/>
          <w:lang w:val="en-GB"/>
        </w:rPr>
        <w:lastRenderedPageBreak/>
        <w:t>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0F1CA2F0" w:rsidR="00617BCB" w:rsidRPr="00621204" w:rsidRDefault="00617BCB" w:rsidP="00D45936">
      <w:pPr>
        <w:pStyle w:val="MDPI31text"/>
        <w:rPr>
          <w:lang w:val="en-GB"/>
        </w:rPr>
      </w:pPr>
      <w:r w:rsidRPr="00621204">
        <w:rPr>
          <w:lang w:val="en-GB"/>
        </w:rPr>
        <w:t xml:space="preserve">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perspective, the dispersed sensor approach is deemed more favourable. In the area of sitting posture classification, various machine learning models have been employed, with many achieving a high classification accuracy rate of 90%. Despite these successes, </w:t>
      </w:r>
      <w:r w:rsidRPr="00621204">
        <w:rPr>
          <w:lang w:val="en-GB"/>
        </w:rPr>
        <w:lastRenderedPageBreak/>
        <w:t xml:space="preserve">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147154FD" w:rsidR="009B7C0A" w:rsidRPr="00621204" w:rsidRDefault="00617BCB" w:rsidP="00D45936">
      <w:pPr>
        <w:pStyle w:val="MDPI31text"/>
        <w:rPr>
          <w:lang w:val="en-GB"/>
        </w:rPr>
      </w:pPr>
      <w:r w:rsidRPr="00621204">
        <w:rPr>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621204">
        <w:rPr>
          <w:lang w:val="en-GB"/>
        </w:rPr>
        <w:t xml:space="preserve"> </w:t>
      </w:r>
      <w:r w:rsidR="00CE69C2">
        <w:rPr>
          <w:lang w:val="en-GB"/>
        </w:rPr>
        <w:t xml:space="preserve">Evaluation </w:t>
      </w:r>
      <w:r w:rsidR="003B5B2A">
        <w:rPr>
          <w:lang w:val="en-GB"/>
        </w:rPr>
        <w:t xml:space="preserve">instruments such as </w:t>
      </w:r>
      <w:r w:rsidR="003B5B2A" w:rsidRPr="003B5B2A">
        <w:rPr>
          <w:lang w:val="en-GB"/>
        </w:rPr>
        <w:t>System Usability Scale</w:t>
      </w:r>
      <w:r w:rsidR="00CE69C2">
        <w:rPr>
          <w:lang w:val="en-GB"/>
        </w:rPr>
        <w:t>,</w:t>
      </w:r>
      <w:r w:rsidR="00647073">
        <w:rPr>
          <w:lang w:val="en-GB"/>
        </w:rPr>
        <w:t xml:space="preserve"> </w:t>
      </w:r>
      <w:r w:rsidR="003B5B2A" w:rsidRPr="003B5B2A">
        <w:rPr>
          <w:lang w:val="en-GB"/>
        </w:rPr>
        <w:t>NASA</w:t>
      </w:r>
      <w:r w:rsidR="00647073">
        <w:rPr>
          <w:lang w:val="en-GB"/>
        </w:rPr>
        <w:t xml:space="preserve"> Task-Load Index (</w:t>
      </w:r>
      <w:r w:rsidR="003B5B2A" w:rsidRPr="003B5B2A">
        <w:rPr>
          <w:lang w:val="en-GB"/>
        </w:rPr>
        <w:t>TLX</w:t>
      </w:r>
      <w:r w:rsidR="00647073">
        <w:rPr>
          <w:lang w:val="en-GB"/>
        </w:rPr>
        <w:t>), and</w:t>
      </w:r>
      <w:r w:rsidR="003B5B2A" w:rsidRPr="003B5B2A">
        <w:rPr>
          <w:lang w:val="en-GB"/>
        </w:rPr>
        <w:t xml:space="preserve"> Single Ease Question</w:t>
      </w:r>
      <w:r w:rsidR="009A1C5B">
        <w:rPr>
          <w:lang w:val="en-GB"/>
        </w:rPr>
        <w:t>s</w:t>
      </w:r>
      <w:r w:rsidR="00647073">
        <w:rPr>
          <w:lang w:val="en-GB"/>
        </w:rPr>
        <w:t xml:space="preserve"> could be implemented </w:t>
      </w:r>
      <w:r w:rsidR="009A1C5B">
        <w:rPr>
          <w:lang w:val="en-GB"/>
        </w:rPr>
        <w:t xml:space="preserve">to assess the </w:t>
      </w:r>
      <w:r w:rsidR="00222D56">
        <w:rPr>
          <w:lang w:val="en-GB"/>
        </w:rPr>
        <w:t>usability across the entire system</w:t>
      </w:r>
      <w:r w:rsidR="003D6172">
        <w:rPr>
          <w:lang w:val="en-GB"/>
        </w:rPr>
        <w:t xml:space="preserve"> </w:t>
      </w:r>
      <w:r w:rsidR="003D6172">
        <w:rPr>
          <w:lang w:val="en-GB"/>
        </w:rPr>
        <w:fldChar w:fldCharType="begin"/>
      </w:r>
      <w:r w:rsidR="006D1C7D">
        <w:rPr>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Pr>
          <w:lang w:val="en-GB"/>
        </w:rPr>
        <w:fldChar w:fldCharType="separate"/>
      </w:r>
      <w:r w:rsidR="006D1C7D" w:rsidRPr="006D1C7D">
        <w:t>[74,75]</w:t>
      </w:r>
      <w:r w:rsidR="003D6172">
        <w:rPr>
          <w:lang w:val="en-GB"/>
        </w:rPr>
        <w:fldChar w:fldCharType="end"/>
      </w:r>
      <w:r w:rsidR="00222D56">
        <w:rPr>
          <w:lang w:val="en-GB"/>
        </w:rPr>
        <w:t>.</w:t>
      </w:r>
    </w:p>
    <w:p w14:paraId="7C362299" w14:textId="78582A39" w:rsidR="009B7C0A" w:rsidRPr="00621204"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of user activity, enriching the data available for posture analysis and correction</w:t>
      </w:r>
      <w:r w:rsidR="002020B1" w:rsidRPr="00621204">
        <w:rPr>
          <w:lang w:val="en-GB"/>
        </w:rPr>
        <w:t xml:space="preserve"> </w:t>
      </w:r>
      <w:r w:rsidR="00842EA2" w:rsidRPr="00621204">
        <w:rPr>
          <w:lang w:val="en-GB"/>
        </w:rPr>
        <w:fldChar w:fldCharType="begin"/>
      </w:r>
      <w:r w:rsidR="005233B7">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621204">
        <w:rPr>
          <w:lang w:val="en-GB"/>
        </w:rPr>
        <w:fldChar w:fldCharType="separate"/>
      </w:r>
      <w:r w:rsidR="005233B7" w:rsidRPr="005233B7">
        <w:t>[45]</w:t>
      </w:r>
      <w:r w:rsidR="00842EA2" w:rsidRPr="00621204">
        <w:rPr>
          <w:lang w:val="en-GB"/>
        </w:rPr>
        <w:fldChar w:fldCharType="end"/>
      </w:r>
      <w:r w:rsidRPr="00621204">
        <w:rPr>
          <w:lang w:val="en-GB"/>
        </w:rPr>
        <w:t>.</w:t>
      </w:r>
      <w:r w:rsidR="009B7C0A" w:rsidRPr="00621204">
        <w:rPr>
          <w:lang w:val="en-GB"/>
        </w:rPr>
        <w:t xml:space="preserve"> </w:t>
      </w:r>
    </w:p>
    <w:p w14:paraId="08E03B74" w14:textId="77777777" w:rsidR="002020B1" w:rsidRPr="00621204" w:rsidRDefault="002020B1" w:rsidP="00617BCB">
      <w:pPr>
        <w:pStyle w:val="MDPI62BackMatter"/>
        <w:spacing w:before="240"/>
        <w:rPr>
          <w:color w:val="auto"/>
          <w:sz w:val="20"/>
          <w:szCs w:val="22"/>
          <w:lang w:val="en-GB" w:eastAsia="de-DE"/>
        </w:rPr>
      </w:pPr>
    </w:p>
    <w:p w14:paraId="67642AEC" w14:textId="6A5C9111" w:rsidR="00E93210" w:rsidRPr="00621204" w:rsidRDefault="00E93210" w:rsidP="00617BCB">
      <w:pPr>
        <w:pStyle w:val="MDPI62BackMatter"/>
        <w:spacing w:before="240"/>
        <w:rPr>
          <w:lang w:val="en-GB"/>
        </w:rPr>
      </w:pPr>
      <w:r w:rsidRPr="00621204">
        <w:rPr>
          <w:b/>
          <w:lang w:val="en-GB"/>
        </w:rPr>
        <w:t>Supplementary Materials:</w:t>
      </w:r>
      <w:r w:rsidR="00EF6C57" w:rsidRPr="00621204">
        <w:rPr>
          <w:b/>
          <w:lang w:val="en-GB"/>
        </w:rPr>
        <w:t xml:space="preserve"> </w:t>
      </w:r>
      <w:r w:rsidR="003F1D3D" w:rsidRPr="00621204">
        <w:rPr>
          <w:lang w:val="en-GB"/>
        </w:rPr>
        <w:t>__</w:t>
      </w:r>
    </w:p>
    <w:p w14:paraId="08CF8FFB" w14:textId="4D59D4F2" w:rsidR="00E93210" w:rsidRPr="00621204" w:rsidRDefault="00E93210" w:rsidP="00E93210">
      <w:pPr>
        <w:pStyle w:val="MDPI62BackMatter"/>
        <w:rPr>
          <w:lang w:val="en-GB"/>
        </w:rPr>
      </w:pPr>
      <w:r w:rsidRPr="00621204">
        <w:rPr>
          <w:b/>
          <w:lang w:val="en-GB"/>
        </w:rPr>
        <w:t>Author Contributions:</w:t>
      </w:r>
      <w:r w:rsidRPr="00621204">
        <w:rPr>
          <w:lang w:val="en-GB"/>
        </w:rPr>
        <w:t xml:space="preserve"> </w:t>
      </w:r>
      <w:r w:rsidR="003F1D3D" w:rsidRPr="00621204">
        <w:rPr>
          <w:lang w:val="en-GB"/>
        </w:rPr>
        <w:t>___</w:t>
      </w:r>
    </w:p>
    <w:p w14:paraId="1DD34768" w14:textId="5B0925FF" w:rsidR="00E93210" w:rsidRPr="00621204" w:rsidRDefault="00E93210" w:rsidP="00E93210">
      <w:pPr>
        <w:pStyle w:val="MDPI62BackMatter"/>
        <w:rPr>
          <w:lang w:val="en-GB"/>
        </w:rPr>
      </w:pPr>
      <w:r w:rsidRPr="00621204">
        <w:rPr>
          <w:b/>
          <w:lang w:val="en-GB"/>
        </w:rPr>
        <w:t>Funding:</w:t>
      </w:r>
      <w:r w:rsidRPr="00621204">
        <w:rPr>
          <w:lang w:val="en-GB"/>
        </w:rPr>
        <w:t xml:space="preserve"> </w:t>
      </w:r>
      <w:r w:rsidR="001718DC" w:rsidRPr="00621204">
        <w:rPr>
          <w:lang w:val="en-GB"/>
        </w:rPr>
        <w:t>___</w:t>
      </w:r>
    </w:p>
    <w:p w14:paraId="4D673599" w14:textId="0663E5BF" w:rsidR="00AE2596" w:rsidRPr="00621204" w:rsidRDefault="00AE2596" w:rsidP="00AE2596">
      <w:pPr>
        <w:pStyle w:val="MDPI62BackMatter"/>
        <w:rPr>
          <w:b/>
          <w:lang w:val="en-GB"/>
        </w:rPr>
      </w:pPr>
      <w:bookmarkStart w:id="12" w:name="_Hlk89945590"/>
      <w:bookmarkStart w:id="13" w:name="_Hlk60054323"/>
      <w:r w:rsidRPr="00621204">
        <w:rPr>
          <w:b/>
          <w:lang w:val="en-GB"/>
        </w:rPr>
        <w:t xml:space="preserve">Institutional Review Board Statement: </w:t>
      </w:r>
      <w:r w:rsidR="001718DC" w:rsidRPr="00621204">
        <w:rPr>
          <w:lang w:val="en-GB"/>
        </w:rPr>
        <w:t>Not applicable</w:t>
      </w:r>
    </w:p>
    <w:bookmarkEnd w:id="12"/>
    <w:p w14:paraId="4D5C400A" w14:textId="549E61AD" w:rsidR="00974880" w:rsidRPr="00621204" w:rsidRDefault="00974880" w:rsidP="008F070A">
      <w:pPr>
        <w:pStyle w:val="MDPI62BackMatter"/>
        <w:spacing w:after="0"/>
        <w:rPr>
          <w:lang w:val="en-GB"/>
        </w:rPr>
      </w:pPr>
      <w:r w:rsidRPr="00621204">
        <w:rPr>
          <w:b/>
          <w:lang w:val="en-GB"/>
        </w:rPr>
        <w:t xml:space="preserve">Informed Consent Statement: </w:t>
      </w:r>
      <w:r w:rsidR="008F070A" w:rsidRPr="00621204">
        <w:rPr>
          <w:lang w:val="en-GB"/>
        </w:rPr>
        <w:t>Not Applicable</w:t>
      </w:r>
    </w:p>
    <w:bookmarkEnd w:id="13"/>
    <w:p w14:paraId="67119B1E" w14:textId="153C65F1" w:rsidR="00B958EA" w:rsidRPr="00621204" w:rsidRDefault="00B958EA" w:rsidP="00B958EA">
      <w:pPr>
        <w:pStyle w:val="MDPI62BackMatter"/>
        <w:rPr>
          <w:lang w:val="en-GB"/>
        </w:rPr>
      </w:pPr>
      <w:r w:rsidRPr="00621204">
        <w:rPr>
          <w:b/>
          <w:lang w:val="en-GB"/>
        </w:rPr>
        <w:t>Data Availability Statement:</w:t>
      </w:r>
      <w:r w:rsidRPr="00621204">
        <w:rPr>
          <w:lang w:val="en-GB"/>
        </w:rPr>
        <w:t xml:space="preserve"> </w:t>
      </w:r>
      <w:r w:rsidR="008F070A" w:rsidRPr="00621204">
        <w:rPr>
          <w:lang w:val="en-GB"/>
        </w:rPr>
        <w:t>___</w:t>
      </w:r>
    </w:p>
    <w:p w14:paraId="2978C5C9" w14:textId="2D1CA4DA" w:rsidR="00E93210" w:rsidRPr="00621204" w:rsidRDefault="00E93210" w:rsidP="00E93210">
      <w:pPr>
        <w:pStyle w:val="MDPI62BackMatter"/>
        <w:rPr>
          <w:lang w:val="en-GB"/>
        </w:rPr>
      </w:pPr>
      <w:r w:rsidRPr="00621204">
        <w:rPr>
          <w:b/>
          <w:lang w:val="en-GB"/>
        </w:rPr>
        <w:t>Acknowledgments:</w:t>
      </w:r>
      <w:r w:rsidRPr="00621204">
        <w:rPr>
          <w:lang w:val="en-GB"/>
        </w:rPr>
        <w:t xml:space="preserve"> </w:t>
      </w:r>
      <w:r w:rsidR="008F070A" w:rsidRPr="00621204">
        <w:rPr>
          <w:lang w:val="en-GB"/>
        </w:rPr>
        <w:t>___</w:t>
      </w:r>
    </w:p>
    <w:p w14:paraId="3A48E7AF" w14:textId="23015307" w:rsidR="004F5641" w:rsidRPr="00621204" w:rsidRDefault="00E93210" w:rsidP="006846FD">
      <w:pPr>
        <w:pStyle w:val="MDPI62BackMatter"/>
        <w:rPr>
          <w:lang w:val="en-GB"/>
        </w:rPr>
      </w:pPr>
      <w:r w:rsidRPr="00621204">
        <w:rPr>
          <w:b/>
          <w:lang w:val="en-GB"/>
        </w:rPr>
        <w:t>Conflicts of Interest:</w:t>
      </w:r>
      <w:r w:rsidRPr="00621204">
        <w:rPr>
          <w:lang w:val="en-GB"/>
        </w:rPr>
        <w:t xml:space="preserve"> </w:t>
      </w:r>
      <w:r w:rsidR="005C56E0" w:rsidRPr="00621204">
        <w:rPr>
          <w:lang w:val="en-GB"/>
        </w:rPr>
        <w:t>There are no conflicts of interest among authors.</w:t>
      </w:r>
    </w:p>
    <w:p w14:paraId="74D9E923" w14:textId="77777777" w:rsidR="006846FD" w:rsidRDefault="006846FD" w:rsidP="00070792">
      <w:pPr>
        <w:pStyle w:val="MDPI21heading1"/>
        <w:ind w:left="0"/>
        <w:rPr>
          <w:lang w:val="en-GB"/>
        </w:rPr>
      </w:pPr>
    </w:p>
    <w:p w14:paraId="4D96F7B7" w14:textId="5938D896" w:rsidR="00E93210" w:rsidRPr="00621204" w:rsidRDefault="00E93210" w:rsidP="00070792">
      <w:pPr>
        <w:pStyle w:val="MDPI21heading1"/>
        <w:ind w:left="0"/>
        <w:rPr>
          <w:lang w:val="en-GB"/>
        </w:rPr>
      </w:pPr>
      <w:r w:rsidRPr="00621204">
        <w:rPr>
          <w:lang w:val="en-GB"/>
        </w:rPr>
        <w:t>References</w:t>
      </w:r>
    </w:p>
    <w:p w14:paraId="7B896186" w14:textId="77777777" w:rsidR="006D1C7D" w:rsidRDefault="007A08BB" w:rsidP="006D1C7D">
      <w:pPr>
        <w:pStyle w:val="Bibliography"/>
      </w:pPr>
      <w:r w:rsidRPr="00621204">
        <w:fldChar w:fldCharType="begin"/>
      </w:r>
      <w:r w:rsidR="00663106">
        <w:instrText xml:space="preserve"> ADDIN ZOTERO_BIBL {"uncited":[],"omitted":[],"custom":[]} CSL_BIBLIOGRAPHY </w:instrText>
      </w:r>
      <w:r w:rsidRPr="00621204">
        <w:fldChar w:fldCharType="separate"/>
      </w:r>
      <w:r w:rsidR="006D1C7D">
        <w:t xml:space="preserve">1. </w:t>
      </w:r>
      <w:r w:rsidR="006D1C7D">
        <w:tab/>
        <w:t xml:space="preserve">Gill, T.K.; </w:t>
      </w:r>
      <w:proofErr w:type="spellStart"/>
      <w:r w:rsidR="006D1C7D">
        <w:t>Mittinty</w:t>
      </w:r>
      <w:proofErr w:type="spellEnd"/>
      <w:r w:rsidR="006D1C7D">
        <w:t xml:space="preserve">, M.M.; March, L.M.; Steinmetz, J.D.; Culbreth, G.T.; Cross, M.; Kopec, J.A.; Woolf, A.D.; Haile, L.M.; Hagins, H.; et al. Global, Regional, and National Burden of Other Musculoskeletal Disorders, 1990–2020, and Projections to 2050: A Systematic Analysis of the Global Burden of Disease Study 2021. </w:t>
      </w:r>
      <w:r w:rsidR="006D1C7D">
        <w:rPr>
          <w:i/>
          <w:iCs/>
        </w:rPr>
        <w:t>The Lancet Rheumatology</w:t>
      </w:r>
      <w:r w:rsidR="006D1C7D">
        <w:t xml:space="preserve"> </w:t>
      </w:r>
      <w:r w:rsidR="006D1C7D">
        <w:rPr>
          <w:b/>
          <w:bCs/>
        </w:rPr>
        <w:t>2023</w:t>
      </w:r>
      <w:r w:rsidR="006D1C7D">
        <w:t xml:space="preserve">, </w:t>
      </w:r>
      <w:r w:rsidR="006D1C7D">
        <w:rPr>
          <w:i/>
          <w:iCs/>
        </w:rPr>
        <w:t>5</w:t>
      </w:r>
      <w:r w:rsidR="006D1C7D">
        <w:t>, e670–e682, doi:10.1016/S2665-9913(23)00232-1.</w:t>
      </w:r>
    </w:p>
    <w:p w14:paraId="606F3F4C" w14:textId="77777777" w:rsidR="006D1C7D" w:rsidRDefault="006D1C7D" w:rsidP="006D1C7D">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26DC3CEC" w14:textId="77777777" w:rsidR="006D1C7D" w:rsidRDefault="006D1C7D" w:rsidP="006D1C7D">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w:t>
      </w:r>
      <w:proofErr w:type="spellStart"/>
      <w:r>
        <w:t>ijss</w:t>
      </w:r>
      <w:proofErr w:type="spellEnd"/>
      <w:r>
        <w:t>/2015/469.</w:t>
      </w:r>
    </w:p>
    <w:p w14:paraId="6A19FC4E" w14:textId="77777777" w:rsidR="006D1C7D" w:rsidRDefault="006D1C7D" w:rsidP="006D1C7D">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01F11C9F" w14:textId="77777777" w:rsidR="006D1C7D" w:rsidRDefault="006D1C7D" w:rsidP="006D1C7D">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19E3C2E6" w14:textId="77777777" w:rsidR="006D1C7D" w:rsidRDefault="006D1C7D" w:rsidP="006D1C7D">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1B8C1CE" w14:textId="77777777" w:rsidR="006D1C7D" w:rsidRDefault="006D1C7D" w:rsidP="006D1C7D">
      <w:pPr>
        <w:pStyle w:val="Bibliography"/>
      </w:pPr>
      <w:r>
        <w:lastRenderedPageBreak/>
        <w:t xml:space="preserve">7. </w:t>
      </w:r>
      <w:r>
        <w:tab/>
      </w:r>
      <w:proofErr w:type="spellStart"/>
      <w:r>
        <w:t>Putsa</w:t>
      </w:r>
      <w:proofErr w:type="spellEnd"/>
      <w:r>
        <w:t xml:space="preserve">, B.; </w:t>
      </w:r>
      <w:proofErr w:type="spellStart"/>
      <w:r>
        <w:t>Jalayondeja</w:t>
      </w:r>
      <w:proofErr w:type="spellEnd"/>
      <w:r>
        <w:t xml:space="preserve">, W.; </w:t>
      </w:r>
      <w:proofErr w:type="spellStart"/>
      <w:r>
        <w:t>Mekhora</w:t>
      </w:r>
      <w:proofErr w:type="spellEnd"/>
      <w:r>
        <w:t xml:space="preserve">, K.; </w:t>
      </w:r>
      <w:proofErr w:type="spellStart"/>
      <w:r>
        <w:t>Bhuanantanondh</w:t>
      </w:r>
      <w:proofErr w:type="spellEnd"/>
      <w:r>
        <w:t xml:space="preserve">, P.; </w:t>
      </w:r>
      <w:proofErr w:type="spellStart"/>
      <w:r>
        <w:t>Jalayondeja</w:t>
      </w:r>
      <w:proofErr w:type="spellEnd"/>
      <w:r>
        <w:t xml:space="preserve">,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37EFDAEC" w14:textId="77777777" w:rsidR="006D1C7D" w:rsidRDefault="006D1C7D" w:rsidP="006D1C7D">
      <w:pPr>
        <w:pStyle w:val="Bibliography"/>
      </w:pPr>
      <w:r>
        <w:t xml:space="preserve">8. </w:t>
      </w:r>
      <w:r>
        <w:tab/>
        <w:t xml:space="preserve">Van </w:t>
      </w:r>
      <w:proofErr w:type="spellStart"/>
      <w:r>
        <w:t>Eerd</w:t>
      </w:r>
      <w:proofErr w:type="spellEnd"/>
      <w:r>
        <w:t xml:space="preserve">, D.; Irvin, E.; Le </w:t>
      </w:r>
      <w:proofErr w:type="spellStart"/>
      <w:r>
        <w:t>Pouésard</w:t>
      </w:r>
      <w:proofErr w:type="spellEnd"/>
      <w:r>
        <w:t xml:space="preserve">,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07AE5678" w14:textId="77777777" w:rsidR="006D1C7D" w:rsidRDefault="006D1C7D" w:rsidP="006D1C7D">
      <w:pPr>
        <w:pStyle w:val="Bibliography"/>
      </w:pPr>
      <w:r>
        <w:t xml:space="preserve">9. </w:t>
      </w:r>
      <w:r>
        <w:tab/>
        <w:t xml:space="preserve">Keskin, Y. Correlation between Sitting Duration and Position and Lumbar Pain among Office Workers. </w:t>
      </w:r>
      <w:proofErr w:type="spellStart"/>
      <w:r>
        <w:rPr>
          <w:i/>
          <w:iCs/>
        </w:rPr>
        <w:t>Haydarpasa</w:t>
      </w:r>
      <w:proofErr w:type="spellEnd"/>
      <w:r>
        <w:rPr>
          <w:i/>
          <w:iCs/>
        </w:rPr>
        <w:t xml:space="preserve"> </w:t>
      </w:r>
      <w:proofErr w:type="spellStart"/>
      <w:r>
        <w:rPr>
          <w:i/>
          <w:iCs/>
        </w:rPr>
        <w:t>Numune</w:t>
      </w:r>
      <w:proofErr w:type="spellEnd"/>
      <w:r>
        <w:rPr>
          <w:i/>
          <w:iCs/>
        </w:rPr>
        <w:t xml:space="preserve"> Med J</w:t>
      </w:r>
      <w:r>
        <w:t xml:space="preserve"> </w:t>
      </w:r>
      <w:r>
        <w:rPr>
          <w:b/>
          <w:bCs/>
        </w:rPr>
        <w:t>2019</w:t>
      </w:r>
      <w:r>
        <w:t>, doi:10.14744/hnhj.2019.04909.</w:t>
      </w:r>
    </w:p>
    <w:p w14:paraId="4637FF0D" w14:textId="77777777" w:rsidR="006D1C7D" w:rsidRDefault="006D1C7D" w:rsidP="006D1C7D">
      <w:pPr>
        <w:pStyle w:val="Bibliography"/>
      </w:pPr>
      <w:r>
        <w:t xml:space="preserve">10. </w:t>
      </w:r>
      <w:r>
        <w:tab/>
      </w:r>
      <w:proofErr w:type="spellStart"/>
      <w:r>
        <w:t>Bontrup</w:t>
      </w:r>
      <w:proofErr w:type="spellEnd"/>
      <w:r>
        <w:t xml:space="preserve">, C.; Taylor, W.R.; </w:t>
      </w:r>
      <w:proofErr w:type="spellStart"/>
      <w:r>
        <w:t>Fliesser</w:t>
      </w:r>
      <w:proofErr w:type="spellEnd"/>
      <w:r>
        <w:t xml:space="preserve">,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6D407E2C" w14:textId="77777777" w:rsidR="006D1C7D" w:rsidRDefault="006D1C7D" w:rsidP="006D1C7D">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 xml:space="preserve">J </w:t>
      </w:r>
      <w:proofErr w:type="spellStart"/>
      <w:r>
        <w:rPr>
          <w:i/>
          <w:iCs/>
        </w:rPr>
        <w:t>Nutr</w:t>
      </w:r>
      <w:proofErr w:type="spellEnd"/>
      <w:r>
        <w:rPr>
          <w:i/>
          <w:iCs/>
        </w:rPr>
        <w:t xml:space="preserve"> Health Aging</w:t>
      </w:r>
      <w:r>
        <w:t xml:space="preserve"> </w:t>
      </w:r>
      <w:r>
        <w:rPr>
          <w:b/>
          <w:bCs/>
        </w:rPr>
        <w:t>2018</w:t>
      </w:r>
      <w:r>
        <w:t xml:space="preserve">, </w:t>
      </w:r>
      <w:r>
        <w:rPr>
          <w:i/>
          <w:iCs/>
        </w:rPr>
        <w:t>22</w:t>
      </w:r>
      <w:r>
        <w:t>, 944–951, doi:10.1007/s12603-018-1090-9.</w:t>
      </w:r>
    </w:p>
    <w:p w14:paraId="5E353FC4" w14:textId="77777777" w:rsidR="006D1C7D" w:rsidRDefault="006D1C7D" w:rsidP="006D1C7D">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3BDC1DB1" w14:textId="77777777" w:rsidR="006D1C7D" w:rsidRDefault="006D1C7D" w:rsidP="006D1C7D">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066BE0D4" w14:textId="77777777" w:rsidR="006D1C7D" w:rsidRDefault="006D1C7D" w:rsidP="006D1C7D">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739CCA1A" w14:textId="77777777" w:rsidR="006D1C7D" w:rsidRDefault="006D1C7D" w:rsidP="006D1C7D">
      <w:pPr>
        <w:pStyle w:val="Bibliography"/>
      </w:pPr>
      <w:r>
        <w:t xml:space="preserve">15. </w:t>
      </w:r>
      <w:r>
        <w:tab/>
        <w:t xml:space="preserve">Amendt, L.E.; Ause-Ellias, K.L.; </w:t>
      </w:r>
      <w:proofErr w:type="spellStart"/>
      <w:r>
        <w:t>Eybers</w:t>
      </w:r>
      <w:proofErr w:type="spellEnd"/>
      <w:r>
        <w:t xml:space="preserve">, J.L.; Wadsworth, C.T.; Nielsen, D.H.; Weinstein, S.L. Validity and Reliability Testing of the </w:t>
      </w:r>
      <w:proofErr w:type="spellStart"/>
      <w:r>
        <w:t>Scoliometer</w:t>
      </w:r>
      <w:proofErr w:type="spellEnd"/>
      <w:r>
        <w:t xml:space="preserve">®. </w:t>
      </w:r>
      <w:r>
        <w:rPr>
          <w:i/>
          <w:iCs/>
        </w:rPr>
        <w:t>Physical Therapy</w:t>
      </w:r>
      <w:r>
        <w:t xml:space="preserve"> </w:t>
      </w:r>
      <w:r>
        <w:rPr>
          <w:b/>
          <w:bCs/>
        </w:rPr>
        <w:t>1990</w:t>
      </w:r>
      <w:r>
        <w:t xml:space="preserve">, </w:t>
      </w:r>
      <w:r>
        <w:rPr>
          <w:i/>
          <w:iCs/>
        </w:rPr>
        <w:t>70</w:t>
      </w:r>
      <w:r>
        <w:t>, 108–117, doi:10.1093/</w:t>
      </w:r>
      <w:proofErr w:type="spellStart"/>
      <w:r>
        <w:t>ptj</w:t>
      </w:r>
      <w:proofErr w:type="spellEnd"/>
      <w:r>
        <w:t>/70.2.108.</w:t>
      </w:r>
    </w:p>
    <w:p w14:paraId="61024446" w14:textId="77777777" w:rsidR="006D1C7D" w:rsidRDefault="006D1C7D" w:rsidP="006D1C7D">
      <w:pPr>
        <w:pStyle w:val="Bibliography"/>
      </w:pPr>
      <w:r>
        <w:t xml:space="preserve">16. </w:t>
      </w:r>
      <w:r>
        <w:tab/>
      </w:r>
      <w:proofErr w:type="spellStart"/>
      <w:r>
        <w:t>Berthonnaud</w:t>
      </w:r>
      <w:proofErr w:type="spellEnd"/>
      <w:r>
        <w:t xml:space="preserve">, E.; </w:t>
      </w:r>
      <w:proofErr w:type="spellStart"/>
      <w:r>
        <w:t>Dimnet</w:t>
      </w:r>
      <w:proofErr w:type="spellEnd"/>
      <w:r>
        <w:t xml:space="preserve">,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2F0222F3" w14:textId="77777777" w:rsidR="006D1C7D" w:rsidRDefault="006D1C7D" w:rsidP="006D1C7D">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00037EE0" w14:textId="77777777" w:rsidR="006D1C7D" w:rsidRDefault="006D1C7D" w:rsidP="006D1C7D">
      <w:pPr>
        <w:pStyle w:val="Bibliography"/>
      </w:pPr>
      <w:r>
        <w:t xml:space="preserve">18. </w:t>
      </w:r>
      <w:r>
        <w:tab/>
        <w:t xml:space="preserve">Jaremko, J.L.; Poncet, P.; </w:t>
      </w:r>
      <w:proofErr w:type="spellStart"/>
      <w:r>
        <w:t>Ronsky</w:t>
      </w:r>
      <w:proofErr w:type="spellEnd"/>
      <w:r>
        <w:t xml:space="preserve">,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1270C80" w14:textId="77777777" w:rsidR="006D1C7D" w:rsidRDefault="006D1C7D" w:rsidP="006D1C7D">
      <w:pPr>
        <w:pStyle w:val="Bibliography"/>
      </w:pPr>
      <w:r>
        <w:t xml:space="preserve">19. </w:t>
      </w:r>
      <w:r>
        <w:tab/>
        <w:t xml:space="preserve">Meyer, J.; </w:t>
      </w:r>
      <w:proofErr w:type="spellStart"/>
      <w:r>
        <w:t>Arnrich</w:t>
      </w:r>
      <w:proofErr w:type="spellEnd"/>
      <w:r>
        <w:t xml:space="preserve">, B.; Schumm, J.; </w:t>
      </w:r>
      <w:proofErr w:type="spellStart"/>
      <w:r>
        <w:t>Troster</w:t>
      </w:r>
      <w:proofErr w:type="spellEnd"/>
      <w:r>
        <w:t xml:space="preserve">, G. Design and </w:t>
      </w:r>
      <w:proofErr w:type="spellStart"/>
      <w:r>
        <w:t>Modeling</w:t>
      </w:r>
      <w:proofErr w:type="spellEnd"/>
      <w:r>
        <w:t xml:space="preserve">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72175C05" w14:textId="77777777" w:rsidR="006D1C7D" w:rsidRDefault="006D1C7D" w:rsidP="006D1C7D">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05322B76" w14:textId="77777777" w:rsidR="006D1C7D" w:rsidRDefault="006D1C7D" w:rsidP="006D1C7D">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w:t>
      </w:r>
      <w:proofErr w:type="spellStart"/>
      <w:r>
        <w:t>MeMeA</w:t>
      </w:r>
      <w:proofErr w:type="spellEnd"/>
      <w:r>
        <w:t>); IEEE: Benevento, Italy, May 2016; pp. 1–6.</w:t>
      </w:r>
    </w:p>
    <w:p w14:paraId="70B9FE7E" w14:textId="77777777" w:rsidR="006D1C7D" w:rsidRDefault="006D1C7D" w:rsidP="006D1C7D">
      <w:pPr>
        <w:pStyle w:val="Bibliography"/>
      </w:pPr>
      <w:r>
        <w:t xml:space="preserve">22. </w:t>
      </w:r>
      <w:r>
        <w:tab/>
        <w:t xml:space="preserve">Tan, H.Z.; </w:t>
      </w:r>
      <w:proofErr w:type="spellStart"/>
      <w:r>
        <w:t>Slivovsky</w:t>
      </w:r>
      <w:proofErr w:type="spellEnd"/>
      <w:r>
        <w:t xml:space="preserve">, L.A.; Pentland, A. A Sensing Chair Using Pressure Distribution Sensors. </w:t>
      </w:r>
      <w:r>
        <w:rPr>
          <w:i/>
          <w:iCs/>
        </w:rPr>
        <w:t xml:space="preserve">IEEE/ASME Trans. </w:t>
      </w:r>
      <w:proofErr w:type="spellStart"/>
      <w:r>
        <w:rPr>
          <w:i/>
          <w:iCs/>
        </w:rPr>
        <w:t>Mechatron</w:t>
      </w:r>
      <w:proofErr w:type="spellEnd"/>
      <w:r>
        <w:rPr>
          <w:i/>
          <w:iCs/>
        </w:rPr>
        <w:t>.</w:t>
      </w:r>
      <w:r>
        <w:t xml:space="preserve"> </w:t>
      </w:r>
      <w:r>
        <w:rPr>
          <w:b/>
          <w:bCs/>
        </w:rPr>
        <w:t>2001</w:t>
      </w:r>
      <w:r>
        <w:t xml:space="preserve">, </w:t>
      </w:r>
      <w:r>
        <w:rPr>
          <w:i/>
          <w:iCs/>
        </w:rPr>
        <w:t>6</w:t>
      </w:r>
      <w:r>
        <w:t>, 261–268, doi:10.1109/3516.951364.</w:t>
      </w:r>
    </w:p>
    <w:p w14:paraId="2A65238E" w14:textId="77777777" w:rsidR="006D1C7D" w:rsidRDefault="006D1C7D" w:rsidP="006D1C7D">
      <w:pPr>
        <w:pStyle w:val="Bibliography"/>
      </w:pPr>
      <w:r>
        <w:lastRenderedPageBreak/>
        <w:t xml:space="preserve">23. </w:t>
      </w:r>
      <w:r>
        <w:tab/>
        <w:t xml:space="preserve">Slater, D.; </w:t>
      </w:r>
      <w:proofErr w:type="spellStart"/>
      <w:r>
        <w:t>Korakakis</w:t>
      </w:r>
      <w:proofErr w:type="spellEnd"/>
      <w:r>
        <w:t xml:space="preserve">, V.; O’Sullivan, P.; Nolan, D.; O’Sullivan, K. “Sit Up Straight”: Time to Re-Evaluate. </w:t>
      </w:r>
      <w:r>
        <w:rPr>
          <w:i/>
          <w:iCs/>
        </w:rPr>
        <w:t xml:space="preserve">J </w:t>
      </w:r>
      <w:proofErr w:type="spellStart"/>
      <w:r>
        <w:rPr>
          <w:i/>
          <w:iCs/>
        </w:rPr>
        <w:t>Orthop</w:t>
      </w:r>
      <w:proofErr w:type="spellEnd"/>
      <w:r>
        <w:rPr>
          <w:i/>
          <w:iCs/>
        </w:rPr>
        <w:t xml:space="preserve"> Sports Phys Ther</w:t>
      </w:r>
      <w:r>
        <w:t xml:space="preserve"> </w:t>
      </w:r>
      <w:r>
        <w:rPr>
          <w:b/>
          <w:bCs/>
        </w:rPr>
        <w:t>2019</w:t>
      </w:r>
      <w:r>
        <w:t xml:space="preserve">, </w:t>
      </w:r>
      <w:r>
        <w:rPr>
          <w:i/>
          <w:iCs/>
        </w:rPr>
        <w:t>49</w:t>
      </w:r>
      <w:r>
        <w:t>, 562–564, doi:10.2519/jospt.2019.0610.</w:t>
      </w:r>
    </w:p>
    <w:p w14:paraId="0511DB20" w14:textId="77777777" w:rsidR="006D1C7D" w:rsidRDefault="006D1C7D" w:rsidP="006D1C7D">
      <w:pPr>
        <w:pStyle w:val="Bibliography"/>
      </w:pPr>
      <w:r>
        <w:t xml:space="preserve">24. </w:t>
      </w:r>
      <w:r>
        <w:tab/>
      </w:r>
      <w:proofErr w:type="spellStart"/>
      <w:r>
        <w:t>Korakakis</w:t>
      </w:r>
      <w:proofErr w:type="spellEnd"/>
      <w:r>
        <w:t xml:space="preserve">, V.; O’Sullivan, K.; O’Sullivan, P.B.; </w:t>
      </w:r>
      <w:proofErr w:type="spellStart"/>
      <w:r>
        <w:t>Evagelinou</w:t>
      </w:r>
      <w:proofErr w:type="spellEnd"/>
      <w:r>
        <w:t xml:space="preserve">, V.; </w:t>
      </w:r>
      <w:proofErr w:type="spellStart"/>
      <w:r>
        <w:t>Sotiralis</w:t>
      </w:r>
      <w:proofErr w:type="spellEnd"/>
      <w:r>
        <w:t xml:space="preserve">, Y.; Sideris, A.; Sakellariou, K.; </w:t>
      </w:r>
      <w:proofErr w:type="spellStart"/>
      <w:r>
        <w:t>Karanasios</w:t>
      </w:r>
      <w:proofErr w:type="spellEnd"/>
      <w:r>
        <w:t xml:space="preserve">, S.; </w:t>
      </w:r>
      <w:proofErr w:type="spellStart"/>
      <w:r>
        <w:t>Giakas</w:t>
      </w:r>
      <w:proofErr w:type="spellEnd"/>
      <w:r>
        <w:t xml:space="preserve">,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19101A9E" w14:textId="77777777" w:rsidR="006D1C7D" w:rsidRDefault="006D1C7D" w:rsidP="006D1C7D">
      <w:pPr>
        <w:pStyle w:val="Bibliography"/>
      </w:pPr>
      <w:r>
        <w:t xml:space="preserve">25. </w:t>
      </w:r>
      <w:r>
        <w:tab/>
        <w:t xml:space="preserve">Paredes-Madrid, L.; Matute, A.; </w:t>
      </w:r>
      <w:proofErr w:type="spellStart"/>
      <w:r>
        <w:t>Bareño</w:t>
      </w:r>
      <w:proofErr w:type="spellEnd"/>
      <w:r>
        <w:t xml:space="preserve">,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19D9D786" w14:textId="77777777" w:rsidR="006D1C7D" w:rsidRDefault="006D1C7D" w:rsidP="006D1C7D">
      <w:pPr>
        <w:pStyle w:val="Bibliography"/>
      </w:pPr>
      <w:r>
        <w:t xml:space="preserve">26. </w:t>
      </w:r>
      <w:r>
        <w:tab/>
        <w:t xml:space="preserve">Sadun, A.S.; Jalani, J.; </w:t>
      </w:r>
      <w:proofErr w:type="spellStart"/>
      <w:r>
        <w:t>Sukor</w:t>
      </w:r>
      <w:proofErr w:type="spellEnd"/>
      <w:r>
        <w:t xml:space="preserve">, J.A. Force Sensing Resistor (FSR): A Brief Overview and the Low-Cost Sensor for Active Compliance Control.; Jiang, X., Chen, G., Capi, G., </w:t>
      </w:r>
      <w:proofErr w:type="spellStart"/>
      <w:r>
        <w:t>Ishll</w:t>
      </w:r>
      <w:proofErr w:type="spellEnd"/>
      <w:r>
        <w:t>, C., Eds.; Tokyo, Japan, July 11 2016; p. 1001112.</w:t>
      </w:r>
    </w:p>
    <w:p w14:paraId="552DE507" w14:textId="77777777" w:rsidR="006D1C7D" w:rsidRDefault="006D1C7D" w:rsidP="006D1C7D">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5CB823F8" w14:textId="77777777" w:rsidR="006D1C7D" w:rsidRDefault="006D1C7D" w:rsidP="006D1C7D">
      <w:pPr>
        <w:pStyle w:val="Bibliography"/>
      </w:pPr>
      <w:r>
        <w:t xml:space="preserve">28. </w:t>
      </w:r>
      <w:r>
        <w:tab/>
      </w:r>
      <w:proofErr w:type="spellStart"/>
      <w:r>
        <w:t>Ohmite</w:t>
      </w:r>
      <w:proofErr w:type="spellEnd"/>
      <w:r>
        <w:t xml:space="preserve"> </w:t>
      </w:r>
      <w:proofErr w:type="spellStart"/>
      <w:r>
        <w:t>Ohmite</w:t>
      </w:r>
      <w:proofErr w:type="spellEnd"/>
      <w:r>
        <w:t xml:space="preserve"> FSR Series Integration Guide: Force Sensing Resistor 2018.</w:t>
      </w:r>
    </w:p>
    <w:p w14:paraId="1F48C68D" w14:textId="77777777" w:rsidR="006D1C7D" w:rsidRDefault="006D1C7D" w:rsidP="006D1C7D">
      <w:pPr>
        <w:pStyle w:val="Bibliography"/>
      </w:pPr>
      <w:r>
        <w:t xml:space="preserve">29. </w:t>
      </w:r>
      <w:r>
        <w:tab/>
        <w:t>Interlink Electronics FSR 402 Data Sheet.</w:t>
      </w:r>
    </w:p>
    <w:p w14:paraId="45F5C073" w14:textId="77777777" w:rsidR="006D1C7D" w:rsidRDefault="006D1C7D" w:rsidP="006D1C7D">
      <w:pPr>
        <w:pStyle w:val="Bibliography"/>
      </w:pPr>
      <w:r>
        <w:t xml:space="preserve">30. </w:t>
      </w:r>
      <w:r>
        <w:tab/>
        <w:t>Interlink Electronics FSR 406 Data Sheet.</w:t>
      </w:r>
    </w:p>
    <w:p w14:paraId="7FE4E293" w14:textId="77777777" w:rsidR="006D1C7D" w:rsidRDefault="006D1C7D" w:rsidP="006D1C7D">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0AD529B3" w14:textId="77777777" w:rsidR="006D1C7D" w:rsidRDefault="006D1C7D" w:rsidP="006D1C7D">
      <w:pPr>
        <w:pStyle w:val="Bibliography"/>
      </w:pPr>
      <w:r>
        <w:t xml:space="preserve">32. </w:t>
      </w:r>
      <w:r>
        <w:tab/>
        <w:t xml:space="preserve">Martínez-Estrada, M.; </w:t>
      </w:r>
      <w:proofErr w:type="spellStart"/>
      <w:r>
        <w:t>Vuohijoki</w:t>
      </w:r>
      <w:proofErr w:type="spellEnd"/>
      <w:r>
        <w:t xml:space="preserve">, T.; </w:t>
      </w:r>
      <w:proofErr w:type="spellStart"/>
      <w:r>
        <w:t>Poberznik</w:t>
      </w:r>
      <w:proofErr w:type="spellEnd"/>
      <w:r>
        <w:t xml:space="preserve">,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2EAD7B17" w14:textId="77777777" w:rsidR="006D1C7D" w:rsidRDefault="006D1C7D" w:rsidP="006D1C7D">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5057EAA2" w14:textId="77777777" w:rsidR="006D1C7D" w:rsidRDefault="006D1C7D" w:rsidP="006D1C7D">
      <w:pPr>
        <w:pStyle w:val="Bibliography"/>
      </w:pPr>
      <w:r>
        <w:t xml:space="preserve">34. </w:t>
      </w:r>
      <w:r>
        <w:tab/>
        <w:t xml:space="preserve">Xu, W.; Huang, M.-C.; Amini, N.; He, L.; </w:t>
      </w:r>
      <w:proofErr w:type="spellStart"/>
      <w:r>
        <w:t>Sarrafzadeh</w:t>
      </w:r>
      <w:proofErr w:type="spellEnd"/>
      <w:r>
        <w:t xml:space="preserve">, M. </w:t>
      </w:r>
      <w:proofErr w:type="spellStart"/>
      <w:r>
        <w:t>eCushion</w:t>
      </w:r>
      <w:proofErr w:type="spellEnd"/>
      <w:r>
        <w:t xml:space="preserve">: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57D13B6A" w14:textId="77777777" w:rsidR="006D1C7D" w:rsidRDefault="006D1C7D" w:rsidP="006D1C7D">
      <w:pPr>
        <w:pStyle w:val="Bibliography"/>
      </w:pPr>
      <w:r>
        <w:t xml:space="preserve">35. </w:t>
      </w:r>
      <w:r>
        <w:tab/>
        <w:t xml:space="preserve">Kamble, V.; </w:t>
      </w:r>
      <w:proofErr w:type="spellStart"/>
      <w:r>
        <w:t>shinde</w:t>
      </w:r>
      <w:proofErr w:type="spellEnd"/>
      <w:r>
        <w:t xml:space="preserve">, V.D.; Kittur, J.K. Overview of Load Cells. </w:t>
      </w:r>
      <w:r>
        <w:rPr>
          <w:i/>
          <w:iCs/>
        </w:rPr>
        <w:t>Journal of Mechanical and Mechanics Engineering 6.3</w:t>
      </w:r>
      <w:r>
        <w:t xml:space="preserve"> </w:t>
      </w:r>
      <w:r>
        <w:rPr>
          <w:b/>
          <w:bCs/>
        </w:rPr>
        <w:t>2020</w:t>
      </w:r>
      <w:r>
        <w:t>, 22–29.</w:t>
      </w:r>
    </w:p>
    <w:p w14:paraId="10E1474C" w14:textId="77777777" w:rsidR="006D1C7D" w:rsidRDefault="006D1C7D" w:rsidP="006D1C7D">
      <w:pPr>
        <w:pStyle w:val="Bibliography"/>
      </w:pPr>
      <w:r>
        <w:t xml:space="preserve">36. </w:t>
      </w:r>
      <w:r>
        <w:tab/>
      </w:r>
      <w:proofErr w:type="spellStart"/>
      <w:r>
        <w:t>Roh</w:t>
      </w:r>
      <w:proofErr w:type="spellEnd"/>
      <w:r>
        <w:t xml:space="preserve">,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2D78F6C4" w14:textId="77777777" w:rsidR="006D1C7D" w:rsidRDefault="006D1C7D" w:rsidP="006D1C7D">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149F93F9" w14:textId="77777777" w:rsidR="006D1C7D" w:rsidRDefault="006D1C7D" w:rsidP="006D1C7D">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48FC77F8" w14:textId="77777777" w:rsidR="006D1C7D" w:rsidRDefault="006D1C7D" w:rsidP="006D1C7D">
      <w:pPr>
        <w:pStyle w:val="Bibliography"/>
      </w:pPr>
      <w:r>
        <w:t xml:space="preserve">39. </w:t>
      </w:r>
      <w:r>
        <w:tab/>
      </w:r>
      <w:proofErr w:type="spellStart"/>
      <w:r>
        <w:t>SpectraSymbol</w:t>
      </w:r>
      <w:proofErr w:type="spellEnd"/>
      <w:r>
        <w:t xml:space="preserve"> Flex Sensor Data Sheet 2014.</w:t>
      </w:r>
    </w:p>
    <w:p w14:paraId="18934DFF" w14:textId="77777777" w:rsidR="006D1C7D" w:rsidRDefault="006D1C7D" w:rsidP="006D1C7D">
      <w:pPr>
        <w:pStyle w:val="Bibliography"/>
      </w:pPr>
      <w:r>
        <w:t xml:space="preserve">40. </w:t>
      </w:r>
      <w:r>
        <w:tab/>
      </w:r>
      <w:proofErr w:type="spellStart"/>
      <w:r>
        <w:t>SpectraSymbol</w:t>
      </w:r>
      <w:proofErr w:type="spellEnd"/>
      <w:r>
        <w:t xml:space="preserve"> Flex Sensor 2.2.</w:t>
      </w:r>
    </w:p>
    <w:p w14:paraId="6623EE80" w14:textId="77777777" w:rsidR="006D1C7D" w:rsidRDefault="006D1C7D" w:rsidP="006D1C7D">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0B818D8E" w14:textId="77777777" w:rsidR="006D1C7D" w:rsidRDefault="006D1C7D" w:rsidP="006D1C7D">
      <w:pPr>
        <w:pStyle w:val="Bibliography"/>
      </w:pPr>
      <w:r>
        <w:t xml:space="preserve">42. </w:t>
      </w:r>
      <w:r>
        <w:tab/>
      </w:r>
      <w:proofErr w:type="spellStart"/>
      <w:r>
        <w:t>AbuTerkia</w:t>
      </w:r>
      <w:proofErr w:type="spellEnd"/>
      <w:r>
        <w:t xml:space="preserve">, I.; Hannoun, M.; Suwal, B.; Ahmed, M.S.; </w:t>
      </w:r>
      <w:proofErr w:type="spellStart"/>
      <w:r>
        <w:t>Sundaravdivel</w:t>
      </w:r>
      <w:proofErr w:type="spellEnd"/>
      <w:r>
        <w:t>, P. FPGA-Based Smart Chair Recognition System Using Flex Sensors. In Proceedings of the 2022 IEEE 15th Dallas Circuit And System Conference (DCAS); IEEE: Dallas, TX, USA, June 17 2022; pp. 1–2.</w:t>
      </w:r>
    </w:p>
    <w:p w14:paraId="04202707" w14:textId="77777777" w:rsidR="006D1C7D" w:rsidRDefault="006D1C7D" w:rsidP="006D1C7D">
      <w:pPr>
        <w:pStyle w:val="Bibliography"/>
      </w:pPr>
      <w:r>
        <w:t xml:space="preserve">43. </w:t>
      </w:r>
      <w:r>
        <w:tab/>
        <w:t xml:space="preserve">Mallare, J.C.T.; Pineda, D.F.G.; Trinidad, G.M.; Serafica, R.D.; Villanueva, J.B.K.; Dela Cruz, A.R.; </w:t>
      </w:r>
      <w:proofErr w:type="spellStart"/>
      <w:r>
        <w:t>Vicerra</w:t>
      </w:r>
      <w:proofErr w:type="spellEnd"/>
      <w:r>
        <w:t xml:space="preserve">, R.R.P.; Serrano, K.K.D.; Roxas, E.A. Sitting Posture Assessment Using Computer Vision. In Proceedings of the 2017IEEE </w:t>
      </w:r>
      <w:r>
        <w:lastRenderedPageBreak/>
        <w:t>9th International Conference on Humanoid, Nanotechnology, Information Technology, Communication and Control, Environment and Management (HNICEM); IEEE: Manila, Philippines, December 2017; pp. 1–5.</w:t>
      </w:r>
    </w:p>
    <w:p w14:paraId="6085F1FC" w14:textId="77777777" w:rsidR="006D1C7D" w:rsidRDefault="006D1C7D" w:rsidP="006D1C7D">
      <w:pPr>
        <w:pStyle w:val="Bibliography"/>
      </w:pPr>
      <w:r>
        <w:t xml:space="preserve">44. </w:t>
      </w:r>
      <w:r>
        <w:tab/>
        <w:t xml:space="preserve">Chen, K. Sitting Posture Recognition Based on </w:t>
      </w:r>
      <w:proofErr w:type="spellStart"/>
      <w:r>
        <w:t>OpenPose</w:t>
      </w:r>
      <w:proofErr w:type="spellEnd"/>
      <w:r>
        <w:t xml:space="preserve">. </w:t>
      </w:r>
      <w:r>
        <w:rPr>
          <w:i/>
          <w:iCs/>
        </w:rPr>
        <w:t>IOP Conf. Ser.: Mater. Sci. Eng.</w:t>
      </w:r>
      <w:r>
        <w:t xml:space="preserve"> </w:t>
      </w:r>
      <w:r>
        <w:rPr>
          <w:b/>
          <w:bCs/>
        </w:rPr>
        <w:t>2019</w:t>
      </w:r>
      <w:r>
        <w:t xml:space="preserve">, </w:t>
      </w:r>
      <w:r>
        <w:rPr>
          <w:i/>
          <w:iCs/>
        </w:rPr>
        <w:t>677</w:t>
      </w:r>
      <w:r>
        <w:t>, 032057, doi:10.1088/1757-899X/677/3/032057.</w:t>
      </w:r>
    </w:p>
    <w:p w14:paraId="0DA14477" w14:textId="77777777" w:rsidR="006D1C7D" w:rsidRDefault="006D1C7D" w:rsidP="006D1C7D">
      <w:pPr>
        <w:pStyle w:val="Bibliography"/>
      </w:pPr>
      <w:r>
        <w:t xml:space="preserve">45. </w:t>
      </w:r>
      <w:r>
        <w:tab/>
        <w:t xml:space="preserve">Ma, C.; Li, W.; Gravina, R.; Du, J.; Li, Q.; Fortino, G. Smart Cushion-Based Activity Recognition: Prompting Users to Maintain a Healthy Seated Posture. </w:t>
      </w:r>
      <w:r>
        <w:rPr>
          <w:i/>
          <w:iCs/>
        </w:rPr>
        <w:t xml:space="preserve">IEEE Syst. Man </w:t>
      </w:r>
      <w:proofErr w:type="spellStart"/>
      <w:r>
        <w:rPr>
          <w:i/>
          <w:iCs/>
        </w:rPr>
        <w:t>Cybern</w:t>
      </w:r>
      <w:proofErr w:type="spellEnd"/>
      <w:r>
        <w:rPr>
          <w:i/>
          <w:iCs/>
        </w:rPr>
        <w:t>. Mag.</w:t>
      </w:r>
      <w:r>
        <w:t xml:space="preserve"> </w:t>
      </w:r>
      <w:r>
        <w:rPr>
          <w:b/>
          <w:bCs/>
        </w:rPr>
        <w:t>2020</w:t>
      </w:r>
      <w:r>
        <w:t xml:space="preserve">, </w:t>
      </w:r>
      <w:r>
        <w:rPr>
          <w:i/>
          <w:iCs/>
        </w:rPr>
        <w:t>6</w:t>
      </w:r>
      <w:r>
        <w:t>, 6–14, doi:10.1109/MSMC.2019.2962226.</w:t>
      </w:r>
    </w:p>
    <w:p w14:paraId="7ECC3CA1" w14:textId="77777777" w:rsidR="006D1C7D" w:rsidRDefault="006D1C7D" w:rsidP="006D1C7D">
      <w:pPr>
        <w:pStyle w:val="Bibliography"/>
      </w:pPr>
      <w:r>
        <w:t xml:space="preserve">46. </w:t>
      </w:r>
      <w:r>
        <w:tab/>
        <w:t xml:space="preserve">Huang, M.; Gibson, I.; Yang, R. Smart Chair for Monitoring of Sitting </w:t>
      </w:r>
      <w:proofErr w:type="spellStart"/>
      <w:r>
        <w:t>Behavior</w:t>
      </w:r>
      <w:proofErr w:type="spellEnd"/>
      <w:r>
        <w:t xml:space="preserve">. </w:t>
      </w:r>
      <w:r>
        <w:rPr>
          <w:i/>
          <w:iCs/>
        </w:rPr>
        <w:t>KEG</w:t>
      </w:r>
      <w:r>
        <w:t xml:space="preserve"> </w:t>
      </w:r>
      <w:r>
        <w:rPr>
          <w:b/>
          <w:bCs/>
        </w:rPr>
        <w:t>2017</w:t>
      </w:r>
      <w:r>
        <w:t xml:space="preserve">, </w:t>
      </w:r>
      <w:r>
        <w:rPr>
          <w:i/>
          <w:iCs/>
        </w:rPr>
        <w:t>2</w:t>
      </w:r>
      <w:r>
        <w:t>, 274, doi:10.18502/keg.v2i2.626.</w:t>
      </w:r>
    </w:p>
    <w:p w14:paraId="7C3EDD8D" w14:textId="77777777" w:rsidR="006D1C7D" w:rsidRDefault="006D1C7D" w:rsidP="006D1C7D">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12C66E2D" w14:textId="77777777" w:rsidR="006D1C7D" w:rsidRDefault="006D1C7D" w:rsidP="006D1C7D">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617D62E0" w14:textId="77777777" w:rsidR="006D1C7D" w:rsidRDefault="006D1C7D" w:rsidP="006D1C7D">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24723DD" w14:textId="77777777" w:rsidR="006D1C7D" w:rsidRDefault="006D1C7D" w:rsidP="006D1C7D">
      <w:pPr>
        <w:pStyle w:val="Bibliography"/>
      </w:pPr>
      <w:r>
        <w:t xml:space="preserve">50. </w:t>
      </w:r>
      <w:r>
        <w:tab/>
        <w:t xml:space="preserve">Ahmad, J.; </w:t>
      </w:r>
      <w:proofErr w:type="spellStart"/>
      <w:r>
        <w:t>Sidén</w:t>
      </w:r>
      <w:proofErr w:type="spellEnd"/>
      <w:r>
        <w:t xml:space="preserve">,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1E378BC3" w14:textId="77777777" w:rsidR="006D1C7D" w:rsidRDefault="006D1C7D" w:rsidP="006D1C7D">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53F96D56" w14:textId="77777777" w:rsidR="006D1C7D" w:rsidRDefault="006D1C7D" w:rsidP="006D1C7D">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22E4709C" w14:textId="77777777" w:rsidR="006D1C7D" w:rsidRDefault="006D1C7D" w:rsidP="006D1C7D">
      <w:pPr>
        <w:pStyle w:val="Bibliography"/>
      </w:pPr>
      <w:r>
        <w:t xml:space="preserve">53. </w:t>
      </w:r>
      <w:r>
        <w:tab/>
        <w:t xml:space="preserve">Mutlu, B.; Krause, A.; Forlizzi, J.; </w:t>
      </w:r>
      <w:proofErr w:type="spellStart"/>
      <w:r>
        <w:t>Guestrin</w:t>
      </w:r>
      <w:proofErr w:type="spellEnd"/>
      <w:r>
        <w:t>, C.; Hodgins, J. Robust, Low-Cost, Non-Intrusive Sensing and Recognition of Seated Postures. In Proceedings of the Proceedings of the 20th annual ACM symposium on User interface software and technology; ACM: Newport Rhode Island USA, October 7 2007; pp. 149–158.</w:t>
      </w:r>
    </w:p>
    <w:p w14:paraId="30C0C785" w14:textId="77777777" w:rsidR="006D1C7D" w:rsidRDefault="006D1C7D" w:rsidP="006D1C7D">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6EB311A8" w14:textId="77777777" w:rsidR="006D1C7D" w:rsidRDefault="006D1C7D" w:rsidP="006D1C7D">
      <w:pPr>
        <w:pStyle w:val="Bibliography"/>
      </w:pPr>
      <w:r>
        <w:t xml:space="preserve">55. </w:t>
      </w:r>
      <w:r>
        <w:tab/>
      </w:r>
      <w:proofErr w:type="spellStart"/>
      <w:r>
        <w:t>Aminosharieh</w:t>
      </w:r>
      <w:proofErr w:type="spellEnd"/>
      <w:r>
        <w:t xml:space="preserve"> Najafi, T.; Abramo, A.; </w:t>
      </w:r>
      <w:proofErr w:type="spellStart"/>
      <w:r>
        <w:t>Kyamakya</w:t>
      </w:r>
      <w:proofErr w:type="spellEnd"/>
      <w:r>
        <w:t xml:space="preserve">, K.; </w:t>
      </w:r>
      <w:proofErr w:type="spellStart"/>
      <w:r>
        <w:t>Affanni</w:t>
      </w:r>
      <w:proofErr w:type="spellEnd"/>
      <w:r>
        <w:t xml:space="preserve">,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66B939CA" w14:textId="77777777" w:rsidR="006D1C7D" w:rsidRDefault="006D1C7D" w:rsidP="006D1C7D">
      <w:pPr>
        <w:pStyle w:val="Bibliography"/>
      </w:pPr>
      <w:r>
        <w:t xml:space="preserve">56. </w:t>
      </w:r>
      <w:r>
        <w:tab/>
        <w:t>Luna-</w:t>
      </w:r>
      <w:proofErr w:type="spellStart"/>
      <w:r>
        <w:t>Perejón</w:t>
      </w:r>
      <w:proofErr w:type="spellEnd"/>
      <w:r>
        <w:t>, F.; Montes-Sánchez, J.M.; Durán-López, L.; Vazquez-Baeza, A.; Beasley-</w:t>
      </w:r>
      <w:proofErr w:type="spellStart"/>
      <w:r>
        <w:t>Bohórquez</w:t>
      </w:r>
      <w:proofErr w:type="spellEnd"/>
      <w:r>
        <w:t xml:space="preserve">,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6AEAD99D" w14:textId="77777777" w:rsidR="006D1C7D" w:rsidRDefault="006D1C7D" w:rsidP="006D1C7D">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4EAB5711" w14:textId="77777777" w:rsidR="006D1C7D" w:rsidRDefault="006D1C7D" w:rsidP="006D1C7D">
      <w:pPr>
        <w:pStyle w:val="Bibliography"/>
      </w:pPr>
      <w:r>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1E380AE8" w14:textId="77777777" w:rsidR="006D1C7D" w:rsidRDefault="006D1C7D" w:rsidP="006D1C7D">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w:t>
      </w:r>
      <w:r>
        <w:lastRenderedPageBreak/>
        <w:t>puter and Information Science; Springer Berlin Heidelberg: Berlin, Heidelberg, 2013; Vol. 383, pp. 182–191 ISBN 978-3-642-41012-3.</w:t>
      </w:r>
    </w:p>
    <w:p w14:paraId="6707370D" w14:textId="77777777" w:rsidR="006D1C7D" w:rsidRDefault="006D1C7D" w:rsidP="006D1C7D">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1AD7E696" w14:textId="77777777" w:rsidR="006D1C7D" w:rsidRDefault="006D1C7D" w:rsidP="006D1C7D">
      <w:pPr>
        <w:pStyle w:val="Bibliography"/>
      </w:pPr>
      <w:r>
        <w:t xml:space="preserve">61. </w:t>
      </w:r>
      <w:r>
        <w:tab/>
        <w:t xml:space="preserve">Zemp, R.; </w:t>
      </w:r>
      <w:proofErr w:type="spellStart"/>
      <w:r>
        <w:t>Tanadini</w:t>
      </w:r>
      <w:proofErr w:type="spellEnd"/>
      <w:r>
        <w:t xml:space="preserve">, M.; </w:t>
      </w:r>
      <w:proofErr w:type="spellStart"/>
      <w:r>
        <w:t>Plüss</w:t>
      </w:r>
      <w:proofErr w:type="spellEnd"/>
      <w:r>
        <w:t xml:space="preserve">, S.; </w:t>
      </w:r>
      <w:proofErr w:type="spellStart"/>
      <w:r>
        <w:t>Schnüriger</w:t>
      </w:r>
      <w:proofErr w:type="spellEnd"/>
      <w:r>
        <w:t xml:space="preserve">,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67B5BB71" w14:textId="77777777" w:rsidR="006D1C7D" w:rsidRDefault="006D1C7D" w:rsidP="006D1C7D">
      <w:pPr>
        <w:pStyle w:val="Bibliography"/>
      </w:pPr>
      <w:r>
        <w:t xml:space="preserve">62. </w:t>
      </w:r>
      <w:r>
        <w:tab/>
        <w:t xml:space="preserve">Ren, X.; Yu, B.; Lu, Y.; Chen, Y.; Pu, P. </w:t>
      </w:r>
      <w:proofErr w:type="spellStart"/>
      <w:r>
        <w:t>HealthSit</w:t>
      </w:r>
      <w:proofErr w:type="spellEnd"/>
      <w:r>
        <w:t xml:space="preserve">: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41E4CBAC" w14:textId="77777777" w:rsidR="006D1C7D" w:rsidRDefault="006D1C7D" w:rsidP="006D1C7D">
      <w:pPr>
        <w:pStyle w:val="Bibliography"/>
      </w:pPr>
      <w:r>
        <w:t xml:space="preserve">63. </w:t>
      </w:r>
      <w:r>
        <w:tab/>
        <w:t xml:space="preserve">Fu, T.; Macleod, A. </w:t>
      </w:r>
      <w:proofErr w:type="spellStart"/>
      <w:r>
        <w:t>IntelliChair</w:t>
      </w:r>
      <w:proofErr w:type="spellEnd"/>
      <w:r>
        <w:t>: An Approach for Activity Detection and Prediction via Posture Analysis. In Proceedings of the 2014 International Conference on Intelligent Environments; IEEE: China, June 2014; pp. 211–213.</w:t>
      </w:r>
    </w:p>
    <w:p w14:paraId="0166555D" w14:textId="77777777" w:rsidR="006D1C7D" w:rsidRDefault="006D1C7D" w:rsidP="006D1C7D">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4DE57606" w14:textId="77777777" w:rsidR="006D1C7D" w:rsidRDefault="006D1C7D" w:rsidP="006D1C7D">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76EDA895" w14:textId="77777777" w:rsidR="006D1C7D" w:rsidRDefault="006D1C7D" w:rsidP="006D1C7D">
      <w:pPr>
        <w:pStyle w:val="Bibliography"/>
      </w:pPr>
      <w:r>
        <w:t xml:space="preserve">66. </w:t>
      </w:r>
      <w:r>
        <w:tab/>
      </w:r>
      <w:proofErr w:type="spellStart"/>
      <w:r>
        <w:t>Bourahmoune</w:t>
      </w:r>
      <w:proofErr w:type="spellEnd"/>
      <w:r>
        <w:t xml:space="preserve">, K.; </w:t>
      </w:r>
      <w:proofErr w:type="spellStart"/>
      <w:r>
        <w:t>Ishac</w:t>
      </w:r>
      <w:proofErr w:type="spellEnd"/>
      <w:r>
        <w:t xml:space="preserve">, K.; </w:t>
      </w:r>
      <w:proofErr w:type="spellStart"/>
      <w:r>
        <w:t>Amagasa</w:t>
      </w:r>
      <w:proofErr w:type="spellEnd"/>
      <w:r>
        <w:t xml:space="preserve">,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166950B8" w14:textId="77777777" w:rsidR="006D1C7D" w:rsidRDefault="006D1C7D" w:rsidP="006D1C7D">
      <w:pPr>
        <w:pStyle w:val="Bibliography"/>
      </w:pPr>
      <w:r>
        <w:t xml:space="preserve">67. </w:t>
      </w:r>
      <w:r>
        <w:tab/>
      </w:r>
      <w:proofErr w:type="spellStart"/>
      <w:r>
        <w:t>Vermander</w:t>
      </w:r>
      <w:proofErr w:type="spellEnd"/>
      <w:r>
        <w:t xml:space="preserve">, P.; </w:t>
      </w:r>
      <w:proofErr w:type="spellStart"/>
      <w:r>
        <w:t>Mancisidor</w:t>
      </w:r>
      <w:proofErr w:type="spellEnd"/>
      <w:r>
        <w:t xml:space="preserve">, A.; Cabanes, I.; Perez, N.; Torres-Unda, J. Intelligent Sitting Posture Classifier for Wheelchair Users. </w:t>
      </w:r>
      <w:r>
        <w:rPr>
          <w:i/>
          <w:iCs/>
        </w:rPr>
        <w:t xml:space="preserve">IEEE Trans. Neural Syst. </w:t>
      </w:r>
      <w:proofErr w:type="spellStart"/>
      <w:r>
        <w:rPr>
          <w:i/>
          <w:iCs/>
        </w:rPr>
        <w:t>Rehabil</w:t>
      </w:r>
      <w:proofErr w:type="spellEnd"/>
      <w:r>
        <w:rPr>
          <w:i/>
          <w:iCs/>
        </w:rPr>
        <w:t>. Eng.</w:t>
      </w:r>
      <w:r>
        <w:t xml:space="preserve"> </w:t>
      </w:r>
      <w:r>
        <w:rPr>
          <w:b/>
          <w:bCs/>
        </w:rPr>
        <w:t>2023</w:t>
      </w:r>
      <w:r>
        <w:t xml:space="preserve">, </w:t>
      </w:r>
      <w:r>
        <w:rPr>
          <w:i/>
          <w:iCs/>
        </w:rPr>
        <w:t>31</w:t>
      </w:r>
      <w:r>
        <w:t>, 944–953, doi:10.1109/TNSRE.2023.3236692.</w:t>
      </w:r>
    </w:p>
    <w:p w14:paraId="614A6E98" w14:textId="77777777" w:rsidR="006D1C7D" w:rsidRDefault="006D1C7D" w:rsidP="006D1C7D">
      <w:pPr>
        <w:pStyle w:val="Bibliography"/>
      </w:pPr>
      <w:r>
        <w:t xml:space="preserve">68. </w:t>
      </w:r>
      <w:r>
        <w:tab/>
        <w:t xml:space="preserve">R, N.; Sudhakar, T.; </w:t>
      </w:r>
      <w:proofErr w:type="spellStart"/>
      <w:r>
        <w:t>Bethanney</w:t>
      </w:r>
      <w:proofErr w:type="spellEnd"/>
      <w:r>
        <w:t xml:space="preserve"> Janney, J.; Krishnamoorthy, N.R.; Dhanalakshmi, K.; Vigneshwaran, S. Sitting Posture Analysis Using CNN and RCNN. In Proceedings of the 2023 International Conference on Bio Signals, Images, and Instrumentation (ICBSII); IEEE: Chennai, India, March 16 2023; pp. 1–5.</w:t>
      </w:r>
    </w:p>
    <w:p w14:paraId="7F81AF8E" w14:textId="77777777" w:rsidR="006D1C7D" w:rsidRDefault="006D1C7D" w:rsidP="006D1C7D">
      <w:pPr>
        <w:pStyle w:val="Bibliography"/>
      </w:pPr>
      <w:r>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2D38E1D5" w14:textId="77777777" w:rsidR="006D1C7D" w:rsidRDefault="006D1C7D" w:rsidP="006D1C7D">
      <w:pPr>
        <w:pStyle w:val="Bibliography"/>
      </w:pPr>
      <w:r>
        <w:t xml:space="preserve">70. </w:t>
      </w:r>
      <w:r>
        <w:tab/>
      </w:r>
      <w:proofErr w:type="spellStart"/>
      <w:r>
        <w:t>Kundaliya</w:t>
      </w:r>
      <w:proofErr w:type="spellEnd"/>
      <w:r>
        <w:t xml:space="preserve">, B.; Patel, S.; Patel, J.; Barot, P.; Hadia, S.K. </w:t>
      </w:r>
      <w:r>
        <w:rPr>
          <w:i/>
          <w:iCs/>
        </w:rPr>
        <w:t>An IoT and Cloud Enabled Smart Chair for Detection and Notification of Wrong Seating Posture</w:t>
      </w:r>
      <w:r>
        <w:t>; In Review, 2022;</w:t>
      </w:r>
    </w:p>
    <w:p w14:paraId="7A3C7CF8" w14:textId="77777777" w:rsidR="006D1C7D" w:rsidRDefault="006D1C7D" w:rsidP="006D1C7D">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7D933911" w14:textId="77777777" w:rsidR="006D1C7D" w:rsidRDefault="006D1C7D" w:rsidP="006D1C7D">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14012E80" w14:textId="77777777" w:rsidR="006D1C7D" w:rsidRDefault="006D1C7D" w:rsidP="006D1C7D">
      <w:pPr>
        <w:pStyle w:val="Bibliography"/>
      </w:pPr>
      <w:r>
        <w:t xml:space="preserve">73.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0C619894" w14:textId="77777777" w:rsidR="006D1C7D" w:rsidRDefault="006D1C7D" w:rsidP="006D1C7D">
      <w:pPr>
        <w:pStyle w:val="Bibliography"/>
      </w:pPr>
      <w:r>
        <w:t xml:space="preserve">74. </w:t>
      </w:r>
      <w:r>
        <w:tab/>
      </w:r>
      <w:proofErr w:type="spellStart"/>
      <w:r>
        <w:t>Laubheimer</w:t>
      </w:r>
      <w:proofErr w:type="spellEnd"/>
      <w:r>
        <w:t>, P. Beyond the NPS: Measuring Perceived Usability with the SUS, NASA-TLX, and the Single Ease Question After Tasks and Usability Tests Available online: https://www.nngroup.com/articles/measuring-perceived-usability/.</w:t>
      </w:r>
    </w:p>
    <w:p w14:paraId="17272276" w14:textId="77777777" w:rsidR="006D1C7D" w:rsidRDefault="006D1C7D" w:rsidP="006D1C7D">
      <w:pPr>
        <w:pStyle w:val="Bibliography"/>
      </w:pPr>
      <w:r>
        <w:t xml:space="preserve">75. </w:t>
      </w:r>
      <w:r>
        <w:tab/>
        <w:t xml:space="preserve">Suh, H.; </w:t>
      </w:r>
      <w:proofErr w:type="spellStart"/>
      <w:r>
        <w:t>Shahriaree</w:t>
      </w:r>
      <w:proofErr w:type="spellEnd"/>
      <w:r>
        <w:t>,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6841051A" w:rsidR="007D65C8" w:rsidRPr="00621204" w:rsidRDefault="007A08BB" w:rsidP="007A08BB">
      <w:pPr>
        <w:pStyle w:val="MDPI21heading1"/>
        <w:ind w:left="0"/>
        <w:rPr>
          <w:lang w:val="en-GB"/>
        </w:rPr>
      </w:pPr>
      <w:r w:rsidRPr="00621204">
        <w:rPr>
          <w:lang w:val="en-GB"/>
        </w:rPr>
        <w:lastRenderedPageBreak/>
        <w:fldChar w:fldCharType="end"/>
      </w:r>
    </w:p>
    <w:p w14:paraId="3C27067F" w14:textId="77777777" w:rsidR="00E93210" w:rsidRPr="00B958EA" w:rsidRDefault="00B958EA" w:rsidP="00B958EA">
      <w:pPr>
        <w:pStyle w:val="MDPI63Notes"/>
      </w:pPr>
      <w:r w:rsidRPr="00621204">
        <w:rPr>
          <w:b/>
          <w:lang w:val="en-GB"/>
        </w:rPr>
        <w:t>Disclaimer/Publisher’s Note:</w:t>
      </w:r>
      <w:r w:rsidRPr="00621204">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297171">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0DC23" w14:textId="77777777" w:rsidR="00297171" w:rsidRPr="00621204" w:rsidRDefault="00297171">
      <w:pPr>
        <w:spacing w:line="240" w:lineRule="auto"/>
      </w:pPr>
      <w:r w:rsidRPr="00621204">
        <w:separator/>
      </w:r>
    </w:p>
  </w:endnote>
  <w:endnote w:type="continuationSeparator" w:id="0">
    <w:p w14:paraId="415EF1D7" w14:textId="77777777" w:rsidR="00297171" w:rsidRPr="00621204" w:rsidRDefault="00297171">
      <w:pPr>
        <w:spacing w:line="240" w:lineRule="auto"/>
      </w:pPr>
      <w:r w:rsidRPr="0062120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621204" w:rsidRDefault="00494C08" w:rsidP="00691AA3">
    <w:pPr>
      <w:pStyle w:val="MDPIfooterfirstpage"/>
      <w:tabs>
        <w:tab w:val="clear" w:pos="8845"/>
        <w:tab w:val="right" w:pos="10466"/>
      </w:tabs>
      <w:spacing w:line="240" w:lineRule="auto"/>
      <w:jc w:val="both"/>
      <w:rPr>
        <w:lang w:val="en-GB"/>
        <w:rPrChange w:id="14" w:author="Janusz Kulon" w:date="2024-01-18T12:44:00Z">
          <w:rPr>
            <w:lang w:val="fr-CH"/>
          </w:rPr>
        </w:rPrChange>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621204">
      <w:rPr>
        <w:lang w:val="en-GB"/>
        <w:rPrChange w:id="15" w:author="Janusz Kulon" w:date="2024-01-18T12:44:00Z">
          <w:rPr>
            <w:lang w:val="fr-CH"/>
          </w:rPr>
        </w:rPrChange>
      </w:rPr>
      <w:tab/>
    </w:r>
    <w:r w:rsidRPr="00621204">
      <w:rPr>
        <w:lang w:val="en-GB"/>
        <w:rPrChange w:id="16" w:author="Janusz Kulon" w:date="2024-01-18T12:44:00Z">
          <w:rPr>
            <w:lang w:val="fr-CH"/>
          </w:rPr>
        </w:rPrChange>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094E4" w14:textId="77777777" w:rsidR="00297171" w:rsidRPr="00621204" w:rsidRDefault="00297171">
      <w:pPr>
        <w:spacing w:line="240" w:lineRule="auto"/>
      </w:pPr>
      <w:r w:rsidRPr="00621204">
        <w:separator/>
      </w:r>
    </w:p>
  </w:footnote>
  <w:footnote w:type="continuationSeparator" w:id="0">
    <w:p w14:paraId="4629072C" w14:textId="77777777" w:rsidR="00297171" w:rsidRPr="00621204" w:rsidRDefault="00297171">
      <w:pPr>
        <w:spacing w:line="240" w:lineRule="auto"/>
      </w:pPr>
      <w:r w:rsidRPr="0062120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46064"/>
    <w:rsid w:val="000502EB"/>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EDB"/>
    <w:rsid w:val="00080004"/>
    <w:rsid w:val="00081A25"/>
    <w:rsid w:val="00081DFF"/>
    <w:rsid w:val="00081E6F"/>
    <w:rsid w:val="00082577"/>
    <w:rsid w:val="00083677"/>
    <w:rsid w:val="0008677F"/>
    <w:rsid w:val="000920EF"/>
    <w:rsid w:val="000921C6"/>
    <w:rsid w:val="00092D41"/>
    <w:rsid w:val="00093B72"/>
    <w:rsid w:val="000965BE"/>
    <w:rsid w:val="00096C5B"/>
    <w:rsid w:val="000A05FC"/>
    <w:rsid w:val="000A0621"/>
    <w:rsid w:val="000A08B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739A"/>
    <w:rsid w:val="0021778B"/>
    <w:rsid w:val="00217BC0"/>
    <w:rsid w:val="00222CA6"/>
    <w:rsid w:val="00222D56"/>
    <w:rsid w:val="00226367"/>
    <w:rsid w:val="002272C9"/>
    <w:rsid w:val="00230BB2"/>
    <w:rsid w:val="00230F90"/>
    <w:rsid w:val="0023111C"/>
    <w:rsid w:val="0023364C"/>
    <w:rsid w:val="00233CA3"/>
    <w:rsid w:val="00234110"/>
    <w:rsid w:val="0023443F"/>
    <w:rsid w:val="00234812"/>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E07"/>
    <w:rsid w:val="002917A1"/>
    <w:rsid w:val="00291A62"/>
    <w:rsid w:val="00291E19"/>
    <w:rsid w:val="002926F8"/>
    <w:rsid w:val="00292A2B"/>
    <w:rsid w:val="00294955"/>
    <w:rsid w:val="00295E4F"/>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6831"/>
    <w:rsid w:val="0033740F"/>
    <w:rsid w:val="0034017D"/>
    <w:rsid w:val="00342047"/>
    <w:rsid w:val="00343425"/>
    <w:rsid w:val="0034379F"/>
    <w:rsid w:val="003454D4"/>
    <w:rsid w:val="003469A2"/>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655"/>
    <w:rsid w:val="00401B29"/>
    <w:rsid w:val="00401D30"/>
    <w:rsid w:val="00402944"/>
    <w:rsid w:val="004037E4"/>
    <w:rsid w:val="004047BF"/>
    <w:rsid w:val="00404B08"/>
    <w:rsid w:val="0040533B"/>
    <w:rsid w:val="00405542"/>
    <w:rsid w:val="00406786"/>
    <w:rsid w:val="004072F0"/>
    <w:rsid w:val="00411BB5"/>
    <w:rsid w:val="00411C20"/>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7D4A"/>
    <w:rsid w:val="005202BB"/>
    <w:rsid w:val="005211DA"/>
    <w:rsid w:val="00521754"/>
    <w:rsid w:val="00521F2D"/>
    <w:rsid w:val="005233B7"/>
    <w:rsid w:val="00523A91"/>
    <w:rsid w:val="00523C28"/>
    <w:rsid w:val="00524EAF"/>
    <w:rsid w:val="00530748"/>
    <w:rsid w:val="005327CD"/>
    <w:rsid w:val="0053287E"/>
    <w:rsid w:val="00532D3F"/>
    <w:rsid w:val="005335D1"/>
    <w:rsid w:val="005337A6"/>
    <w:rsid w:val="0053405F"/>
    <w:rsid w:val="0053554F"/>
    <w:rsid w:val="00535E6D"/>
    <w:rsid w:val="00542567"/>
    <w:rsid w:val="00542B66"/>
    <w:rsid w:val="00542E4B"/>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4620"/>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AF3"/>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D4A"/>
    <w:rsid w:val="00636AF8"/>
    <w:rsid w:val="00636B13"/>
    <w:rsid w:val="006375EA"/>
    <w:rsid w:val="0064020E"/>
    <w:rsid w:val="00640E38"/>
    <w:rsid w:val="00641662"/>
    <w:rsid w:val="006432CB"/>
    <w:rsid w:val="006434BC"/>
    <w:rsid w:val="00643773"/>
    <w:rsid w:val="00645610"/>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ED9"/>
    <w:rsid w:val="006D140B"/>
    <w:rsid w:val="006D1C7D"/>
    <w:rsid w:val="006D264F"/>
    <w:rsid w:val="006D3DAD"/>
    <w:rsid w:val="006D40A8"/>
    <w:rsid w:val="006D50AE"/>
    <w:rsid w:val="006D532E"/>
    <w:rsid w:val="006E07F2"/>
    <w:rsid w:val="006E0FEB"/>
    <w:rsid w:val="006E1AA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137"/>
    <w:rsid w:val="00755FD4"/>
    <w:rsid w:val="0076058A"/>
    <w:rsid w:val="007614A5"/>
    <w:rsid w:val="00761BFC"/>
    <w:rsid w:val="007627CE"/>
    <w:rsid w:val="007636CB"/>
    <w:rsid w:val="00764085"/>
    <w:rsid w:val="00764D84"/>
    <w:rsid w:val="00765CFC"/>
    <w:rsid w:val="00765FE2"/>
    <w:rsid w:val="00766AB2"/>
    <w:rsid w:val="00767F47"/>
    <w:rsid w:val="00770D6E"/>
    <w:rsid w:val="00770E7B"/>
    <w:rsid w:val="007712FB"/>
    <w:rsid w:val="00772BF2"/>
    <w:rsid w:val="0077354D"/>
    <w:rsid w:val="00773962"/>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FFB"/>
    <w:rsid w:val="007970B3"/>
    <w:rsid w:val="007A08BB"/>
    <w:rsid w:val="007A0AC5"/>
    <w:rsid w:val="007A169D"/>
    <w:rsid w:val="007A2899"/>
    <w:rsid w:val="007A2F69"/>
    <w:rsid w:val="007A361B"/>
    <w:rsid w:val="007A3CC0"/>
    <w:rsid w:val="007A5233"/>
    <w:rsid w:val="007A5D3C"/>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F053F"/>
    <w:rsid w:val="007F2629"/>
    <w:rsid w:val="007F3B63"/>
    <w:rsid w:val="007F5342"/>
    <w:rsid w:val="007F75EE"/>
    <w:rsid w:val="00801860"/>
    <w:rsid w:val="00804D4F"/>
    <w:rsid w:val="00805E7D"/>
    <w:rsid w:val="00807744"/>
    <w:rsid w:val="008120F1"/>
    <w:rsid w:val="00812443"/>
    <w:rsid w:val="00813EF2"/>
    <w:rsid w:val="00816774"/>
    <w:rsid w:val="0081704D"/>
    <w:rsid w:val="008202F8"/>
    <w:rsid w:val="0082087C"/>
    <w:rsid w:val="0082389D"/>
    <w:rsid w:val="00823A9F"/>
    <w:rsid w:val="00824984"/>
    <w:rsid w:val="00824F40"/>
    <w:rsid w:val="00825080"/>
    <w:rsid w:val="00825660"/>
    <w:rsid w:val="00825C1F"/>
    <w:rsid w:val="0082617F"/>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112B"/>
    <w:rsid w:val="0089129A"/>
    <w:rsid w:val="00892729"/>
    <w:rsid w:val="00892953"/>
    <w:rsid w:val="00893BDA"/>
    <w:rsid w:val="0089502E"/>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6C22"/>
    <w:rsid w:val="00997334"/>
    <w:rsid w:val="00997560"/>
    <w:rsid w:val="009A1C5B"/>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A7"/>
    <w:rsid w:val="00BC55A0"/>
    <w:rsid w:val="00BC60EC"/>
    <w:rsid w:val="00BC7983"/>
    <w:rsid w:val="00BC7B4D"/>
    <w:rsid w:val="00BD0F11"/>
    <w:rsid w:val="00BD10C0"/>
    <w:rsid w:val="00BD15CF"/>
    <w:rsid w:val="00BD2995"/>
    <w:rsid w:val="00BD574B"/>
    <w:rsid w:val="00BD7316"/>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317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788"/>
    <w:rsid w:val="00DA7C8B"/>
    <w:rsid w:val="00DB078C"/>
    <w:rsid w:val="00DB0A7C"/>
    <w:rsid w:val="00DB0AF2"/>
    <w:rsid w:val="00DB3BD8"/>
    <w:rsid w:val="00DB689E"/>
    <w:rsid w:val="00DB6ED1"/>
    <w:rsid w:val="00DB74CD"/>
    <w:rsid w:val="00DC04F0"/>
    <w:rsid w:val="00DC24A4"/>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2110B"/>
    <w:rsid w:val="00E2235F"/>
    <w:rsid w:val="00E22A5D"/>
    <w:rsid w:val="00E23A75"/>
    <w:rsid w:val="00E23ADF"/>
    <w:rsid w:val="00E240C1"/>
    <w:rsid w:val="00E2476B"/>
    <w:rsid w:val="00E25B0B"/>
    <w:rsid w:val="00E2603B"/>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u="none" strike="noStrike" kern="1200" spc="0" baseline="0">
                <a:solidFill>
                  <a:sysClr val="windowText" lastClr="000000">
                    <a:lumMod val="65000"/>
                    <a:lumOff val="35000"/>
                  </a:sysClr>
                </a:solidFill>
              </a:rPr>
              <a:t>Summay of Published Research Papers by the Sensors being utilised from 2007 to 2023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DDDE8E75-1C95-486E-B9D2-82845D47EA7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8C599956-7817-464B-AE09-BFC8F3D2DF7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22030BA4-2014-4BB8-A03A-7098EF741CB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FEEB8C82-B45D-4934-89D8-9619BD3763F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D26A1C14-FD61-4D31-81F9-5C59F63B9E7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C3554A98-D507-4C24-974C-B82AA29360F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45887AB6-EB90-4061-9686-45B98AF1239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1416A17A-40CD-46DF-9AC8-55109760B2C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3AD8A9CE-7DDC-4FD4-9EF4-9781C130C0D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2D7B29B0-B955-42B0-BB5D-EBB351549E0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CB0FBEEA-F936-4116-9110-0C85EF3619A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16589</TotalTime>
  <Pages>22</Pages>
  <Words>40881</Words>
  <Characters>233026</Characters>
  <Application>Microsoft Office Word</Application>
  <DocSecurity>0</DocSecurity>
  <Lines>1941</Lines>
  <Paragraphs>546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417</cp:revision>
  <cp:lastPrinted>2024-03-03T23:01:00Z</cp:lastPrinted>
  <dcterms:created xsi:type="dcterms:W3CDTF">2024-01-18T09:54:00Z</dcterms:created>
  <dcterms:modified xsi:type="dcterms:W3CDTF">2024-03-11T00:45:00Z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