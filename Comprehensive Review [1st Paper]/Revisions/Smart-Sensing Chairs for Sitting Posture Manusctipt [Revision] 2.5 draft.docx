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511A94D9"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9148E2">
        <w:rPr>
          <w:vertAlign w:val="superscript"/>
          <w:lang w:val="en-GB"/>
        </w:rPr>
        <w:t>*</w:t>
      </w:r>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proofErr w:type="gramStart"/>
      <w:r w:rsidR="008E399F" w:rsidRPr="00621204">
        <w:rPr>
          <w:lang w:val="en-GB"/>
        </w:rPr>
        <w:t>Cardiff</w:t>
      </w:r>
      <w:proofErr w:type="gramEnd"/>
      <w:r w:rsidR="008E399F" w:rsidRPr="00621204">
        <w:rPr>
          <w:lang w:val="en-GB"/>
        </w:rPr>
        <w:t xml:space="preserve">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252AA8B6"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 xml:space="preserve">technologies. A meticulous search across MDPI, IEEE, and Google Scholar databases yielded </w:t>
      </w:r>
      <w:r w:rsidR="00EE5BC4" w:rsidRPr="00D47DD0">
        <w:rPr>
          <w:color w:val="FF0000"/>
          <w:lang w:val="en-GB"/>
        </w:rPr>
        <w:t>3</w:t>
      </w:r>
      <w:r w:rsidR="00D47DD0" w:rsidRPr="00D47DD0">
        <w:rPr>
          <w:color w:val="FF0000"/>
        </w:rPr>
        <w:t>9</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5A63CA">
        <w:rPr>
          <w:lang w:val="en-GB"/>
        </w:rPr>
        <w:t>scoliometers</w:t>
      </w:r>
      <w:proofErr w:type="spellEnd"/>
      <w:r w:rsidRPr="005A63CA">
        <w:rPr>
          <w:lang w:val="en-GB"/>
        </w:rPr>
        <w:t xml:space="preserve">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w:t>
      </w:r>
      <w:proofErr w:type="spellStart"/>
      <w:r w:rsidRPr="005A63CA">
        <w:rPr>
          <w:lang w:val="en-GB"/>
        </w:rPr>
        <w:t>Moire</w:t>
      </w:r>
      <w:proofErr w:type="spellEnd"/>
      <w:r w:rsidRPr="005A63CA">
        <w:rPr>
          <w:lang w:val="en-GB"/>
        </w:rPr>
        <w:t xml:space="preserv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238956FE"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7D5561" w:rsidRPr="007D5561">
        <w:rPr>
          <w:color w:val="FF0000"/>
          <w:lang w:val="en-GB"/>
        </w:rPr>
        <w:t>6</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35E0BC36" w:rsidR="00E40AD3" w:rsidRPr="00621204" w:rsidRDefault="00725A06" w:rsidP="00C32383">
      <w:pPr>
        <w:pStyle w:val="MDPI31text"/>
        <w:rPr>
          <w:lang w:val="en-GB"/>
        </w:rPr>
      </w:pPr>
      <w:r w:rsidRPr="00621204">
        <w:rPr>
          <w:lang w:val="en-GB"/>
        </w:rPr>
        <w:t xml:space="preserve">A comprehensive search was conducted across several academic databases, including Google Scholar, IEEE Xplore, and MDPI, </w:t>
      </w:r>
      <w:r w:rsidR="00DC5165">
        <w:rPr>
          <w:lang w:val="en-GB"/>
        </w:rPr>
        <w:t xml:space="preserve">with </w:t>
      </w:r>
      <w:r w:rsidR="000907CE">
        <w:rPr>
          <w:color w:val="FF0000"/>
          <w:lang w:val="en-GB"/>
        </w:rPr>
        <w:t xml:space="preserve">an aim to </w:t>
      </w:r>
      <w:r w:rsidR="00DC5165">
        <w:rPr>
          <w:color w:val="FF0000"/>
          <w:lang w:val="en-GB"/>
        </w:rPr>
        <w:t xml:space="preserve">find the </w:t>
      </w:r>
      <w:r w:rsidRPr="00621204">
        <w:rPr>
          <w:lang w:val="en-GB"/>
        </w:rPr>
        <w:t>relevant articles</w:t>
      </w:r>
      <w:r w:rsidR="00DC5165">
        <w:rPr>
          <w:lang w:val="en-GB"/>
        </w:rPr>
        <w:t xml:space="preserve"> </w:t>
      </w:r>
      <w:r w:rsidR="00DC5165" w:rsidRPr="00DC5165">
        <w:rPr>
          <w:color w:val="FF0000"/>
          <w:lang w:val="en-GB"/>
        </w:rPr>
        <w:t>for this review</w:t>
      </w:r>
      <w:r w:rsidRPr="00621204">
        <w:rPr>
          <w:lang w:val="en-GB"/>
        </w:rPr>
        <w:t xml:space="preserve">. </w:t>
      </w:r>
      <w:r w:rsidR="00DC5165" w:rsidRPr="00DC5165">
        <w:rPr>
          <w:color w:val="FF0000"/>
          <w:lang w:val="en-GB"/>
        </w:rPr>
        <w:t>Furthermore</w:t>
      </w:r>
      <w:r w:rsidR="00DC5165">
        <w:rPr>
          <w:lang w:val="en-GB"/>
        </w:rPr>
        <w:t xml:space="preserve">, </w:t>
      </w:r>
      <w:r w:rsidRPr="00621204">
        <w:rPr>
          <w:lang w:val="en-GB"/>
        </w:rPr>
        <w:t xml:space="preserve">A predefined set of keywords and combinations thereof were used to refine the search, ensuring the retrieval of pertinent studies </w:t>
      </w:r>
      <w:r w:rsidRPr="00621204">
        <w:rPr>
          <w:lang w:val="en-GB"/>
        </w:rPr>
        <w:lastRenderedPageBreak/>
        <w:t xml:space="preserve">published in the last two decades. </w:t>
      </w:r>
      <w:r w:rsidR="00E64B8A">
        <w:rPr>
          <w:lang w:val="en-GB"/>
        </w:rPr>
        <w:t>These search terms</w:t>
      </w:r>
      <w:r w:rsidR="00DE1831">
        <w:rPr>
          <w:lang w:val="en-GB"/>
        </w:rPr>
        <w:t xml:space="preserve"> </w:t>
      </w:r>
      <w:r w:rsidR="00DE1831" w:rsidRPr="00DE1831">
        <w:rPr>
          <w:color w:val="FF0000"/>
          <w:lang w:val="en-GB"/>
        </w:rPr>
        <w:t>and phrases</w:t>
      </w:r>
      <w:r w:rsidR="00E64B8A">
        <w:rPr>
          <w:color w:val="FF0000"/>
          <w:lang w:val="en-GB"/>
        </w:rPr>
        <w:t xml:space="preserve"> focused topics regarding</w:t>
      </w:r>
      <w:r w:rsidR="00DE1831">
        <w:rPr>
          <w:color w:val="FF0000"/>
          <w:lang w:val="en-GB"/>
        </w:rPr>
        <w:t xml:space="preserve"> smart sensing </w:t>
      </w:r>
      <w:r w:rsidR="00AC37B8">
        <w:rPr>
          <w:color w:val="FF0000"/>
          <w:lang w:val="en-GB"/>
        </w:rPr>
        <w:t>chairs and sitting posture classification</w:t>
      </w:r>
      <w:r w:rsidR="00A5256C">
        <w:rPr>
          <w:color w:val="FF0000"/>
          <w:lang w:val="en-GB"/>
        </w:rPr>
        <w:t xml:space="preserve"> </w:t>
      </w:r>
      <w:r w:rsidR="001E570F">
        <w:rPr>
          <w:color w:val="FF0000"/>
          <w:lang w:val="en-GB"/>
        </w:rPr>
        <w:t>as shown in Table 2</w:t>
      </w:r>
      <w:r w:rsidR="007B1207">
        <w:rPr>
          <w:color w:val="FF0000"/>
          <w:lang w:val="en-GB"/>
        </w:rPr>
        <w:t xml:space="preserve">. Additionally, </w:t>
      </w:r>
      <w:r w:rsidR="000C45F6" w:rsidRPr="002F7C92">
        <w:rPr>
          <w:color w:val="FF0000"/>
          <w:lang w:val="en-GB"/>
        </w:rPr>
        <w:t xml:space="preserve">the phrases were combined with </w:t>
      </w:r>
      <w:r w:rsidR="00EB1BE2">
        <w:rPr>
          <w:color w:val="FF0000"/>
          <w:lang w:val="en-GB"/>
        </w:rPr>
        <w:t>the</w:t>
      </w:r>
      <w:r w:rsidR="00066F2A" w:rsidRPr="002F7C92">
        <w:rPr>
          <w:color w:val="FF0000"/>
          <w:lang w:val="en-GB"/>
        </w:rPr>
        <w:t xml:space="preserve"> “OR” condition</w:t>
      </w:r>
      <w:r w:rsidR="00FC4D6A">
        <w:rPr>
          <w:color w:val="FF0000"/>
          <w:lang w:val="en-GB"/>
        </w:rPr>
        <w:t xml:space="preserve"> </w:t>
      </w:r>
      <w:proofErr w:type="gramStart"/>
      <w:r w:rsidR="007B1207">
        <w:rPr>
          <w:color w:val="FF0000"/>
          <w:lang w:val="en-GB"/>
        </w:rPr>
        <w:t>i</w:t>
      </w:r>
      <w:r w:rsidR="007B1207" w:rsidRPr="007B1207">
        <w:rPr>
          <w:color w:val="FF0000"/>
          <w:lang w:val="en-GB"/>
        </w:rPr>
        <w:t>n order to</w:t>
      </w:r>
      <w:proofErr w:type="gramEnd"/>
      <w:r w:rsidR="007B1207" w:rsidRPr="007B1207">
        <w:rPr>
          <w:color w:val="FF0000"/>
          <w:lang w:val="en-GB"/>
        </w:rPr>
        <w:t xml:space="preserve"> </w:t>
      </w:r>
      <w:r w:rsidR="007C603A">
        <w:rPr>
          <w:color w:val="FF0000"/>
          <w:lang w:val="en-GB"/>
        </w:rPr>
        <w:t xml:space="preserve">optimize the </w:t>
      </w:r>
      <w:r w:rsidR="007B1207" w:rsidRPr="007B1207">
        <w:rPr>
          <w:color w:val="FF0000"/>
          <w:lang w:val="en-GB"/>
        </w:rPr>
        <w:t>database search</w:t>
      </w:r>
      <w:r w:rsidR="00EF5888">
        <w:rPr>
          <w:color w:val="FF0000"/>
          <w:lang w:val="en-GB"/>
        </w:rPr>
        <w:t>.</w:t>
      </w:r>
      <w:r w:rsidR="00C37623">
        <w:rPr>
          <w:color w:val="FF0000"/>
          <w:lang w:val="en-GB"/>
        </w:rPr>
        <w:t xml:space="preserve"> Here is the </w:t>
      </w:r>
      <w:r w:rsidR="00C32383">
        <w:rPr>
          <w:color w:val="FF0000"/>
          <w:lang w:val="en-GB"/>
        </w:rPr>
        <w:t xml:space="preserve">refined search term used to query the </w:t>
      </w:r>
      <w:r w:rsidR="007C603A">
        <w:rPr>
          <w:color w:val="FF0000"/>
          <w:lang w:val="en-GB"/>
        </w:rPr>
        <w:t xml:space="preserve">associated </w:t>
      </w:r>
      <w:r w:rsidR="00C32383">
        <w:rPr>
          <w:color w:val="FF0000"/>
          <w:lang w:val="en-GB"/>
        </w:rPr>
        <w:t xml:space="preserve">research databases: </w:t>
      </w:r>
      <w:r w:rsidR="00C32383" w:rsidRPr="00C32383">
        <w:rPr>
          <w:color w:val="FF0000"/>
          <w:lang w:val="en-GB"/>
        </w:rPr>
        <w:t xml:space="preserve">Smart Sensing Chair </w:t>
      </w:r>
      <w:r w:rsidR="00250FDD">
        <w:rPr>
          <w:color w:val="FF0000"/>
          <w:lang w:val="en-GB"/>
        </w:rPr>
        <w:t>OR</w:t>
      </w:r>
      <w:r w:rsidR="00C32383" w:rsidRPr="00C32383">
        <w:rPr>
          <w:color w:val="FF0000"/>
          <w:lang w:val="en-GB"/>
        </w:rPr>
        <w:t xml:space="preserve"> Sitting Posture Recognition</w:t>
      </w:r>
      <w:r w:rsidR="00C32383">
        <w:rPr>
          <w:color w:val="FF0000"/>
          <w:lang w:val="en-GB"/>
        </w:rPr>
        <w:t xml:space="preserve"> </w:t>
      </w:r>
      <w:r w:rsidR="00C32383" w:rsidRPr="00C32383">
        <w:rPr>
          <w:color w:val="FF0000"/>
          <w:lang w:val="en-GB"/>
        </w:rPr>
        <w:t>OR Posture Classification OR Sitting Posture Classification using Machine Learning</w:t>
      </w:r>
      <w:r w:rsidR="00C32383">
        <w:rPr>
          <w:color w:val="FF0000"/>
          <w:lang w:val="en-GB"/>
        </w:rPr>
        <w:t xml:space="preserve"> </w:t>
      </w:r>
      <w:r w:rsidR="00C32383" w:rsidRPr="00C32383">
        <w:rPr>
          <w:color w:val="FF0000"/>
          <w:lang w:val="en-GB"/>
        </w:rPr>
        <w:t>OR Sitting Posture Monitoring OR Sitting Posture Detection</w:t>
      </w:r>
      <w:r w:rsidR="00DC7561">
        <w:rPr>
          <w:color w:val="FF0000"/>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529606A9"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8806724" w:rsidR="00A759D5" w:rsidRDefault="00C85F92" w:rsidP="00903418">
      <w:pPr>
        <w:pStyle w:val="MDPI31text"/>
        <w:rPr>
          <w:lang w:val="en-GB"/>
        </w:rPr>
      </w:pPr>
      <w:r w:rsidRPr="00621204">
        <w:rPr>
          <w:lang w:val="en-GB"/>
        </w:rPr>
        <w:t>The initial screening was based on the relevance of the titles and abstracts to the research questions</w:t>
      </w:r>
      <w:r w:rsidR="006B6937">
        <w:rPr>
          <w:lang w:val="en-GB"/>
        </w:rPr>
        <w:t xml:space="preserve"> </w:t>
      </w:r>
      <w:r w:rsidR="006B6937">
        <w:rPr>
          <w:color w:val="FF0000"/>
          <w:lang w:val="en-GB"/>
        </w:rPr>
        <w:t>identified</w:t>
      </w:r>
      <w:r w:rsidRPr="00621204">
        <w:rPr>
          <w:lang w:val="en-GB"/>
        </w:rPr>
        <w:t>. Studies published within the last 20 years were considered, applying</w:t>
      </w:r>
      <w:r w:rsidR="008A5CF5">
        <w:rPr>
          <w:lang w:val="en-GB"/>
        </w:rPr>
        <w:t xml:space="preserve"> the</w:t>
      </w:r>
      <w:r w:rsidR="002B677C">
        <w:rPr>
          <w:lang w:val="en-GB"/>
        </w:rPr>
        <w:t xml:space="preserve"> </w:t>
      </w:r>
      <w:r w:rsidRPr="00621204">
        <w:rPr>
          <w:lang w:val="en-GB"/>
        </w:rPr>
        <w:t xml:space="preserve">exclusion </w:t>
      </w:r>
      <w:r w:rsidR="002B677C" w:rsidRPr="00621204">
        <w:rPr>
          <w:lang w:val="en-GB"/>
        </w:rPr>
        <w:t>criteria</w:t>
      </w:r>
      <w:r w:rsidRPr="00621204">
        <w:rPr>
          <w:lang w:val="en-GB"/>
        </w:rPr>
        <w:t xml:space="preserve"> to </w:t>
      </w:r>
      <w:r w:rsidR="002B677C">
        <w:rPr>
          <w:lang w:val="en-GB"/>
        </w:rPr>
        <w:t>ensure</w:t>
      </w:r>
      <w:r w:rsidR="007028A2">
        <w:rPr>
          <w:lang w:val="en-GB"/>
        </w:rPr>
        <w:t xml:space="preserve"> that only the relevant </w:t>
      </w:r>
      <w:r w:rsidRPr="00621204">
        <w:rPr>
          <w:lang w:val="en-GB"/>
        </w:rPr>
        <w:t xml:space="preserve">research </w:t>
      </w:r>
      <w:r w:rsidR="00813B7C">
        <w:rPr>
          <w:lang w:val="en-GB"/>
        </w:rPr>
        <w:t>studies</w:t>
      </w:r>
      <w:r w:rsidR="00391E6E">
        <w:rPr>
          <w:lang w:val="en-GB"/>
        </w:rPr>
        <w:t xml:space="preserve"> are</w:t>
      </w:r>
      <w:r w:rsidR="00813B7C">
        <w:rPr>
          <w:lang w:val="en-GB"/>
        </w:rPr>
        <w:t xml:space="preserve"> </w:t>
      </w:r>
      <w:r w:rsidR="007028A2">
        <w:rPr>
          <w:lang w:val="en-GB"/>
        </w:rPr>
        <w:t>included in this comprehensive review</w:t>
      </w:r>
      <w:r w:rsidRPr="00621204">
        <w:rPr>
          <w:lang w:val="en-GB"/>
        </w:rPr>
        <w:t>.</w:t>
      </w:r>
      <w:r w:rsidR="008A5CF5">
        <w:rPr>
          <w:lang w:val="en-GB"/>
        </w:rPr>
        <w:t xml:space="preserve"> </w:t>
      </w:r>
      <w:r w:rsidR="00CB3DE3" w:rsidRPr="006F4B33">
        <w:rPr>
          <w:color w:val="FF0000"/>
          <w:lang w:val="en-GB"/>
        </w:rPr>
        <w:t>The i</w:t>
      </w:r>
      <w:r w:rsidR="008A5CF5" w:rsidRPr="006F4B33">
        <w:rPr>
          <w:color w:val="FF0000"/>
          <w:lang w:val="en-GB"/>
        </w:rPr>
        <w:t xml:space="preserve">nitial </w:t>
      </w:r>
      <w:r w:rsidR="008956CE" w:rsidRPr="006F4B33">
        <w:rPr>
          <w:color w:val="FF0000"/>
          <w:lang w:val="en-GB"/>
        </w:rPr>
        <w:t xml:space="preserve">database search </w:t>
      </w:r>
      <w:r w:rsidR="00CB3DE3" w:rsidRPr="006F4B33">
        <w:rPr>
          <w:color w:val="FF0000"/>
          <w:lang w:val="en-GB"/>
        </w:rPr>
        <w:t>brought</w:t>
      </w:r>
      <w:r w:rsidR="008956CE" w:rsidRPr="006F4B33">
        <w:rPr>
          <w:color w:val="FF0000"/>
          <w:lang w:val="en-GB"/>
        </w:rPr>
        <w:t xml:space="preserve"> 253</w:t>
      </w:r>
      <w:r w:rsidR="002C211D" w:rsidRPr="006F4B33">
        <w:rPr>
          <w:color w:val="FF0000"/>
          <w:lang w:val="en-GB"/>
        </w:rPr>
        <w:t xml:space="preserve"> papers from MDPI, 2536 papers from IEEE,</w:t>
      </w:r>
      <w:r w:rsidR="00C65296">
        <w:rPr>
          <w:color w:val="FF0000"/>
          <w:lang w:val="en-GB"/>
        </w:rPr>
        <w:t xml:space="preserve"> </w:t>
      </w:r>
      <w:r w:rsidR="002C211D" w:rsidRPr="006F4B33">
        <w:rPr>
          <w:color w:val="FF0000"/>
          <w:lang w:val="en-GB"/>
        </w:rPr>
        <w:t>2930 papers from Google Scholar</w:t>
      </w:r>
      <w:r w:rsidR="00C65296">
        <w:rPr>
          <w:color w:val="FF0000"/>
          <w:lang w:val="en-GB"/>
        </w:rPr>
        <w:t>, AND 618 from Scopus</w:t>
      </w:r>
      <w:r w:rsidR="002C211D" w:rsidRPr="006F4B33">
        <w:rPr>
          <w:color w:val="FF0000"/>
          <w:lang w:val="en-GB"/>
        </w:rPr>
        <w:t xml:space="preserve">. </w:t>
      </w:r>
      <w:r w:rsidR="00CB3DE3" w:rsidRPr="006F4B33">
        <w:rPr>
          <w:color w:val="FF0000"/>
          <w:lang w:val="en-GB"/>
        </w:rPr>
        <w:t xml:space="preserve">In order to narrow down the relevant articles, </w:t>
      </w:r>
      <w:r w:rsidR="002A24DB" w:rsidRPr="006F4B33">
        <w:rPr>
          <w:color w:val="FF0000"/>
          <w:lang w:val="en-GB"/>
        </w:rPr>
        <w:t xml:space="preserve">a list of conditions </w:t>
      </w:r>
      <w:r w:rsidR="0070401C" w:rsidRPr="006F4B33">
        <w:rPr>
          <w:color w:val="FF0000"/>
          <w:lang w:val="en-GB"/>
        </w:rPr>
        <w:t>was</w:t>
      </w:r>
      <w:r w:rsidR="002A24DB" w:rsidRPr="006F4B33">
        <w:rPr>
          <w:color w:val="FF0000"/>
          <w:lang w:val="en-GB"/>
        </w:rPr>
        <w:t xml:space="preserve"> used to filter out the irrelevant studies</w:t>
      </w:r>
      <w:r w:rsidR="0070401C" w:rsidRPr="006F4B33">
        <w:rPr>
          <w:color w:val="FF0000"/>
          <w:lang w:val="en-GB"/>
        </w:rPr>
        <w:t xml:space="preserve"> which were </w:t>
      </w:r>
      <w:r w:rsidR="00597105">
        <w:rPr>
          <w:color w:val="FF0000"/>
          <w:lang w:val="en-GB"/>
        </w:rPr>
        <w:t>as follows:</w:t>
      </w:r>
      <w:r w:rsidR="0070401C" w:rsidRPr="006F4B33">
        <w:rPr>
          <w:color w:val="FF0000"/>
          <w:lang w:val="en-GB"/>
        </w:rPr>
        <w:t xml:space="preserve"> 1. </w:t>
      </w:r>
      <w:r w:rsidR="00B069E8" w:rsidRPr="006F4B33">
        <w:rPr>
          <w:color w:val="FF0000"/>
          <w:lang w:val="en-GB"/>
        </w:rPr>
        <w:t>Papers that are not related to sitting posture, 2.</w:t>
      </w:r>
      <w:r w:rsidR="00903418">
        <w:rPr>
          <w:color w:val="FF0000"/>
          <w:lang w:val="en-GB"/>
        </w:rPr>
        <w:t xml:space="preserve"> Papers that aren’t related to the prediction of sitting postures, 3. </w:t>
      </w:r>
      <w:r w:rsidR="00B069E8" w:rsidRPr="006F4B33">
        <w:rPr>
          <w:color w:val="FF0000"/>
          <w:lang w:val="en-GB"/>
        </w:rPr>
        <w:t xml:space="preserve">Papers that are based on wearable technology, and </w:t>
      </w:r>
      <w:r w:rsidR="00903418">
        <w:rPr>
          <w:color w:val="FF0000"/>
          <w:lang w:val="en-GB"/>
        </w:rPr>
        <w:t>4</w:t>
      </w:r>
      <w:r w:rsidR="00B069E8" w:rsidRPr="006F4B33">
        <w:rPr>
          <w:color w:val="FF0000"/>
          <w:lang w:val="en-GB"/>
        </w:rPr>
        <w:t>. Papers tha</w:t>
      </w:r>
      <w:r w:rsidR="006F4B33" w:rsidRPr="006F4B33">
        <w:rPr>
          <w:color w:val="FF0000"/>
          <w:lang w:val="en-GB"/>
        </w:rPr>
        <w:t>t don't contain 1 or more of the search keywords specified.</w:t>
      </w:r>
      <w:r w:rsidR="00903418">
        <w:rPr>
          <w:lang w:val="en-GB"/>
        </w:rPr>
        <w:t xml:space="preserve"> </w:t>
      </w:r>
      <w:r w:rsidR="006730EF" w:rsidRPr="006730EF">
        <w:rPr>
          <w:color w:val="FF0000"/>
          <w:lang w:val="en-GB"/>
        </w:rPr>
        <w:t>Overall,</w:t>
      </w:r>
      <w:r w:rsidR="006730EF">
        <w:rPr>
          <w:lang w:val="en-GB"/>
        </w:rPr>
        <w:t xml:space="preserve"> </w:t>
      </w:r>
      <w:r w:rsidR="006730EF" w:rsidRPr="0032737B">
        <w:rPr>
          <w:highlight w:val="yellow"/>
          <w:lang w:val="en-GB"/>
        </w:rPr>
        <w:t>the</w:t>
      </w:r>
      <w:r w:rsidRPr="0032737B">
        <w:rPr>
          <w:highlight w:val="yellow"/>
          <w:lang w:val="en-GB"/>
        </w:rPr>
        <w:t xml:space="preserve"> selection process, illustrated in Figure </w:t>
      </w:r>
      <w:r w:rsidR="00974CCA" w:rsidRPr="0032737B">
        <w:rPr>
          <w:highlight w:val="yellow"/>
          <w:lang w:val="en-GB"/>
        </w:rPr>
        <w:t>1</w:t>
      </w:r>
      <w:r w:rsidRPr="0032737B">
        <w:rPr>
          <w:highlight w:val="yellow"/>
          <w:lang w:val="en-GB"/>
        </w:rPr>
        <w:t xml:space="preserve">, resulted in a total of </w:t>
      </w:r>
      <w:r w:rsidRPr="00D47DD0">
        <w:rPr>
          <w:color w:val="FF0000"/>
          <w:highlight w:val="yellow"/>
          <w:lang w:val="en-GB"/>
        </w:rPr>
        <w:t>3</w:t>
      </w:r>
      <w:r w:rsidR="00D47DD0" w:rsidRPr="00D47DD0">
        <w:rPr>
          <w:color w:val="FF0000"/>
          <w:highlight w:val="yellow"/>
          <w:lang w:val="en-GB"/>
        </w:rPr>
        <w:t>9</w:t>
      </w:r>
      <w:r w:rsidRPr="0032737B">
        <w:rPr>
          <w:highlight w:val="yellow"/>
          <w:lang w:val="en-GB"/>
        </w:rPr>
        <w:t xml:space="preserve"> pertinent papers.</w:t>
      </w:r>
    </w:p>
    <w:p w14:paraId="0D8FA185" w14:textId="77777777" w:rsidR="008A5CF5" w:rsidRDefault="008A5CF5" w:rsidP="00C85F92">
      <w:pPr>
        <w:pStyle w:val="MDPI31text"/>
        <w:rPr>
          <w:lang w:val="en-GB"/>
        </w:rPr>
      </w:pPr>
    </w:p>
    <w:p w14:paraId="35C4441C" w14:textId="77777777" w:rsidR="007028A2" w:rsidRDefault="007028A2" w:rsidP="00C85F92">
      <w:pPr>
        <w:pStyle w:val="MDPI31text"/>
        <w:rPr>
          <w:lang w:val="en-GB"/>
        </w:rPr>
      </w:pPr>
    </w:p>
    <w:p w14:paraId="0A49845D" w14:textId="77777777" w:rsidR="002B677C" w:rsidRPr="00621204" w:rsidRDefault="002B677C" w:rsidP="00C85F92">
      <w:pPr>
        <w:pStyle w:val="MDPI31text"/>
        <w:rPr>
          <w:lang w:val="en-GB"/>
        </w:rPr>
      </w:pPr>
    </w:p>
    <w:p w14:paraId="7FCAE6B3" w14:textId="77777777" w:rsidR="006B5040" w:rsidRDefault="006B5040" w:rsidP="00A759D5">
      <w:pPr>
        <w:pStyle w:val="MDPI52figure"/>
        <w:rPr>
          <w:noProof/>
        </w:rPr>
      </w:pPr>
    </w:p>
    <w:p w14:paraId="0DFB39CA" w14:textId="77777777" w:rsidR="00D54F66" w:rsidRDefault="00D54F66" w:rsidP="00A759D5">
      <w:pPr>
        <w:pStyle w:val="MDPI52figure"/>
        <w:rPr>
          <w:noProof/>
        </w:rPr>
      </w:pPr>
    </w:p>
    <w:p w14:paraId="74479C04" w14:textId="0F1E06E5" w:rsidR="00A759D5" w:rsidRPr="00621204" w:rsidRDefault="00D54F66" w:rsidP="00A759D5">
      <w:pPr>
        <w:pStyle w:val="MDPI52figure"/>
        <w:rPr>
          <w:lang w:val="en-GB"/>
        </w:rPr>
      </w:pPr>
      <w:r>
        <w:rPr>
          <w:noProof/>
        </w:rPr>
        <w:lastRenderedPageBreak/>
        <w:drawing>
          <wp:inline distT="0" distB="0" distL="0" distR="0" wp14:anchorId="117BC9D6" wp14:editId="7601EA9C">
            <wp:extent cx="5632397" cy="4117975"/>
            <wp:effectExtent l="19050" t="19050" r="6985" b="0"/>
            <wp:docPr id="1027832000" name="Picture 1" descr="A diagram of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32000" name="Picture 1" descr="A diagram of a paper&#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l="-2575" t="-4408" r="-2348" b="-3015"/>
                    <a:stretch/>
                  </pic:blipFill>
                  <pic:spPr bwMode="auto">
                    <a:xfrm>
                      <a:off x="0" y="0"/>
                      <a:ext cx="5642744" cy="41255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Default="00A759D5" w:rsidP="009B033E">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029DAB34"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009B73F0">
        <w:rPr>
          <w:noProof w:val="0"/>
          <w:lang w:val="en-GB"/>
        </w:rPr>
        <w:t>n</w:t>
      </w:r>
    </w:p>
    <w:p w14:paraId="2F4E72F8" w14:textId="59F88AC4" w:rsidR="005E1351" w:rsidRDefault="007614A5" w:rsidP="005E1351">
      <w:pPr>
        <w:pStyle w:val="MDPI31text"/>
        <w:rPr>
          <w:color w:val="FF0000"/>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 xml:space="preserve">that was captured while going through each research paper: </w:t>
      </w:r>
      <w:r w:rsidRPr="003B2F4C">
        <w:rPr>
          <w:color w:val="FF0000"/>
          <w:lang w:val="en-GB"/>
        </w:rPr>
        <w:t>Author,</w:t>
      </w:r>
      <w:r w:rsidR="00927228" w:rsidRPr="003B2F4C">
        <w:rPr>
          <w:color w:val="FF0000"/>
          <w:lang w:val="en-GB"/>
        </w:rPr>
        <w:t xml:space="preserve"> </w:t>
      </w:r>
      <w:r w:rsidRPr="003B2F4C">
        <w:rPr>
          <w:color w:val="FF0000"/>
          <w:lang w:val="en-GB"/>
        </w:rPr>
        <w:t>Sensors</w:t>
      </w:r>
      <w:r w:rsidR="003B2F4C" w:rsidRPr="003B2F4C">
        <w:rPr>
          <w:color w:val="FF0000"/>
          <w:lang w:val="en-GB"/>
        </w:rPr>
        <w:t xml:space="preserve"> Type</w:t>
      </w:r>
      <w:r w:rsidRPr="003B2F4C">
        <w:rPr>
          <w:color w:val="FF0000"/>
          <w:lang w:val="en-GB"/>
        </w:rPr>
        <w:t xml:space="preserve"> Used</w:t>
      </w:r>
      <w:r w:rsidR="003B2F4C" w:rsidRPr="003B2F4C">
        <w:rPr>
          <w:color w:val="FF0000"/>
          <w:lang w:val="en-GB"/>
        </w:rPr>
        <w:t xml:space="preserve">, </w:t>
      </w:r>
      <w:r w:rsidRPr="003B2F4C">
        <w:rPr>
          <w:color w:val="FF0000"/>
          <w:lang w:val="en-GB"/>
        </w:rPr>
        <w:t>Number of Postures Classified</w:t>
      </w:r>
      <w:r w:rsidR="00794948" w:rsidRPr="003B2F4C">
        <w:rPr>
          <w:color w:val="FF0000"/>
          <w:lang w:val="en-GB"/>
        </w:rPr>
        <w:t xml:space="preserve"> and</w:t>
      </w:r>
      <w:r w:rsidRPr="003B2F4C">
        <w:rPr>
          <w:color w:val="FF0000"/>
          <w:lang w:val="en-GB"/>
        </w:rPr>
        <w:t xml:space="preserve"> Recognized</w:t>
      </w:r>
      <w:r w:rsidR="00927228" w:rsidRPr="003B2F4C">
        <w:rPr>
          <w:color w:val="FF0000"/>
          <w:lang w:val="en-GB"/>
        </w:rPr>
        <w:t xml:space="preserve">, </w:t>
      </w:r>
      <w:r w:rsidRPr="003B2F4C">
        <w:rPr>
          <w:color w:val="FF0000"/>
          <w:lang w:val="en-GB"/>
        </w:rPr>
        <w:t xml:space="preserve">Postures Classification Method, Classification </w:t>
      </w:r>
      <w:r w:rsidR="003B2F4C" w:rsidRPr="003B2F4C">
        <w:rPr>
          <w:color w:val="FF0000"/>
          <w:lang w:val="en-GB"/>
        </w:rPr>
        <w:t>Accuracy, and the</w:t>
      </w:r>
      <w:r w:rsidRPr="003B2F4C">
        <w:rPr>
          <w:color w:val="FF0000"/>
          <w:lang w:val="en-GB"/>
        </w:rPr>
        <w:t xml:space="preserve"> User Feedback</w:t>
      </w:r>
      <w:r w:rsidR="00927228" w:rsidRPr="003B2F4C">
        <w:rPr>
          <w:color w:val="FF0000"/>
          <w:lang w:val="en-GB"/>
        </w:rPr>
        <w:t xml:space="preserve"> </w:t>
      </w:r>
      <w:r w:rsidR="003B2F4C" w:rsidRPr="003B2F4C">
        <w:rPr>
          <w:color w:val="FF0000"/>
          <w:lang w:val="en-GB"/>
        </w:rPr>
        <w:t>Mechanism</w:t>
      </w:r>
      <w:r w:rsidRPr="007614A5">
        <w:rPr>
          <w:lang w:val="en-GB"/>
        </w:rPr>
        <w:t>.</w:t>
      </w:r>
      <w:r w:rsidR="005E1351">
        <w:rPr>
          <w:lang w:val="en-GB"/>
        </w:rPr>
        <w:t xml:space="preserve"> </w:t>
      </w:r>
      <w:r w:rsidR="005E1351">
        <w:rPr>
          <w:color w:val="FF0000"/>
          <w:lang w:val="en-GB"/>
        </w:rPr>
        <w:t xml:space="preserve">The </w:t>
      </w:r>
      <w:r w:rsidR="00597105">
        <w:rPr>
          <w:color w:val="FF0000"/>
          <w:lang w:val="en-GB"/>
        </w:rPr>
        <w:t>T</w:t>
      </w:r>
      <w:r w:rsidR="005E1351">
        <w:rPr>
          <w:color w:val="FF0000"/>
          <w:lang w:val="en-GB"/>
        </w:rPr>
        <w:t xml:space="preserve">able </w:t>
      </w:r>
      <w:r w:rsidR="00B71EC1">
        <w:rPr>
          <w:color w:val="FF0000"/>
          <w:lang w:val="en-GB"/>
        </w:rPr>
        <w:t xml:space="preserve">3 </w:t>
      </w:r>
      <w:r w:rsidR="00597105">
        <w:rPr>
          <w:color w:val="FF0000"/>
          <w:lang w:val="en-GB"/>
        </w:rPr>
        <w:t xml:space="preserve">provides </w:t>
      </w:r>
      <w:r w:rsidR="005E1351">
        <w:rPr>
          <w:color w:val="FF0000"/>
          <w:lang w:val="en-GB"/>
        </w:rPr>
        <w:t xml:space="preserve">a summary of </w:t>
      </w:r>
      <w:r w:rsidR="008D20B4">
        <w:rPr>
          <w:color w:val="FF0000"/>
          <w:lang w:val="en-GB"/>
        </w:rPr>
        <w:t>all the</w:t>
      </w:r>
      <w:r w:rsidR="00FC2490">
        <w:rPr>
          <w:color w:val="FF0000"/>
          <w:lang w:val="en-GB"/>
        </w:rPr>
        <w:t xml:space="preserve"> research papers </w:t>
      </w:r>
      <w:r w:rsidR="00370858">
        <w:rPr>
          <w:color w:val="FF0000"/>
          <w:lang w:val="en-GB"/>
        </w:rPr>
        <w:t>shortlisted</w:t>
      </w:r>
      <w:r w:rsidR="00FC2490">
        <w:rPr>
          <w:color w:val="FF0000"/>
          <w:lang w:val="en-GB"/>
        </w:rPr>
        <w:t xml:space="preserve">. </w:t>
      </w:r>
    </w:p>
    <w:p w14:paraId="53555CFC" w14:textId="74390852" w:rsidR="006E30CB" w:rsidRDefault="006E30CB" w:rsidP="006E30CB">
      <w:pPr>
        <w:pStyle w:val="MDPI41tablecaption"/>
      </w:pPr>
      <w:r>
        <w:rPr>
          <w:b/>
        </w:rPr>
        <w:t xml:space="preserve">Table </w:t>
      </w:r>
      <w:r w:rsidR="00B71EC1">
        <w:rPr>
          <w:b/>
        </w:rPr>
        <w:t>3</w:t>
      </w:r>
      <w:r w:rsidRPr="00325902">
        <w:rPr>
          <w:b/>
        </w:rPr>
        <w:t>.</w:t>
      </w:r>
      <w:r w:rsidRPr="00325902">
        <w:t xml:space="preserve"> </w:t>
      </w:r>
      <w:r w:rsidR="00421B9C">
        <w:t>Summary of the short-listed papers</w:t>
      </w:r>
    </w:p>
    <w:tbl>
      <w:tblPr>
        <w:tblW w:w="8583" w:type="dxa"/>
        <w:tblInd w:w="232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03"/>
        <w:gridCol w:w="1752"/>
        <w:gridCol w:w="1170"/>
        <w:gridCol w:w="2160"/>
        <w:gridCol w:w="990"/>
        <w:gridCol w:w="1908"/>
      </w:tblGrid>
      <w:tr w:rsidR="00E77DF9" w:rsidRPr="00EF08AF" w14:paraId="0611D86B" w14:textId="6F874A70" w:rsidTr="00D6714D">
        <w:trPr>
          <w:trHeight w:val="73"/>
        </w:trPr>
        <w:tc>
          <w:tcPr>
            <w:tcW w:w="603" w:type="dxa"/>
            <w:tcBorders>
              <w:bottom w:val="single" w:sz="4" w:space="0" w:color="auto"/>
            </w:tcBorders>
            <w:shd w:val="clear" w:color="auto" w:fill="auto"/>
            <w:vAlign w:val="center"/>
          </w:tcPr>
          <w:p w14:paraId="0CDD0B90" w14:textId="76C8F0AA" w:rsidR="00804934" w:rsidRPr="007F7C8C" w:rsidRDefault="00804934" w:rsidP="00634D43">
            <w:pPr>
              <w:pStyle w:val="MDPI42tablebody"/>
              <w:spacing w:line="240" w:lineRule="auto"/>
              <w:rPr>
                <w:b/>
                <w:snapToGrid/>
              </w:rPr>
            </w:pPr>
            <w:r>
              <w:rPr>
                <w:b/>
                <w:snapToGrid/>
              </w:rPr>
              <w:t>Study</w:t>
            </w:r>
          </w:p>
        </w:tc>
        <w:tc>
          <w:tcPr>
            <w:tcW w:w="1752" w:type="dxa"/>
            <w:tcBorders>
              <w:bottom w:val="single" w:sz="4" w:space="0" w:color="auto"/>
            </w:tcBorders>
            <w:shd w:val="clear" w:color="auto" w:fill="auto"/>
            <w:vAlign w:val="center"/>
          </w:tcPr>
          <w:p w14:paraId="171148E4" w14:textId="04E51D9A" w:rsidR="00804934" w:rsidRPr="007F7C8C" w:rsidRDefault="00804934" w:rsidP="00634D43">
            <w:pPr>
              <w:pStyle w:val="MDPI42tablebody"/>
              <w:spacing w:line="240" w:lineRule="auto"/>
              <w:rPr>
                <w:b/>
                <w:snapToGrid/>
              </w:rPr>
            </w:pPr>
            <w:r>
              <w:rPr>
                <w:b/>
                <w:snapToGrid/>
              </w:rPr>
              <w:t>Sensor</w:t>
            </w:r>
            <w:r w:rsidR="00AE18FA">
              <w:rPr>
                <w:b/>
                <w:snapToGrid/>
              </w:rPr>
              <w:t xml:space="preserve"> Type</w:t>
            </w:r>
          </w:p>
        </w:tc>
        <w:tc>
          <w:tcPr>
            <w:tcW w:w="1170" w:type="dxa"/>
            <w:tcBorders>
              <w:bottom w:val="single" w:sz="4" w:space="0" w:color="auto"/>
            </w:tcBorders>
            <w:shd w:val="clear" w:color="auto" w:fill="auto"/>
            <w:vAlign w:val="center"/>
          </w:tcPr>
          <w:p w14:paraId="0D260170" w14:textId="33D3A67D" w:rsidR="00804934" w:rsidRPr="007F7C8C" w:rsidRDefault="00804934" w:rsidP="00634D43">
            <w:pPr>
              <w:pStyle w:val="MDPI42tablebody"/>
              <w:spacing w:line="240" w:lineRule="auto"/>
              <w:rPr>
                <w:b/>
                <w:snapToGrid/>
              </w:rPr>
            </w:pPr>
            <w:r>
              <w:rPr>
                <w:b/>
                <w:snapToGrid/>
              </w:rPr>
              <w:t># of Postures</w:t>
            </w:r>
          </w:p>
        </w:tc>
        <w:tc>
          <w:tcPr>
            <w:tcW w:w="2160" w:type="dxa"/>
            <w:tcBorders>
              <w:bottom w:val="single" w:sz="4" w:space="0" w:color="auto"/>
            </w:tcBorders>
          </w:tcPr>
          <w:p w14:paraId="1C8C324C" w14:textId="05EE7F1B" w:rsidR="00804934" w:rsidRDefault="00E77DF9" w:rsidP="00634D43">
            <w:pPr>
              <w:pStyle w:val="MDPI42tablebody"/>
              <w:spacing w:line="240" w:lineRule="auto"/>
              <w:rPr>
                <w:b/>
                <w:snapToGrid/>
              </w:rPr>
            </w:pPr>
            <w:r>
              <w:rPr>
                <w:b/>
                <w:snapToGrid/>
              </w:rPr>
              <w:t xml:space="preserve">Classification </w:t>
            </w:r>
            <w:r w:rsidR="00E83D58">
              <w:rPr>
                <w:b/>
                <w:snapToGrid/>
              </w:rPr>
              <w:t>Method</w:t>
            </w:r>
          </w:p>
        </w:tc>
        <w:tc>
          <w:tcPr>
            <w:tcW w:w="990" w:type="dxa"/>
            <w:tcBorders>
              <w:bottom w:val="single" w:sz="4" w:space="0" w:color="auto"/>
            </w:tcBorders>
          </w:tcPr>
          <w:p w14:paraId="119A184D" w14:textId="0F251465" w:rsidR="00804934" w:rsidRDefault="00804934" w:rsidP="00634D43">
            <w:pPr>
              <w:pStyle w:val="MDPI42tablebody"/>
              <w:spacing w:line="240" w:lineRule="auto"/>
              <w:rPr>
                <w:b/>
                <w:snapToGrid/>
              </w:rPr>
            </w:pPr>
            <w:r>
              <w:rPr>
                <w:b/>
                <w:snapToGrid/>
              </w:rPr>
              <w:t>Accuracy</w:t>
            </w:r>
          </w:p>
        </w:tc>
        <w:tc>
          <w:tcPr>
            <w:tcW w:w="1908" w:type="dxa"/>
            <w:tcBorders>
              <w:bottom w:val="single" w:sz="4" w:space="0" w:color="auto"/>
            </w:tcBorders>
          </w:tcPr>
          <w:p w14:paraId="343F9D7B" w14:textId="40B89069" w:rsidR="00804934" w:rsidRDefault="00804934" w:rsidP="00634D43">
            <w:pPr>
              <w:pStyle w:val="MDPI42tablebody"/>
              <w:spacing w:line="240" w:lineRule="auto"/>
              <w:rPr>
                <w:b/>
                <w:snapToGrid/>
              </w:rPr>
            </w:pPr>
            <w:r>
              <w:rPr>
                <w:b/>
                <w:snapToGrid/>
              </w:rPr>
              <w:t>User Feedback</w:t>
            </w:r>
          </w:p>
        </w:tc>
      </w:tr>
      <w:tr w:rsidR="00E77DF9" w:rsidRPr="00EF08AF" w14:paraId="2B40F62B" w14:textId="078935A7" w:rsidTr="00D6714D">
        <w:trPr>
          <w:trHeight w:val="290"/>
        </w:trPr>
        <w:tc>
          <w:tcPr>
            <w:tcW w:w="603" w:type="dxa"/>
            <w:shd w:val="clear" w:color="auto" w:fill="auto"/>
            <w:vAlign w:val="center"/>
          </w:tcPr>
          <w:p w14:paraId="75A83338" w14:textId="3578EE02" w:rsidR="00804934" w:rsidRPr="00F220D4" w:rsidRDefault="00804934" w:rsidP="00634D43">
            <w:pPr>
              <w:pStyle w:val="MDPI42tablebody"/>
              <w:spacing w:line="240" w:lineRule="auto"/>
            </w:pPr>
            <w:r>
              <w:fldChar w:fldCharType="begin"/>
            </w:r>
            <w:r>
              <w:instrText xml:space="preserve"> ADDIN ZOTERO_ITEM CSL_CITATION {"citationID":"hA3z9vJC","properties":{"formattedCitation":"[23]","plainCitation":"[23]","noteIndex":0},"citationItems":[{"id":145,"uris":["http://zotero.org/users/11398818/items/A9UVN24S"],"itemData":{"id":145,"type":"article-journal","abstract":"In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fldChar w:fldCharType="separate"/>
            </w:r>
            <w:r w:rsidRPr="00556382">
              <w:t>[23]</w:t>
            </w:r>
            <w:r>
              <w:fldChar w:fldCharType="end"/>
            </w:r>
          </w:p>
        </w:tc>
        <w:tc>
          <w:tcPr>
            <w:tcW w:w="1752" w:type="dxa"/>
            <w:shd w:val="clear" w:color="auto" w:fill="auto"/>
            <w:vAlign w:val="center"/>
          </w:tcPr>
          <w:p w14:paraId="50C1EDF1" w14:textId="00D03448" w:rsidR="00804934" w:rsidRPr="00F220D4" w:rsidRDefault="00804934" w:rsidP="00634D43">
            <w:pPr>
              <w:pStyle w:val="MDPI42tablebody"/>
              <w:spacing w:line="240" w:lineRule="auto"/>
            </w:pPr>
            <w:r w:rsidRPr="00B42542">
              <w:t>Load Cell</w:t>
            </w:r>
          </w:p>
        </w:tc>
        <w:tc>
          <w:tcPr>
            <w:tcW w:w="1170" w:type="dxa"/>
            <w:shd w:val="clear" w:color="auto" w:fill="auto"/>
            <w:vAlign w:val="center"/>
          </w:tcPr>
          <w:p w14:paraId="3AD22778" w14:textId="06160DAE" w:rsidR="00804934" w:rsidRPr="00F220D4" w:rsidRDefault="00804934" w:rsidP="00634D43">
            <w:pPr>
              <w:pStyle w:val="MDPI42tablebody"/>
              <w:spacing w:line="240" w:lineRule="auto"/>
            </w:pPr>
            <w:r>
              <w:t>8</w:t>
            </w:r>
          </w:p>
        </w:tc>
        <w:tc>
          <w:tcPr>
            <w:tcW w:w="2160" w:type="dxa"/>
          </w:tcPr>
          <w:p w14:paraId="40CD086E" w14:textId="551B3293" w:rsidR="00804934" w:rsidRDefault="00560DD1" w:rsidP="00634D43">
            <w:pPr>
              <w:pStyle w:val="MDPI42tablebody"/>
              <w:spacing w:line="240" w:lineRule="auto"/>
            </w:pPr>
            <w:r>
              <w:t>KNN</w:t>
            </w:r>
          </w:p>
        </w:tc>
        <w:tc>
          <w:tcPr>
            <w:tcW w:w="990" w:type="dxa"/>
          </w:tcPr>
          <w:p w14:paraId="0858FDD8" w14:textId="49724BA6" w:rsidR="00804934" w:rsidRPr="00F220D4" w:rsidRDefault="00804934" w:rsidP="00634D43">
            <w:pPr>
              <w:pStyle w:val="MDPI42tablebody"/>
              <w:spacing w:line="240" w:lineRule="auto"/>
            </w:pPr>
            <w:r>
              <w:t>98.50%</w:t>
            </w:r>
          </w:p>
        </w:tc>
        <w:tc>
          <w:tcPr>
            <w:tcW w:w="1908" w:type="dxa"/>
          </w:tcPr>
          <w:p w14:paraId="35DC0376" w14:textId="1A61C5F5" w:rsidR="00804934" w:rsidRPr="00F220D4" w:rsidRDefault="00804934" w:rsidP="00634D43">
            <w:pPr>
              <w:pStyle w:val="MDPI42tablebody"/>
              <w:spacing w:line="240" w:lineRule="auto"/>
            </w:pPr>
            <w:r>
              <w:t>-</w:t>
            </w:r>
          </w:p>
        </w:tc>
      </w:tr>
      <w:tr w:rsidR="00E77DF9" w:rsidRPr="00EF08AF" w14:paraId="38DF10C4" w14:textId="547D9DC2" w:rsidTr="00D6714D">
        <w:trPr>
          <w:trHeight w:val="290"/>
        </w:trPr>
        <w:tc>
          <w:tcPr>
            <w:tcW w:w="603" w:type="dxa"/>
            <w:shd w:val="clear" w:color="auto" w:fill="auto"/>
            <w:vAlign w:val="center"/>
          </w:tcPr>
          <w:p w14:paraId="7630A5B6" w14:textId="3CCF92E9" w:rsidR="00804934" w:rsidRPr="00F220D4" w:rsidRDefault="00804934" w:rsidP="00634D43">
            <w:pPr>
              <w:pStyle w:val="MDPI42tablebody"/>
              <w:spacing w:line="240" w:lineRule="auto"/>
            </w:pPr>
            <w:r>
              <w:fldChar w:fldCharType="begin"/>
            </w:r>
            <w:r>
              <w:instrText xml:space="preserve"> ADDIN ZOTERO_ITEM CSL_CITATION {"citationID":"RrZYKsgR","properties":{"formattedCitation":"[24]","plainCitation":"[24]","noteIndex":0},"citationItems":[{"id":105,"uris":["http://zotero.org/groups/5004747/items/N5KK9WGQ"],"itemData":{"id":105,"type":"article-journal","abstract":"This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fldChar w:fldCharType="separate"/>
            </w:r>
            <w:r w:rsidRPr="00C45B54">
              <w:t>[24]</w:t>
            </w:r>
            <w:r>
              <w:fldChar w:fldCharType="end"/>
            </w:r>
          </w:p>
        </w:tc>
        <w:tc>
          <w:tcPr>
            <w:tcW w:w="1752" w:type="dxa"/>
            <w:shd w:val="clear" w:color="auto" w:fill="auto"/>
            <w:vAlign w:val="center"/>
          </w:tcPr>
          <w:p w14:paraId="43522C01" w14:textId="6DA02A13" w:rsidR="00804934" w:rsidRPr="00F220D4" w:rsidRDefault="00804934" w:rsidP="00634D43">
            <w:pPr>
              <w:pStyle w:val="MDPI42tablebody"/>
              <w:spacing w:line="240" w:lineRule="auto"/>
            </w:pPr>
            <w:r>
              <w:t>Pressure Sensor</w:t>
            </w:r>
          </w:p>
        </w:tc>
        <w:tc>
          <w:tcPr>
            <w:tcW w:w="1170" w:type="dxa"/>
            <w:shd w:val="clear" w:color="auto" w:fill="auto"/>
            <w:vAlign w:val="center"/>
          </w:tcPr>
          <w:p w14:paraId="426F09FD" w14:textId="3737D63A" w:rsidR="00804934" w:rsidRPr="00F220D4" w:rsidRDefault="00804934" w:rsidP="00634D43">
            <w:pPr>
              <w:pStyle w:val="MDPI42tablebody"/>
              <w:spacing w:line="240" w:lineRule="auto"/>
            </w:pPr>
            <w:r>
              <w:t>4</w:t>
            </w:r>
          </w:p>
        </w:tc>
        <w:tc>
          <w:tcPr>
            <w:tcW w:w="2160" w:type="dxa"/>
          </w:tcPr>
          <w:p w14:paraId="066BDDA0" w14:textId="2F89C109" w:rsidR="00804934" w:rsidRPr="00F220D4" w:rsidRDefault="00560DD1" w:rsidP="00634D43">
            <w:pPr>
              <w:pStyle w:val="MDPI42tablebody"/>
              <w:spacing w:line="240" w:lineRule="auto"/>
            </w:pPr>
            <w:proofErr w:type="spellStart"/>
            <w:r>
              <w:t>LightGBM</w:t>
            </w:r>
            <w:proofErr w:type="spellEnd"/>
          </w:p>
        </w:tc>
        <w:tc>
          <w:tcPr>
            <w:tcW w:w="990" w:type="dxa"/>
          </w:tcPr>
          <w:p w14:paraId="2D6D96B8" w14:textId="5F47AA7E" w:rsidR="00804934" w:rsidRPr="00F220D4" w:rsidRDefault="00560DD1" w:rsidP="00634D43">
            <w:pPr>
              <w:pStyle w:val="MDPI42tablebody"/>
              <w:spacing w:line="240" w:lineRule="auto"/>
            </w:pPr>
            <w:r>
              <w:t>99.03%</w:t>
            </w:r>
          </w:p>
        </w:tc>
        <w:tc>
          <w:tcPr>
            <w:tcW w:w="1908" w:type="dxa"/>
          </w:tcPr>
          <w:p w14:paraId="7219F7C9" w14:textId="09797AD4" w:rsidR="00804934" w:rsidRPr="00F220D4" w:rsidRDefault="008B7C55" w:rsidP="00634D43">
            <w:pPr>
              <w:pStyle w:val="MDPI42tablebody"/>
              <w:spacing w:line="240" w:lineRule="auto"/>
            </w:pPr>
            <w:r>
              <w:t>LCD Screen</w:t>
            </w:r>
          </w:p>
        </w:tc>
      </w:tr>
      <w:tr w:rsidR="00E77DF9" w:rsidRPr="00EF08AF" w14:paraId="2FA70807" w14:textId="77777777" w:rsidTr="00D6714D">
        <w:trPr>
          <w:trHeight w:val="290"/>
        </w:trPr>
        <w:tc>
          <w:tcPr>
            <w:tcW w:w="603" w:type="dxa"/>
            <w:shd w:val="clear" w:color="auto" w:fill="auto"/>
            <w:vAlign w:val="center"/>
          </w:tcPr>
          <w:p w14:paraId="17802512" w14:textId="24F7FCBD" w:rsidR="00804934" w:rsidRPr="00F220D4" w:rsidRDefault="008B7C55" w:rsidP="00634D43">
            <w:pPr>
              <w:pStyle w:val="MDPI42tablebody"/>
              <w:spacing w:line="240" w:lineRule="auto"/>
            </w:pPr>
            <w:r>
              <w:fldChar w:fldCharType="begin"/>
            </w:r>
            <w:r>
              <w:instrText xml:space="preserve"> ADDIN ZOTERO_ITEM CSL_CITATION {"citationID":"6iOYbkbT","properties":{"formattedCitation":"[25]","plainCitation":"[25]","noteIndex":0},"citationItems":[{"id":151,"uris":["http://zotero.org/users/11398818/items/IH6ZVDXW"],"itemData":{"id":151,"type":"article-journal","abstract":"&lt;p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fldChar w:fldCharType="separate"/>
            </w:r>
            <w:r w:rsidRPr="008B7C55">
              <w:t>[25]</w:t>
            </w:r>
            <w:r>
              <w:fldChar w:fldCharType="end"/>
            </w:r>
          </w:p>
        </w:tc>
        <w:tc>
          <w:tcPr>
            <w:tcW w:w="1752" w:type="dxa"/>
            <w:shd w:val="clear" w:color="auto" w:fill="auto"/>
            <w:vAlign w:val="center"/>
          </w:tcPr>
          <w:p w14:paraId="2A1AE5DA" w14:textId="014A42B6" w:rsidR="00804934" w:rsidRPr="00F220D4" w:rsidRDefault="008B7C55" w:rsidP="00634D43">
            <w:pPr>
              <w:pStyle w:val="MDPI42tablebody"/>
              <w:spacing w:line="240" w:lineRule="auto"/>
            </w:pPr>
            <w:r>
              <w:t>Pressure Sensor</w:t>
            </w:r>
          </w:p>
        </w:tc>
        <w:tc>
          <w:tcPr>
            <w:tcW w:w="1170" w:type="dxa"/>
            <w:shd w:val="clear" w:color="auto" w:fill="auto"/>
            <w:vAlign w:val="center"/>
          </w:tcPr>
          <w:p w14:paraId="64F0AC84" w14:textId="72E30D23" w:rsidR="00804934" w:rsidRPr="00F220D4" w:rsidRDefault="00392173" w:rsidP="00634D43">
            <w:pPr>
              <w:pStyle w:val="MDPI42tablebody"/>
              <w:spacing w:line="240" w:lineRule="auto"/>
            </w:pPr>
            <w:r>
              <w:t>8</w:t>
            </w:r>
          </w:p>
        </w:tc>
        <w:tc>
          <w:tcPr>
            <w:tcW w:w="2160" w:type="dxa"/>
          </w:tcPr>
          <w:p w14:paraId="7735382D" w14:textId="085B2D22" w:rsidR="00804934" w:rsidRPr="00F220D4" w:rsidRDefault="00392173" w:rsidP="00634D43">
            <w:pPr>
              <w:pStyle w:val="MDPI42tablebody"/>
              <w:spacing w:line="240" w:lineRule="auto"/>
            </w:pPr>
            <w:r>
              <w:t>ANN</w:t>
            </w:r>
          </w:p>
        </w:tc>
        <w:tc>
          <w:tcPr>
            <w:tcW w:w="990" w:type="dxa"/>
          </w:tcPr>
          <w:p w14:paraId="0017395F" w14:textId="1994A690" w:rsidR="00804934" w:rsidRPr="00F220D4" w:rsidRDefault="00392173" w:rsidP="00634D43">
            <w:pPr>
              <w:pStyle w:val="MDPI42tablebody"/>
              <w:spacing w:line="240" w:lineRule="auto"/>
            </w:pPr>
            <w:r>
              <w:t>92.20%</w:t>
            </w:r>
          </w:p>
        </w:tc>
        <w:tc>
          <w:tcPr>
            <w:tcW w:w="1908" w:type="dxa"/>
          </w:tcPr>
          <w:p w14:paraId="160096D4" w14:textId="76C6A465" w:rsidR="00804934" w:rsidRPr="00F220D4" w:rsidRDefault="00392173" w:rsidP="00634D43">
            <w:pPr>
              <w:pStyle w:val="MDPI42tablebody"/>
              <w:spacing w:line="240" w:lineRule="auto"/>
            </w:pPr>
            <w:r>
              <w:t>-</w:t>
            </w:r>
          </w:p>
        </w:tc>
      </w:tr>
      <w:tr w:rsidR="00392173" w:rsidRPr="00EF08AF" w14:paraId="5651BA05" w14:textId="77777777" w:rsidTr="00D6714D">
        <w:trPr>
          <w:trHeight w:val="290"/>
        </w:trPr>
        <w:tc>
          <w:tcPr>
            <w:tcW w:w="603" w:type="dxa"/>
            <w:shd w:val="clear" w:color="auto" w:fill="auto"/>
            <w:vAlign w:val="center"/>
          </w:tcPr>
          <w:p w14:paraId="14CAC7F7" w14:textId="3CAFE3CD" w:rsidR="00392173" w:rsidRDefault="00392173" w:rsidP="00634D43">
            <w:pPr>
              <w:pStyle w:val="MDPI42tablebody"/>
              <w:spacing w:line="240" w:lineRule="auto"/>
            </w:pPr>
            <w:r>
              <w:fldChar w:fldCharType="begin"/>
            </w:r>
            <w:r>
              <w:instrText xml:space="preserve"> ADDIN ZOTERO_ITEM CSL_CITATION {"citationID":"qWtjrJRx","properties":{"formattedCitation":"[26]","plainCitation":"[26]","noteIndex":0},"citationItems":[{"id":153,"uris":["http://zotero.org/users/11398818/items/NETFL3DX"],"itemData":{"id":153,"type":"article-journal","abstract":"In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fldChar w:fldCharType="separate"/>
            </w:r>
            <w:r w:rsidRPr="00392173">
              <w:t>[26]</w:t>
            </w:r>
            <w:r>
              <w:fldChar w:fldCharType="end"/>
            </w:r>
          </w:p>
        </w:tc>
        <w:tc>
          <w:tcPr>
            <w:tcW w:w="1752" w:type="dxa"/>
            <w:shd w:val="clear" w:color="auto" w:fill="auto"/>
            <w:vAlign w:val="center"/>
          </w:tcPr>
          <w:p w14:paraId="42661311" w14:textId="340B3E33" w:rsidR="00392173" w:rsidRDefault="00392173" w:rsidP="00634D43">
            <w:pPr>
              <w:pStyle w:val="MDPI42tablebody"/>
              <w:spacing w:line="240" w:lineRule="auto"/>
            </w:pPr>
            <w:r>
              <w:t>Pressure Sensor</w:t>
            </w:r>
          </w:p>
        </w:tc>
        <w:tc>
          <w:tcPr>
            <w:tcW w:w="1170" w:type="dxa"/>
            <w:shd w:val="clear" w:color="auto" w:fill="auto"/>
            <w:vAlign w:val="center"/>
          </w:tcPr>
          <w:p w14:paraId="60F63FD3" w14:textId="5757304E" w:rsidR="00392173" w:rsidRDefault="00AE18FA" w:rsidP="00634D43">
            <w:pPr>
              <w:pStyle w:val="MDPI42tablebody"/>
              <w:spacing w:line="240" w:lineRule="auto"/>
            </w:pPr>
            <w:r>
              <w:t>9</w:t>
            </w:r>
          </w:p>
        </w:tc>
        <w:tc>
          <w:tcPr>
            <w:tcW w:w="2160" w:type="dxa"/>
          </w:tcPr>
          <w:p w14:paraId="61FB7AE2" w14:textId="1853A404" w:rsidR="00392173" w:rsidRDefault="00AE18FA" w:rsidP="00634D43">
            <w:pPr>
              <w:pStyle w:val="MDPI42tablebody"/>
              <w:spacing w:line="240" w:lineRule="auto"/>
            </w:pPr>
            <w:r>
              <w:t>-</w:t>
            </w:r>
          </w:p>
        </w:tc>
        <w:tc>
          <w:tcPr>
            <w:tcW w:w="990" w:type="dxa"/>
          </w:tcPr>
          <w:p w14:paraId="07A62C43" w14:textId="5BC7EC9E" w:rsidR="00392173" w:rsidRDefault="00AE18FA" w:rsidP="00634D43">
            <w:pPr>
              <w:pStyle w:val="MDPI42tablebody"/>
              <w:spacing w:line="240" w:lineRule="auto"/>
            </w:pPr>
            <w:r>
              <w:t>-</w:t>
            </w:r>
          </w:p>
        </w:tc>
        <w:tc>
          <w:tcPr>
            <w:tcW w:w="1908" w:type="dxa"/>
          </w:tcPr>
          <w:p w14:paraId="0CFCB8FF" w14:textId="2E5E0591" w:rsidR="00392173" w:rsidRDefault="00392173" w:rsidP="00634D43">
            <w:pPr>
              <w:pStyle w:val="MDPI42tablebody"/>
              <w:spacing w:line="240" w:lineRule="auto"/>
            </w:pPr>
            <w:r>
              <w:t>-</w:t>
            </w:r>
          </w:p>
        </w:tc>
      </w:tr>
      <w:tr w:rsidR="00AE18FA" w:rsidRPr="00EF08AF" w14:paraId="75329D14" w14:textId="77777777" w:rsidTr="00D6714D">
        <w:trPr>
          <w:trHeight w:val="290"/>
        </w:trPr>
        <w:tc>
          <w:tcPr>
            <w:tcW w:w="603" w:type="dxa"/>
            <w:shd w:val="clear" w:color="auto" w:fill="auto"/>
            <w:vAlign w:val="center"/>
          </w:tcPr>
          <w:p w14:paraId="624C72EE" w14:textId="7F83DB49" w:rsidR="00AE18FA" w:rsidRDefault="00AE18FA" w:rsidP="00AE18FA">
            <w:pPr>
              <w:pStyle w:val="MDPI42tablebody"/>
              <w:spacing w:line="240" w:lineRule="auto"/>
            </w:pPr>
            <w:r>
              <w:fldChar w:fldCharType="begin"/>
            </w:r>
            <w:r>
              <w:instrText xml:space="preserve"> ADDIN ZOTERO_ITEM CSL_CITATION {"citationID":"R8lzsNjY","properties":{"formattedCitation":"[27]","plainCitation":"[27]","noteIndex":0},"citationItems":[{"id":155,"uris":["http://zotero.org/users/11398818/items/UWUTEDIW"],"itemData":{"id":155,"type":"article-journal","abstract":"The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fldChar w:fldCharType="separate"/>
            </w:r>
            <w:r w:rsidRPr="00AE18FA">
              <w:t>[27]</w:t>
            </w:r>
            <w:r>
              <w:fldChar w:fldCharType="end"/>
            </w:r>
          </w:p>
        </w:tc>
        <w:tc>
          <w:tcPr>
            <w:tcW w:w="1752" w:type="dxa"/>
            <w:shd w:val="clear" w:color="auto" w:fill="auto"/>
            <w:vAlign w:val="center"/>
          </w:tcPr>
          <w:p w14:paraId="29E21291" w14:textId="0F03578D" w:rsidR="00AE18FA" w:rsidRDefault="00AE18FA" w:rsidP="00AE18FA">
            <w:pPr>
              <w:pStyle w:val="MDPI42tablebody"/>
              <w:spacing w:line="240" w:lineRule="auto"/>
            </w:pPr>
            <w:r>
              <w:t>Pressure Sensor</w:t>
            </w:r>
          </w:p>
        </w:tc>
        <w:tc>
          <w:tcPr>
            <w:tcW w:w="1170" w:type="dxa"/>
            <w:shd w:val="clear" w:color="auto" w:fill="auto"/>
            <w:vAlign w:val="center"/>
          </w:tcPr>
          <w:p w14:paraId="60EF130D" w14:textId="0F4477FF" w:rsidR="00AE18FA" w:rsidRDefault="0033798B" w:rsidP="00AE18FA">
            <w:pPr>
              <w:pStyle w:val="MDPI42tablebody"/>
              <w:spacing w:line="240" w:lineRule="auto"/>
            </w:pPr>
            <w:r>
              <w:t>9</w:t>
            </w:r>
          </w:p>
        </w:tc>
        <w:tc>
          <w:tcPr>
            <w:tcW w:w="2160" w:type="dxa"/>
          </w:tcPr>
          <w:p w14:paraId="4EBAB369" w14:textId="2C568BF8" w:rsidR="00AE18FA" w:rsidRDefault="0033798B" w:rsidP="00AE18FA">
            <w:pPr>
              <w:pStyle w:val="MDPI42tablebody"/>
              <w:spacing w:line="240" w:lineRule="auto"/>
            </w:pPr>
            <w:r>
              <w:t>-</w:t>
            </w:r>
          </w:p>
        </w:tc>
        <w:tc>
          <w:tcPr>
            <w:tcW w:w="990" w:type="dxa"/>
          </w:tcPr>
          <w:p w14:paraId="6B81AD3E" w14:textId="573F240B" w:rsidR="00AE18FA" w:rsidRDefault="0033798B" w:rsidP="00AE18FA">
            <w:pPr>
              <w:pStyle w:val="MDPI42tablebody"/>
              <w:spacing w:line="240" w:lineRule="auto"/>
            </w:pPr>
            <w:r>
              <w:t>-</w:t>
            </w:r>
          </w:p>
        </w:tc>
        <w:tc>
          <w:tcPr>
            <w:tcW w:w="1908" w:type="dxa"/>
          </w:tcPr>
          <w:p w14:paraId="68E00527" w14:textId="2509E310" w:rsidR="00AE18FA" w:rsidRDefault="00352E94" w:rsidP="00AE18FA">
            <w:pPr>
              <w:pStyle w:val="MDPI42tablebody"/>
              <w:spacing w:line="240" w:lineRule="auto"/>
            </w:pPr>
            <w:r>
              <w:t>Mobile App</w:t>
            </w:r>
          </w:p>
        </w:tc>
      </w:tr>
      <w:tr w:rsidR="0033798B" w:rsidRPr="00EF08AF" w14:paraId="1DE8C2F1" w14:textId="77777777" w:rsidTr="00D6714D">
        <w:trPr>
          <w:trHeight w:val="290"/>
        </w:trPr>
        <w:tc>
          <w:tcPr>
            <w:tcW w:w="603" w:type="dxa"/>
            <w:shd w:val="clear" w:color="auto" w:fill="auto"/>
            <w:vAlign w:val="center"/>
          </w:tcPr>
          <w:p w14:paraId="2E860D3D" w14:textId="3680ED8D" w:rsidR="0033798B" w:rsidRDefault="0033798B" w:rsidP="00AE18FA">
            <w:pPr>
              <w:pStyle w:val="MDPI42tablebody"/>
              <w:spacing w:line="240" w:lineRule="auto"/>
            </w:pPr>
            <w:r>
              <w:fldChar w:fldCharType="begin"/>
            </w:r>
            <w:r>
              <w:instrText xml:space="preserve"> ADDIN ZOTERO_ITEM CSL_CITATION {"citationID":"PUUo7GLP","properties":{"formattedCitation":"[28]","plainCitation":"[28]","noteIndex":0},"citationItems":[{"id":157,"uris":["http://zotero.org/users/11398818/items/RFVAKVUE"],"itemData":{"id":157,"type":"article-journal","abstract":"Nowadays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fldChar w:fldCharType="separate"/>
            </w:r>
            <w:r w:rsidRPr="0033798B">
              <w:t>[28]</w:t>
            </w:r>
            <w:r>
              <w:fldChar w:fldCharType="end"/>
            </w:r>
          </w:p>
        </w:tc>
        <w:tc>
          <w:tcPr>
            <w:tcW w:w="1752" w:type="dxa"/>
            <w:shd w:val="clear" w:color="auto" w:fill="auto"/>
            <w:vAlign w:val="center"/>
          </w:tcPr>
          <w:p w14:paraId="67B6B63F" w14:textId="7047561C" w:rsidR="0033798B" w:rsidRDefault="0033798B" w:rsidP="00AE18FA">
            <w:pPr>
              <w:pStyle w:val="MDPI42tablebody"/>
              <w:spacing w:line="240" w:lineRule="auto"/>
            </w:pPr>
            <w:r>
              <w:t>Pressure Sensor</w:t>
            </w:r>
          </w:p>
        </w:tc>
        <w:tc>
          <w:tcPr>
            <w:tcW w:w="1170" w:type="dxa"/>
            <w:shd w:val="clear" w:color="auto" w:fill="auto"/>
            <w:vAlign w:val="center"/>
          </w:tcPr>
          <w:p w14:paraId="677A8DF7" w14:textId="7BBF6AFA" w:rsidR="0033798B" w:rsidRDefault="0033798B" w:rsidP="00AE18FA">
            <w:pPr>
              <w:pStyle w:val="MDPI42tablebody"/>
              <w:spacing w:line="240" w:lineRule="auto"/>
            </w:pPr>
            <w:r>
              <w:t>8</w:t>
            </w:r>
          </w:p>
        </w:tc>
        <w:tc>
          <w:tcPr>
            <w:tcW w:w="2160" w:type="dxa"/>
          </w:tcPr>
          <w:p w14:paraId="63A518F7" w14:textId="47183626" w:rsidR="0033798B" w:rsidRDefault="00352E94" w:rsidP="00AE18FA">
            <w:pPr>
              <w:pStyle w:val="MDPI42tablebody"/>
              <w:spacing w:line="240" w:lineRule="auto"/>
            </w:pPr>
            <w:r>
              <w:t>EMN</w:t>
            </w:r>
          </w:p>
        </w:tc>
        <w:tc>
          <w:tcPr>
            <w:tcW w:w="990" w:type="dxa"/>
          </w:tcPr>
          <w:p w14:paraId="4FBBAC92" w14:textId="3C378C69" w:rsidR="0033798B" w:rsidRDefault="00352E94" w:rsidP="00AE18FA">
            <w:pPr>
              <w:pStyle w:val="MDPI42tablebody"/>
              <w:spacing w:line="240" w:lineRule="auto"/>
            </w:pPr>
            <w:r>
              <w:t>91.68</w:t>
            </w:r>
            <w:r w:rsidR="00285DC1">
              <w:t>%</w:t>
            </w:r>
          </w:p>
        </w:tc>
        <w:tc>
          <w:tcPr>
            <w:tcW w:w="1908" w:type="dxa"/>
          </w:tcPr>
          <w:p w14:paraId="6DD84C01" w14:textId="232B55FC" w:rsidR="0033798B" w:rsidRDefault="00352E94" w:rsidP="00AE18FA">
            <w:pPr>
              <w:pStyle w:val="MDPI42tablebody"/>
              <w:spacing w:line="240" w:lineRule="auto"/>
            </w:pPr>
            <w:r>
              <w:t>Desktop App</w:t>
            </w:r>
          </w:p>
        </w:tc>
      </w:tr>
      <w:tr w:rsidR="00352E94" w:rsidRPr="00EF08AF" w14:paraId="2BDDFC3B" w14:textId="77777777" w:rsidTr="00D6714D">
        <w:trPr>
          <w:trHeight w:val="290"/>
        </w:trPr>
        <w:tc>
          <w:tcPr>
            <w:tcW w:w="603" w:type="dxa"/>
            <w:shd w:val="clear" w:color="auto" w:fill="auto"/>
            <w:vAlign w:val="center"/>
          </w:tcPr>
          <w:p w14:paraId="1A2CF696" w14:textId="3436E64E" w:rsidR="00352E94" w:rsidRPr="0036557C" w:rsidRDefault="00421E31" w:rsidP="00AE18FA">
            <w:pPr>
              <w:pStyle w:val="MDPI42tablebody"/>
              <w:spacing w:line="240" w:lineRule="auto"/>
              <w:rPr>
                <w:color w:val="FF0000"/>
              </w:rPr>
            </w:pPr>
            <w:r>
              <w:rPr>
                <w:color w:val="FF0000"/>
              </w:rPr>
              <w:fldChar w:fldCharType="begin"/>
            </w:r>
            <w:r w:rsidR="00140170">
              <w:rPr>
                <w:color w:val="FF0000"/>
              </w:rPr>
              <w:instrText xml:space="preserve"> ADDIN ZOTERO_ITEM CSL_CITATION {"citationID":"c8YO5eSg","properties":{"formattedCitation":"[29]","plainCitation":"[29]","noteIndex":0},"citationItems":[{"id":174,"uris":["http://zotero.org/users/11398818/items/NF2WTTR3"],"itemData":{"id":174,"type":"article-journal","abstract":"Bad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Pr>
                <w:color w:val="FF0000"/>
              </w:rPr>
              <w:fldChar w:fldCharType="separate"/>
            </w:r>
            <w:r w:rsidR="00140170" w:rsidRPr="00140170">
              <w:t>[29]</w:t>
            </w:r>
            <w:r>
              <w:rPr>
                <w:color w:val="FF0000"/>
              </w:rPr>
              <w:fldChar w:fldCharType="end"/>
            </w:r>
          </w:p>
        </w:tc>
        <w:tc>
          <w:tcPr>
            <w:tcW w:w="1752" w:type="dxa"/>
            <w:shd w:val="clear" w:color="auto" w:fill="auto"/>
            <w:vAlign w:val="center"/>
          </w:tcPr>
          <w:p w14:paraId="49FCA8D1" w14:textId="153B81D6" w:rsidR="00352E94" w:rsidRPr="0036557C" w:rsidRDefault="00C3174D" w:rsidP="00AE18FA">
            <w:pPr>
              <w:pStyle w:val="MDPI42tablebody"/>
              <w:spacing w:line="240" w:lineRule="auto"/>
              <w:rPr>
                <w:color w:val="FF0000"/>
              </w:rPr>
            </w:pPr>
            <w:r w:rsidRPr="0036557C">
              <w:rPr>
                <w:color w:val="FF0000"/>
              </w:rPr>
              <w:t>Pressure Sensor</w:t>
            </w:r>
          </w:p>
        </w:tc>
        <w:tc>
          <w:tcPr>
            <w:tcW w:w="1170" w:type="dxa"/>
            <w:shd w:val="clear" w:color="auto" w:fill="auto"/>
            <w:vAlign w:val="center"/>
          </w:tcPr>
          <w:p w14:paraId="7CE528F9" w14:textId="56BE3CEA" w:rsidR="00352E94" w:rsidRPr="0036557C" w:rsidRDefault="00285DC1" w:rsidP="00AE18FA">
            <w:pPr>
              <w:pStyle w:val="MDPI42tablebody"/>
              <w:spacing w:line="240" w:lineRule="auto"/>
              <w:rPr>
                <w:color w:val="FF0000"/>
              </w:rPr>
            </w:pPr>
            <w:r>
              <w:rPr>
                <w:color w:val="FF0000"/>
              </w:rPr>
              <w:t>12</w:t>
            </w:r>
          </w:p>
        </w:tc>
        <w:tc>
          <w:tcPr>
            <w:tcW w:w="2160" w:type="dxa"/>
            <w:vAlign w:val="center"/>
          </w:tcPr>
          <w:p w14:paraId="7E61CA7F" w14:textId="4171AAF2" w:rsidR="00352E94" w:rsidRPr="0036557C" w:rsidRDefault="00285DC1" w:rsidP="00571C08">
            <w:pPr>
              <w:pStyle w:val="MDPI42tablebody"/>
              <w:spacing w:line="240" w:lineRule="auto"/>
              <w:rPr>
                <w:color w:val="FF0000"/>
              </w:rPr>
            </w:pPr>
            <w:r>
              <w:rPr>
                <w:color w:val="FF0000"/>
              </w:rPr>
              <w:t>SVM</w:t>
            </w:r>
          </w:p>
        </w:tc>
        <w:tc>
          <w:tcPr>
            <w:tcW w:w="990" w:type="dxa"/>
            <w:vAlign w:val="center"/>
          </w:tcPr>
          <w:p w14:paraId="08A255AA" w14:textId="5F5ADF5B" w:rsidR="00352E94" w:rsidRPr="0036557C" w:rsidRDefault="00285DC1" w:rsidP="00571C08">
            <w:pPr>
              <w:pStyle w:val="MDPI42tablebody"/>
              <w:spacing w:line="240" w:lineRule="auto"/>
              <w:rPr>
                <w:color w:val="FF0000"/>
              </w:rPr>
            </w:pPr>
            <w:r>
              <w:rPr>
                <w:color w:val="FF0000"/>
              </w:rPr>
              <w:t>89.60%</w:t>
            </w:r>
          </w:p>
        </w:tc>
        <w:tc>
          <w:tcPr>
            <w:tcW w:w="1908" w:type="dxa"/>
            <w:vAlign w:val="center"/>
          </w:tcPr>
          <w:p w14:paraId="56BD010C" w14:textId="681B6BC7" w:rsidR="00352E94" w:rsidRPr="0036557C" w:rsidRDefault="00285DC1" w:rsidP="00571C08">
            <w:pPr>
              <w:pStyle w:val="MDPI42tablebody"/>
              <w:spacing w:line="240" w:lineRule="auto"/>
              <w:rPr>
                <w:color w:val="FF0000"/>
              </w:rPr>
            </w:pPr>
            <w:r>
              <w:rPr>
                <w:color w:val="FF0000"/>
              </w:rPr>
              <w:t>-</w:t>
            </w:r>
          </w:p>
        </w:tc>
      </w:tr>
      <w:tr w:rsidR="00571C08" w:rsidRPr="00EF08AF" w14:paraId="414D1E88" w14:textId="77777777" w:rsidTr="00D6714D">
        <w:trPr>
          <w:trHeight w:val="290"/>
        </w:trPr>
        <w:tc>
          <w:tcPr>
            <w:tcW w:w="603" w:type="dxa"/>
            <w:shd w:val="clear" w:color="auto" w:fill="auto"/>
            <w:vAlign w:val="center"/>
          </w:tcPr>
          <w:p w14:paraId="7275DEA0" w14:textId="2B2B6A81" w:rsidR="00571C08" w:rsidRDefault="00571C08" w:rsidP="00AE18FA">
            <w:pPr>
              <w:pStyle w:val="MDPI42tablebody"/>
              <w:spacing w:line="240" w:lineRule="auto"/>
            </w:pPr>
            <w:r>
              <w:fldChar w:fldCharType="begin"/>
            </w:r>
            <w:r w:rsidR="001A4B72">
              <w:instrText xml:space="preserve"> ADDIN ZOTERO_ITEM CSL_CITATION {"citationID":"32UW4Hsf","properties":{"formattedCitation":"[30]","plainCitation":"[30]","noteIndex":0},"citationItems":[{"id":103,"uris":["http://zotero.org/groups/5004747/items/JS76S86Q"],"itemData":{"id":103,"type":"article-journal","container-title":"Sensors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fldChar w:fldCharType="separate"/>
            </w:r>
            <w:r w:rsidR="001A4B72" w:rsidRPr="001A4B72">
              <w:t>[30]</w:t>
            </w:r>
            <w:r>
              <w:fldChar w:fldCharType="end"/>
            </w:r>
          </w:p>
        </w:tc>
        <w:tc>
          <w:tcPr>
            <w:tcW w:w="1752" w:type="dxa"/>
            <w:shd w:val="clear" w:color="auto" w:fill="auto"/>
            <w:vAlign w:val="center"/>
          </w:tcPr>
          <w:p w14:paraId="2EEA8C53" w14:textId="110BED74" w:rsidR="00571C08" w:rsidRDefault="00FF2EC9" w:rsidP="00AE18FA">
            <w:pPr>
              <w:pStyle w:val="MDPI42tablebody"/>
              <w:spacing w:line="240" w:lineRule="auto"/>
            </w:pPr>
            <w:r>
              <w:t>Pressure Sensor</w:t>
            </w:r>
          </w:p>
        </w:tc>
        <w:tc>
          <w:tcPr>
            <w:tcW w:w="1170" w:type="dxa"/>
            <w:shd w:val="clear" w:color="auto" w:fill="auto"/>
            <w:vAlign w:val="center"/>
          </w:tcPr>
          <w:p w14:paraId="77160AB7" w14:textId="1389C47A" w:rsidR="00571C08" w:rsidRDefault="00FF2EC9" w:rsidP="00AE18FA">
            <w:pPr>
              <w:pStyle w:val="MDPI42tablebody"/>
              <w:spacing w:line="240" w:lineRule="auto"/>
            </w:pPr>
            <w:r>
              <w:t>7</w:t>
            </w:r>
          </w:p>
        </w:tc>
        <w:tc>
          <w:tcPr>
            <w:tcW w:w="2160" w:type="dxa"/>
            <w:vAlign w:val="center"/>
          </w:tcPr>
          <w:p w14:paraId="23A60206" w14:textId="75272BA3" w:rsidR="00571C08" w:rsidRDefault="001A4B72" w:rsidP="00571C08">
            <w:pPr>
              <w:pStyle w:val="MDPI42tablebody"/>
              <w:spacing w:line="240" w:lineRule="auto"/>
            </w:pPr>
            <w:r>
              <w:t>ANN</w:t>
            </w:r>
          </w:p>
        </w:tc>
        <w:tc>
          <w:tcPr>
            <w:tcW w:w="990" w:type="dxa"/>
            <w:vAlign w:val="center"/>
          </w:tcPr>
          <w:p w14:paraId="32A85741" w14:textId="4EF79874" w:rsidR="00571C08" w:rsidRDefault="00983CE9" w:rsidP="00571C08">
            <w:pPr>
              <w:pStyle w:val="MDPI42tablebody"/>
              <w:spacing w:line="240" w:lineRule="auto"/>
            </w:pPr>
            <w:r>
              <w:t>97.07%</w:t>
            </w:r>
          </w:p>
        </w:tc>
        <w:tc>
          <w:tcPr>
            <w:tcW w:w="1908" w:type="dxa"/>
            <w:vAlign w:val="center"/>
          </w:tcPr>
          <w:p w14:paraId="7F281F7E" w14:textId="3EEAA69F" w:rsidR="00571C08" w:rsidRDefault="00983CE9" w:rsidP="00571C08">
            <w:pPr>
              <w:pStyle w:val="MDPI42tablebody"/>
              <w:spacing w:line="240" w:lineRule="auto"/>
            </w:pPr>
            <w:r>
              <w:t xml:space="preserve">Haptic </w:t>
            </w:r>
            <w:r w:rsidR="00D6714D">
              <w:t>Feedback</w:t>
            </w:r>
          </w:p>
        </w:tc>
      </w:tr>
      <w:tr w:rsidR="005C5387" w:rsidRPr="00EF08AF" w14:paraId="21CF837D" w14:textId="77777777" w:rsidTr="00D6714D">
        <w:trPr>
          <w:trHeight w:val="290"/>
        </w:trPr>
        <w:tc>
          <w:tcPr>
            <w:tcW w:w="603" w:type="dxa"/>
            <w:shd w:val="clear" w:color="auto" w:fill="auto"/>
            <w:vAlign w:val="center"/>
          </w:tcPr>
          <w:p w14:paraId="7B12E24E" w14:textId="6FE0DFB5" w:rsidR="005C5387" w:rsidRDefault="005C5387" w:rsidP="00AE18FA">
            <w:pPr>
              <w:pStyle w:val="MDPI42tablebody"/>
              <w:spacing w:line="240" w:lineRule="auto"/>
            </w:pPr>
            <w:r>
              <w:fldChar w:fldCharType="begin"/>
            </w:r>
            <w:r>
              <w:instrText xml:space="preserve"> ADDIN ZOTERO_ITEM CSL_CITATION {"citationID":"Adhllx8u","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Pr="005C5387">
              <w:t>[31]</w:t>
            </w:r>
            <w:r>
              <w:fldChar w:fldCharType="end"/>
            </w:r>
          </w:p>
        </w:tc>
        <w:tc>
          <w:tcPr>
            <w:tcW w:w="1752" w:type="dxa"/>
            <w:shd w:val="clear" w:color="auto" w:fill="auto"/>
            <w:vAlign w:val="center"/>
          </w:tcPr>
          <w:p w14:paraId="1E80C30C" w14:textId="4A6ED1FA" w:rsidR="005C5387" w:rsidRDefault="005C5387" w:rsidP="00AE18FA">
            <w:pPr>
              <w:pStyle w:val="MDPI42tablebody"/>
              <w:spacing w:line="240" w:lineRule="auto"/>
            </w:pPr>
            <w:r>
              <w:t>Load Cell</w:t>
            </w:r>
          </w:p>
        </w:tc>
        <w:tc>
          <w:tcPr>
            <w:tcW w:w="1170" w:type="dxa"/>
            <w:shd w:val="clear" w:color="auto" w:fill="auto"/>
            <w:vAlign w:val="center"/>
          </w:tcPr>
          <w:p w14:paraId="4CC76ED0" w14:textId="031D6656" w:rsidR="005C5387" w:rsidRDefault="00D1027E" w:rsidP="00AE18FA">
            <w:pPr>
              <w:pStyle w:val="MDPI42tablebody"/>
              <w:spacing w:line="240" w:lineRule="auto"/>
            </w:pPr>
            <w:r>
              <w:t>6</w:t>
            </w:r>
          </w:p>
        </w:tc>
        <w:tc>
          <w:tcPr>
            <w:tcW w:w="2160" w:type="dxa"/>
            <w:vAlign w:val="center"/>
          </w:tcPr>
          <w:p w14:paraId="19F2F808" w14:textId="5EC28616" w:rsidR="005C5387" w:rsidRDefault="005C5387" w:rsidP="00571C08">
            <w:pPr>
              <w:pStyle w:val="MDPI42tablebody"/>
              <w:spacing w:line="240" w:lineRule="auto"/>
            </w:pPr>
            <w:r>
              <w:t>SVM</w:t>
            </w:r>
          </w:p>
        </w:tc>
        <w:tc>
          <w:tcPr>
            <w:tcW w:w="990" w:type="dxa"/>
            <w:vAlign w:val="center"/>
          </w:tcPr>
          <w:p w14:paraId="192215EA" w14:textId="42F2395B" w:rsidR="005C5387" w:rsidRDefault="005C5387" w:rsidP="00571C08">
            <w:pPr>
              <w:pStyle w:val="MDPI42tablebody"/>
              <w:spacing w:line="240" w:lineRule="auto"/>
            </w:pPr>
            <w:r>
              <w:t>97.94%</w:t>
            </w:r>
          </w:p>
        </w:tc>
        <w:tc>
          <w:tcPr>
            <w:tcW w:w="1908" w:type="dxa"/>
            <w:vAlign w:val="center"/>
          </w:tcPr>
          <w:p w14:paraId="4BAF5EAA" w14:textId="19EBAAA4" w:rsidR="005C5387" w:rsidRDefault="00D1027E" w:rsidP="00571C08">
            <w:pPr>
              <w:pStyle w:val="MDPI42tablebody"/>
              <w:spacing w:line="240" w:lineRule="auto"/>
            </w:pPr>
            <w:r>
              <w:t>-</w:t>
            </w:r>
          </w:p>
        </w:tc>
      </w:tr>
      <w:tr w:rsidR="00D1027E" w:rsidRPr="00EF08AF" w14:paraId="4F019E3F" w14:textId="77777777" w:rsidTr="00D6714D">
        <w:trPr>
          <w:trHeight w:val="290"/>
        </w:trPr>
        <w:tc>
          <w:tcPr>
            <w:tcW w:w="603" w:type="dxa"/>
            <w:shd w:val="clear" w:color="auto" w:fill="auto"/>
            <w:vAlign w:val="center"/>
          </w:tcPr>
          <w:p w14:paraId="73F75DC5" w14:textId="7EFAC0A2" w:rsidR="00D1027E" w:rsidRDefault="001863F1" w:rsidP="00AE18FA">
            <w:pPr>
              <w:pStyle w:val="MDPI42tablebody"/>
              <w:spacing w:line="240" w:lineRule="auto"/>
            </w:pPr>
            <w:r>
              <w:fldChar w:fldCharType="begin"/>
            </w:r>
            <w:r>
              <w:instrText xml:space="preserve"> ADDIN ZOTERO_ITEM CSL_CITATION {"citationID":"kgtnNoj3","properties":{"formattedCitation":"[32]","plainCitation":"[32]","noteIndex":0},"citationItems":[{"id":161,"uris":["http://zotero.org/users/11398818/items/JP76KCNB"],"itemData":{"id":161,"type":"article-journal","container-title":"Sensors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fldChar w:fldCharType="separate"/>
            </w:r>
            <w:r w:rsidRPr="001863F1">
              <w:t>[32]</w:t>
            </w:r>
            <w:r>
              <w:fldChar w:fldCharType="end"/>
            </w:r>
          </w:p>
        </w:tc>
        <w:tc>
          <w:tcPr>
            <w:tcW w:w="1752" w:type="dxa"/>
            <w:shd w:val="clear" w:color="auto" w:fill="auto"/>
            <w:vAlign w:val="center"/>
          </w:tcPr>
          <w:p w14:paraId="73D540FB" w14:textId="2EA93DA4" w:rsidR="00D1027E" w:rsidRDefault="00354A66" w:rsidP="00AE18FA">
            <w:pPr>
              <w:pStyle w:val="MDPI42tablebody"/>
              <w:spacing w:line="240" w:lineRule="auto"/>
            </w:pPr>
            <w:r>
              <w:t>Pressure Sensor</w:t>
            </w:r>
          </w:p>
        </w:tc>
        <w:tc>
          <w:tcPr>
            <w:tcW w:w="1170" w:type="dxa"/>
            <w:shd w:val="clear" w:color="auto" w:fill="auto"/>
            <w:vAlign w:val="center"/>
          </w:tcPr>
          <w:p w14:paraId="572AC51C" w14:textId="2DAE8B7B" w:rsidR="00D1027E" w:rsidRDefault="00354A66" w:rsidP="00AE18FA">
            <w:pPr>
              <w:pStyle w:val="MDPI42tablebody"/>
              <w:spacing w:line="240" w:lineRule="auto"/>
            </w:pPr>
            <w:r>
              <w:t>7</w:t>
            </w:r>
          </w:p>
        </w:tc>
        <w:tc>
          <w:tcPr>
            <w:tcW w:w="2160" w:type="dxa"/>
            <w:vAlign w:val="center"/>
          </w:tcPr>
          <w:p w14:paraId="1ED89A9E" w14:textId="1C29AB6D" w:rsidR="00D1027E" w:rsidRDefault="00354A66" w:rsidP="00571C08">
            <w:pPr>
              <w:pStyle w:val="MDPI42tablebody"/>
              <w:spacing w:line="240" w:lineRule="auto"/>
            </w:pPr>
            <w:r>
              <w:t>-</w:t>
            </w:r>
          </w:p>
        </w:tc>
        <w:tc>
          <w:tcPr>
            <w:tcW w:w="990" w:type="dxa"/>
            <w:vAlign w:val="center"/>
          </w:tcPr>
          <w:p w14:paraId="76B051E6" w14:textId="05A241DA" w:rsidR="00D1027E" w:rsidRDefault="00354A66" w:rsidP="00571C08">
            <w:pPr>
              <w:pStyle w:val="MDPI42tablebody"/>
              <w:spacing w:line="240" w:lineRule="auto"/>
            </w:pPr>
            <w:r>
              <w:t>-</w:t>
            </w:r>
          </w:p>
        </w:tc>
        <w:tc>
          <w:tcPr>
            <w:tcW w:w="1908" w:type="dxa"/>
            <w:vAlign w:val="center"/>
          </w:tcPr>
          <w:p w14:paraId="6542CEBA" w14:textId="72F933CF" w:rsidR="00D1027E" w:rsidRDefault="00354A66" w:rsidP="00571C08">
            <w:pPr>
              <w:pStyle w:val="MDPI42tablebody"/>
              <w:spacing w:line="240" w:lineRule="auto"/>
            </w:pPr>
            <w:r>
              <w:t>Desktop App</w:t>
            </w:r>
          </w:p>
        </w:tc>
      </w:tr>
      <w:tr w:rsidR="00354A66" w:rsidRPr="00EF08AF" w14:paraId="439348C3" w14:textId="77777777" w:rsidTr="00D6714D">
        <w:trPr>
          <w:trHeight w:val="290"/>
        </w:trPr>
        <w:tc>
          <w:tcPr>
            <w:tcW w:w="603" w:type="dxa"/>
            <w:shd w:val="clear" w:color="auto" w:fill="auto"/>
            <w:vAlign w:val="center"/>
          </w:tcPr>
          <w:p w14:paraId="78993357" w14:textId="2271B6AE" w:rsidR="00354A66" w:rsidRDefault="00354A66" w:rsidP="00AE18FA">
            <w:pPr>
              <w:pStyle w:val="MDPI42tablebody"/>
              <w:spacing w:line="240" w:lineRule="auto"/>
            </w:pPr>
            <w:r>
              <w:lastRenderedPageBreak/>
              <w:fldChar w:fldCharType="begin"/>
            </w:r>
            <w:r>
              <w:instrText xml:space="preserve"> ADDIN ZOTERO_ITEM CSL_CITATION {"citationID":"piNOdbgs","properties":{"formattedCitation":"[33]","plainCitation":"[33]","noteIndex":0},"citationItems":[{"id":168,"uris":["http://zotero.org/users/11398818/items/95B8ZWLW"],"itemData":{"id":168,"type":"paper-conference","container-title":"2019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fldChar w:fldCharType="separate"/>
            </w:r>
            <w:r w:rsidRPr="00354A66">
              <w:t>[33]</w:t>
            </w:r>
            <w:r>
              <w:fldChar w:fldCharType="end"/>
            </w:r>
          </w:p>
        </w:tc>
        <w:tc>
          <w:tcPr>
            <w:tcW w:w="1752" w:type="dxa"/>
            <w:shd w:val="clear" w:color="auto" w:fill="auto"/>
            <w:vAlign w:val="center"/>
          </w:tcPr>
          <w:p w14:paraId="28539A8D" w14:textId="185C9540" w:rsidR="00354A66" w:rsidRDefault="00202D86" w:rsidP="00AE18FA">
            <w:pPr>
              <w:pStyle w:val="MDPI42tablebody"/>
              <w:spacing w:line="240" w:lineRule="auto"/>
            </w:pPr>
            <w:r>
              <w:t>Camera</w:t>
            </w:r>
            <w:r w:rsidR="00AE6D79">
              <w:t xml:space="preserve"> &amp; </w:t>
            </w:r>
            <w:r w:rsidR="00AE6D79" w:rsidRPr="00AE6D79">
              <w:t xml:space="preserve">RFID </w:t>
            </w:r>
            <w:r w:rsidR="00AE6D79">
              <w:t>T</w:t>
            </w:r>
            <w:r w:rsidR="00AE6D79" w:rsidRPr="00AE6D79">
              <w:t>ags</w:t>
            </w:r>
          </w:p>
        </w:tc>
        <w:tc>
          <w:tcPr>
            <w:tcW w:w="1170" w:type="dxa"/>
            <w:shd w:val="clear" w:color="auto" w:fill="auto"/>
            <w:vAlign w:val="center"/>
          </w:tcPr>
          <w:p w14:paraId="2A5CED10" w14:textId="1D548A37" w:rsidR="00354A66" w:rsidRDefault="002F20FE" w:rsidP="00AE18FA">
            <w:pPr>
              <w:pStyle w:val="MDPI42tablebody"/>
              <w:spacing w:line="240" w:lineRule="auto"/>
            </w:pPr>
            <w:r>
              <w:t>3</w:t>
            </w:r>
          </w:p>
        </w:tc>
        <w:tc>
          <w:tcPr>
            <w:tcW w:w="2160" w:type="dxa"/>
            <w:vAlign w:val="center"/>
          </w:tcPr>
          <w:p w14:paraId="49FF507C" w14:textId="390C0625" w:rsidR="00354A66" w:rsidRDefault="002F20FE" w:rsidP="00571C08">
            <w:pPr>
              <w:pStyle w:val="MDPI42tablebody"/>
              <w:spacing w:line="240" w:lineRule="auto"/>
            </w:pPr>
            <w:r>
              <w:t>RF</w:t>
            </w:r>
          </w:p>
        </w:tc>
        <w:tc>
          <w:tcPr>
            <w:tcW w:w="990" w:type="dxa"/>
            <w:vAlign w:val="center"/>
          </w:tcPr>
          <w:p w14:paraId="62BF7E6F" w14:textId="3602E969" w:rsidR="00354A66" w:rsidRDefault="002F20FE" w:rsidP="00571C08">
            <w:pPr>
              <w:pStyle w:val="MDPI42tablebody"/>
              <w:spacing w:line="240" w:lineRule="auto"/>
            </w:pPr>
            <w:r>
              <w:t>99.</w:t>
            </w:r>
            <w:r w:rsidR="00760AB0">
              <w:t>27</w:t>
            </w:r>
          </w:p>
        </w:tc>
        <w:tc>
          <w:tcPr>
            <w:tcW w:w="1908" w:type="dxa"/>
            <w:vAlign w:val="center"/>
          </w:tcPr>
          <w:p w14:paraId="67625CE9" w14:textId="28C12388" w:rsidR="00354A66" w:rsidRDefault="00760AB0" w:rsidP="00571C08">
            <w:pPr>
              <w:pStyle w:val="MDPI42tablebody"/>
              <w:spacing w:line="240" w:lineRule="auto"/>
            </w:pPr>
            <w:r>
              <w:t>-</w:t>
            </w:r>
          </w:p>
        </w:tc>
      </w:tr>
      <w:tr w:rsidR="00760AB0" w:rsidRPr="00EF08AF" w14:paraId="627ABDE5" w14:textId="77777777" w:rsidTr="00D6714D">
        <w:trPr>
          <w:trHeight w:val="290"/>
        </w:trPr>
        <w:tc>
          <w:tcPr>
            <w:tcW w:w="603" w:type="dxa"/>
            <w:shd w:val="clear" w:color="auto" w:fill="auto"/>
            <w:vAlign w:val="center"/>
          </w:tcPr>
          <w:p w14:paraId="43602EEE" w14:textId="27935815" w:rsidR="00760AB0" w:rsidRDefault="0083791F" w:rsidP="00AE18FA">
            <w:pPr>
              <w:pStyle w:val="MDPI42tablebody"/>
              <w:spacing w:line="240" w:lineRule="auto"/>
            </w:pPr>
            <w:r>
              <w:fldChar w:fldCharType="begin"/>
            </w:r>
            <w:r>
              <w:instrText xml:space="preserve"> ADDIN ZOTERO_ITEM CSL_CITATION {"citationID":"i1MBuKxt","properties":{"formattedCitation":"[34]","plainCitation":"[34]","noteIndex":0},"citationItems":[{"id":167,"uris":["http://zotero.org/users/11398818/items/DR5UVBDW"],"itemData":{"id":167,"type":"article-journal","container-title":"IEEE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fldChar w:fldCharType="separate"/>
            </w:r>
            <w:r w:rsidRPr="0083791F">
              <w:t>[34]</w:t>
            </w:r>
            <w:r>
              <w:fldChar w:fldCharType="end"/>
            </w:r>
          </w:p>
        </w:tc>
        <w:tc>
          <w:tcPr>
            <w:tcW w:w="1752" w:type="dxa"/>
            <w:shd w:val="clear" w:color="auto" w:fill="auto"/>
            <w:vAlign w:val="center"/>
          </w:tcPr>
          <w:p w14:paraId="5BF52698" w14:textId="1B3C67F2" w:rsidR="00760AB0" w:rsidRDefault="006907A9" w:rsidP="00AE18FA">
            <w:pPr>
              <w:pStyle w:val="MDPI42tablebody"/>
              <w:spacing w:line="240" w:lineRule="auto"/>
            </w:pPr>
            <w:r>
              <w:t>Flex Sensor</w:t>
            </w:r>
          </w:p>
        </w:tc>
        <w:tc>
          <w:tcPr>
            <w:tcW w:w="1170" w:type="dxa"/>
            <w:shd w:val="clear" w:color="auto" w:fill="auto"/>
            <w:vAlign w:val="center"/>
          </w:tcPr>
          <w:p w14:paraId="66D66FA8" w14:textId="776C7FC2" w:rsidR="00760AB0" w:rsidRDefault="006907A9" w:rsidP="00AE18FA">
            <w:pPr>
              <w:pStyle w:val="MDPI42tablebody"/>
              <w:spacing w:line="240" w:lineRule="auto"/>
            </w:pPr>
            <w:r>
              <w:t>7</w:t>
            </w:r>
          </w:p>
        </w:tc>
        <w:tc>
          <w:tcPr>
            <w:tcW w:w="2160" w:type="dxa"/>
            <w:vAlign w:val="center"/>
          </w:tcPr>
          <w:p w14:paraId="4B866316" w14:textId="2D75D6C8" w:rsidR="00760AB0" w:rsidRDefault="006907A9" w:rsidP="00571C08">
            <w:pPr>
              <w:pStyle w:val="MDPI42tablebody"/>
              <w:spacing w:line="240" w:lineRule="auto"/>
            </w:pPr>
            <w:r>
              <w:t>ANN</w:t>
            </w:r>
          </w:p>
        </w:tc>
        <w:tc>
          <w:tcPr>
            <w:tcW w:w="990" w:type="dxa"/>
            <w:vAlign w:val="center"/>
          </w:tcPr>
          <w:p w14:paraId="7D9421C6" w14:textId="11666660" w:rsidR="00760AB0" w:rsidRDefault="006907A9" w:rsidP="00571C08">
            <w:pPr>
              <w:pStyle w:val="MDPI42tablebody"/>
              <w:spacing w:line="240" w:lineRule="auto"/>
            </w:pPr>
            <w:r>
              <w:t>97.43</w:t>
            </w:r>
          </w:p>
        </w:tc>
        <w:tc>
          <w:tcPr>
            <w:tcW w:w="1908" w:type="dxa"/>
            <w:vAlign w:val="center"/>
          </w:tcPr>
          <w:p w14:paraId="36E0A084" w14:textId="207233B7" w:rsidR="00760AB0" w:rsidRDefault="006907A9" w:rsidP="00571C08">
            <w:pPr>
              <w:pStyle w:val="MDPI42tablebody"/>
              <w:spacing w:line="240" w:lineRule="auto"/>
            </w:pPr>
            <w:r>
              <w:t>-</w:t>
            </w:r>
          </w:p>
        </w:tc>
      </w:tr>
      <w:tr w:rsidR="006907A9" w:rsidRPr="00EF08AF" w14:paraId="66218AD9" w14:textId="77777777" w:rsidTr="00D6714D">
        <w:trPr>
          <w:trHeight w:val="290"/>
        </w:trPr>
        <w:tc>
          <w:tcPr>
            <w:tcW w:w="603" w:type="dxa"/>
            <w:shd w:val="clear" w:color="auto" w:fill="auto"/>
            <w:vAlign w:val="center"/>
          </w:tcPr>
          <w:p w14:paraId="6F12737C" w14:textId="16A4930F" w:rsidR="006907A9" w:rsidRDefault="006907A9" w:rsidP="00AE18FA">
            <w:pPr>
              <w:pStyle w:val="MDPI42tablebody"/>
              <w:spacing w:line="240" w:lineRule="auto"/>
            </w:pPr>
            <w:r>
              <w:fldChar w:fldCharType="begin"/>
            </w:r>
            <w:r w:rsidR="0051511F">
              <w:instrText xml:space="preserve"> ADDIN ZOTERO_ITEM CSL_CITATION {"citationID":"uHlGogAq","properties":{"formattedCitation":"[35]","plainCitation":"[35]","noteIndex":0},"citationItems":[{"id":169,"uris":["http://zotero.org/users/11398818/items/8IPGYUV4"],"itemData":{"id":169,"type":"article-journal","container-title":"IEEE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fldChar w:fldCharType="separate"/>
            </w:r>
            <w:r w:rsidR="0051511F" w:rsidRPr="0051511F">
              <w:t>[35]</w:t>
            </w:r>
            <w:r>
              <w:fldChar w:fldCharType="end"/>
            </w:r>
          </w:p>
        </w:tc>
        <w:tc>
          <w:tcPr>
            <w:tcW w:w="1752" w:type="dxa"/>
            <w:shd w:val="clear" w:color="auto" w:fill="auto"/>
            <w:vAlign w:val="center"/>
          </w:tcPr>
          <w:p w14:paraId="31E561CC" w14:textId="24B5FC81" w:rsidR="006907A9" w:rsidRDefault="00CF6F77" w:rsidP="00AE18FA">
            <w:pPr>
              <w:pStyle w:val="MDPI42tablebody"/>
              <w:spacing w:line="240" w:lineRule="auto"/>
            </w:pPr>
            <w:r>
              <w:t>Pressure</w:t>
            </w:r>
            <w:r w:rsidR="0051511F">
              <w:t xml:space="preserve"> Sensor</w:t>
            </w:r>
            <w:r w:rsidR="00462A76">
              <w:t xml:space="preserve"> </w:t>
            </w:r>
            <w:r w:rsidR="0051511F">
              <w:t>&amp;</w:t>
            </w:r>
            <w:r w:rsidR="00462A76">
              <w:t xml:space="preserve"> </w:t>
            </w:r>
            <w:r>
              <w:t>Ultrasonic</w:t>
            </w:r>
            <w:r w:rsidR="00462A76">
              <w:t xml:space="preserve"> Sensor</w:t>
            </w:r>
          </w:p>
        </w:tc>
        <w:tc>
          <w:tcPr>
            <w:tcW w:w="1170" w:type="dxa"/>
            <w:shd w:val="clear" w:color="auto" w:fill="auto"/>
            <w:vAlign w:val="center"/>
          </w:tcPr>
          <w:p w14:paraId="47E58B6D" w14:textId="3FDD48BE" w:rsidR="006907A9" w:rsidRDefault="00462A76" w:rsidP="00AE18FA">
            <w:pPr>
              <w:pStyle w:val="MDPI42tablebody"/>
              <w:spacing w:line="240" w:lineRule="auto"/>
            </w:pPr>
            <w:r>
              <w:t>11</w:t>
            </w:r>
          </w:p>
        </w:tc>
        <w:tc>
          <w:tcPr>
            <w:tcW w:w="2160" w:type="dxa"/>
            <w:vAlign w:val="center"/>
          </w:tcPr>
          <w:p w14:paraId="4C22B6E7" w14:textId="1E294BCC" w:rsidR="006907A9" w:rsidRDefault="00462A76" w:rsidP="00571C08">
            <w:pPr>
              <w:pStyle w:val="MDPI42tablebody"/>
              <w:spacing w:line="240" w:lineRule="auto"/>
            </w:pPr>
            <w:r>
              <w:t>KNN</w:t>
            </w:r>
          </w:p>
        </w:tc>
        <w:tc>
          <w:tcPr>
            <w:tcW w:w="990" w:type="dxa"/>
            <w:vAlign w:val="center"/>
          </w:tcPr>
          <w:p w14:paraId="6ACFA1BE" w14:textId="676293EA" w:rsidR="006907A9" w:rsidRDefault="002D09F0" w:rsidP="00571C08">
            <w:pPr>
              <w:pStyle w:val="MDPI42tablebody"/>
              <w:spacing w:line="240" w:lineRule="auto"/>
            </w:pPr>
            <w:r>
              <w:t>92%</w:t>
            </w:r>
          </w:p>
        </w:tc>
        <w:tc>
          <w:tcPr>
            <w:tcW w:w="1908" w:type="dxa"/>
            <w:vAlign w:val="center"/>
          </w:tcPr>
          <w:p w14:paraId="3A7CF075" w14:textId="4BD1791C" w:rsidR="006907A9" w:rsidRDefault="002D09F0" w:rsidP="00571C08">
            <w:pPr>
              <w:pStyle w:val="MDPI42tablebody"/>
              <w:spacing w:line="240" w:lineRule="auto"/>
            </w:pPr>
            <w:r>
              <w:t>-</w:t>
            </w:r>
          </w:p>
        </w:tc>
      </w:tr>
      <w:tr w:rsidR="002D09F0" w:rsidRPr="00EF08AF" w14:paraId="0BC8BD5D" w14:textId="77777777" w:rsidTr="00D6714D">
        <w:trPr>
          <w:trHeight w:val="290"/>
        </w:trPr>
        <w:tc>
          <w:tcPr>
            <w:tcW w:w="603" w:type="dxa"/>
            <w:shd w:val="clear" w:color="auto" w:fill="auto"/>
            <w:vAlign w:val="center"/>
          </w:tcPr>
          <w:p w14:paraId="7BF3CEE9" w14:textId="634709DE" w:rsidR="002D09F0" w:rsidRDefault="002D09F0" w:rsidP="00AE18FA">
            <w:pPr>
              <w:pStyle w:val="MDPI42tablebody"/>
              <w:spacing w:line="240" w:lineRule="auto"/>
            </w:pPr>
            <w:r>
              <w:fldChar w:fldCharType="begin"/>
            </w:r>
            <w:r w:rsidR="00D014AD">
              <w:instrText xml:space="preserve"> ADDIN ZOTERO_ITEM CSL_CITATION {"citationID":"CRjbUP2a","properties":{"formattedCitation":"[36]","plainCitation":"[36]","noteIndex":0},"citationItems":[{"id":170,"uris":["http://zotero.org/users/11398818/items/DXZPDRQ4"],"itemData":{"id":170,"type":"chapter","container-title":"Engineering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fldChar w:fldCharType="separate"/>
            </w:r>
            <w:r w:rsidR="00D014AD" w:rsidRPr="00D014AD">
              <w:t>[36]</w:t>
            </w:r>
            <w:r>
              <w:fldChar w:fldCharType="end"/>
            </w:r>
          </w:p>
        </w:tc>
        <w:tc>
          <w:tcPr>
            <w:tcW w:w="1752" w:type="dxa"/>
            <w:shd w:val="clear" w:color="auto" w:fill="auto"/>
            <w:vAlign w:val="center"/>
          </w:tcPr>
          <w:p w14:paraId="5355B3F5" w14:textId="22B9DCC9" w:rsidR="002D09F0" w:rsidRDefault="00D014AD" w:rsidP="00AE18FA">
            <w:pPr>
              <w:pStyle w:val="MDPI42tablebody"/>
              <w:spacing w:line="240" w:lineRule="auto"/>
            </w:pPr>
            <w:r>
              <w:t>Pressure Sensor</w:t>
            </w:r>
          </w:p>
        </w:tc>
        <w:tc>
          <w:tcPr>
            <w:tcW w:w="1170" w:type="dxa"/>
            <w:shd w:val="clear" w:color="auto" w:fill="auto"/>
            <w:vAlign w:val="center"/>
          </w:tcPr>
          <w:p w14:paraId="19E5ACD3" w14:textId="4F57D293" w:rsidR="002D09F0" w:rsidRDefault="00D014AD" w:rsidP="00AE18FA">
            <w:pPr>
              <w:pStyle w:val="MDPI42tablebody"/>
              <w:spacing w:line="240" w:lineRule="auto"/>
            </w:pPr>
            <w:r>
              <w:t>8</w:t>
            </w:r>
          </w:p>
        </w:tc>
        <w:tc>
          <w:tcPr>
            <w:tcW w:w="2160" w:type="dxa"/>
            <w:vAlign w:val="center"/>
          </w:tcPr>
          <w:p w14:paraId="1B23E6EF" w14:textId="5A48227F" w:rsidR="002D09F0" w:rsidRDefault="00D014AD" w:rsidP="00571C08">
            <w:pPr>
              <w:pStyle w:val="MDPI42tablebody"/>
              <w:spacing w:line="240" w:lineRule="auto"/>
            </w:pPr>
            <w:r>
              <w:t>ANN</w:t>
            </w:r>
          </w:p>
        </w:tc>
        <w:tc>
          <w:tcPr>
            <w:tcW w:w="990" w:type="dxa"/>
            <w:vAlign w:val="center"/>
          </w:tcPr>
          <w:p w14:paraId="4B5F0EDA" w14:textId="48636664" w:rsidR="002D09F0" w:rsidRDefault="00D014AD" w:rsidP="00571C08">
            <w:pPr>
              <w:pStyle w:val="MDPI42tablebody"/>
              <w:spacing w:line="240" w:lineRule="auto"/>
            </w:pPr>
            <w:r>
              <w:t>70%</w:t>
            </w:r>
          </w:p>
        </w:tc>
        <w:tc>
          <w:tcPr>
            <w:tcW w:w="1908" w:type="dxa"/>
            <w:vAlign w:val="center"/>
          </w:tcPr>
          <w:p w14:paraId="18C9AB99" w14:textId="06BF4FC9" w:rsidR="002D09F0" w:rsidRDefault="008A711E" w:rsidP="00571C08">
            <w:pPr>
              <w:pStyle w:val="MDPI42tablebody"/>
              <w:spacing w:line="240" w:lineRule="auto"/>
            </w:pPr>
            <w:r>
              <w:t>Mobile App</w:t>
            </w:r>
          </w:p>
        </w:tc>
      </w:tr>
      <w:tr w:rsidR="008A711E" w:rsidRPr="00EF08AF" w14:paraId="71F1E40F" w14:textId="77777777" w:rsidTr="00D6714D">
        <w:trPr>
          <w:trHeight w:val="290"/>
        </w:trPr>
        <w:tc>
          <w:tcPr>
            <w:tcW w:w="603" w:type="dxa"/>
            <w:shd w:val="clear" w:color="auto" w:fill="auto"/>
            <w:vAlign w:val="center"/>
          </w:tcPr>
          <w:p w14:paraId="512BECF1" w14:textId="33278968" w:rsidR="008A711E" w:rsidRDefault="008A711E" w:rsidP="00AE18FA">
            <w:pPr>
              <w:pStyle w:val="MDPI42tablebody"/>
              <w:spacing w:line="240" w:lineRule="auto"/>
            </w:pPr>
            <w:r>
              <w:fldChar w:fldCharType="begin"/>
            </w:r>
            <w:r>
              <w:instrText xml:space="preserve"> ADDIN ZOTERO_ITEM CSL_CITATION {"citationID":"fLET6i2t","properties":{"formattedCitation":"[37]","plainCitation":"[37]","noteIndex":0},"citationItems":[{"id":177,"uris":["http://zotero.org/users/11398818/items/TIX5H2JM"],"itemData":{"id":177,"type":"paper-conference","container-title":"Proceedings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fldChar w:fldCharType="separate"/>
            </w:r>
            <w:r w:rsidRPr="008A711E">
              <w:t>[37]</w:t>
            </w:r>
            <w:r>
              <w:fldChar w:fldCharType="end"/>
            </w:r>
          </w:p>
        </w:tc>
        <w:tc>
          <w:tcPr>
            <w:tcW w:w="1752" w:type="dxa"/>
            <w:shd w:val="clear" w:color="auto" w:fill="auto"/>
            <w:vAlign w:val="center"/>
          </w:tcPr>
          <w:p w14:paraId="1D2DB7D0" w14:textId="7685CD3E" w:rsidR="008A711E" w:rsidRDefault="008A711E" w:rsidP="00AE18FA">
            <w:pPr>
              <w:pStyle w:val="MDPI42tablebody"/>
              <w:spacing w:line="240" w:lineRule="auto"/>
            </w:pPr>
            <w:r>
              <w:t>Pressure Sensor</w:t>
            </w:r>
          </w:p>
        </w:tc>
        <w:tc>
          <w:tcPr>
            <w:tcW w:w="1170" w:type="dxa"/>
            <w:shd w:val="clear" w:color="auto" w:fill="auto"/>
            <w:vAlign w:val="center"/>
          </w:tcPr>
          <w:p w14:paraId="7DF16D5E" w14:textId="0B45ACAA" w:rsidR="008A711E" w:rsidRDefault="008A711E" w:rsidP="00AE18FA">
            <w:pPr>
              <w:pStyle w:val="MDPI42tablebody"/>
              <w:spacing w:line="240" w:lineRule="auto"/>
            </w:pPr>
            <w:r>
              <w:t>10</w:t>
            </w:r>
          </w:p>
        </w:tc>
        <w:tc>
          <w:tcPr>
            <w:tcW w:w="2160" w:type="dxa"/>
            <w:vAlign w:val="center"/>
          </w:tcPr>
          <w:p w14:paraId="31FDA1F1" w14:textId="441011FF" w:rsidR="008A711E" w:rsidRDefault="008A711E" w:rsidP="008A711E">
            <w:pPr>
              <w:pStyle w:val="MDPI42tablebody"/>
              <w:spacing w:line="240" w:lineRule="auto"/>
            </w:pPr>
            <w:proofErr w:type="spellStart"/>
            <w:r>
              <w:t>SimpleLogistic</w:t>
            </w:r>
            <w:proofErr w:type="spellEnd"/>
          </w:p>
        </w:tc>
        <w:tc>
          <w:tcPr>
            <w:tcW w:w="990" w:type="dxa"/>
            <w:vAlign w:val="center"/>
          </w:tcPr>
          <w:p w14:paraId="6A3A5884" w14:textId="39F87046" w:rsidR="008A711E" w:rsidRDefault="00A63AD4" w:rsidP="00571C08">
            <w:pPr>
              <w:pStyle w:val="MDPI42tablebody"/>
              <w:spacing w:line="240" w:lineRule="auto"/>
            </w:pPr>
            <w:r>
              <w:t>78%</w:t>
            </w:r>
          </w:p>
        </w:tc>
        <w:tc>
          <w:tcPr>
            <w:tcW w:w="1908" w:type="dxa"/>
            <w:vAlign w:val="center"/>
          </w:tcPr>
          <w:p w14:paraId="5B62A21C" w14:textId="0AF7F3CA" w:rsidR="008A711E" w:rsidRDefault="00A63AD4" w:rsidP="00571C08">
            <w:pPr>
              <w:pStyle w:val="MDPI42tablebody"/>
              <w:spacing w:line="240" w:lineRule="auto"/>
            </w:pPr>
            <w:r>
              <w:t>-</w:t>
            </w:r>
          </w:p>
        </w:tc>
      </w:tr>
      <w:tr w:rsidR="00A63AD4" w:rsidRPr="00EF08AF" w14:paraId="4B4EFD72" w14:textId="77777777" w:rsidTr="00D6714D">
        <w:trPr>
          <w:trHeight w:val="290"/>
        </w:trPr>
        <w:tc>
          <w:tcPr>
            <w:tcW w:w="603" w:type="dxa"/>
            <w:shd w:val="clear" w:color="auto" w:fill="auto"/>
            <w:vAlign w:val="center"/>
          </w:tcPr>
          <w:p w14:paraId="3E1B710F" w14:textId="21C3D434" w:rsidR="00A63AD4" w:rsidRDefault="00A63AD4" w:rsidP="00AE18FA">
            <w:pPr>
              <w:pStyle w:val="MDPI42tablebody"/>
              <w:spacing w:line="240" w:lineRule="auto"/>
            </w:pPr>
            <w:r>
              <w:fldChar w:fldCharType="begin"/>
            </w:r>
            <w:r w:rsidR="00A601B8">
              <w:instrText xml:space="preserve"> ADDIN ZOTERO_ITEM CSL_CITATION {"citationID":"8Nmamhps","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fldChar w:fldCharType="separate"/>
            </w:r>
            <w:r w:rsidR="00A601B8" w:rsidRPr="00A601B8">
              <w:t>[38]</w:t>
            </w:r>
            <w:r>
              <w:fldChar w:fldCharType="end"/>
            </w:r>
          </w:p>
        </w:tc>
        <w:tc>
          <w:tcPr>
            <w:tcW w:w="1752" w:type="dxa"/>
            <w:shd w:val="clear" w:color="auto" w:fill="auto"/>
            <w:vAlign w:val="center"/>
          </w:tcPr>
          <w:p w14:paraId="3DCD2B62" w14:textId="0EE1A5FA" w:rsidR="00A63AD4" w:rsidRDefault="00760368" w:rsidP="00AE18FA">
            <w:pPr>
              <w:pStyle w:val="MDPI42tablebody"/>
              <w:spacing w:line="240" w:lineRule="auto"/>
            </w:pPr>
            <w:r>
              <w:t>Pressure Sensor</w:t>
            </w:r>
          </w:p>
        </w:tc>
        <w:tc>
          <w:tcPr>
            <w:tcW w:w="1170" w:type="dxa"/>
            <w:shd w:val="clear" w:color="auto" w:fill="auto"/>
            <w:vAlign w:val="center"/>
          </w:tcPr>
          <w:p w14:paraId="03062DC4" w14:textId="1EE80AF1" w:rsidR="00A63AD4" w:rsidRDefault="00CC73E3" w:rsidP="00AE18FA">
            <w:pPr>
              <w:pStyle w:val="MDPI42tablebody"/>
              <w:spacing w:line="240" w:lineRule="auto"/>
            </w:pPr>
            <w:r>
              <w:t>5</w:t>
            </w:r>
          </w:p>
        </w:tc>
        <w:tc>
          <w:tcPr>
            <w:tcW w:w="2160" w:type="dxa"/>
            <w:vAlign w:val="center"/>
          </w:tcPr>
          <w:p w14:paraId="1F165F8B" w14:textId="35CD454A" w:rsidR="00A63AD4" w:rsidRDefault="00CC73E3" w:rsidP="008A711E">
            <w:pPr>
              <w:pStyle w:val="MDPI42tablebody"/>
              <w:spacing w:line="240" w:lineRule="auto"/>
            </w:pPr>
            <w:r>
              <w:t>DT</w:t>
            </w:r>
          </w:p>
        </w:tc>
        <w:tc>
          <w:tcPr>
            <w:tcW w:w="990" w:type="dxa"/>
            <w:vAlign w:val="center"/>
          </w:tcPr>
          <w:p w14:paraId="385C18D6" w14:textId="5DF25E78" w:rsidR="00A63AD4" w:rsidRDefault="00CC73E3" w:rsidP="00571C08">
            <w:pPr>
              <w:pStyle w:val="MDPI42tablebody"/>
              <w:spacing w:line="240" w:lineRule="auto"/>
            </w:pPr>
            <w:r>
              <w:t>99.47%</w:t>
            </w:r>
          </w:p>
        </w:tc>
        <w:tc>
          <w:tcPr>
            <w:tcW w:w="1908" w:type="dxa"/>
            <w:vAlign w:val="center"/>
          </w:tcPr>
          <w:p w14:paraId="4031A335" w14:textId="361F101D" w:rsidR="00A63AD4" w:rsidRDefault="00CC73E3" w:rsidP="00571C08">
            <w:pPr>
              <w:pStyle w:val="MDPI42tablebody"/>
              <w:spacing w:line="240" w:lineRule="auto"/>
            </w:pPr>
            <w:r>
              <w:t>-</w:t>
            </w:r>
          </w:p>
        </w:tc>
      </w:tr>
      <w:tr w:rsidR="00CC73E3" w:rsidRPr="00EF08AF" w14:paraId="72021E47" w14:textId="77777777" w:rsidTr="00D6714D">
        <w:trPr>
          <w:trHeight w:val="290"/>
        </w:trPr>
        <w:tc>
          <w:tcPr>
            <w:tcW w:w="603" w:type="dxa"/>
            <w:shd w:val="clear" w:color="auto" w:fill="auto"/>
            <w:vAlign w:val="center"/>
          </w:tcPr>
          <w:p w14:paraId="457E3D07" w14:textId="7DB3FC77" w:rsidR="00CC73E3" w:rsidRDefault="00443BD3" w:rsidP="00AE18FA">
            <w:pPr>
              <w:pStyle w:val="MDPI42tablebody"/>
              <w:spacing w:line="240" w:lineRule="auto"/>
            </w:pPr>
            <w:r>
              <w:fldChar w:fldCharType="begin"/>
            </w:r>
            <w:r w:rsidR="006C1282">
              <w:instrText xml:space="preserve"> ADDIN ZOTERO_ITEM CSL_CITATION {"citationID":"dv4lOaIb","properties":{"formattedCitation":"[39]","plainCitation":"[39]","noteIndex":0},"citationItems":[{"id":182,"uris":["http://zotero.org/users/11398818/items/EJDVGSEA"],"itemData":{"id":182,"type":"article-journal","abstract":"Occupational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fldChar w:fldCharType="separate"/>
            </w:r>
            <w:r w:rsidR="006C1282" w:rsidRPr="006C1282">
              <w:t>[39]</w:t>
            </w:r>
            <w:r>
              <w:fldChar w:fldCharType="end"/>
            </w:r>
          </w:p>
        </w:tc>
        <w:tc>
          <w:tcPr>
            <w:tcW w:w="1752" w:type="dxa"/>
            <w:shd w:val="clear" w:color="auto" w:fill="auto"/>
            <w:vAlign w:val="center"/>
          </w:tcPr>
          <w:p w14:paraId="16F82138" w14:textId="26BF7880" w:rsidR="00CC73E3" w:rsidRDefault="00760368" w:rsidP="00AE18FA">
            <w:pPr>
              <w:pStyle w:val="MDPI42tablebody"/>
              <w:spacing w:line="240" w:lineRule="auto"/>
            </w:pPr>
            <w:r>
              <w:t>Pressure Sensor</w:t>
            </w:r>
          </w:p>
        </w:tc>
        <w:tc>
          <w:tcPr>
            <w:tcW w:w="1170" w:type="dxa"/>
            <w:shd w:val="clear" w:color="auto" w:fill="auto"/>
            <w:vAlign w:val="center"/>
          </w:tcPr>
          <w:p w14:paraId="481F157E" w14:textId="1B0A83A0" w:rsidR="00CC73E3" w:rsidRDefault="00CC73E3" w:rsidP="00AE18FA">
            <w:pPr>
              <w:pStyle w:val="MDPI42tablebody"/>
              <w:spacing w:line="240" w:lineRule="auto"/>
            </w:pPr>
            <w:r>
              <w:t>7</w:t>
            </w:r>
          </w:p>
        </w:tc>
        <w:tc>
          <w:tcPr>
            <w:tcW w:w="2160" w:type="dxa"/>
            <w:vAlign w:val="center"/>
          </w:tcPr>
          <w:p w14:paraId="6B886CCB" w14:textId="697A7C96" w:rsidR="00CC73E3" w:rsidRDefault="00CC73E3" w:rsidP="008A711E">
            <w:pPr>
              <w:pStyle w:val="MDPI42tablebody"/>
              <w:spacing w:line="240" w:lineRule="auto"/>
            </w:pPr>
            <w:r>
              <w:t>RF</w:t>
            </w:r>
          </w:p>
        </w:tc>
        <w:tc>
          <w:tcPr>
            <w:tcW w:w="990" w:type="dxa"/>
            <w:vAlign w:val="center"/>
          </w:tcPr>
          <w:p w14:paraId="6BC2A8C5" w14:textId="5AD42AA5" w:rsidR="00CC73E3" w:rsidRDefault="00760368" w:rsidP="00571C08">
            <w:pPr>
              <w:pStyle w:val="MDPI42tablebody"/>
              <w:spacing w:line="240" w:lineRule="auto"/>
            </w:pPr>
            <w:r>
              <w:t>90.90%</w:t>
            </w:r>
          </w:p>
        </w:tc>
        <w:tc>
          <w:tcPr>
            <w:tcW w:w="1908" w:type="dxa"/>
            <w:vAlign w:val="center"/>
          </w:tcPr>
          <w:p w14:paraId="25D185AE" w14:textId="1874EF8F" w:rsidR="00CC73E3" w:rsidRDefault="00760368" w:rsidP="00571C08">
            <w:pPr>
              <w:pStyle w:val="MDPI42tablebody"/>
              <w:spacing w:line="240" w:lineRule="auto"/>
            </w:pPr>
            <w:r>
              <w:t>-</w:t>
            </w:r>
          </w:p>
        </w:tc>
      </w:tr>
      <w:tr w:rsidR="00443BD3" w:rsidRPr="00EF08AF" w14:paraId="24C63B85" w14:textId="77777777" w:rsidTr="00D6714D">
        <w:trPr>
          <w:trHeight w:val="290"/>
        </w:trPr>
        <w:tc>
          <w:tcPr>
            <w:tcW w:w="603" w:type="dxa"/>
            <w:shd w:val="clear" w:color="auto" w:fill="auto"/>
            <w:vAlign w:val="center"/>
          </w:tcPr>
          <w:p w14:paraId="36C0B2D4" w14:textId="29EB1772" w:rsidR="00443BD3" w:rsidRDefault="00A847CE" w:rsidP="00AE18FA">
            <w:pPr>
              <w:pStyle w:val="MDPI42tablebody"/>
              <w:spacing w:line="240" w:lineRule="auto"/>
            </w:pPr>
            <w:r>
              <w:fldChar w:fldCharType="begin"/>
            </w:r>
            <w:r w:rsidR="00E85968">
              <w:instrText xml:space="preserve"> ADDIN ZOTERO_ITEM CSL_CITATION {"citationID":"wXAr54p5","properties":{"formattedCitation":"[40]","plainCitation":"[40]","noteIndex":0},"citationItems":[{"id":159,"uris":["http://zotero.org/users/11398818/items/UGIYCU8F"],"itemData":{"id":159,"type":"article-journal","abstract":"Prolonged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fldChar w:fldCharType="separate"/>
            </w:r>
            <w:r w:rsidR="00E85968" w:rsidRPr="00E85968">
              <w:t>[40]</w:t>
            </w:r>
            <w:r>
              <w:fldChar w:fldCharType="end"/>
            </w:r>
          </w:p>
        </w:tc>
        <w:tc>
          <w:tcPr>
            <w:tcW w:w="1752" w:type="dxa"/>
            <w:shd w:val="clear" w:color="auto" w:fill="auto"/>
            <w:vAlign w:val="center"/>
          </w:tcPr>
          <w:p w14:paraId="19994F73" w14:textId="16F7186C" w:rsidR="00443BD3" w:rsidRDefault="00E85968" w:rsidP="00AE18FA">
            <w:pPr>
              <w:pStyle w:val="MDPI42tablebody"/>
              <w:spacing w:line="240" w:lineRule="auto"/>
            </w:pPr>
            <w:r>
              <w:t>Pressure Sensor</w:t>
            </w:r>
          </w:p>
        </w:tc>
        <w:tc>
          <w:tcPr>
            <w:tcW w:w="1170" w:type="dxa"/>
            <w:shd w:val="clear" w:color="auto" w:fill="auto"/>
            <w:vAlign w:val="center"/>
          </w:tcPr>
          <w:p w14:paraId="2989BFDA" w14:textId="19EF152C" w:rsidR="00443BD3" w:rsidRDefault="00E85968" w:rsidP="00AE18FA">
            <w:pPr>
              <w:pStyle w:val="MDPI42tablebody"/>
              <w:spacing w:line="240" w:lineRule="auto"/>
            </w:pPr>
            <w:r>
              <w:t>10</w:t>
            </w:r>
          </w:p>
        </w:tc>
        <w:tc>
          <w:tcPr>
            <w:tcW w:w="2160" w:type="dxa"/>
            <w:vAlign w:val="center"/>
          </w:tcPr>
          <w:p w14:paraId="2491D634" w14:textId="691AE4BC" w:rsidR="00443BD3" w:rsidRDefault="005C15DD" w:rsidP="008A711E">
            <w:pPr>
              <w:pStyle w:val="MDPI42tablebody"/>
              <w:spacing w:line="240" w:lineRule="auto"/>
            </w:pPr>
            <w:r>
              <w:t>SVM</w:t>
            </w:r>
          </w:p>
        </w:tc>
        <w:tc>
          <w:tcPr>
            <w:tcW w:w="990" w:type="dxa"/>
            <w:vAlign w:val="center"/>
          </w:tcPr>
          <w:p w14:paraId="09D351B9" w14:textId="51EC4279" w:rsidR="00443BD3" w:rsidRDefault="005C15DD" w:rsidP="00571C08">
            <w:pPr>
              <w:pStyle w:val="MDPI42tablebody"/>
              <w:spacing w:line="240" w:lineRule="auto"/>
            </w:pPr>
            <w:r>
              <w:t>9</w:t>
            </w:r>
            <w:r w:rsidR="00A847CE">
              <w:t>9.10%</w:t>
            </w:r>
          </w:p>
        </w:tc>
        <w:tc>
          <w:tcPr>
            <w:tcW w:w="1908" w:type="dxa"/>
            <w:vAlign w:val="center"/>
          </w:tcPr>
          <w:p w14:paraId="0AF2EEF7" w14:textId="11C5D7BC" w:rsidR="00443BD3" w:rsidRDefault="00A847CE" w:rsidP="00571C08">
            <w:pPr>
              <w:pStyle w:val="MDPI42tablebody"/>
              <w:spacing w:line="240" w:lineRule="auto"/>
            </w:pPr>
            <w:r>
              <w:t>Desktop</w:t>
            </w:r>
            <w:r w:rsidR="00E85968">
              <w:t xml:space="preserve"> App</w:t>
            </w:r>
          </w:p>
        </w:tc>
      </w:tr>
      <w:tr w:rsidR="006C1282" w:rsidRPr="00EF08AF" w14:paraId="53A76116" w14:textId="77777777" w:rsidTr="00D6714D">
        <w:trPr>
          <w:trHeight w:val="290"/>
        </w:trPr>
        <w:tc>
          <w:tcPr>
            <w:tcW w:w="603" w:type="dxa"/>
            <w:shd w:val="clear" w:color="auto" w:fill="auto"/>
            <w:vAlign w:val="center"/>
          </w:tcPr>
          <w:p w14:paraId="798B846D" w14:textId="055973D4" w:rsidR="006C1282" w:rsidRDefault="003935AB" w:rsidP="00AE18FA">
            <w:pPr>
              <w:pStyle w:val="MDPI42tablebody"/>
              <w:spacing w:line="240" w:lineRule="auto"/>
            </w:pPr>
            <w:r>
              <w:fldChar w:fldCharType="begin"/>
            </w:r>
            <w:r>
              <w:instrText xml:space="preserve"> ADDIN ZOTERO_ITEM CSL_CITATION {"citationID":"mmgJc4iW","properties":{"formattedCitation":"[41]","plainCitation":"[41]","noteIndex":0},"citationItems":[{"id":214,"uris":["http://zotero.org/users/11398818/items/SBMQ83RY"],"itemData":{"id":214,"type":"article-journal","abstract":"Sitting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fldChar w:fldCharType="separate"/>
            </w:r>
            <w:r w:rsidRPr="003935AB">
              <w:t>[41]</w:t>
            </w:r>
            <w:r>
              <w:fldChar w:fldCharType="end"/>
            </w:r>
          </w:p>
        </w:tc>
        <w:tc>
          <w:tcPr>
            <w:tcW w:w="1752" w:type="dxa"/>
            <w:shd w:val="clear" w:color="auto" w:fill="auto"/>
            <w:vAlign w:val="center"/>
          </w:tcPr>
          <w:p w14:paraId="78644F1E" w14:textId="38BCC305" w:rsidR="006C1282" w:rsidRDefault="003935AB" w:rsidP="00AE18FA">
            <w:pPr>
              <w:pStyle w:val="MDPI42tablebody"/>
              <w:spacing w:line="240" w:lineRule="auto"/>
            </w:pPr>
            <w:r>
              <w:t>Pressure Sensor</w:t>
            </w:r>
          </w:p>
        </w:tc>
        <w:tc>
          <w:tcPr>
            <w:tcW w:w="1170" w:type="dxa"/>
            <w:shd w:val="clear" w:color="auto" w:fill="auto"/>
            <w:vAlign w:val="center"/>
          </w:tcPr>
          <w:p w14:paraId="3B3C261D" w14:textId="650200E1" w:rsidR="006C1282" w:rsidRDefault="00F61507" w:rsidP="00AE18FA">
            <w:pPr>
              <w:pStyle w:val="MDPI42tablebody"/>
              <w:spacing w:line="240" w:lineRule="auto"/>
            </w:pPr>
            <w:r>
              <w:t>5</w:t>
            </w:r>
          </w:p>
        </w:tc>
        <w:tc>
          <w:tcPr>
            <w:tcW w:w="2160" w:type="dxa"/>
            <w:vAlign w:val="center"/>
          </w:tcPr>
          <w:p w14:paraId="0D8EF5E3" w14:textId="3E5B39BD" w:rsidR="006C1282" w:rsidRDefault="003935AB" w:rsidP="008A711E">
            <w:pPr>
              <w:pStyle w:val="MDPI42tablebody"/>
              <w:spacing w:line="240" w:lineRule="auto"/>
            </w:pPr>
            <w:r>
              <w:t>CNN</w:t>
            </w:r>
          </w:p>
        </w:tc>
        <w:tc>
          <w:tcPr>
            <w:tcW w:w="990" w:type="dxa"/>
            <w:vAlign w:val="center"/>
          </w:tcPr>
          <w:p w14:paraId="407BC6A7" w14:textId="418E923D" w:rsidR="006C1282" w:rsidRDefault="00F1198C" w:rsidP="00571C08">
            <w:pPr>
              <w:pStyle w:val="MDPI42tablebody"/>
              <w:spacing w:line="240" w:lineRule="auto"/>
            </w:pPr>
            <w:r>
              <w:t>95.30%</w:t>
            </w:r>
          </w:p>
        </w:tc>
        <w:tc>
          <w:tcPr>
            <w:tcW w:w="1908" w:type="dxa"/>
            <w:vAlign w:val="center"/>
          </w:tcPr>
          <w:p w14:paraId="6780CF8E" w14:textId="158D12B8" w:rsidR="006C1282" w:rsidRDefault="00F1198C" w:rsidP="00571C08">
            <w:pPr>
              <w:pStyle w:val="MDPI42tablebody"/>
              <w:spacing w:line="240" w:lineRule="auto"/>
            </w:pPr>
            <w:r>
              <w:t>-</w:t>
            </w:r>
          </w:p>
        </w:tc>
      </w:tr>
      <w:tr w:rsidR="00F61507" w:rsidRPr="00EF08AF" w14:paraId="2549FE8E" w14:textId="77777777" w:rsidTr="00D6714D">
        <w:trPr>
          <w:trHeight w:val="290"/>
        </w:trPr>
        <w:tc>
          <w:tcPr>
            <w:tcW w:w="603" w:type="dxa"/>
            <w:shd w:val="clear" w:color="auto" w:fill="auto"/>
            <w:vAlign w:val="center"/>
          </w:tcPr>
          <w:p w14:paraId="531757C5" w14:textId="76BF5B97" w:rsidR="00F61507" w:rsidRDefault="00F61507" w:rsidP="00AE18FA">
            <w:pPr>
              <w:pStyle w:val="MDPI42tablebody"/>
              <w:spacing w:line="240" w:lineRule="auto"/>
            </w:pPr>
            <w:r>
              <w:fldChar w:fldCharType="begin"/>
            </w:r>
            <w:r>
              <w:instrText xml:space="preserve"> ADDIN ZOTERO_ITEM CSL_CITATION {"citationID":"NvDhezpK","properties":{"formattedCitation":"[42]","plainCitation":"[42]","noteIndex":0},"citationItems":[{"id":216,"uris":["http://zotero.org/users/11398818/items/AU67EL3E"],"itemData":{"id":216,"type":"article-journal","abstract":"Nowadays,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fldChar w:fldCharType="separate"/>
            </w:r>
            <w:r w:rsidRPr="00F61507">
              <w:t>[42]</w:t>
            </w:r>
            <w:r>
              <w:fldChar w:fldCharType="end"/>
            </w:r>
          </w:p>
        </w:tc>
        <w:tc>
          <w:tcPr>
            <w:tcW w:w="1752" w:type="dxa"/>
            <w:shd w:val="clear" w:color="auto" w:fill="auto"/>
            <w:vAlign w:val="center"/>
          </w:tcPr>
          <w:p w14:paraId="418EFCA7" w14:textId="311E1975" w:rsidR="00F61507" w:rsidRDefault="00F61507" w:rsidP="00AE18FA">
            <w:pPr>
              <w:pStyle w:val="MDPI42tablebody"/>
              <w:spacing w:line="240" w:lineRule="auto"/>
            </w:pPr>
            <w:r>
              <w:t>Pressure Sensor</w:t>
            </w:r>
          </w:p>
        </w:tc>
        <w:tc>
          <w:tcPr>
            <w:tcW w:w="1170" w:type="dxa"/>
            <w:shd w:val="clear" w:color="auto" w:fill="auto"/>
            <w:vAlign w:val="center"/>
          </w:tcPr>
          <w:p w14:paraId="257F7593" w14:textId="58B2835F" w:rsidR="00F61507" w:rsidRDefault="00DF5919" w:rsidP="00AE18FA">
            <w:pPr>
              <w:pStyle w:val="MDPI42tablebody"/>
              <w:spacing w:line="240" w:lineRule="auto"/>
            </w:pPr>
            <w:r>
              <w:t>7</w:t>
            </w:r>
          </w:p>
        </w:tc>
        <w:tc>
          <w:tcPr>
            <w:tcW w:w="2160" w:type="dxa"/>
            <w:vAlign w:val="center"/>
          </w:tcPr>
          <w:p w14:paraId="25CE5940" w14:textId="6B086DDC" w:rsidR="00F61507" w:rsidRDefault="002A7F43" w:rsidP="008A711E">
            <w:pPr>
              <w:pStyle w:val="MDPI42tablebody"/>
              <w:spacing w:line="240" w:lineRule="auto"/>
            </w:pPr>
            <w:r>
              <w:t>ANN</w:t>
            </w:r>
          </w:p>
        </w:tc>
        <w:tc>
          <w:tcPr>
            <w:tcW w:w="990" w:type="dxa"/>
            <w:vAlign w:val="center"/>
          </w:tcPr>
          <w:p w14:paraId="7842C5B6" w14:textId="182233C7" w:rsidR="00F61507" w:rsidRDefault="002A7F43" w:rsidP="00571C08">
            <w:pPr>
              <w:pStyle w:val="MDPI42tablebody"/>
              <w:spacing w:line="240" w:lineRule="auto"/>
            </w:pPr>
            <w:r>
              <w:t>81%</w:t>
            </w:r>
          </w:p>
        </w:tc>
        <w:tc>
          <w:tcPr>
            <w:tcW w:w="1908" w:type="dxa"/>
            <w:vAlign w:val="center"/>
          </w:tcPr>
          <w:p w14:paraId="34A7D2AD" w14:textId="2EDC68F0" w:rsidR="00F61507" w:rsidRDefault="002A7F43" w:rsidP="00571C08">
            <w:pPr>
              <w:pStyle w:val="MDPI42tablebody"/>
              <w:spacing w:line="240" w:lineRule="auto"/>
            </w:pPr>
            <w:r>
              <w:t>Desktop A</w:t>
            </w:r>
            <w:r w:rsidR="00DF5919">
              <w:t>pp</w:t>
            </w:r>
          </w:p>
        </w:tc>
      </w:tr>
      <w:tr w:rsidR="00DF5919" w:rsidRPr="00EF08AF" w14:paraId="6EE03D90" w14:textId="77777777" w:rsidTr="00D6714D">
        <w:trPr>
          <w:trHeight w:val="290"/>
        </w:trPr>
        <w:tc>
          <w:tcPr>
            <w:tcW w:w="603" w:type="dxa"/>
            <w:shd w:val="clear" w:color="auto" w:fill="auto"/>
            <w:vAlign w:val="center"/>
          </w:tcPr>
          <w:p w14:paraId="239DAD35" w14:textId="38CD589C" w:rsidR="00DF5919" w:rsidRDefault="00DF5919" w:rsidP="00AE18FA">
            <w:pPr>
              <w:pStyle w:val="MDPI42tablebody"/>
              <w:spacing w:line="240" w:lineRule="auto"/>
            </w:pPr>
            <w:r>
              <w:fldChar w:fldCharType="begin"/>
            </w:r>
            <w:r w:rsidR="006F1FD4">
              <w:instrText xml:space="preserve"> ADDIN ZOTERO_ITEM CSL_CITATION {"citationID":"CY9akFwM","properties":{"formattedCitation":"[43]","plainCitation":"[43]","noteIndex":0},"citationItems":[{"id":143,"uris":["http://zotero.org/users/11398818/items/6LWNY69L"],"itemData":{"id":143,"type":"article-journal","abstract":"As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fldChar w:fldCharType="separate"/>
            </w:r>
            <w:r w:rsidR="006F1FD4" w:rsidRPr="006F1FD4">
              <w:t>[43]</w:t>
            </w:r>
            <w:r>
              <w:fldChar w:fldCharType="end"/>
            </w:r>
          </w:p>
        </w:tc>
        <w:tc>
          <w:tcPr>
            <w:tcW w:w="1752" w:type="dxa"/>
            <w:shd w:val="clear" w:color="auto" w:fill="auto"/>
            <w:vAlign w:val="center"/>
          </w:tcPr>
          <w:p w14:paraId="730A7E40" w14:textId="14E5B669" w:rsidR="00DF5919" w:rsidRDefault="006F1FD4" w:rsidP="00AE18FA">
            <w:pPr>
              <w:pStyle w:val="MDPI42tablebody"/>
              <w:spacing w:line="240" w:lineRule="auto"/>
            </w:pPr>
            <w:r>
              <w:t>Pressure Sensor</w:t>
            </w:r>
          </w:p>
        </w:tc>
        <w:tc>
          <w:tcPr>
            <w:tcW w:w="1170" w:type="dxa"/>
            <w:shd w:val="clear" w:color="auto" w:fill="auto"/>
            <w:vAlign w:val="center"/>
          </w:tcPr>
          <w:p w14:paraId="749A5FB3" w14:textId="4B93A8F8" w:rsidR="00DF5919" w:rsidRDefault="006F1FD4" w:rsidP="00AE18FA">
            <w:pPr>
              <w:pStyle w:val="MDPI42tablebody"/>
              <w:spacing w:line="240" w:lineRule="auto"/>
            </w:pPr>
            <w:r>
              <w:t>6</w:t>
            </w:r>
          </w:p>
        </w:tc>
        <w:tc>
          <w:tcPr>
            <w:tcW w:w="2160" w:type="dxa"/>
            <w:vAlign w:val="center"/>
          </w:tcPr>
          <w:p w14:paraId="61563902" w14:textId="09239BE3" w:rsidR="00DF5919" w:rsidRDefault="006F1FD4" w:rsidP="008A711E">
            <w:pPr>
              <w:pStyle w:val="MDPI42tablebody"/>
              <w:spacing w:line="240" w:lineRule="auto"/>
            </w:pPr>
            <w:r w:rsidRPr="006F1FD4">
              <w:t>SOM (ISOM-SPR)</w:t>
            </w:r>
          </w:p>
        </w:tc>
        <w:tc>
          <w:tcPr>
            <w:tcW w:w="990" w:type="dxa"/>
            <w:vAlign w:val="center"/>
          </w:tcPr>
          <w:p w14:paraId="43D5D99E" w14:textId="17ECCA42" w:rsidR="00DF5919" w:rsidRDefault="009B09F4" w:rsidP="00571C08">
            <w:pPr>
              <w:pStyle w:val="MDPI42tablebody"/>
              <w:spacing w:line="240" w:lineRule="auto"/>
            </w:pPr>
            <w:r w:rsidRPr="009B09F4">
              <w:t>95.67%</w:t>
            </w:r>
          </w:p>
        </w:tc>
        <w:tc>
          <w:tcPr>
            <w:tcW w:w="1908" w:type="dxa"/>
            <w:vAlign w:val="center"/>
          </w:tcPr>
          <w:p w14:paraId="7E0A5EB5" w14:textId="41FAE67B" w:rsidR="00DF5919" w:rsidRDefault="00DF5919" w:rsidP="00571C08">
            <w:pPr>
              <w:pStyle w:val="MDPI42tablebody"/>
              <w:spacing w:line="240" w:lineRule="auto"/>
            </w:pPr>
            <w:r>
              <w:t>Mobile App</w:t>
            </w:r>
          </w:p>
        </w:tc>
      </w:tr>
      <w:tr w:rsidR="009B09F4" w:rsidRPr="00EF08AF" w14:paraId="6F14046E" w14:textId="77777777" w:rsidTr="00D6714D">
        <w:trPr>
          <w:trHeight w:val="290"/>
        </w:trPr>
        <w:tc>
          <w:tcPr>
            <w:tcW w:w="603" w:type="dxa"/>
            <w:shd w:val="clear" w:color="auto" w:fill="auto"/>
            <w:vAlign w:val="center"/>
          </w:tcPr>
          <w:p w14:paraId="635B2F08" w14:textId="2793FF2B" w:rsidR="009B09F4" w:rsidRDefault="00A92220" w:rsidP="00AE18FA">
            <w:pPr>
              <w:pStyle w:val="MDPI42tablebody"/>
              <w:spacing w:line="240" w:lineRule="auto"/>
            </w:pPr>
            <w:r>
              <w:fldChar w:fldCharType="begin"/>
            </w:r>
            <w:r>
              <w:instrText xml:space="preserve"> ADDIN ZOTERO_ITEM CSL_CITATION {"citationID":"BRJvYoCO","properties":{"formattedCitation":"[44]","plainCitation":"[44]","noteIndex":0},"citationItems":[{"id":220,"uris":["http://zotero.org/users/11398818/items/L4XCYESC"],"itemData":{"id":220,"type":"article-journal","container-title":"Biomedical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fldChar w:fldCharType="separate"/>
            </w:r>
            <w:r w:rsidRPr="00A92220">
              <w:t>[44]</w:t>
            </w:r>
            <w:r>
              <w:fldChar w:fldCharType="end"/>
            </w:r>
          </w:p>
        </w:tc>
        <w:tc>
          <w:tcPr>
            <w:tcW w:w="1752" w:type="dxa"/>
            <w:shd w:val="clear" w:color="auto" w:fill="auto"/>
            <w:vAlign w:val="center"/>
          </w:tcPr>
          <w:p w14:paraId="3C282F1B" w14:textId="40A51A64" w:rsidR="009B09F4" w:rsidRDefault="00775AD5" w:rsidP="00AE18FA">
            <w:pPr>
              <w:pStyle w:val="MDPI42tablebody"/>
              <w:spacing w:line="240" w:lineRule="auto"/>
            </w:pPr>
            <w:r>
              <w:t>Pressure Sensor</w:t>
            </w:r>
          </w:p>
        </w:tc>
        <w:tc>
          <w:tcPr>
            <w:tcW w:w="1170" w:type="dxa"/>
            <w:shd w:val="clear" w:color="auto" w:fill="auto"/>
            <w:vAlign w:val="center"/>
          </w:tcPr>
          <w:p w14:paraId="6CA3F98B" w14:textId="565C66F0" w:rsidR="009B09F4" w:rsidRDefault="00775AD5" w:rsidP="00AE18FA">
            <w:pPr>
              <w:pStyle w:val="MDPI42tablebody"/>
              <w:spacing w:line="240" w:lineRule="auto"/>
            </w:pPr>
            <w:r>
              <w:t>5</w:t>
            </w:r>
          </w:p>
        </w:tc>
        <w:tc>
          <w:tcPr>
            <w:tcW w:w="2160" w:type="dxa"/>
            <w:vAlign w:val="center"/>
          </w:tcPr>
          <w:p w14:paraId="69A9486C" w14:textId="2431EA00" w:rsidR="009B09F4" w:rsidRPr="006F1FD4" w:rsidRDefault="009B09F4" w:rsidP="008A711E">
            <w:pPr>
              <w:pStyle w:val="MDPI42tablebody"/>
              <w:spacing w:line="240" w:lineRule="auto"/>
            </w:pPr>
            <w:r>
              <w:t>CNN</w:t>
            </w:r>
          </w:p>
        </w:tc>
        <w:tc>
          <w:tcPr>
            <w:tcW w:w="990" w:type="dxa"/>
            <w:vAlign w:val="center"/>
          </w:tcPr>
          <w:p w14:paraId="1E4C4C0D" w14:textId="015C55D0" w:rsidR="009B09F4" w:rsidRPr="009B09F4" w:rsidRDefault="009B09F4" w:rsidP="00571C08">
            <w:pPr>
              <w:pStyle w:val="MDPI42tablebody"/>
              <w:spacing w:line="240" w:lineRule="auto"/>
            </w:pPr>
            <w:r>
              <w:t>99.82</w:t>
            </w:r>
          </w:p>
        </w:tc>
        <w:tc>
          <w:tcPr>
            <w:tcW w:w="1908" w:type="dxa"/>
            <w:vAlign w:val="center"/>
          </w:tcPr>
          <w:p w14:paraId="700E4904" w14:textId="16846FE4" w:rsidR="009B09F4" w:rsidRDefault="009B09F4" w:rsidP="00571C08">
            <w:pPr>
              <w:pStyle w:val="MDPI42tablebody"/>
              <w:spacing w:line="240" w:lineRule="auto"/>
            </w:pPr>
            <w:r>
              <w:t>-</w:t>
            </w:r>
          </w:p>
        </w:tc>
      </w:tr>
      <w:tr w:rsidR="009B09F4" w:rsidRPr="00EF08AF" w14:paraId="32B55F29" w14:textId="77777777" w:rsidTr="00D6714D">
        <w:trPr>
          <w:trHeight w:val="290"/>
        </w:trPr>
        <w:tc>
          <w:tcPr>
            <w:tcW w:w="603" w:type="dxa"/>
            <w:shd w:val="clear" w:color="auto" w:fill="auto"/>
            <w:vAlign w:val="center"/>
          </w:tcPr>
          <w:p w14:paraId="12B9F8AF" w14:textId="407303E7" w:rsidR="009B09F4" w:rsidRDefault="00A92220" w:rsidP="00AE18FA">
            <w:pPr>
              <w:pStyle w:val="MDPI42tablebody"/>
              <w:spacing w:line="240" w:lineRule="auto"/>
            </w:pPr>
            <w:r>
              <w:fldChar w:fldCharType="begin"/>
            </w:r>
            <w:r w:rsidR="001B51AE">
              <w:instrText xml:space="preserve"> ADDIN ZOTERO_ITEM CSL_CITATION {"citationID":"AqI5qpNz","properties":{"formattedCitation":"[45]","plainCitation":"[45]","noteIndex":0},"citationItems":[{"id":221,"uris":["http://zotero.org/users/11398818/items/UPDRDR8Z"],"itemData":{"id":221,"type":"article-journal","abstract":"Abstract\n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1B51AE" w:rsidRPr="001B51AE">
              <w:t>[45]</w:t>
            </w:r>
            <w:r>
              <w:fldChar w:fldCharType="end"/>
            </w:r>
          </w:p>
        </w:tc>
        <w:tc>
          <w:tcPr>
            <w:tcW w:w="1752" w:type="dxa"/>
            <w:shd w:val="clear" w:color="auto" w:fill="auto"/>
            <w:vAlign w:val="center"/>
          </w:tcPr>
          <w:p w14:paraId="03860E92" w14:textId="77E3EEC8" w:rsidR="009B09F4" w:rsidRDefault="00775AD5" w:rsidP="00AE18FA">
            <w:pPr>
              <w:pStyle w:val="MDPI42tablebody"/>
              <w:spacing w:line="240" w:lineRule="auto"/>
            </w:pPr>
            <w:r>
              <w:t>Camera</w:t>
            </w:r>
          </w:p>
        </w:tc>
        <w:tc>
          <w:tcPr>
            <w:tcW w:w="1170" w:type="dxa"/>
            <w:shd w:val="clear" w:color="auto" w:fill="auto"/>
            <w:vAlign w:val="center"/>
          </w:tcPr>
          <w:p w14:paraId="48E9A4F8" w14:textId="31E5F7C1" w:rsidR="009B09F4" w:rsidRDefault="00775AD5" w:rsidP="00AE18FA">
            <w:pPr>
              <w:pStyle w:val="MDPI42tablebody"/>
              <w:spacing w:line="240" w:lineRule="auto"/>
            </w:pPr>
            <w:r>
              <w:t>-</w:t>
            </w:r>
          </w:p>
        </w:tc>
        <w:tc>
          <w:tcPr>
            <w:tcW w:w="2160" w:type="dxa"/>
            <w:vAlign w:val="center"/>
          </w:tcPr>
          <w:p w14:paraId="466AA532" w14:textId="5A2A1CB9" w:rsidR="009B09F4" w:rsidRPr="006F1FD4" w:rsidRDefault="009B09F4" w:rsidP="008A711E">
            <w:pPr>
              <w:pStyle w:val="MDPI42tablebody"/>
              <w:spacing w:line="240" w:lineRule="auto"/>
            </w:pPr>
            <w:r>
              <w:t>CNN</w:t>
            </w:r>
          </w:p>
        </w:tc>
        <w:tc>
          <w:tcPr>
            <w:tcW w:w="990" w:type="dxa"/>
            <w:vAlign w:val="center"/>
          </w:tcPr>
          <w:p w14:paraId="0450469C" w14:textId="3E0A78DD" w:rsidR="009B09F4" w:rsidRPr="009B09F4" w:rsidRDefault="009B09F4" w:rsidP="00571C08">
            <w:pPr>
              <w:pStyle w:val="MDPI42tablebody"/>
              <w:spacing w:line="240" w:lineRule="auto"/>
            </w:pPr>
            <w:r>
              <w:t>90%</w:t>
            </w:r>
          </w:p>
        </w:tc>
        <w:tc>
          <w:tcPr>
            <w:tcW w:w="1908" w:type="dxa"/>
            <w:vAlign w:val="center"/>
          </w:tcPr>
          <w:p w14:paraId="16B1812D" w14:textId="155FC7E6" w:rsidR="009B09F4" w:rsidRDefault="009B09F4" w:rsidP="00571C08">
            <w:pPr>
              <w:pStyle w:val="MDPI42tablebody"/>
              <w:spacing w:line="240" w:lineRule="auto"/>
            </w:pPr>
            <w:r>
              <w:t>Desktop App</w:t>
            </w:r>
          </w:p>
        </w:tc>
      </w:tr>
      <w:tr w:rsidR="001B51AE" w:rsidRPr="00EF08AF" w14:paraId="71222DD0" w14:textId="77777777" w:rsidTr="00D6714D">
        <w:trPr>
          <w:trHeight w:val="290"/>
        </w:trPr>
        <w:tc>
          <w:tcPr>
            <w:tcW w:w="603" w:type="dxa"/>
            <w:shd w:val="clear" w:color="auto" w:fill="auto"/>
            <w:vAlign w:val="center"/>
          </w:tcPr>
          <w:p w14:paraId="32A78A5C" w14:textId="2E517B68" w:rsidR="001B51AE" w:rsidRDefault="00840097" w:rsidP="00AE18FA">
            <w:pPr>
              <w:pStyle w:val="MDPI42tablebody"/>
              <w:spacing w:line="240" w:lineRule="auto"/>
            </w:pPr>
            <w:r>
              <w:fldChar w:fldCharType="begin"/>
            </w:r>
            <w:r w:rsidR="001900EB">
              <w:instrText xml:space="preserve"> ADDIN ZOTERO_ITEM CSL_CITATION {"citationID":"xVLAIwGE","properties":{"formattedCitation":"[46]","plainCitation":"[46]","noteIndex":0},"citationItems":[{"id":223,"uris":["http://zotero.org/users/11398818/items/2HFDN9YP"],"itemData":{"id":223,"type":"article-journal","container-title":"IEEE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fldChar w:fldCharType="separate"/>
            </w:r>
            <w:r w:rsidR="001900EB" w:rsidRPr="001900EB">
              <w:t>[46]</w:t>
            </w:r>
            <w:r>
              <w:fldChar w:fldCharType="end"/>
            </w:r>
          </w:p>
        </w:tc>
        <w:tc>
          <w:tcPr>
            <w:tcW w:w="1752" w:type="dxa"/>
            <w:shd w:val="clear" w:color="auto" w:fill="auto"/>
            <w:vAlign w:val="center"/>
          </w:tcPr>
          <w:p w14:paraId="6073C63C" w14:textId="6A51E524" w:rsidR="001B51AE" w:rsidRDefault="001B51AE" w:rsidP="00AE18FA">
            <w:pPr>
              <w:pStyle w:val="MDPI42tablebody"/>
              <w:spacing w:line="240" w:lineRule="auto"/>
            </w:pPr>
            <w:r>
              <w:t>Pressure Sensor</w:t>
            </w:r>
          </w:p>
        </w:tc>
        <w:tc>
          <w:tcPr>
            <w:tcW w:w="1170" w:type="dxa"/>
            <w:shd w:val="clear" w:color="auto" w:fill="auto"/>
            <w:vAlign w:val="center"/>
          </w:tcPr>
          <w:p w14:paraId="5488CB54" w14:textId="4650263E" w:rsidR="001B51AE" w:rsidRDefault="00840097" w:rsidP="00AE18FA">
            <w:pPr>
              <w:pStyle w:val="MDPI42tablebody"/>
              <w:spacing w:line="240" w:lineRule="auto"/>
            </w:pPr>
            <w:r>
              <w:t>5</w:t>
            </w:r>
          </w:p>
        </w:tc>
        <w:tc>
          <w:tcPr>
            <w:tcW w:w="2160" w:type="dxa"/>
            <w:vAlign w:val="center"/>
          </w:tcPr>
          <w:p w14:paraId="1EED460F" w14:textId="74E333B1" w:rsidR="001B51AE" w:rsidRDefault="001B51AE" w:rsidP="008A711E">
            <w:pPr>
              <w:pStyle w:val="MDPI42tablebody"/>
              <w:spacing w:line="240" w:lineRule="auto"/>
            </w:pPr>
            <w:r>
              <w:t>DT</w:t>
            </w:r>
          </w:p>
        </w:tc>
        <w:tc>
          <w:tcPr>
            <w:tcW w:w="990" w:type="dxa"/>
            <w:vAlign w:val="center"/>
          </w:tcPr>
          <w:p w14:paraId="0FA5808C" w14:textId="116627C6" w:rsidR="001B51AE" w:rsidRDefault="00CD48E0" w:rsidP="00571C08">
            <w:pPr>
              <w:pStyle w:val="MDPI42tablebody"/>
              <w:spacing w:line="240" w:lineRule="auto"/>
            </w:pPr>
            <w:r>
              <w:t>89%</w:t>
            </w:r>
          </w:p>
        </w:tc>
        <w:tc>
          <w:tcPr>
            <w:tcW w:w="1908" w:type="dxa"/>
            <w:vAlign w:val="center"/>
          </w:tcPr>
          <w:p w14:paraId="5B413F31" w14:textId="17109845" w:rsidR="001B51AE" w:rsidRDefault="00CD48E0" w:rsidP="00571C08">
            <w:pPr>
              <w:pStyle w:val="MDPI42tablebody"/>
              <w:spacing w:line="240" w:lineRule="auto"/>
            </w:pPr>
            <w:r>
              <w:t>-</w:t>
            </w:r>
          </w:p>
        </w:tc>
      </w:tr>
      <w:tr w:rsidR="00142FB8" w:rsidRPr="00EF08AF" w14:paraId="77FE889C" w14:textId="77777777" w:rsidTr="00D6714D">
        <w:trPr>
          <w:trHeight w:val="290"/>
        </w:trPr>
        <w:tc>
          <w:tcPr>
            <w:tcW w:w="603" w:type="dxa"/>
            <w:shd w:val="clear" w:color="auto" w:fill="auto"/>
            <w:vAlign w:val="center"/>
          </w:tcPr>
          <w:p w14:paraId="6A9D3981" w14:textId="52152D4D" w:rsidR="00142FB8" w:rsidRDefault="002346A9" w:rsidP="00AE18FA">
            <w:pPr>
              <w:pStyle w:val="MDPI42tablebody"/>
              <w:spacing w:line="240" w:lineRule="auto"/>
            </w:pPr>
            <w:r>
              <w:fldChar w:fldCharType="begin"/>
            </w:r>
            <w:r>
              <w:instrText xml:space="preserve"> ADDIN ZOTERO_ITEM CSL_CITATION {"citationID":"gGkLSsZt","properties":{"formattedCitation":"[47]","plainCitation":"[47]","noteIndex":0},"citationItems":[{"id":226,"uris":["http://zotero.org/users/11398818/items/N6MXDAS2"],"itemData":{"id":226,"type":"article-journal","abstract":"Physical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Pr="002346A9">
              <w:t>[47]</w:t>
            </w:r>
            <w:r>
              <w:fldChar w:fldCharType="end"/>
            </w:r>
          </w:p>
        </w:tc>
        <w:tc>
          <w:tcPr>
            <w:tcW w:w="1752" w:type="dxa"/>
            <w:shd w:val="clear" w:color="auto" w:fill="auto"/>
            <w:vAlign w:val="center"/>
          </w:tcPr>
          <w:p w14:paraId="2CB40892" w14:textId="34296F58" w:rsidR="00142FB8" w:rsidRDefault="007E4DE7" w:rsidP="00AE18FA">
            <w:pPr>
              <w:pStyle w:val="MDPI42tablebody"/>
              <w:spacing w:line="240" w:lineRule="auto"/>
            </w:pPr>
            <w:r>
              <w:t>Pressure Sensor</w:t>
            </w:r>
          </w:p>
        </w:tc>
        <w:tc>
          <w:tcPr>
            <w:tcW w:w="1170" w:type="dxa"/>
            <w:shd w:val="clear" w:color="auto" w:fill="auto"/>
            <w:vAlign w:val="center"/>
          </w:tcPr>
          <w:p w14:paraId="11B98270" w14:textId="3A5590EC" w:rsidR="00142FB8" w:rsidRDefault="007C3851" w:rsidP="00AE18FA">
            <w:pPr>
              <w:pStyle w:val="MDPI42tablebody"/>
              <w:spacing w:line="240" w:lineRule="auto"/>
            </w:pPr>
            <w:r>
              <w:t>-</w:t>
            </w:r>
          </w:p>
        </w:tc>
        <w:tc>
          <w:tcPr>
            <w:tcW w:w="2160" w:type="dxa"/>
            <w:vAlign w:val="center"/>
          </w:tcPr>
          <w:p w14:paraId="14CDBB69" w14:textId="166F0518" w:rsidR="00142FB8" w:rsidRDefault="002346A9" w:rsidP="008A711E">
            <w:pPr>
              <w:pStyle w:val="MDPI42tablebody"/>
              <w:spacing w:line="240" w:lineRule="auto"/>
            </w:pPr>
            <w:r>
              <w:t>ANN</w:t>
            </w:r>
          </w:p>
        </w:tc>
        <w:tc>
          <w:tcPr>
            <w:tcW w:w="990" w:type="dxa"/>
            <w:vAlign w:val="center"/>
          </w:tcPr>
          <w:p w14:paraId="339B71E1" w14:textId="2A7E537C" w:rsidR="00142FB8" w:rsidRDefault="002346A9" w:rsidP="00571C08">
            <w:pPr>
              <w:pStyle w:val="MDPI42tablebody"/>
              <w:spacing w:line="240" w:lineRule="auto"/>
            </w:pPr>
            <w:r>
              <w:t>-</w:t>
            </w:r>
          </w:p>
        </w:tc>
        <w:tc>
          <w:tcPr>
            <w:tcW w:w="1908" w:type="dxa"/>
            <w:vAlign w:val="center"/>
          </w:tcPr>
          <w:p w14:paraId="6D6C8A32" w14:textId="0C0EAFE3" w:rsidR="00142FB8" w:rsidRDefault="002346A9" w:rsidP="00571C08">
            <w:pPr>
              <w:pStyle w:val="MDPI42tablebody"/>
              <w:spacing w:line="240" w:lineRule="auto"/>
            </w:pPr>
            <w:r>
              <w:t>RGB LED</w:t>
            </w:r>
          </w:p>
        </w:tc>
      </w:tr>
      <w:tr w:rsidR="007C3851" w:rsidRPr="00EF08AF" w14:paraId="5C0CBCCE" w14:textId="77777777" w:rsidTr="00D6714D">
        <w:trPr>
          <w:trHeight w:val="290"/>
        </w:trPr>
        <w:tc>
          <w:tcPr>
            <w:tcW w:w="603" w:type="dxa"/>
            <w:shd w:val="clear" w:color="auto" w:fill="auto"/>
            <w:vAlign w:val="center"/>
          </w:tcPr>
          <w:p w14:paraId="52FC3016" w14:textId="0CC21D4F" w:rsidR="007C3851" w:rsidRDefault="002E03F4" w:rsidP="00AE18FA">
            <w:pPr>
              <w:pStyle w:val="MDPI42tablebody"/>
              <w:spacing w:line="240" w:lineRule="auto"/>
            </w:pPr>
            <w:r>
              <w:fldChar w:fldCharType="begin"/>
            </w:r>
            <w:r w:rsidR="00D56C28">
              <w:instrText xml:space="preserve"> ADDIN ZOTERO_ITEM CSL_CITATION {"citationID":"7TDhuN0N","properties":{"formattedCitation":"[48]","plainCitation":"[48]","noteIndex":0},"citationItems":[{"id":139,"uris":["http://zotero.org/users/11398818/items/Y3DRPCH2"],"itemData":{"id":139,"type":"article-journal","container-title":"IEEE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D56C28" w:rsidRPr="00D56C28">
              <w:t>[48]</w:t>
            </w:r>
            <w:r>
              <w:fldChar w:fldCharType="end"/>
            </w:r>
          </w:p>
        </w:tc>
        <w:tc>
          <w:tcPr>
            <w:tcW w:w="1752" w:type="dxa"/>
            <w:shd w:val="clear" w:color="auto" w:fill="auto"/>
            <w:vAlign w:val="center"/>
          </w:tcPr>
          <w:p w14:paraId="2FCD9BC0" w14:textId="4427C347" w:rsidR="007C3851" w:rsidRDefault="007C3851" w:rsidP="00AE18FA">
            <w:pPr>
              <w:pStyle w:val="MDPI42tablebody"/>
              <w:spacing w:line="240" w:lineRule="auto"/>
            </w:pPr>
            <w:r>
              <w:t>Pressure Sensor</w:t>
            </w:r>
          </w:p>
        </w:tc>
        <w:tc>
          <w:tcPr>
            <w:tcW w:w="1170" w:type="dxa"/>
            <w:shd w:val="clear" w:color="auto" w:fill="auto"/>
            <w:vAlign w:val="center"/>
          </w:tcPr>
          <w:p w14:paraId="7DDCF3D5" w14:textId="04D14734" w:rsidR="007C3851" w:rsidRDefault="00D56C28" w:rsidP="00AE18FA">
            <w:pPr>
              <w:pStyle w:val="MDPI42tablebody"/>
              <w:spacing w:line="240" w:lineRule="auto"/>
            </w:pPr>
            <w:r>
              <w:t>15</w:t>
            </w:r>
          </w:p>
        </w:tc>
        <w:tc>
          <w:tcPr>
            <w:tcW w:w="2160" w:type="dxa"/>
            <w:vAlign w:val="center"/>
          </w:tcPr>
          <w:p w14:paraId="20831F7A" w14:textId="7851AEB2" w:rsidR="007C3851" w:rsidRDefault="00BD2E7A" w:rsidP="008A711E">
            <w:pPr>
              <w:pStyle w:val="MDPI42tablebody"/>
              <w:spacing w:line="240" w:lineRule="auto"/>
            </w:pPr>
            <w:r w:rsidRPr="00BD2E7A">
              <w:t>SNN</w:t>
            </w:r>
          </w:p>
        </w:tc>
        <w:tc>
          <w:tcPr>
            <w:tcW w:w="990" w:type="dxa"/>
            <w:vAlign w:val="center"/>
          </w:tcPr>
          <w:p w14:paraId="615B50C7" w14:textId="7670B78B" w:rsidR="007C3851" w:rsidRDefault="00D56C28" w:rsidP="00571C08">
            <w:pPr>
              <w:pStyle w:val="MDPI42tablebody"/>
              <w:spacing w:line="240" w:lineRule="auto"/>
            </w:pPr>
            <w:r>
              <w:t>88.52%</w:t>
            </w:r>
          </w:p>
        </w:tc>
        <w:tc>
          <w:tcPr>
            <w:tcW w:w="1908" w:type="dxa"/>
            <w:vAlign w:val="center"/>
          </w:tcPr>
          <w:p w14:paraId="0736CABF" w14:textId="1E4B9B0C" w:rsidR="007C3851" w:rsidRDefault="00D56C28" w:rsidP="00571C08">
            <w:pPr>
              <w:pStyle w:val="MDPI42tablebody"/>
              <w:spacing w:line="240" w:lineRule="auto"/>
            </w:pPr>
            <w:r>
              <w:t>Desktop</w:t>
            </w:r>
            <w:r w:rsidR="004A4364">
              <w:t xml:space="preserve"> App</w:t>
            </w:r>
          </w:p>
        </w:tc>
      </w:tr>
      <w:tr w:rsidR="00D56C28" w:rsidRPr="00EF08AF" w14:paraId="71F4BEC8" w14:textId="77777777" w:rsidTr="00D6714D">
        <w:trPr>
          <w:trHeight w:val="290"/>
        </w:trPr>
        <w:tc>
          <w:tcPr>
            <w:tcW w:w="603" w:type="dxa"/>
            <w:shd w:val="clear" w:color="auto" w:fill="auto"/>
            <w:vAlign w:val="center"/>
          </w:tcPr>
          <w:p w14:paraId="3C097798" w14:textId="2A36FF5B" w:rsidR="00D56C28" w:rsidRDefault="001D7466" w:rsidP="00AE18FA">
            <w:pPr>
              <w:pStyle w:val="MDPI42tablebody"/>
              <w:spacing w:line="240" w:lineRule="auto"/>
            </w:pPr>
            <w:r>
              <w:fldChar w:fldCharType="begin"/>
            </w:r>
            <w:r>
              <w:instrText xml:space="preserve"> ADDIN ZOTERO_ITEM CSL_CITATION {"citationID":"60x9uQL8","properties":{"formattedCitation":"[49]","plainCitation":"[49]","noteIndex":0},"citationItems":[{"id":234,"uris":["http://zotero.org/users/11398818/items/IIIH2LBB"],"itemData":{"id":234,"type":"paper-conference","container-title":"2023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fldChar w:fldCharType="separate"/>
            </w:r>
            <w:r w:rsidRPr="001D7466">
              <w:t>[49]</w:t>
            </w:r>
            <w:r>
              <w:fldChar w:fldCharType="end"/>
            </w:r>
          </w:p>
        </w:tc>
        <w:tc>
          <w:tcPr>
            <w:tcW w:w="1752" w:type="dxa"/>
            <w:shd w:val="clear" w:color="auto" w:fill="auto"/>
            <w:vAlign w:val="center"/>
          </w:tcPr>
          <w:p w14:paraId="523DCD85" w14:textId="639AE27B" w:rsidR="00D56C28" w:rsidRDefault="004574B5" w:rsidP="00AE18FA">
            <w:pPr>
              <w:pStyle w:val="MDPI42tablebody"/>
              <w:spacing w:line="240" w:lineRule="auto"/>
            </w:pPr>
            <w:r>
              <w:t>Camera</w:t>
            </w:r>
          </w:p>
        </w:tc>
        <w:tc>
          <w:tcPr>
            <w:tcW w:w="1170" w:type="dxa"/>
            <w:shd w:val="clear" w:color="auto" w:fill="auto"/>
            <w:vAlign w:val="center"/>
          </w:tcPr>
          <w:p w14:paraId="28025636" w14:textId="5587CFBC" w:rsidR="00D56C28" w:rsidRDefault="004A4364" w:rsidP="00AE18FA">
            <w:pPr>
              <w:pStyle w:val="MDPI42tablebody"/>
              <w:spacing w:line="240" w:lineRule="auto"/>
            </w:pPr>
            <w:r>
              <w:t>6</w:t>
            </w:r>
          </w:p>
        </w:tc>
        <w:tc>
          <w:tcPr>
            <w:tcW w:w="2160" w:type="dxa"/>
            <w:vAlign w:val="center"/>
          </w:tcPr>
          <w:p w14:paraId="7CB228DC" w14:textId="48B0B85A" w:rsidR="00D56C28" w:rsidRPr="00BD2E7A" w:rsidRDefault="001D7466" w:rsidP="008A711E">
            <w:pPr>
              <w:pStyle w:val="MDPI42tablebody"/>
              <w:spacing w:line="240" w:lineRule="auto"/>
            </w:pPr>
            <w:r w:rsidRPr="001D7466">
              <w:t>RCNN &amp; CNN</w:t>
            </w:r>
          </w:p>
        </w:tc>
        <w:tc>
          <w:tcPr>
            <w:tcW w:w="990" w:type="dxa"/>
            <w:vAlign w:val="center"/>
          </w:tcPr>
          <w:p w14:paraId="59D6788E" w14:textId="2B12ECAB" w:rsidR="00D56C28" w:rsidRDefault="004A4364" w:rsidP="00571C08">
            <w:pPr>
              <w:pStyle w:val="MDPI42tablebody"/>
              <w:spacing w:line="240" w:lineRule="auto"/>
            </w:pPr>
            <w:r>
              <w:t>92.50%</w:t>
            </w:r>
          </w:p>
        </w:tc>
        <w:tc>
          <w:tcPr>
            <w:tcW w:w="1908" w:type="dxa"/>
            <w:vAlign w:val="center"/>
          </w:tcPr>
          <w:p w14:paraId="13DBCA83" w14:textId="100E2D1F" w:rsidR="00D56C28" w:rsidRDefault="004A4364" w:rsidP="00571C08">
            <w:pPr>
              <w:pStyle w:val="MDPI42tablebody"/>
              <w:spacing w:line="240" w:lineRule="auto"/>
            </w:pPr>
            <w:r>
              <w:t>-</w:t>
            </w:r>
          </w:p>
        </w:tc>
      </w:tr>
      <w:tr w:rsidR="004A4364" w:rsidRPr="00EF08AF" w14:paraId="553E7723" w14:textId="77777777" w:rsidTr="00D6714D">
        <w:trPr>
          <w:trHeight w:val="290"/>
        </w:trPr>
        <w:tc>
          <w:tcPr>
            <w:tcW w:w="603" w:type="dxa"/>
            <w:shd w:val="clear" w:color="auto" w:fill="auto"/>
            <w:vAlign w:val="center"/>
          </w:tcPr>
          <w:p w14:paraId="7CA44A09" w14:textId="6127586D" w:rsidR="004A4364" w:rsidRDefault="00C85DB6" w:rsidP="00AE18FA">
            <w:pPr>
              <w:pStyle w:val="MDPI42tablebody"/>
              <w:spacing w:line="240" w:lineRule="auto"/>
            </w:pPr>
            <w:r>
              <w:fldChar w:fldCharType="begin"/>
            </w:r>
            <w:r w:rsidR="00B85800">
              <w:instrText xml:space="preserve"> ADDIN ZOTERO_ITEM CSL_CITATION {"citationID":"kyzIjYt9","properties":{"formattedCitation":"[50]","plainCitation":"[50]","noteIndex":0},"citationItems":[{"id":235,"uris":["http://zotero.org/users/11398818/items/MM83R5MW"],"itemData":{"id":235,"type":"paper-conference","container-title":"2014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fldChar w:fldCharType="separate"/>
            </w:r>
            <w:r w:rsidR="00B85800" w:rsidRPr="00B85800">
              <w:t>[50]</w:t>
            </w:r>
            <w:r>
              <w:fldChar w:fldCharType="end"/>
            </w:r>
          </w:p>
        </w:tc>
        <w:tc>
          <w:tcPr>
            <w:tcW w:w="1752" w:type="dxa"/>
            <w:shd w:val="clear" w:color="auto" w:fill="auto"/>
            <w:vAlign w:val="center"/>
          </w:tcPr>
          <w:p w14:paraId="45B92E96" w14:textId="27343A01" w:rsidR="004A4364" w:rsidRDefault="004A4364" w:rsidP="00AE18FA">
            <w:pPr>
              <w:pStyle w:val="MDPI42tablebody"/>
              <w:spacing w:line="240" w:lineRule="auto"/>
            </w:pPr>
            <w:r>
              <w:t>Pressure Sensor</w:t>
            </w:r>
          </w:p>
        </w:tc>
        <w:tc>
          <w:tcPr>
            <w:tcW w:w="1170" w:type="dxa"/>
            <w:shd w:val="clear" w:color="auto" w:fill="auto"/>
            <w:vAlign w:val="center"/>
          </w:tcPr>
          <w:p w14:paraId="6C3CF8F2" w14:textId="19A20039" w:rsidR="004A4364" w:rsidRDefault="004A4364" w:rsidP="00AE18FA">
            <w:pPr>
              <w:pStyle w:val="MDPI42tablebody"/>
              <w:spacing w:line="240" w:lineRule="auto"/>
            </w:pPr>
            <w:r>
              <w:t>7</w:t>
            </w:r>
          </w:p>
        </w:tc>
        <w:tc>
          <w:tcPr>
            <w:tcW w:w="2160" w:type="dxa"/>
            <w:vAlign w:val="center"/>
          </w:tcPr>
          <w:p w14:paraId="7A274E8D" w14:textId="795BF64E" w:rsidR="004A4364" w:rsidRPr="001D7466" w:rsidRDefault="00B85800" w:rsidP="008A711E">
            <w:pPr>
              <w:pStyle w:val="MDPI42tablebody"/>
              <w:spacing w:line="240" w:lineRule="auto"/>
            </w:pPr>
            <w:r>
              <w:t>DT</w:t>
            </w:r>
          </w:p>
        </w:tc>
        <w:tc>
          <w:tcPr>
            <w:tcW w:w="990" w:type="dxa"/>
            <w:vAlign w:val="center"/>
          </w:tcPr>
          <w:p w14:paraId="50FD7421" w14:textId="76EF4599" w:rsidR="004A4364" w:rsidRDefault="004A4364" w:rsidP="00571C08">
            <w:pPr>
              <w:pStyle w:val="MDPI42tablebody"/>
              <w:spacing w:line="240" w:lineRule="auto"/>
            </w:pPr>
            <w:r>
              <w:t>-</w:t>
            </w:r>
          </w:p>
        </w:tc>
        <w:tc>
          <w:tcPr>
            <w:tcW w:w="1908" w:type="dxa"/>
            <w:vAlign w:val="center"/>
          </w:tcPr>
          <w:p w14:paraId="265CE809" w14:textId="5804F8CF" w:rsidR="004A4364" w:rsidRDefault="00B85800" w:rsidP="00571C08">
            <w:pPr>
              <w:pStyle w:val="MDPI42tablebody"/>
              <w:spacing w:line="240" w:lineRule="auto"/>
            </w:pPr>
            <w:r>
              <w:t>-</w:t>
            </w:r>
          </w:p>
        </w:tc>
      </w:tr>
      <w:tr w:rsidR="00B85800" w:rsidRPr="00EF08AF" w14:paraId="3B232334" w14:textId="77777777" w:rsidTr="00D6714D">
        <w:trPr>
          <w:trHeight w:val="290"/>
        </w:trPr>
        <w:tc>
          <w:tcPr>
            <w:tcW w:w="603" w:type="dxa"/>
            <w:shd w:val="clear" w:color="auto" w:fill="auto"/>
            <w:vAlign w:val="center"/>
          </w:tcPr>
          <w:p w14:paraId="7429D12E" w14:textId="1E07BCD6" w:rsidR="00B85800" w:rsidRDefault="00B85800" w:rsidP="00AE18FA">
            <w:pPr>
              <w:pStyle w:val="MDPI42tablebody"/>
              <w:spacing w:line="240" w:lineRule="auto"/>
            </w:pPr>
            <w:r>
              <w:fldChar w:fldCharType="begin"/>
            </w:r>
            <w:r w:rsidR="00644FD7">
              <w:instrText xml:space="preserve"> ADDIN ZOTERO_ITEM CSL_CITATION {"citationID":"MrUh2RWF","properties":{"formattedCitation":"[51]","plainCitation":"[51]","noteIndex":0},"citationItems":[{"id":254,"uris":["http://zotero.org/users/11398818/items/65CCGVLQ"],"itemData":{"id":254,"type":"paper-conference","container-title":"2022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fldChar w:fldCharType="separate"/>
            </w:r>
            <w:r w:rsidR="00644FD7" w:rsidRPr="00644FD7">
              <w:t>[51]</w:t>
            </w:r>
            <w:r>
              <w:fldChar w:fldCharType="end"/>
            </w:r>
          </w:p>
        </w:tc>
        <w:tc>
          <w:tcPr>
            <w:tcW w:w="1752" w:type="dxa"/>
            <w:shd w:val="clear" w:color="auto" w:fill="auto"/>
            <w:vAlign w:val="center"/>
          </w:tcPr>
          <w:p w14:paraId="034AB4C5" w14:textId="55F2B8A3" w:rsidR="00B85800" w:rsidRDefault="00B85800" w:rsidP="00AE18FA">
            <w:pPr>
              <w:pStyle w:val="MDPI42tablebody"/>
              <w:spacing w:line="240" w:lineRule="auto"/>
            </w:pPr>
            <w:r>
              <w:t>Flex Sensor</w:t>
            </w:r>
          </w:p>
        </w:tc>
        <w:tc>
          <w:tcPr>
            <w:tcW w:w="1170" w:type="dxa"/>
            <w:shd w:val="clear" w:color="auto" w:fill="auto"/>
            <w:vAlign w:val="center"/>
          </w:tcPr>
          <w:p w14:paraId="6405A223" w14:textId="7FC55F54" w:rsidR="00B85800" w:rsidRDefault="00644FD7" w:rsidP="00AE18FA">
            <w:pPr>
              <w:pStyle w:val="MDPI42tablebody"/>
              <w:spacing w:line="240" w:lineRule="auto"/>
            </w:pPr>
            <w:r>
              <w:t>7</w:t>
            </w:r>
          </w:p>
        </w:tc>
        <w:tc>
          <w:tcPr>
            <w:tcW w:w="2160" w:type="dxa"/>
            <w:vAlign w:val="center"/>
          </w:tcPr>
          <w:p w14:paraId="4729F7E0" w14:textId="51E722A2" w:rsidR="00B85800" w:rsidRDefault="00644FD7" w:rsidP="008A711E">
            <w:pPr>
              <w:pStyle w:val="MDPI42tablebody"/>
              <w:spacing w:line="240" w:lineRule="auto"/>
            </w:pPr>
            <w:r>
              <w:t>-</w:t>
            </w:r>
          </w:p>
        </w:tc>
        <w:tc>
          <w:tcPr>
            <w:tcW w:w="990" w:type="dxa"/>
            <w:vAlign w:val="center"/>
          </w:tcPr>
          <w:p w14:paraId="30173114" w14:textId="2B288A47" w:rsidR="00B85800" w:rsidRDefault="00644FD7" w:rsidP="00571C08">
            <w:pPr>
              <w:pStyle w:val="MDPI42tablebody"/>
              <w:spacing w:line="240" w:lineRule="auto"/>
            </w:pPr>
            <w:r>
              <w:t>-</w:t>
            </w:r>
          </w:p>
        </w:tc>
        <w:tc>
          <w:tcPr>
            <w:tcW w:w="1908" w:type="dxa"/>
            <w:vAlign w:val="center"/>
          </w:tcPr>
          <w:p w14:paraId="04C2AAE7" w14:textId="4D4D8F13" w:rsidR="00B85800" w:rsidRDefault="00644FD7" w:rsidP="00571C08">
            <w:pPr>
              <w:pStyle w:val="MDPI42tablebody"/>
              <w:spacing w:line="240" w:lineRule="auto"/>
            </w:pPr>
            <w:r>
              <w:t>-</w:t>
            </w:r>
          </w:p>
        </w:tc>
      </w:tr>
      <w:tr w:rsidR="00644FD7" w:rsidRPr="00EF08AF" w14:paraId="7447072F" w14:textId="77777777" w:rsidTr="00D6714D">
        <w:trPr>
          <w:trHeight w:val="290"/>
        </w:trPr>
        <w:tc>
          <w:tcPr>
            <w:tcW w:w="603" w:type="dxa"/>
            <w:shd w:val="clear" w:color="auto" w:fill="auto"/>
            <w:vAlign w:val="center"/>
          </w:tcPr>
          <w:p w14:paraId="1C08FBB1" w14:textId="631A9F5C" w:rsidR="00644FD7" w:rsidRDefault="00644FD7" w:rsidP="00AE18FA">
            <w:pPr>
              <w:pStyle w:val="MDPI42tablebody"/>
              <w:spacing w:line="240" w:lineRule="auto"/>
            </w:pPr>
            <w:r>
              <w:fldChar w:fldCharType="begin"/>
            </w:r>
            <w:r w:rsidR="00C02D9D">
              <w:instrText xml:space="preserve"> ADDIN ZOTERO_ITEM CSL_CITATION {"citationID":"bOJh0bfy","properties":{"formattedCitation":"[52]","plainCitation":"[52]","noteIndex":0},"citationItems":[{"id":232,"uris":["http://zotero.org/users/11398818/items/ZMS5CAZB"],"itemData":{"id":232,"type":"article-journal","container-title":"IEEE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fldChar w:fldCharType="separate"/>
            </w:r>
            <w:r w:rsidR="00C02D9D" w:rsidRPr="00C02D9D">
              <w:t>[52]</w:t>
            </w:r>
            <w:r>
              <w:fldChar w:fldCharType="end"/>
            </w:r>
          </w:p>
        </w:tc>
        <w:tc>
          <w:tcPr>
            <w:tcW w:w="1752" w:type="dxa"/>
            <w:shd w:val="clear" w:color="auto" w:fill="auto"/>
            <w:vAlign w:val="center"/>
          </w:tcPr>
          <w:p w14:paraId="1FAC77FD" w14:textId="5BED50FC" w:rsidR="00644FD7" w:rsidRDefault="00644FD7" w:rsidP="00AE18FA">
            <w:pPr>
              <w:pStyle w:val="MDPI42tablebody"/>
              <w:spacing w:line="240" w:lineRule="auto"/>
            </w:pPr>
            <w:r>
              <w:t>Pressure Sensor</w:t>
            </w:r>
          </w:p>
        </w:tc>
        <w:tc>
          <w:tcPr>
            <w:tcW w:w="1170" w:type="dxa"/>
            <w:shd w:val="clear" w:color="auto" w:fill="auto"/>
            <w:vAlign w:val="center"/>
          </w:tcPr>
          <w:p w14:paraId="3683F1B6" w14:textId="702C4277" w:rsidR="00644FD7" w:rsidRDefault="00C02D9D" w:rsidP="00AE18FA">
            <w:pPr>
              <w:pStyle w:val="MDPI42tablebody"/>
              <w:spacing w:line="240" w:lineRule="auto"/>
            </w:pPr>
            <w:r>
              <w:t>7</w:t>
            </w:r>
          </w:p>
        </w:tc>
        <w:tc>
          <w:tcPr>
            <w:tcW w:w="2160" w:type="dxa"/>
            <w:vAlign w:val="center"/>
          </w:tcPr>
          <w:p w14:paraId="7EDCB3EC" w14:textId="17C31305" w:rsidR="00644FD7" w:rsidRDefault="00C02D9D" w:rsidP="008A711E">
            <w:pPr>
              <w:pStyle w:val="MDPI42tablebody"/>
              <w:spacing w:line="240" w:lineRule="auto"/>
            </w:pPr>
            <w:r>
              <w:t>D</w:t>
            </w:r>
            <w:r w:rsidRPr="00C02D9D">
              <w:t xml:space="preserve">ynamic </w:t>
            </w:r>
            <w:r>
              <w:t>T</w:t>
            </w:r>
            <w:r w:rsidRPr="00C02D9D">
              <w:t xml:space="preserve">ime </w:t>
            </w:r>
            <w:r>
              <w:t>W</w:t>
            </w:r>
            <w:r w:rsidRPr="00C02D9D">
              <w:t>arping</w:t>
            </w:r>
          </w:p>
        </w:tc>
        <w:tc>
          <w:tcPr>
            <w:tcW w:w="990" w:type="dxa"/>
            <w:vAlign w:val="center"/>
          </w:tcPr>
          <w:p w14:paraId="73EF58A5" w14:textId="0D28C578" w:rsidR="00644FD7" w:rsidRDefault="00C02D9D" w:rsidP="00571C08">
            <w:pPr>
              <w:pStyle w:val="MDPI42tablebody"/>
              <w:spacing w:line="240" w:lineRule="auto"/>
            </w:pPr>
            <w:r>
              <w:t>85.90%</w:t>
            </w:r>
          </w:p>
        </w:tc>
        <w:tc>
          <w:tcPr>
            <w:tcW w:w="1908" w:type="dxa"/>
            <w:vAlign w:val="center"/>
          </w:tcPr>
          <w:p w14:paraId="4028B225" w14:textId="0C786BB1" w:rsidR="00644FD7" w:rsidRDefault="00176CBA" w:rsidP="00571C08">
            <w:pPr>
              <w:pStyle w:val="MDPI42tablebody"/>
              <w:spacing w:line="240" w:lineRule="auto"/>
            </w:pPr>
            <w:r>
              <w:t>Mobile App</w:t>
            </w:r>
          </w:p>
        </w:tc>
      </w:tr>
      <w:tr w:rsidR="00176CBA" w:rsidRPr="00EF08AF" w14:paraId="1461A247" w14:textId="77777777" w:rsidTr="00D6714D">
        <w:trPr>
          <w:trHeight w:val="290"/>
        </w:trPr>
        <w:tc>
          <w:tcPr>
            <w:tcW w:w="603" w:type="dxa"/>
            <w:shd w:val="clear" w:color="auto" w:fill="auto"/>
            <w:vAlign w:val="center"/>
          </w:tcPr>
          <w:p w14:paraId="1A87B0AB" w14:textId="7658CAFA" w:rsidR="00176CBA" w:rsidRDefault="00275339" w:rsidP="00AE18FA">
            <w:pPr>
              <w:pStyle w:val="MDPI42tablebody"/>
              <w:spacing w:line="240" w:lineRule="auto"/>
            </w:pPr>
            <w:r>
              <w:fldChar w:fldCharType="begin"/>
            </w:r>
            <w:r>
              <w:instrText xml:space="preserve"> ADDIN ZOTERO_ITEM CSL_CITATION {"citationID":"PAQHitSq","properties":{"formattedCitation":"[53]","plainCitation":"[53]","noteIndex":0},"citationItems":[{"id":261,"uris":["http://zotero.org/users/11398818/items/ETZJENJJ"],"itemData":{"id":261,"type":"article-journal","abstract":"The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fldChar w:fldCharType="separate"/>
            </w:r>
            <w:r w:rsidRPr="00275339">
              <w:t>[53]</w:t>
            </w:r>
            <w:r>
              <w:fldChar w:fldCharType="end"/>
            </w:r>
          </w:p>
        </w:tc>
        <w:tc>
          <w:tcPr>
            <w:tcW w:w="1752" w:type="dxa"/>
            <w:shd w:val="clear" w:color="auto" w:fill="auto"/>
            <w:vAlign w:val="center"/>
          </w:tcPr>
          <w:p w14:paraId="629150B5" w14:textId="1F8A72BC" w:rsidR="00176CBA" w:rsidRDefault="00176CBA" w:rsidP="00AE18FA">
            <w:pPr>
              <w:pStyle w:val="MDPI42tablebody"/>
              <w:spacing w:line="240" w:lineRule="auto"/>
            </w:pPr>
            <w:r>
              <w:t>Pressure Sensor</w:t>
            </w:r>
          </w:p>
        </w:tc>
        <w:tc>
          <w:tcPr>
            <w:tcW w:w="1170" w:type="dxa"/>
            <w:shd w:val="clear" w:color="auto" w:fill="auto"/>
            <w:vAlign w:val="center"/>
          </w:tcPr>
          <w:p w14:paraId="7BD21F9E" w14:textId="54738C94" w:rsidR="00176CBA" w:rsidRDefault="00275339" w:rsidP="00AE18FA">
            <w:pPr>
              <w:pStyle w:val="MDPI42tablebody"/>
              <w:spacing w:line="240" w:lineRule="auto"/>
            </w:pPr>
            <w:r>
              <w:t>6</w:t>
            </w:r>
          </w:p>
        </w:tc>
        <w:tc>
          <w:tcPr>
            <w:tcW w:w="2160" w:type="dxa"/>
            <w:vAlign w:val="center"/>
          </w:tcPr>
          <w:p w14:paraId="4713F7DE" w14:textId="6FE4E0D4" w:rsidR="00176CBA" w:rsidRDefault="00275339" w:rsidP="008A711E">
            <w:pPr>
              <w:pStyle w:val="MDPI42tablebody"/>
              <w:spacing w:line="240" w:lineRule="auto"/>
            </w:pPr>
            <w:r>
              <w:t>-</w:t>
            </w:r>
          </w:p>
        </w:tc>
        <w:tc>
          <w:tcPr>
            <w:tcW w:w="990" w:type="dxa"/>
            <w:vAlign w:val="center"/>
          </w:tcPr>
          <w:p w14:paraId="6418E912" w14:textId="3A9227C4" w:rsidR="00176CBA" w:rsidRDefault="00275339" w:rsidP="00571C08">
            <w:pPr>
              <w:pStyle w:val="MDPI42tablebody"/>
              <w:spacing w:line="240" w:lineRule="auto"/>
            </w:pPr>
            <w:r>
              <w:t>-</w:t>
            </w:r>
          </w:p>
        </w:tc>
        <w:tc>
          <w:tcPr>
            <w:tcW w:w="1908" w:type="dxa"/>
            <w:vAlign w:val="center"/>
          </w:tcPr>
          <w:p w14:paraId="2AB2472F" w14:textId="5A9A823D" w:rsidR="00176CBA" w:rsidRDefault="00275339" w:rsidP="00571C08">
            <w:pPr>
              <w:pStyle w:val="MDPI42tablebody"/>
              <w:spacing w:line="240" w:lineRule="auto"/>
            </w:pPr>
            <w:r>
              <w:t>Desktop App</w:t>
            </w:r>
          </w:p>
        </w:tc>
      </w:tr>
      <w:tr w:rsidR="00277CAE" w:rsidRPr="00EF08AF" w14:paraId="66D2B159" w14:textId="77777777" w:rsidTr="00D6714D">
        <w:trPr>
          <w:trHeight w:val="290"/>
        </w:trPr>
        <w:tc>
          <w:tcPr>
            <w:tcW w:w="603" w:type="dxa"/>
            <w:shd w:val="clear" w:color="auto" w:fill="auto"/>
            <w:vAlign w:val="center"/>
          </w:tcPr>
          <w:p w14:paraId="1BF6F4BF" w14:textId="6A112164" w:rsidR="00277CAE" w:rsidRDefault="00277CAE" w:rsidP="00277CAE">
            <w:pPr>
              <w:pStyle w:val="MDPI42tablebody"/>
              <w:spacing w:line="240" w:lineRule="auto"/>
            </w:pPr>
            <w:r>
              <w:fldChar w:fldCharType="begin"/>
            </w:r>
            <w:r>
              <w:instrText xml:space="preserve"> ADDIN ZOTERO_ITEM CSL_CITATION {"citationID":"QHNBqLbU","properties":{"formattedCitation":"[54]","plainCitation":"[54]","noteIndex":0},"citationItems":[{"id":265,"uris":["http://zotero.org/users/11398818/items/89B29YFX"],"itemData":{"id":265,"type":"paper-conference","container-title":"2019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fldChar w:fldCharType="separate"/>
            </w:r>
            <w:r w:rsidRPr="00804386">
              <w:t>[54]</w:t>
            </w:r>
            <w:r>
              <w:fldChar w:fldCharType="end"/>
            </w:r>
          </w:p>
        </w:tc>
        <w:tc>
          <w:tcPr>
            <w:tcW w:w="1752" w:type="dxa"/>
            <w:shd w:val="clear" w:color="auto" w:fill="auto"/>
            <w:vAlign w:val="center"/>
          </w:tcPr>
          <w:p w14:paraId="6C17F656" w14:textId="210E2C77" w:rsidR="00277CAE" w:rsidRDefault="00537037" w:rsidP="00277CAE">
            <w:pPr>
              <w:pStyle w:val="MDPI42tablebody"/>
              <w:spacing w:line="240" w:lineRule="auto"/>
            </w:pPr>
            <w:r w:rsidRPr="00537037">
              <w:t xml:space="preserve">Pressure </w:t>
            </w:r>
            <w:r>
              <w:t>S</w:t>
            </w:r>
            <w:r w:rsidRPr="00537037">
              <w:t xml:space="preserve">ensors &amp; Ultrasonic </w:t>
            </w:r>
            <w:r w:rsidR="00CF6F77">
              <w:t>S</w:t>
            </w:r>
            <w:r w:rsidRPr="00537037">
              <w:t>ensor</w:t>
            </w:r>
          </w:p>
        </w:tc>
        <w:tc>
          <w:tcPr>
            <w:tcW w:w="1170" w:type="dxa"/>
            <w:shd w:val="clear" w:color="auto" w:fill="auto"/>
            <w:vAlign w:val="center"/>
          </w:tcPr>
          <w:p w14:paraId="6E522EDC" w14:textId="3EDAAE9F" w:rsidR="00277CAE" w:rsidRDefault="002301F9" w:rsidP="00277CAE">
            <w:pPr>
              <w:pStyle w:val="MDPI42tablebody"/>
              <w:spacing w:line="240" w:lineRule="auto"/>
            </w:pPr>
            <w:r>
              <w:t>15</w:t>
            </w:r>
          </w:p>
        </w:tc>
        <w:tc>
          <w:tcPr>
            <w:tcW w:w="2160" w:type="dxa"/>
            <w:vAlign w:val="center"/>
          </w:tcPr>
          <w:p w14:paraId="61DCA43B" w14:textId="1F63A754" w:rsidR="00277CAE" w:rsidRDefault="00277CAE" w:rsidP="00277CAE">
            <w:pPr>
              <w:pStyle w:val="MDPI42tablebody"/>
              <w:spacing w:line="240" w:lineRule="auto"/>
            </w:pPr>
            <w:r>
              <w:t xml:space="preserve">CNN &amp; </w:t>
            </w:r>
            <w:proofErr w:type="spellStart"/>
            <w:r>
              <w:t>LBCNet</w:t>
            </w:r>
            <w:proofErr w:type="spellEnd"/>
          </w:p>
        </w:tc>
        <w:tc>
          <w:tcPr>
            <w:tcW w:w="990" w:type="dxa"/>
            <w:vAlign w:val="center"/>
          </w:tcPr>
          <w:p w14:paraId="68956471" w14:textId="5AB991DE" w:rsidR="00277CAE" w:rsidRDefault="002301F9" w:rsidP="00277CAE">
            <w:pPr>
              <w:pStyle w:val="MDPI42tablebody"/>
              <w:spacing w:line="240" w:lineRule="auto"/>
            </w:pPr>
            <w:r>
              <w:t>96%</w:t>
            </w:r>
          </w:p>
        </w:tc>
        <w:tc>
          <w:tcPr>
            <w:tcW w:w="1908" w:type="dxa"/>
            <w:vAlign w:val="center"/>
          </w:tcPr>
          <w:p w14:paraId="463B2A4D" w14:textId="2E761EB0" w:rsidR="00277CAE" w:rsidRDefault="00277CAE" w:rsidP="00277CAE">
            <w:pPr>
              <w:pStyle w:val="MDPI42tablebody"/>
              <w:spacing w:line="240" w:lineRule="auto"/>
            </w:pPr>
            <w:r>
              <w:t>Mobile App</w:t>
            </w:r>
          </w:p>
        </w:tc>
      </w:tr>
      <w:tr w:rsidR="002301F9" w:rsidRPr="00EF08AF" w14:paraId="75441C1C" w14:textId="77777777" w:rsidTr="00D6714D">
        <w:trPr>
          <w:trHeight w:val="290"/>
        </w:trPr>
        <w:tc>
          <w:tcPr>
            <w:tcW w:w="603" w:type="dxa"/>
            <w:shd w:val="clear" w:color="auto" w:fill="auto"/>
            <w:vAlign w:val="center"/>
          </w:tcPr>
          <w:p w14:paraId="47CF7096" w14:textId="14329D9E" w:rsidR="002301F9" w:rsidRDefault="0042250C" w:rsidP="00277CAE">
            <w:pPr>
              <w:pStyle w:val="MDPI42tablebody"/>
              <w:spacing w:line="240" w:lineRule="auto"/>
            </w:pPr>
            <w:r>
              <w:fldChar w:fldCharType="begin"/>
            </w:r>
            <w:r>
              <w:instrText xml:space="preserve"> ADDIN ZOTERO_ITEM CSL_CITATION {"citationID":"V5dzElWY","properties":{"formattedCitation":"[55]","plainCitation":"[55]","noteIndex":0},"citationItems":[{"id":272,"uris":["http://zotero.org/users/11398818/items/7ANKQUF4"],"itemData":{"id":272,"type":"article-journal","abstract":"We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Pr="0042250C">
              <w:t>[55]</w:t>
            </w:r>
            <w:r>
              <w:fldChar w:fldCharType="end"/>
            </w:r>
          </w:p>
        </w:tc>
        <w:tc>
          <w:tcPr>
            <w:tcW w:w="1752" w:type="dxa"/>
            <w:shd w:val="clear" w:color="auto" w:fill="auto"/>
            <w:vAlign w:val="center"/>
          </w:tcPr>
          <w:p w14:paraId="7C1EF4AB" w14:textId="06B46DF9" w:rsidR="002301F9" w:rsidRPr="002301F9" w:rsidRDefault="0042250C" w:rsidP="00277CAE">
            <w:pPr>
              <w:pStyle w:val="MDPI42tablebody"/>
              <w:spacing w:line="240" w:lineRule="auto"/>
            </w:pPr>
            <w:r>
              <w:t>Pressure Sensor</w:t>
            </w:r>
          </w:p>
        </w:tc>
        <w:tc>
          <w:tcPr>
            <w:tcW w:w="1170" w:type="dxa"/>
            <w:shd w:val="clear" w:color="auto" w:fill="auto"/>
            <w:vAlign w:val="center"/>
          </w:tcPr>
          <w:p w14:paraId="4A9D490B" w14:textId="361555CC" w:rsidR="002301F9" w:rsidRDefault="0042250C" w:rsidP="00277CAE">
            <w:pPr>
              <w:pStyle w:val="MDPI42tablebody"/>
              <w:spacing w:line="240" w:lineRule="auto"/>
            </w:pPr>
            <w:r>
              <w:t>15</w:t>
            </w:r>
          </w:p>
        </w:tc>
        <w:tc>
          <w:tcPr>
            <w:tcW w:w="2160" w:type="dxa"/>
            <w:vAlign w:val="center"/>
          </w:tcPr>
          <w:p w14:paraId="0F080DD4" w14:textId="0A4EDB00" w:rsidR="002301F9" w:rsidRDefault="0042250C" w:rsidP="00277CAE">
            <w:pPr>
              <w:pStyle w:val="MDPI42tablebody"/>
              <w:spacing w:line="240" w:lineRule="auto"/>
            </w:pPr>
            <w:r>
              <w:t>RF</w:t>
            </w:r>
          </w:p>
        </w:tc>
        <w:tc>
          <w:tcPr>
            <w:tcW w:w="990" w:type="dxa"/>
            <w:vAlign w:val="center"/>
          </w:tcPr>
          <w:p w14:paraId="430747E5" w14:textId="4240AF16" w:rsidR="002301F9" w:rsidRDefault="0042250C" w:rsidP="00277CAE">
            <w:pPr>
              <w:pStyle w:val="MDPI42tablebody"/>
              <w:spacing w:line="240" w:lineRule="auto"/>
            </w:pPr>
            <w:r>
              <w:t>98.82%</w:t>
            </w:r>
          </w:p>
        </w:tc>
        <w:tc>
          <w:tcPr>
            <w:tcW w:w="1908" w:type="dxa"/>
            <w:vAlign w:val="center"/>
          </w:tcPr>
          <w:p w14:paraId="095DF9C8" w14:textId="096D5B9E" w:rsidR="002301F9" w:rsidRDefault="0042250C" w:rsidP="00277CAE">
            <w:pPr>
              <w:pStyle w:val="MDPI42tablebody"/>
              <w:spacing w:line="240" w:lineRule="auto"/>
            </w:pPr>
            <w:r>
              <w:t>Mobile App</w:t>
            </w:r>
            <w:r w:rsidR="00D6714D">
              <w:t xml:space="preserve"> &amp; Haptic Feedback</w:t>
            </w:r>
            <w:r>
              <w:t xml:space="preserve"> </w:t>
            </w:r>
          </w:p>
        </w:tc>
      </w:tr>
      <w:tr w:rsidR="009A35EA" w:rsidRPr="00EF08AF" w14:paraId="2EAAA4C9" w14:textId="77777777" w:rsidTr="00D6714D">
        <w:trPr>
          <w:trHeight w:val="290"/>
        </w:trPr>
        <w:tc>
          <w:tcPr>
            <w:tcW w:w="603" w:type="dxa"/>
            <w:shd w:val="clear" w:color="auto" w:fill="auto"/>
            <w:vAlign w:val="center"/>
          </w:tcPr>
          <w:p w14:paraId="2731D78B" w14:textId="2B9A3290" w:rsidR="009A35EA" w:rsidRDefault="00F61DCC" w:rsidP="00277CAE">
            <w:pPr>
              <w:pStyle w:val="MDPI42tablebody"/>
              <w:spacing w:line="240" w:lineRule="auto"/>
            </w:pPr>
            <w:r>
              <w:fldChar w:fldCharType="begin"/>
            </w:r>
            <w:r w:rsidR="004E0AE3">
              <w:instrText xml:space="preserve"> ADDIN ZOTERO_ITEM CSL_CITATION {"citationID":"BD7wkl4j","properties":{"formattedCitation":"[56]","plainCitation":"[56]","noteIndex":0},"citationItems":[{"id":318,"uris":["http://zotero.org/users/11398818/items/I4X3N9TS"],"itemData":{"id":318,"type":"article-journal","container-title":"IEEE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fldChar w:fldCharType="separate"/>
            </w:r>
            <w:r w:rsidR="004E0AE3" w:rsidRPr="004E0AE3">
              <w:t>[56]</w:t>
            </w:r>
            <w:r>
              <w:fldChar w:fldCharType="end"/>
            </w:r>
          </w:p>
        </w:tc>
        <w:tc>
          <w:tcPr>
            <w:tcW w:w="1752" w:type="dxa"/>
            <w:shd w:val="clear" w:color="auto" w:fill="auto"/>
            <w:vAlign w:val="center"/>
          </w:tcPr>
          <w:p w14:paraId="3E26B5EE" w14:textId="0A6F2C0F" w:rsidR="009A35EA" w:rsidRDefault="00601237" w:rsidP="00277CAE">
            <w:pPr>
              <w:pStyle w:val="MDPI42tablebody"/>
              <w:spacing w:line="240" w:lineRule="auto"/>
            </w:pPr>
            <w:r>
              <w:t>Pressure Sensor</w:t>
            </w:r>
          </w:p>
        </w:tc>
        <w:tc>
          <w:tcPr>
            <w:tcW w:w="1170" w:type="dxa"/>
            <w:shd w:val="clear" w:color="auto" w:fill="auto"/>
            <w:vAlign w:val="center"/>
          </w:tcPr>
          <w:p w14:paraId="6E1E3B68" w14:textId="2F8BD44C" w:rsidR="009A35EA" w:rsidRDefault="00CF6F77" w:rsidP="00277CAE">
            <w:pPr>
              <w:pStyle w:val="MDPI42tablebody"/>
              <w:spacing w:line="240" w:lineRule="auto"/>
            </w:pPr>
            <w:r>
              <w:t>6</w:t>
            </w:r>
          </w:p>
        </w:tc>
        <w:tc>
          <w:tcPr>
            <w:tcW w:w="2160" w:type="dxa"/>
            <w:vAlign w:val="center"/>
          </w:tcPr>
          <w:p w14:paraId="18D9FDB8" w14:textId="36F6F6C6" w:rsidR="009A35EA" w:rsidRDefault="00F61DCC" w:rsidP="00277CAE">
            <w:pPr>
              <w:pStyle w:val="MDPI42tablebody"/>
              <w:spacing w:line="240" w:lineRule="auto"/>
            </w:pPr>
            <w:r>
              <w:t>K</w:t>
            </w:r>
            <w:r w:rsidR="00F96E71">
              <w:t>-</w:t>
            </w:r>
            <w:r>
              <w:t>Fold</w:t>
            </w:r>
          </w:p>
        </w:tc>
        <w:tc>
          <w:tcPr>
            <w:tcW w:w="990" w:type="dxa"/>
            <w:vAlign w:val="center"/>
          </w:tcPr>
          <w:p w14:paraId="7DE735E9" w14:textId="214357CB" w:rsidR="009A35EA" w:rsidRDefault="00CF6F77" w:rsidP="00277CAE">
            <w:pPr>
              <w:pStyle w:val="MDPI42tablebody"/>
              <w:spacing w:line="240" w:lineRule="auto"/>
            </w:pPr>
            <w:r>
              <w:t>95%</w:t>
            </w:r>
          </w:p>
        </w:tc>
        <w:tc>
          <w:tcPr>
            <w:tcW w:w="1908" w:type="dxa"/>
            <w:vAlign w:val="center"/>
          </w:tcPr>
          <w:p w14:paraId="2A0C2315" w14:textId="494123C1" w:rsidR="009A35EA" w:rsidRDefault="00F61DCC" w:rsidP="00277CAE">
            <w:pPr>
              <w:pStyle w:val="MDPI42tablebody"/>
              <w:spacing w:line="240" w:lineRule="auto"/>
            </w:pPr>
            <w:r>
              <w:t>Desktop App</w:t>
            </w:r>
          </w:p>
        </w:tc>
      </w:tr>
      <w:tr w:rsidR="00F72B35" w:rsidRPr="00EF08AF" w14:paraId="65969697" w14:textId="77777777" w:rsidTr="00D6714D">
        <w:trPr>
          <w:trHeight w:val="290"/>
        </w:trPr>
        <w:tc>
          <w:tcPr>
            <w:tcW w:w="603" w:type="dxa"/>
            <w:shd w:val="clear" w:color="auto" w:fill="auto"/>
            <w:vAlign w:val="center"/>
          </w:tcPr>
          <w:p w14:paraId="12B4E8BF" w14:textId="5B3DD276" w:rsidR="00F72B35" w:rsidRDefault="00FF3C65" w:rsidP="00277CAE">
            <w:pPr>
              <w:pStyle w:val="MDPI42tablebody"/>
              <w:spacing w:line="240" w:lineRule="auto"/>
            </w:pPr>
            <w:r>
              <w:fldChar w:fldCharType="begin"/>
            </w:r>
            <w:r>
              <w:instrText xml:space="preserve"> ADDIN ZOTERO_ITEM CSL_CITATION {"citationID":"h2PV6LI9","properties":{"formattedCitation":"[57]","plainCitation":"[57]","noteIndex":0},"citationItems":[{"id":344,"uris":["http://zotero.org/users/11398818/items/RUJS3MTH"],"itemData":{"id":344,"type":"paper-conference","container-title":"2019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fldChar w:fldCharType="separate"/>
            </w:r>
            <w:r w:rsidRPr="00FF3C65">
              <w:t>[57]</w:t>
            </w:r>
            <w:r>
              <w:fldChar w:fldCharType="end"/>
            </w:r>
          </w:p>
        </w:tc>
        <w:tc>
          <w:tcPr>
            <w:tcW w:w="1752" w:type="dxa"/>
            <w:shd w:val="clear" w:color="auto" w:fill="auto"/>
            <w:vAlign w:val="center"/>
          </w:tcPr>
          <w:p w14:paraId="4151A2E1" w14:textId="15F25683" w:rsidR="00F72B35" w:rsidRDefault="00FF3C65" w:rsidP="00277CAE">
            <w:pPr>
              <w:pStyle w:val="MDPI42tablebody"/>
              <w:spacing w:line="240" w:lineRule="auto"/>
            </w:pPr>
            <w:r>
              <w:t>Pressure Sensor</w:t>
            </w:r>
          </w:p>
        </w:tc>
        <w:tc>
          <w:tcPr>
            <w:tcW w:w="1170" w:type="dxa"/>
            <w:shd w:val="clear" w:color="auto" w:fill="auto"/>
            <w:vAlign w:val="center"/>
          </w:tcPr>
          <w:p w14:paraId="73E2741E" w14:textId="38F1C233" w:rsidR="00F72B35" w:rsidRDefault="003819AD" w:rsidP="00277CAE">
            <w:pPr>
              <w:pStyle w:val="MDPI42tablebody"/>
              <w:spacing w:line="240" w:lineRule="auto"/>
            </w:pPr>
            <w:r>
              <w:t>5</w:t>
            </w:r>
          </w:p>
        </w:tc>
        <w:tc>
          <w:tcPr>
            <w:tcW w:w="2160" w:type="dxa"/>
            <w:vAlign w:val="center"/>
          </w:tcPr>
          <w:p w14:paraId="518D8FB2" w14:textId="37764FC2" w:rsidR="00F72B35" w:rsidRDefault="003819AD" w:rsidP="00277CAE">
            <w:pPr>
              <w:pStyle w:val="MDPI42tablebody"/>
              <w:spacing w:line="240" w:lineRule="auto"/>
            </w:pPr>
            <w:r>
              <w:t>KNN</w:t>
            </w:r>
          </w:p>
        </w:tc>
        <w:tc>
          <w:tcPr>
            <w:tcW w:w="990" w:type="dxa"/>
            <w:vAlign w:val="center"/>
          </w:tcPr>
          <w:p w14:paraId="3ECE6F9D" w14:textId="1CA383FB" w:rsidR="00F72B35" w:rsidRDefault="003819AD" w:rsidP="00277CAE">
            <w:pPr>
              <w:pStyle w:val="MDPI42tablebody"/>
              <w:spacing w:line="240" w:lineRule="auto"/>
            </w:pPr>
            <w:r>
              <w:t>98.33%</w:t>
            </w:r>
          </w:p>
        </w:tc>
        <w:tc>
          <w:tcPr>
            <w:tcW w:w="1908" w:type="dxa"/>
            <w:vAlign w:val="center"/>
          </w:tcPr>
          <w:p w14:paraId="109CAC9C" w14:textId="480B02DC" w:rsidR="00F72B35" w:rsidRDefault="003819AD" w:rsidP="00277CAE">
            <w:pPr>
              <w:pStyle w:val="MDPI42tablebody"/>
              <w:spacing w:line="240" w:lineRule="auto"/>
            </w:pPr>
            <w:r>
              <w:t>-</w:t>
            </w:r>
          </w:p>
        </w:tc>
      </w:tr>
      <w:tr w:rsidR="00F72B35" w:rsidRPr="00EF08AF" w14:paraId="4D420E0C" w14:textId="77777777" w:rsidTr="00D6714D">
        <w:trPr>
          <w:trHeight w:val="290"/>
        </w:trPr>
        <w:tc>
          <w:tcPr>
            <w:tcW w:w="603" w:type="dxa"/>
            <w:shd w:val="clear" w:color="auto" w:fill="auto"/>
            <w:vAlign w:val="center"/>
          </w:tcPr>
          <w:p w14:paraId="4044BA18" w14:textId="3283740F" w:rsidR="00F72B35" w:rsidRDefault="003819AD" w:rsidP="00277CAE">
            <w:pPr>
              <w:pStyle w:val="MDPI42tablebody"/>
              <w:spacing w:line="240" w:lineRule="auto"/>
            </w:pPr>
            <w:r>
              <w:fldChar w:fldCharType="begin"/>
            </w:r>
            <w:r>
              <w:instrText xml:space="preserve"> ADDIN ZOTERO_ITEM CSL_CITATION {"citationID":"pCGB4Hca","properties":{"formattedCitation":"[58]","plainCitation":"[58]","noteIndex":0},"citationItems":[{"id":340,"uris":["http://zotero.org/users/11398818/items/HGQY7U95"],"itemData":{"id":340,"type":"article-journal","abstract":"This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fldChar w:fldCharType="separate"/>
            </w:r>
            <w:r w:rsidRPr="003819AD">
              <w:t>[58]</w:t>
            </w:r>
            <w:r>
              <w:fldChar w:fldCharType="end"/>
            </w:r>
          </w:p>
        </w:tc>
        <w:tc>
          <w:tcPr>
            <w:tcW w:w="1752" w:type="dxa"/>
            <w:shd w:val="clear" w:color="auto" w:fill="auto"/>
            <w:vAlign w:val="center"/>
          </w:tcPr>
          <w:p w14:paraId="27A410D9" w14:textId="3ECAD717" w:rsidR="00F72B35" w:rsidRDefault="003819AD" w:rsidP="00277CAE">
            <w:pPr>
              <w:pStyle w:val="MDPI42tablebody"/>
              <w:spacing w:line="240" w:lineRule="auto"/>
            </w:pPr>
            <w:r>
              <w:t>Pressure Sensor</w:t>
            </w:r>
          </w:p>
        </w:tc>
        <w:tc>
          <w:tcPr>
            <w:tcW w:w="1170" w:type="dxa"/>
            <w:shd w:val="clear" w:color="auto" w:fill="auto"/>
            <w:vAlign w:val="center"/>
          </w:tcPr>
          <w:p w14:paraId="5C271E69" w14:textId="0C027CCB" w:rsidR="00F72B35" w:rsidRDefault="003819AD" w:rsidP="00277CAE">
            <w:pPr>
              <w:pStyle w:val="MDPI42tablebody"/>
              <w:spacing w:line="240" w:lineRule="auto"/>
            </w:pPr>
            <w:r>
              <w:t>5</w:t>
            </w:r>
          </w:p>
        </w:tc>
        <w:tc>
          <w:tcPr>
            <w:tcW w:w="2160" w:type="dxa"/>
            <w:vAlign w:val="center"/>
          </w:tcPr>
          <w:p w14:paraId="63C68A38" w14:textId="382C6B88" w:rsidR="00F72B35" w:rsidRDefault="003819AD" w:rsidP="00277CAE">
            <w:pPr>
              <w:pStyle w:val="MDPI42tablebody"/>
              <w:spacing w:line="240" w:lineRule="auto"/>
            </w:pPr>
            <w:proofErr w:type="spellStart"/>
            <w:r>
              <w:t>LightGBM</w:t>
            </w:r>
            <w:proofErr w:type="spellEnd"/>
          </w:p>
        </w:tc>
        <w:tc>
          <w:tcPr>
            <w:tcW w:w="990" w:type="dxa"/>
            <w:vAlign w:val="center"/>
          </w:tcPr>
          <w:p w14:paraId="52B16BA5" w14:textId="045996A1" w:rsidR="00F72B35" w:rsidRDefault="00F763B4" w:rsidP="00277CAE">
            <w:pPr>
              <w:pStyle w:val="MDPI42tablebody"/>
              <w:spacing w:line="240" w:lineRule="auto"/>
            </w:pPr>
            <w:r>
              <w:t>95.41%</w:t>
            </w:r>
          </w:p>
        </w:tc>
        <w:tc>
          <w:tcPr>
            <w:tcW w:w="1908" w:type="dxa"/>
            <w:vAlign w:val="center"/>
          </w:tcPr>
          <w:p w14:paraId="7B7B88F5" w14:textId="7BF46032" w:rsidR="00F72B35" w:rsidRDefault="00F763B4" w:rsidP="00277CAE">
            <w:pPr>
              <w:pStyle w:val="MDPI42tablebody"/>
              <w:spacing w:line="240" w:lineRule="auto"/>
            </w:pPr>
            <w:r>
              <w:t>-</w:t>
            </w:r>
          </w:p>
        </w:tc>
      </w:tr>
      <w:tr w:rsidR="00F72B35" w:rsidRPr="00EF08AF" w14:paraId="31CFA52D" w14:textId="77777777" w:rsidTr="00D6714D">
        <w:trPr>
          <w:trHeight w:val="290"/>
        </w:trPr>
        <w:tc>
          <w:tcPr>
            <w:tcW w:w="603" w:type="dxa"/>
            <w:shd w:val="clear" w:color="auto" w:fill="auto"/>
            <w:vAlign w:val="center"/>
          </w:tcPr>
          <w:p w14:paraId="5939C48A" w14:textId="4F2E9CEF" w:rsidR="00F72B35" w:rsidRDefault="00F763B4" w:rsidP="00277CAE">
            <w:pPr>
              <w:pStyle w:val="MDPI42tablebody"/>
              <w:spacing w:line="240" w:lineRule="auto"/>
            </w:pPr>
            <w:r>
              <w:fldChar w:fldCharType="begin"/>
            </w:r>
            <w:r>
              <w:instrText xml:space="preserve"> ADDIN ZOTERO_ITEM CSL_CITATION {"citationID":"eVGZa8dR","properties":{"formattedCitation":"[59]","plainCitation":"[59]","noteIndex":0},"citationItems":[{"id":342,"uris":["http://zotero.org/users/11398818/items/GEQMEBPA"],"itemData":{"id":342,"type":"chapter","container-title":"Advances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fldChar w:fldCharType="separate"/>
            </w:r>
            <w:r w:rsidRPr="00F763B4">
              <w:t>[59]</w:t>
            </w:r>
            <w:r>
              <w:fldChar w:fldCharType="end"/>
            </w:r>
          </w:p>
        </w:tc>
        <w:tc>
          <w:tcPr>
            <w:tcW w:w="1752" w:type="dxa"/>
            <w:shd w:val="clear" w:color="auto" w:fill="auto"/>
            <w:vAlign w:val="center"/>
          </w:tcPr>
          <w:p w14:paraId="1835B90D" w14:textId="79DE6B44" w:rsidR="00F72B35" w:rsidRDefault="00F763B4" w:rsidP="00277CAE">
            <w:pPr>
              <w:pStyle w:val="MDPI42tablebody"/>
              <w:spacing w:line="240" w:lineRule="auto"/>
            </w:pPr>
            <w:r>
              <w:t>Pressure Sensor</w:t>
            </w:r>
          </w:p>
        </w:tc>
        <w:tc>
          <w:tcPr>
            <w:tcW w:w="1170" w:type="dxa"/>
            <w:shd w:val="clear" w:color="auto" w:fill="auto"/>
            <w:vAlign w:val="center"/>
          </w:tcPr>
          <w:p w14:paraId="6008F62C" w14:textId="483FAC01" w:rsidR="00F72B35" w:rsidRDefault="00F763B4" w:rsidP="00277CAE">
            <w:pPr>
              <w:pStyle w:val="MDPI42tablebody"/>
              <w:spacing w:line="240" w:lineRule="auto"/>
            </w:pPr>
            <w:r>
              <w:t>6</w:t>
            </w:r>
          </w:p>
        </w:tc>
        <w:tc>
          <w:tcPr>
            <w:tcW w:w="2160" w:type="dxa"/>
            <w:vAlign w:val="center"/>
          </w:tcPr>
          <w:p w14:paraId="52D8D6A4" w14:textId="5A08B800" w:rsidR="00F72B35" w:rsidRDefault="00F763B4" w:rsidP="00277CAE">
            <w:pPr>
              <w:pStyle w:val="MDPI42tablebody"/>
              <w:spacing w:line="240" w:lineRule="auto"/>
            </w:pPr>
            <w:r>
              <w:t>DNN</w:t>
            </w:r>
          </w:p>
        </w:tc>
        <w:tc>
          <w:tcPr>
            <w:tcW w:w="990" w:type="dxa"/>
            <w:vAlign w:val="center"/>
          </w:tcPr>
          <w:p w14:paraId="63AF378E" w14:textId="34991823" w:rsidR="00F72B35" w:rsidRDefault="00F763B4" w:rsidP="00277CAE">
            <w:pPr>
              <w:pStyle w:val="MDPI42tablebody"/>
              <w:spacing w:line="240" w:lineRule="auto"/>
            </w:pPr>
            <w:r>
              <w:t>93%</w:t>
            </w:r>
          </w:p>
        </w:tc>
        <w:tc>
          <w:tcPr>
            <w:tcW w:w="1908" w:type="dxa"/>
            <w:vAlign w:val="center"/>
          </w:tcPr>
          <w:p w14:paraId="53F32497" w14:textId="703FB9D9" w:rsidR="00F72B35" w:rsidRDefault="00F763B4" w:rsidP="00277CAE">
            <w:pPr>
              <w:pStyle w:val="MDPI42tablebody"/>
              <w:spacing w:line="240" w:lineRule="auto"/>
            </w:pPr>
            <w:r>
              <w:t>-</w:t>
            </w:r>
          </w:p>
        </w:tc>
      </w:tr>
      <w:tr w:rsidR="00F72B35" w:rsidRPr="00EF08AF" w14:paraId="619E6BBA" w14:textId="77777777" w:rsidTr="00D6714D">
        <w:trPr>
          <w:trHeight w:val="290"/>
        </w:trPr>
        <w:tc>
          <w:tcPr>
            <w:tcW w:w="603" w:type="dxa"/>
            <w:shd w:val="clear" w:color="auto" w:fill="auto"/>
            <w:vAlign w:val="center"/>
          </w:tcPr>
          <w:p w14:paraId="02D09A68" w14:textId="37CFAD99" w:rsidR="00F72B35" w:rsidRDefault="00E53CF8" w:rsidP="00277CAE">
            <w:pPr>
              <w:pStyle w:val="MDPI42tablebody"/>
              <w:spacing w:line="240" w:lineRule="auto"/>
            </w:pPr>
            <w:r>
              <w:fldChar w:fldCharType="begin"/>
            </w:r>
            <w:r>
              <w:instrText xml:space="preserve"> ADDIN ZOTERO_ITEM CSL_CITATION {"citationID":"FiSi5XFC","properties":{"formattedCitation":"[60]","plainCitation":"[60]","noteIndex":0},"citationItems":[{"id":338,"uris":["http://zotero.org/users/11398818/items/SSKMEWMW"],"itemData":{"id":338,"type":"article-journal","container-title":"Computers,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fldChar w:fldCharType="separate"/>
            </w:r>
            <w:r w:rsidRPr="00E53CF8">
              <w:t>[60]</w:t>
            </w:r>
            <w:r>
              <w:fldChar w:fldCharType="end"/>
            </w:r>
          </w:p>
        </w:tc>
        <w:tc>
          <w:tcPr>
            <w:tcW w:w="1752" w:type="dxa"/>
            <w:shd w:val="clear" w:color="auto" w:fill="auto"/>
            <w:vAlign w:val="center"/>
          </w:tcPr>
          <w:p w14:paraId="17C03AF6" w14:textId="73140260" w:rsidR="00F72B35" w:rsidRDefault="00E53CF8" w:rsidP="00277CAE">
            <w:pPr>
              <w:pStyle w:val="MDPI42tablebody"/>
              <w:spacing w:line="240" w:lineRule="auto"/>
            </w:pPr>
            <w:r>
              <w:t>Pressure Sensor</w:t>
            </w:r>
          </w:p>
        </w:tc>
        <w:tc>
          <w:tcPr>
            <w:tcW w:w="1170" w:type="dxa"/>
            <w:shd w:val="clear" w:color="auto" w:fill="auto"/>
            <w:vAlign w:val="center"/>
          </w:tcPr>
          <w:p w14:paraId="44A2A52B" w14:textId="255F5CBB" w:rsidR="00F72B35" w:rsidRDefault="00E53CF8" w:rsidP="00277CAE">
            <w:pPr>
              <w:pStyle w:val="MDPI42tablebody"/>
              <w:spacing w:line="240" w:lineRule="auto"/>
            </w:pPr>
            <w:r>
              <w:t>5</w:t>
            </w:r>
          </w:p>
        </w:tc>
        <w:tc>
          <w:tcPr>
            <w:tcW w:w="2160" w:type="dxa"/>
            <w:vAlign w:val="center"/>
          </w:tcPr>
          <w:p w14:paraId="2EA73D23" w14:textId="395B7262" w:rsidR="00F72B35" w:rsidRDefault="00E53CF8" w:rsidP="00277CAE">
            <w:pPr>
              <w:pStyle w:val="MDPI42tablebody"/>
              <w:spacing w:line="240" w:lineRule="auto"/>
            </w:pPr>
            <w:r>
              <w:t>KNN</w:t>
            </w:r>
          </w:p>
        </w:tc>
        <w:tc>
          <w:tcPr>
            <w:tcW w:w="990" w:type="dxa"/>
            <w:vAlign w:val="center"/>
          </w:tcPr>
          <w:p w14:paraId="60E12B60" w14:textId="70D621D3" w:rsidR="00F72B35" w:rsidRDefault="004A7791" w:rsidP="00277CAE">
            <w:pPr>
              <w:pStyle w:val="MDPI42tablebody"/>
              <w:spacing w:line="240" w:lineRule="auto"/>
            </w:pPr>
            <w:r>
              <w:t>99.99%</w:t>
            </w:r>
          </w:p>
        </w:tc>
        <w:tc>
          <w:tcPr>
            <w:tcW w:w="1908" w:type="dxa"/>
            <w:vAlign w:val="center"/>
          </w:tcPr>
          <w:p w14:paraId="3949DC8A" w14:textId="65F26223" w:rsidR="00F72B35" w:rsidRDefault="004A7791" w:rsidP="00277CAE">
            <w:pPr>
              <w:pStyle w:val="MDPI42tablebody"/>
              <w:spacing w:line="240" w:lineRule="auto"/>
            </w:pPr>
            <w:r>
              <w:t>-</w:t>
            </w:r>
          </w:p>
        </w:tc>
      </w:tr>
      <w:tr w:rsidR="00F72B35" w:rsidRPr="00EF08AF" w14:paraId="37003C36" w14:textId="77777777" w:rsidTr="00D6714D">
        <w:trPr>
          <w:trHeight w:val="290"/>
        </w:trPr>
        <w:tc>
          <w:tcPr>
            <w:tcW w:w="603" w:type="dxa"/>
            <w:shd w:val="clear" w:color="auto" w:fill="auto"/>
            <w:vAlign w:val="center"/>
          </w:tcPr>
          <w:p w14:paraId="02BA67A6" w14:textId="6996D1C4" w:rsidR="00F72B35" w:rsidRDefault="004A7791" w:rsidP="00277CAE">
            <w:pPr>
              <w:pStyle w:val="MDPI42tablebody"/>
              <w:spacing w:line="240" w:lineRule="auto"/>
            </w:pPr>
            <w:r>
              <w:fldChar w:fldCharType="begin"/>
            </w:r>
            <w:r>
              <w:instrText xml:space="preserve"> ADDIN ZOTERO_ITEM CSL_CITATION {"citationID":"4OIR4BMN","properties":{"formattedCitation":"[61]","plainCitation":"[61]","noteIndex":0},"citationItems":[{"id":345,"uris":["http://zotero.org/users/11398818/items/YEFELLXY"],"itemData":{"id":345,"type":"article-journal","container-title":"IEEE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fldChar w:fldCharType="separate"/>
            </w:r>
            <w:r w:rsidRPr="004A7791">
              <w:t>[61]</w:t>
            </w:r>
            <w:r>
              <w:fldChar w:fldCharType="end"/>
            </w:r>
          </w:p>
        </w:tc>
        <w:tc>
          <w:tcPr>
            <w:tcW w:w="1752" w:type="dxa"/>
            <w:shd w:val="clear" w:color="auto" w:fill="auto"/>
            <w:vAlign w:val="center"/>
          </w:tcPr>
          <w:p w14:paraId="44270466" w14:textId="7041B492" w:rsidR="00F72B35" w:rsidRDefault="004A7791" w:rsidP="00277CAE">
            <w:pPr>
              <w:pStyle w:val="MDPI42tablebody"/>
              <w:spacing w:line="240" w:lineRule="auto"/>
            </w:pPr>
            <w:r>
              <w:t>Pressure Sensor &amp; Load Cell</w:t>
            </w:r>
          </w:p>
        </w:tc>
        <w:tc>
          <w:tcPr>
            <w:tcW w:w="1170" w:type="dxa"/>
            <w:shd w:val="clear" w:color="auto" w:fill="auto"/>
            <w:vAlign w:val="center"/>
          </w:tcPr>
          <w:p w14:paraId="27E0A6A2" w14:textId="6C16E60A" w:rsidR="00F72B35" w:rsidRDefault="00E53CF8" w:rsidP="00277CAE">
            <w:pPr>
              <w:pStyle w:val="MDPI42tablebody"/>
              <w:spacing w:line="240" w:lineRule="auto"/>
            </w:pPr>
            <w:r>
              <w:t>6</w:t>
            </w:r>
          </w:p>
        </w:tc>
        <w:tc>
          <w:tcPr>
            <w:tcW w:w="2160" w:type="dxa"/>
            <w:vAlign w:val="center"/>
          </w:tcPr>
          <w:p w14:paraId="70655CB5" w14:textId="3BF80C6E" w:rsidR="00F72B35" w:rsidRDefault="004A7791" w:rsidP="00277CAE">
            <w:pPr>
              <w:pStyle w:val="MDPI42tablebody"/>
              <w:spacing w:line="240" w:lineRule="auto"/>
            </w:pPr>
            <w:r>
              <w:t>-</w:t>
            </w:r>
          </w:p>
        </w:tc>
        <w:tc>
          <w:tcPr>
            <w:tcW w:w="990" w:type="dxa"/>
            <w:vAlign w:val="center"/>
          </w:tcPr>
          <w:p w14:paraId="7BA26D02" w14:textId="52CEDDA2" w:rsidR="00F72B35" w:rsidRDefault="004A7791" w:rsidP="00277CAE">
            <w:pPr>
              <w:pStyle w:val="MDPI42tablebody"/>
              <w:spacing w:line="240" w:lineRule="auto"/>
            </w:pPr>
            <w:r>
              <w:t>100%</w:t>
            </w:r>
          </w:p>
        </w:tc>
        <w:tc>
          <w:tcPr>
            <w:tcW w:w="1908" w:type="dxa"/>
            <w:vAlign w:val="center"/>
          </w:tcPr>
          <w:p w14:paraId="213CDD3D" w14:textId="126E3823" w:rsidR="00F72B35" w:rsidRDefault="004A7791" w:rsidP="00277CAE">
            <w:pPr>
              <w:pStyle w:val="MDPI42tablebody"/>
              <w:spacing w:line="240" w:lineRule="auto"/>
            </w:pPr>
            <w:r>
              <w:t>-</w:t>
            </w:r>
          </w:p>
        </w:tc>
      </w:tr>
    </w:tbl>
    <w:p w14:paraId="248E8C25" w14:textId="2FEA5D01" w:rsidR="004A384B" w:rsidRPr="00F745BF" w:rsidRDefault="004A384B" w:rsidP="004A384B">
      <w:pPr>
        <w:pStyle w:val="MDPI43tablefooter"/>
        <w:rPr>
          <w:color w:val="FF0000"/>
        </w:rPr>
      </w:pPr>
      <w:r w:rsidRPr="00F745BF">
        <w:rPr>
          <w:color w:val="FF0000"/>
        </w:rPr>
        <w:t>*</w:t>
      </w:r>
      <w:r w:rsidR="00675665" w:rsidRPr="00F745BF">
        <w:rPr>
          <w:color w:val="FF0000"/>
        </w:rPr>
        <w:t xml:space="preserve"> </w:t>
      </w:r>
      <w:r w:rsidR="00F478F0" w:rsidRPr="00F745BF">
        <w:rPr>
          <w:color w:val="FF0000"/>
        </w:rPr>
        <w:t xml:space="preserve">In this table, </w:t>
      </w:r>
      <w:r w:rsidR="00003E82">
        <w:rPr>
          <w:color w:val="FF0000"/>
        </w:rPr>
        <w:t>the “</w:t>
      </w:r>
      <w:proofErr w:type="gramStart"/>
      <w:r w:rsidR="00003E82" w:rsidRPr="00F745BF">
        <w:rPr>
          <w:color w:val="FF0000"/>
        </w:rPr>
        <w:t>-</w:t>
      </w:r>
      <w:r w:rsidR="00003E82">
        <w:rPr>
          <w:color w:val="FF0000"/>
        </w:rPr>
        <w:t>“ symbol</w:t>
      </w:r>
      <w:proofErr w:type="gramEnd"/>
      <w:r w:rsidR="00F745BF" w:rsidRPr="00F745BF">
        <w:rPr>
          <w:color w:val="FF0000"/>
        </w:rPr>
        <w:t xml:space="preserve"> denotes “</w:t>
      </w:r>
      <w:r w:rsidR="00F478F0" w:rsidRPr="00F745BF">
        <w:rPr>
          <w:color w:val="FF0000"/>
        </w:rPr>
        <w:t>data not included</w:t>
      </w:r>
      <w:r w:rsidR="00F745BF" w:rsidRPr="00F745BF">
        <w:rPr>
          <w:color w:val="FF0000"/>
        </w:rPr>
        <w:t>”</w:t>
      </w:r>
      <w:r w:rsidR="00F478F0" w:rsidRPr="00F745BF">
        <w:rPr>
          <w:color w:val="FF0000"/>
        </w:rPr>
        <w:t xml:space="preserve"> in </w:t>
      </w:r>
      <w:r w:rsidR="00003E82">
        <w:rPr>
          <w:color w:val="FF0000"/>
        </w:rPr>
        <w:t xml:space="preserve">the </w:t>
      </w:r>
      <w:r w:rsidR="00F478F0" w:rsidRPr="00F745BF">
        <w:rPr>
          <w:color w:val="FF0000"/>
        </w:rPr>
        <w:t>respective category</w:t>
      </w:r>
    </w:p>
    <w:p w14:paraId="48499E08" w14:textId="6B411368"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5D7BCAD2"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4A7791">
        <w:rPr>
          <w:lang w:val="en-GB"/>
        </w:rPr>
        <w:instrText xml:space="preserve"> ADDIN ZOTERO_ITEM CSL_CITATION {"citationID":"a2TopFBI","properties":{"formattedCitation":"[62]","plainCitation":"[62]","noteIndex":0},"citationItems":[{"id":297,"uris":["http://zotero.org/users/11398818/items/PM3FV4A3"],"itemData":{"id":297,"type":"article-journal","container-title":"Journal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4A7791" w:rsidRPr="004A7791">
        <w:t>[62]</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4A7791">
        <w:rPr>
          <w:lang w:val="en-GB"/>
        </w:rPr>
        <w:instrText xml:space="preserve"> ADDIN ZOTERO_ITEM CSL_CITATION {"citationID":"myvxZtVq","properties":{"formattedCitation":"[63\\uc0\\u8211{}65]","plainCitation":"[63–65]","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4A7791" w:rsidRPr="004A7791">
        <w:t>[63–65]</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w:t>
      </w:r>
      <w:r w:rsidRPr="0026124F">
        <w:rPr>
          <w:lang w:val="en-GB"/>
        </w:rPr>
        <w:lastRenderedPageBreak/>
        <w:t xml:space="preserve">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4A7791">
        <w:rPr>
          <w:lang w:val="en-GB"/>
        </w:rPr>
        <w:instrText xml:space="preserve"> ADDIN ZOTERO_ITEM CSL_CITATION {"citationID":"MxnEb2Ei","properties":{"formattedCitation":"[63]","plainCitation":"[63]","noteIndex":0},"citationItems":[{"id":298,"uris":["http://zotero.org/users/11398818/items/PX682NWF"],"itemData":{"id":298,"type":"article-journal","container-title":"Musculoskeletal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4A7791" w:rsidRPr="004A7791">
        <w:t>[63]</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2"/>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5C13F1B0"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w:t>
      </w:r>
      <w:r w:rsidR="00712919">
        <w:rPr>
          <w:noProof w:val="0"/>
          <w:shd w:val="clear" w:color="auto" w:fill="FFFFFF"/>
          <w:lang w:val="en-GB"/>
        </w:rPr>
        <w:t>y</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3">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5627B8C0"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4A7791">
        <w:rPr>
          <w:lang w:val="en-GB"/>
        </w:rPr>
        <w:instrText xml:space="preserve"> ADDIN ZOTERO_ITEM CSL_CITATION {"citationID":"cDTzZTA4","properties":{"formattedCitation":"[64]","plainCitation":"[64]","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4A7791" w:rsidRPr="004A7791">
        <w:t>[64]</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4A7791">
        <w:rPr>
          <w:lang w:val="en-GB"/>
        </w:rPr>
        <w:instrText xml:space="preserve"> ADDIN ZOTERO_ITEM CSL_CITATION {"citationID":"DDCecVAC","properties":{"formattedCitation":"[65]","plainCitation":"[65]","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4A7791" w:rsidRPr="004A7791">
        <w:t>[65]</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4A7791">
        <w:rPr>
          <w:lang w:val="en-GB"/>
        </w:rPr>
        <w:instrText xml:space="preserve"> ADDIN ZOTERO_ITEM CSL_CITATION {"citationID":"VzA8Enwr","properties":{"formattedCitation":"[66]","plainCitation":"[66]","noteIndex":0},"citationItems":[{"id":295,"uris":["http://zotero.org/users/11398818/items/MX9B2Q7X"],"itemData":{"id":295,"type":"article-journal","container-title":"Sensing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4A7791" w:rsidRPr="004A7791">
        <w:t>[66]</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B71EC1">
        <w:rPr>
          <w:lang w:val="en-GB"/>
        </w:rPr>
        <w:t>4</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4"/>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5"/>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5FB44777"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4A7791">
        <w:rPr>
          <w:lang w:val="en-GB"/>
        </w:rPr>
        <w:instrText xml:space="preserve"> ADDIN ZOTERO_ITEM CSL_CITATION {"citationID":"wVEa3pUb","properties":{"formattedCitation":"[67]","plainCitation":"[67]","noteIndex":0},"citationItems":[{"id":296,"uris":["http://zotero.org/users/11398818/items/7NMJRHN2"],"itemData":{"id":296,"type":"document","title":"Ohmite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4A7791" w:rsidRPr="004A7791">
        <w:t>[67]</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4A7791">
        <w:rPr>
          <w:color w:val="auto"/>
          <w:lang w:val="en-GB"/>
        </w:rPr>
        <w:instrText xml:space="preserve"> ADDIN ZOTERO_ITEM CSL_CITATION {"citationID":"zbrlHwQ0","properties":{"formattedCitation":"[67]","plainCitation":"[67]","noteIndex":0},"citationItems":[{"id":296,"uris":["http://zotero.org/users/11398818/items/7NMJRHN2"],"itemData":{"id":296,"type":"document","title":"Ohmite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4A7791" w:rsidRPr="004A7791">
        <w:t>[67]</w:t>
      </w:r>
      <w:r w:rsidRPr="00621204">
        <w:rPr>
          <w:color w:val="auto"/>
          <w:lang w:val="en-GB"/>
        </w:rPr>
        <w:fldChar w:fldCharType="end"/>
      </w:r>
      <w:r w:rsidRPr="00621204">
        <w:rPr>
          <w:color w:val="auto"/>
          <w:lang w:val="en-GB"/>
        </w:rPr>
        <w:t>.</w:t>
      </w:r>
    </w:p>
    <w:p w14:paraId="33384DF2" w14:textId="519270A1" w:rsidR="00156BE9" w:rsidRPr="00621204" w:rsidRDefault="00156BE9" w:rsidP="00156BE9">
      <w:pPr>
        <w:pStyle w:val="MDPI41tablecaption"/>
        <w:rPr>
          <w:color w:val="auto"/>
          <w:lang w:val="en-GB"/>
        </w:rPr>
      </w:pPr>
      <w:r w:rsidRPr="00621204">
        <w:rPr>
          <w:b/>
          <w:color w:val="auto"/>
          <w:lang w:val="en-GB"/>
        </w:rPr>
        <w:t xml:space="preserve">Table </w:t>
      </w:r>
      <w:r w:rsidR="00B71EC1">
        <w:rPr>
          <w:b/>
          <w:color w:val="auto"/>
          <w:lang w:val="en-GB"/>
        </w:rPr>
        <w:t>4</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15068B3B"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4A7791">
              <w:rPr>
                <w:color w:val="auto"/>
                <w:lang w:val="en-GB"/>
              </w:rPr>
              <w:instrText xml:space="preserve"> ADDIN ZOTERO_ITEM CSL_CITATION {"citationID":"PxcFKsZ6","properties":{"formattedCitation":"[68]","plainCitation":"[68]","noteIndex":0},"citationItems":[{"id":299,"uris":["http://zotero.org/users/11398818/items/C6DUHLS3"],"itemData":{"id":299,"type":"document","title":"FSR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4A7791" w:rsidRPr="004A7791">
              <w:t>[68]</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3AA7D5A2"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4A7791">
              <w:rPr>
                <w:color w:val="auto"/>
                <w:lang w:val="en-GB"/>
              </w:rPr>
              <w:instrText xml:space="preserve"> ADDIN ZOTERO_ITEM CSL_CITATION {"citationID":"z47tbJsK","properties":{"formattedCitation":"[69]","plainCitation":"[69]","noteIndex":0},"citationItems":[{"id":300,"uris":["http://zotero.org/users/11398818/items/7YLRWDPN"],"itemData":{"id":300,"type":"document","title":"FSR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4A7791" w:rsidRPr="004A7791">
              <w:t>[69]</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974C571"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4A7791">
              <w:rPr>
                <w:color w:val="auto"/>
                <w:lang w:val="en-GB"/>
              </w:rPr>
              <w:instrText xml:space="preserve"> ADDIN ZOTERO_ITEM CSL_CITATION {"citationID":"9XtN6rve","properties":{"formattedCitation":"[67]","plainCitation":"[67]","noteIndex":0},"citationItems":[{"id":296,"uris":["http://zotero.org/users/11398818/items/7NMJRHN2"],"itemData":{"id":296,"type":"document","title":"Ohmite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4A7791" w:rsidRPr="004A7791">
              <w:t>[67]</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40393A4F"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4A7791">
        <w:rPr>
          <w:lang w:val="en-GB"/>
        </w:rPr>
        <w:instrText xml:space="preserve"> ADDIN ZOTERO_ITEM CSL_CITATION {"citationID":"Vs1DCs3F","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4A7791" w:rsidRPr="004A7791">
        <w:t>[70]</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27"/>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53BF1C17"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4A7791">
        <w:rPr>
          <w:color w:val="auto"/>
          <w:lang w:val="en-GB"/>
        </w:rPr>
        <w:instrText xml:space="preserve"> ADDIN ZOTERO_ITEM CSL_CITATION {"citationID":"XVIR1Aoj","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4A7791" w:rsidRPr="004A7791">
        <w:t>[70]</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w:t>
      </w:r>
      <w:proofErr w:type="spellStart"/>
      <w:r w:rsidRPr="005A63CA">
        <w:rPr>
          <w:color w:val="auto"/>
          <w:lang w:val="en-GB"/>
        </w:rPr>
        <w:t>PreCaTex</w:t>
      </w:r>
      <w:proofErr w:type="spellEnd"/>
      <w:r w:rsidRPr="005A63CA">
        <w:rPr>
          <w:color w:val="auto"/>
          <w:lang w:val="en-GB"/>
        </w:rPr>
        <w:t xml:space="preserve">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392173">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392173" w:rsidRPr="00392173">
        <w:t>[26]</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654CCEA1"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1863F1">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1863F1" w:rsidRPr="001863F1">
        <w:t>[32]</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w:t>
      </w:r>
      <w:proofErr w:type="spellStart"/>
      <w:r w:rsidR="00E52229" w:rsidRPr="005A63CA">
        <w:rPr>
          <w:lang w:val="en-GB"/>
        </w:rPr>
        <w:t>eCushion</w:t>
      </w:r>
      <w:proofErr w:type="spellEnd"/>
      <w:r w:rsidR="00E52229" w:rsidRPr="005A63CA">
        <w:rPr>
          <w:lang w:val="en-GB"/>
        </w:rPr>
        <w:t>” device</w:t>
      </w:r>
      <w:r w:rsidR="00EB315D" w:rsidRPr="005A63CA">
        <w:rPr>
          <w:lang w:val="en-GB"/>
        </w:rPr>
        <w:t xml:space="preserve"> which incorporated an “</w:t>
      </w:r>
      <w:proofErr w:type="spellStart"/>
      <w:r w:rsidR="00EB315D" w:rsidRPr="005A63CA">
        <w:rPr>
          <w:lang w:val="en-GB"/>
        </w:rPr>
        <w:t>eTextile</w:t>
      </w:r>
      <w:proofErr w:type="spellEnd"/>
      <w:r w:rsidR="00EB315D" w:rsidRPr="005A63CA">
        <w:rPr>
          <w:lang w:val="en-GB"/>
        </w:rPr>
        <w:t xml:space="preserv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C02D9D">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C02D9D" w:rsidRPr="00C02D9D">
        <w:t>[52]</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392173">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392173" w:rsidRPr="00392173">
        <w:t>[26]</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w:t>
      </w:r>
      <w:proofErr w:type="spellStart"/>
      <w:r w:rsidR="00A67D2B" w:rsidRPr="005A63CA">
        <w:rPr>
          <w:lang w:val="en-GB"/>
        </w:rPr>
        <w:t>PreCaTex</w:t>
      </w:r>
      <w:proofErr w:type="spellEnd"/>
      <w:r w:rsidR="00A67D2B" w:rsidRPr="005A63CA">
        <w:rPr>
          <w:lang w:val="en-GB"/>
        </w:rPr>
        <w:t>)</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1C001834"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4A7791">
        <w:rPr>
          <w:lang w:val="en-GB"/>
        </w:rPr>
        <w:instrText xml:space="preserve"> ADDIN ZOTERO_ITEM CSL_CITATION {"citationID":"mxsxeitF","properties":{"formattedCitation":"[71]","plainCitation":"[71]","noteIndex":0},"citationItems":[{"id":302,"uris":["http://zotero.org/users/11398818/items/QLAMBXLT"],"itemData":{"id":302,"type":"article-journal","container-title":"Journal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4A7791" w:rsidRPr="004A7791">
        <w:t>[71]</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 xml:space="preserve">load cell sensors can be found in Table </w:t>
      </w:r>
      <w:r w:rsidR="00922E1B">
        <w:rPr>
          <w:lang w:val="en-GB"/>
        </w:rPr>
        <w:t>5</w:t>
      </w:r>
      <w:r w:rsidR="00310F53" w:rsidRPr="00621204">
        <w:rPr>
          <w:lang w:val="en-GB"/>
        </w:rPr>
        <w:t xml:space="preserve"> below.</w:t>
      </w:r>
    </w:p>
    <w:p w14:paraId="0DAAB873" w14:textId="763F9CF4" w:rsidR="0034017D" w:rsidRPr="00621204" w:rsidRDefault="0034017D" w:rsidP="0034017D">
      <w:pPr>
        <w:pStyle w:val="MDPI41tablecaption"/>
        <w:rPr>
          <w:color w:val="auto"/>
          <w:lang w:val="en-GB"/>
        </w:rPr>
      </w:pPr>
      <w:r w:rsidRPr="00621204">
        <w:rPr>
          <w:b/>
          <w:color w:val="auto"/>
          <w:lang w:val="en-GB"/>
        </w:rPr>
        <w:t xml:space="preserve">Table </w:t>
      </w:r>
      <w:r w:rsidR="00B71EC1">
        <w:rPr>
          <w:b/>
          <w:color w:val="auto"/>
          <w:lang w:val="en-GB"/>
        </w:rPr>
        <w:t>5</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0A63A961"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4A7791">
              <w:rPr>
                <w:color w:val="auto"/>
                <w:lang w:val="en-GB"/>
              </w:rPr>
              <w:instrText xml:space="preserve"> ADDIN ZOTERO_ITEM CSL_CITATION {"citationID":"YOLQGZ48","properties":{"formattedCitation":"[68]","plainCitation":"[68]","noteIndex":0},"citationItems":[{"id":299,"uris":["http://zotero.org/users/11398818/items/C6DUHLS3"],"itemData":{"id":299,"type":"document","title":"FSR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4A7791" w:rsidRPr="004A7791">
              <w:t>[68]</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51031F69"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5C5387">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5C5387" w:rsidRPr="005C5387">
              <w:t>[31]</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39957649" w:rsidR="00D359E5" w:rsidRPr="000C17ED" w:rsidRDefault="00D359E5" w:rsidP="00D359E5">
      <w:pPr>
        <w:pStyle w:val="MDPI31text"/>
        <w:rPr>
          <w:color w:val="FF0000"/>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w:t>
      </w:r>
      <w:r w:rsidR="00F02920" w:rsidRPr="00F02920">
        <w:rPr>
          <w:color w:val="FF0000"/>
          <w:lang w:val="en-GB"/>
        </w:rPr>
        <w:t>3</w:t>
      </w:r>
      <w:r w:rsidR="0006193C" w:rsidRPr="00621204">
        <w:rPr>
          <w:lang w:val="en-GB"/>
        </w:rPr>
        <w:t xml:space="preserve">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5C5387">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5C5387" w:rsidRPr="005C5387">
        <w:t>[31]</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556382">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556382" w:rsidRPr="00556382">
        <w:t>[23]</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r w:rsidR="00F02920">
        <w:rPr>
          <w:lang w:val="en-GB"/>
        </w:rPr>
        <w:t xml:space="preserve"> </w:t>
      </w:r>
      <w:r w:rsidR="00F02920" w:rsidRPr="000C17ED">
        <w:rPr>
          <w:color w:val="FF0000"/>
          <w:lang w:val="en-GB"/>
        </w:rPr>
        <w:t xml:space="preserve">Tavares et al. </w:t>
      </w:r>
      <w:r w:rsidR="00F02920" w:rsidRPr="000C17ED">
        <w:rPr>
          <w:color w:val="FF0000"/>
          <w:lang w:val="en-GB"/>
        </w:rPr>
        <w:fldChar w:fldCharType="begin"/>
      </w:r>
      <w:r w:rsidR="00F02920" w:rsidRPr="000C17ED">
        <w:rPr>
          <w:color w:val="FF0000"/>
          <w:lang w:val="en-GB"/>
        </w:rPr>
        <w:instrText xml:space="preserve"> ADDIN ZOTERO_ITEM CSL_CITATION {"citationID":"OKxMaIUN","properties":{"formattedCitation":"[61]","plainCitation":"[61]","noteIndex":0},"citationItems":[{"id":345,"uris":["http://zotero.org/users/11398818/items/YEFELLXY"],"itemData":{"id":345,"type":"article-journal","container-title":"IEEE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02920" w:rsidRPr="000C17ED">
        <w:rPr>
          <w:color w:val="FF0000"/>
          <w:lang w:val="en-GB"/>
        </w:rPr>
        <w:fldChar w:fldCharType="separate"/>
      </w:r>
      <w:r w:rsidR="00F02920" w:rsidRPr="000C17ED">
        <w:rPr>
          <w:color w:val="FF0000"/>
        </w:rPr>
        <w:t>[61]</w:t>
      </w:r>
      <w:r w:rsidR="00F02920" w:rsidRPr="000C17ED">
        <w:rPr>
          <w:color w:val="FF0000"/>
          <w:lang w:val="en-GB"/>
        </w:rPr>
        <w:fldChar w:fldCharType="end"/>
      </w:r>
      <w:r w:rsidR="00F02920" w:rsidRPr="000C17ED">
        <w:rPr>
          <w:color w:val="FF0000"/>
          <w:lang w:val="en-GB"/>
        </w:rPr>
        <w:t xml:space="preserve"> used </w:t>
      </w:r>
      <w:r w:rsidR="000A1D37">
        <w:rPr>
          <w:color w:val="FF0000"/>
          <w:lang w:val="en-GB"/>
        </w:rPr>
        <w:t xml:space="preserve">4 </w:t>
      </w:r>
      <w:r w:rsidR="00F02920" w:rsidRPr="000C17ED">
        <w:rPr>
          <w:color w:val="FF0000"/>
          <w:lang w:val="en-GB"/>
        </w:rPr>
        <w:t xml:space="preserve">load cells along with </w:t>
      </w:r>
      <w:r w:rsidR="000C17ED" w:rsidRPr="000C17ED">
        <w:rPr>
          <w:color w:val="FF0000"/>
          <w:lang w:val="en-GB"/>
        </w:rPr>
        <w:t xml:space="preserve">FSR </w:t>
      </w:r>
      <w:r w:rsidR="00F02920" w:rsidRPr="000C17ED">
        <w:rPr>
          <w:color w:val="FF0000"/>
          <w:lang w:val="en-GB"/>
        </w:rPr>
        <w:t xml:space="preserve">pressure sensors to </w:t>
      </w:r>
      <w:r w:rsidR="000C17ED" w:rsidRPr="000C17ED">
        <w:rPr>
          <w:color w:val="FF0000"/>
          <w:lang w:val="en-GB"/>
        </w:rPr>
        <w:t xml:space="preserve">6 different postures while achieving 100% accuracy. </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1DC1086"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4A7791">
        <w:rPr>
          <w:lang w:val="en-GB"/>
        </w:rPr>
        <w:instrText xml:space="preserve"> ADDIN ZOTERO_ITEM CSL_CITATION {"citationID":"snQR9O3i","properties":{"formattedCitation":"[72]","plainCitation":"[72]","noteIndex":0},"citationItems":[{"id":252,"uris":["http://zotero.org/users/11398818/items/MMKV59DG"],"itemData":{"id":252,"type":"article-journal","abstract":"Flex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4A7791" w:rsidRPr="004A7791">
        <w:t>[72]</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 xml:space="preserve">Table </w:t>
      </w:r>
      <w:r w:rsidR="00922E1B">
        <w:rPr>
          <w:lang w:val="en-GB"/>
        </w:rPr>
        <w:t>6</w:t>
      </w:r>
      <w:r w:rsidR="005A63CA" w:rsidRPr="00171630">
        <w:rPr>
          <w:lang w:val="en-GB"/>
        </w:rPr>
        <w:t xml:space="preserve"> shows two commercially available flex sensors along with their technical specifications.</w:t>
      </w:r>
    </w:p>
    <w:p w14:paraId="5DB53964" w14:textId="5B823FEF" w:rsidR="009511E3" w:rsidRPr="00621204" w:rsidRDefault="009511E3" w:rsidP="009511E3">
      <w:pPr>
        <w:pStyle w:val="MDPI41tablecaption"/>
        <w:rPr>
          <w:color w:val="auto"/>
          <w:lang w:val="en-GB"/>
        </w:rPr>
      </w:pPr>
      <w:r w:rsidRPr="00621204">
        <w:rPr>
          <w:b/>
          <w:color w:val="auto"/>
          <w:lang w:val="en-GB"/>
        </w:rPr>
        <w:t xml:space="preserve">Table </w:t>
      </w:r>
      <w:r w:rsidR="00922E1B">
        <w:rPr>
          <w:b/>
          <w:color w:val="auto"/>
          <w:lang w:val="en-GB"/>
        </w:rPr>
        <w:t>6</w:t>
      </w:r>
      <w:r w:rsidRPr="00621204">
        <w:rPr>
          <w:b/>
          <w:color w:val="auto"/>
          <w:lang w:val="en-GB"/>
        </w:rPr>
        <w:t>.</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545B5138"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4A7791">
              <w:rPr>
                <w:color w:val="auto"/>
                <w:lang w:val="en-GB"/>
              </w:rPr>
              <w:instrText xml:space="preserve"> ADDIN ZOTERO_ITEM CSL_CITATION {"citationID":"aZERCmoJ","properties":{"formattedCitation":"[73]","plainCitation":"[73]","noteIndex":0},"citationItems":[{"id":320,"uris":["http://zotero.org/users/11398818/items/I7VR7UD3"],"itemData":{"id":320,"type":"document","publisher":"SpectraSymbol","title":"Flex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4A7791" w:rsidRPr="004A7791">
              <w:t>[73]</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5B897CA4"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4A7791">
              <w:rPr>
                <w:color w:val="auto"/>
                <w:lang w:val="en-GB"/>
              </w:rPr>
              <w:instrText xml:space="preserve"> ADDIN ZOTERO_ITEM CSL_CITATION {"citationID":"kx8JCjut","properties":{"formattedCitation":"[74]","plainCitation":"[74]","noteIndex":0},"citationItems":[{"id":321,"uris":["http://zotero.org/users/11398818/items/EEM84D8G"],"itemData":{"id":321,"type":"document","publisher":"SpectraSymbol","title":"Flex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4A7791" w:rsidRPr="004A7791">
              <w:t>[74]</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E6D577F" w:rsidR="009B2E14" w:rsidRPr="005A63CA" w:rsidRDefault="00D359E5" w:rsidP="00EC0EB0">
      <w:pPr>
        <w:pStyle w:val="MDPI31text"/>
        <w:rPr>
          <w:lang w:val="en-GB"/>
        </w:rPr>
      </w:pPr>
      <w:r w:rsidRPr="00621204">
        <w:rPr>
          <w:lang w:val="en-GB"/>
        </w:rPr>
        <w:lastRenderedPageBreak/>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83791F">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83791F" w:rsidRPr="0083791F">
        <w:t>[34]</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proofErr w:type="spellStart"/>
      <w:r w:rsidR="00AC4E36" w:rsidRPr="00FF70BC">
        <w:rPr>
          <w:lang w:val="en-GB"/>
        </w:rPr>
        <w:t>AbuTerkia</w:t>
      </w:r>
      <w:proofErr w:type="spellEnd"/>
      <w:r w:rsidR="00AC4E36" w:rsidRPr="00FF70BC">
        <w:rPr>
          <w:lang w:val="en-GB"/>
        </w:rPr>
        <w:t xml:space="preserve"> et al. </w:t>
      </w:r>
      <w:r w:rsidRPr="00FF70BC">
        <w:rPr>
          <w:lang w:val="en-GB"/>
        </w:rPr>
        <w:fldChar w:fldCharType="begin"/>
      </w:r>
      <w:r w:rsidR="00644FD7">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644FD7" w:rsidRPr="00644FD7">
        <w:t>[51]</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w:t>
      </w:r>
      <w:proofErr w:type="spellStart"/>
      <w:r w:rsidR="00830B48" w:rsidRPr="005A63CA">
        <w:rPr>
          <w:color w:val="auto"/>
          <w:lang w:val="en-GB"/>
        </w:rPr>
        <w:t>OpenPose</w:t>
      </w:r>
      <w:proofErr w:type="spellEnd"/>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34C013BB"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4A7791">
        <w:rPr>
          <w:lang w:val="en-GB"/>
        </w:rPr>
        <w:instrText xml:space="preserve"> ADDIN ZOTERO_ITEM CSL_CITATION {"citationID":"9zbzIqDZ","properties":{"formattedCitation":"[75]","plainCitation":"[75]","noteIndex":0},"citationItems":[{"id":264,"uris":["http://zotero.org/users/11398818/items/682YCXV6"],"itemData":{"id":264,"type":"paper-conference","container-title":"2017IEEE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4A7791" w:rsidRPr="004A7791">
        <w:t>[75]</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1B51AE">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1B51AE" w:rsidRPr="001B51AE">
        <w:t>[45]</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w:t>
      </w:r>
      <w:proofErr w:type="spellStart"/>
      <w:r w:rsidR="00653748" w:rsidRPr="005A63CA">
        <w:rPr>
          <w:lang w:val="en-GB"/>
        </w:rPr>
        <w:t>OpenPose</w:t>
      </w:r>
      <w:proofErr w:type="spellEnd"/>
      <w:r w:rsidR="00653748" w:rsidRPr="005A63CA">
        <w:rPr>
          <w:lang w:val="en-GB"/>
        </w:rPr>
        <w:t xml:space="preserv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361D9265"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1900EB">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1900EB" w:rsidRPr="001900EB">
        <w:t>[46]</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44FA66F5"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C02D9D">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C02D9D" w:rsidRPr="00C02D9D">
        <w:t>[52]</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8B7C55">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8B7C55" w:rsidRPr="008B7C55">
        <w:t>[25]</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1863F1">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1863F1" w:rsidRPr="001863F1">
        <w:t>[32]</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3935AB">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3935AB" w:rsidRPr="003935AB">
        <w:t>[41]</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6F1FD4">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6F1FD4" w:rsidRPr="006F1FD4">
        <w:t>[43]</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4A7791">
        <w:rPr>
          <w:lang w:val="en-GB"/>
        </w:rPr>
        <w:instrText xml:space="preserve"> ADDIN ZOTERO_ITEM CSL_CITATION {"citationID":"g6XQK4ny","properties":{"formattedCitation":"[76]","plainCitation":"[76]","noteIndex":0},"citationItems":[{"id":163,"uris":["http://zotero.org/users/11398818/items/L7KAFSQC"],"itemData":{"id":163,"type":"article-journal","container-title":"Sensors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4A7791" w:rsidRPr="004A7791">
        <w:t>[76]</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C45B54">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C45B54" w:rsidRPr="00C45B54">
        <w:t>[24]</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w:t>
      </w:r>
      <w:proofErr w:type="spellStart"/>
      <w:r w:rsidRPr="005A63CA">
        <w:rPr>
          <w:lang w:val="en-GB"/>
        </w:rPr>
        <w:t>LightGBM</w:t>
      </w:r>
      <w:proofErr w:type="spellEnd"/>
      <w:r w:rsidRPr="005A63CA">
        <w:rPr>
          <w:lang w:val="en-GB"/>
        </w:rPr>
        <w:t xml:space="preserve"> machine learning algorithm</w:t>
      </w:r>
      <w:r w:rsidR="002644CF" w:rsidRPr="005A63CA">
        <w:rPr>
          <w:lang w:val="en-GB"/>
        </w:rPr>
        <w:t>.</w:t>
      </w:r>
      <w:r w:rsidRPr="005A63CA">
        <w:rPr>
          <w:lang w:val="en-GB"/>
        </w:rPr>
        <w:t xml:space="preserve"> Wang et al. </w:t>
      </w:r>
      <w:r w:rsidRPr="005A63CA">
        <w:rPr>
          <w:lang w:val="en-GB"/>
        </w:rPr>
        <w:fldChar w:fldCharType="begin"/>
      </w:r>
      <w:r w:rsidR="004A7791">
        <w:rPr>
          <w:lang w:val="en-GB"/>
        </w:rPr>
        <w:instrText xml:space="preserve"> ADDIN ZOTERO_ITEM CSL_CITATION {"citationID":"rPjymtlO","properties":{"formattedCitation":"[77]","plainCitation":"[77]","noteIndex":0},"citationItems":[{"id":126,"uris":["http://zotero.org/groups/5004747/items/SZ698YAT"],"itemData":{"id":126,"type":"article-journal","container-title":"IEEE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4A7791" w:rsidRPr="004A7791">
        <w:t>[77]</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w:t>
      </w:r>
      <w:r w:rsidRPr="005A63CA">
        <w:rPr>
          <w:lang w:val="en-GB"/>
        </w:rPr>
        <w:lastRenderedPageBreak/>
        <w:t xml:space="preserve">classified. Fan et al. </w:t>
      </w:r>
      <w:r w:rsidRPr="005A63CA">
        <w:rPr>
          <w:lang w:val="en-GB"/>
        </w:rPr>
        <w:fldChar w:fldCharType="begin"/>
      </w:r>
      <w:r w:rsidR="00A92220">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A92220" w:rsidRPr="00A92220">
        <w:t>[44]</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w:t>
      </w:r>
      <w:r w:rsidR="00922E1B">
        <w:rPr>
          <w:lang w:val="en-GB"/>
        </w:rPr>
        <w:t>7</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1DFFEEA6"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F1FD4">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F1FD4" w:rsidRPr="006F1FD4">
        <w:t>[43]</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4A7791">
        <w:rPr>
          <w:color w:val="auto"/>
          <w:lang w:val="en-GB"/>
        </w:rPr>
        <w:instrText xml:space="preserve"> ADDIN ZOTERO_ITEM CSL_CITATION {"citationID":"r1ikZX5P","properties":{"formattedCitation":"[76]","plainCitation":"[76]","noteIndex":0},"citationItems":[{"id":163,"uris":["http://zotero.org/users/11398818/items/L7KAFSQC"],"itemData":{"id":163,"type":"article-journal","container-title":"Sensors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4A7791" w:rsidRPr="004A7791">
        <w:t>[76]</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C112432" w:rsidR="00AF40AD" w:rsidRPr="00621204" w:rsidRDefault="00AF40AD" w:rsidP="00AF40AD">
      <w:pPr>
        <w:pStyle w:val="MDPI41tablecaption"/>
        <w:rPr>
          <w:lang w:val="en-GB"/>
        </w:rPr>
      </w:pPr>
      <w:r w:rsidRPr="00621204">
        <w:rPr>
          <w:b/>
          <w:lang w:val="en-GB"/>
        </w:rPr>
        <w:t xml:space="preserve">Table </w:t>
      </w:r>
      <w:r w:rsidR="00922E1B">
        <w:rPr>
          <w:b/>
          <w:lang w:val="en-GB"/>
        </w:rPr>
        <w:t>7</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9D106C1"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C02D9D">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C02D9D" w:rsidRPr="00C02D9D">
              <w:t>[52]</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589952F5"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8B7C55">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8B7C55" w:rsidRPr="008B7C55">
              <w:t>[25]</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221D" w:rsidRPr="00621204" w14:paraId="5F0AE82C" w14:textId="77777777" w:rsidTr="00697308">
        <w:trPr>
          <w:trHeight w:val="301"/>
        </w:trPr>
        <w:tc>
          <w:tcPr>
            <w:tcW w:w="5132" w:type="dxa"/>
            <w:shd w:val="clear" w:color="auto" w:fill="auto"/>
            <w:vAlign w:val="center"/>
          </w:tcPr>
          <w:p w14:paraId="44FB006C" w14:textId="39662334" w:rsidR="00AF221D" w:rsidRPr="004C43E7" w:rsidRDefault="00AF221D" w:rsidP="00266672">
            <w:pPr>
              <w:pStyle w:val="MDPI42tablebody"/>
              <w:spacing w:line="240" w:lineRule="auto"/>
              <w:jc w:val="left"/>
            </w:pPr>
            <w:r>
              <w:t>32x32 Pressure Sensor Array</w:t>
            </w:r>
            <w:r w:rsidR="00E332AC">
              <w:t xml:space="preserve"> </w:t>
            </w:r>
            <w:r w:rsidR="00E332AC">
              <w:fldChar w:fldCharType="begin"/>
            </w:r>
            <w:r w:rsidR="00E332AC">
              <w:instrText xml:space="preserve"> ADDIN ZOTERO_ITEM CSL_CITATION {"citationID":"WLBJilvq","properties":{"formattedCitation":"[29]","plainCitation":"[29]","noteIndex":0},"citationItems":[{"id":174,"uris":["http://zotero.org/users/11398818/items/NF2WTTR3"],"itemData":{"id":174,"type":"article-journal","abstract":"Bad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sidR="00E332AC">
              <w:fldChar w:fldCharType="separate"/>
            </w:r>
            <w:r w:rsidR="00E332AC" w:rsidRPr="00E332AC">
              <w:t>[29]</w:t>
            </w:r>
            <w:r w:rsidR="00E332AC">
              <w:fldChar w:fldCharType="end"/>
            </w:r>
          </w:p>
        </w:tc>
        <w:tc>
          <w:tcPr>
            <w:tcW w:w="1410" w:type="dxa"/>
            <w:shd w:val="clear" w:color="auto" w:fill="auto"/>
            <w:vAlign w:val="center"/>
          </w:tcPr>
          <w:p w14:paraId="6C4C1AAE" w14:textId="13A89E3E" w:rsidR="00AF221D" w:rsidRPr="00621204" w:rsidRDefault="00AF221D" w:rsidP="00697308">
            <w:pPr>
              <w:pStyle w:val="MDPI42tablebody"/>
              <w:spacing w:line="240" w:lineRule="auto"/>
              <w:rPr>
                <w:lang w:val="en-GB"/>
              </w:rPr>
            </w:pPr>
            <w:r>
              <w:rPr>
                <w:lang w:val="en-GB"/>
              </w:rPr>
              <w:t>89.60%</w:t>
            </w:r>
          </w:p>
        </w:tc>
        <w:tc>
          <w:tcPr>
            <w:tcW w:w="1288" w:type="dxa"/>
          </w:tcPr>
          <w:p w14:paraId="3EA8712F" w14:textId="3269DA5B" w:rsidR="00AF221D" w:rsidRPr="00621204" w:rsidRDefault="00AF221D" w:rsidP="00697308">
            <w:pPr>
              <w:pStyle w:val="MDPI42tablebody"/>
              <w:spacing w:line="240" w:lineRule="auto"/>
              <w:rPr>
                <w:lang w:val="en-GB"/>
              </w:rPr>
            </w:pPr>
            <w:r>
              <w:rPr>
                <w:lang w:val="en-GB"/>
              </w:rPr>
              <w:t>4</w:t>
            </w:r>
          </w:p>
        </w:tc>
      </w:tr>
      <w:tr w:rsidR="00AF40AD" w:rsidRPr="00621204" w14:paraId="0BD18B26" w14:textId="77777777" w:rsidTr="00697308">
        <w:trPr>
          <w:trHeight w:val="301"/>
        </w:trPr>
        <w:tc>
          <w:tcPr>
            <w:tcW w:w="5132" w:type="dxa"/>
            <w:shd w:val="clear" w:color="auto" w:fill="auto"/>
            <w:vAlign w:val="center"/>
          </w:tcPr>
          <w:p w14:paraId="40073A4A" w14:textId="41AF4762"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1863F1">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1863F1" w:rsidRPr="001863F1">
              <w:t>[32]</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2BE57263"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3935AB">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3935AB" w:rsidRPr="003935AB">
              <w:t>[41]</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30C52787" w:rsidR="00AF40AD" w:rsidRPr="00621204" w:rsidRDefault="00AF40AD" w:rsidP="00266672">
            <w:pPr>
              <w:pStyle w:val="MDPI42tablebody"/>
              <w:spacing w:line="240" w:lineRule="auto"/>
              <w:jc w:val="left"/>
              <w:rPr>
                <w:lang w:val="en-GB"/>
              </w:rPr>
            </w:pPr>
            <w:r w:rsidRPr="00621204">
              <w:rPr>
                <w:lang w:val="en-GB"/>
              </w:rPr>
              <w:t xml:space="preserve">400mmx400mm Flexible Array Pressure Sensor </w:t>
            </w:r>
            <w:r w:rsidRPr="00621204">
              <w:rPr>
                <w:lang w:val="en-GB"/>
              </w:rPr>
              <w:fldChar w:fldCharType="begin"/>
            </w:r>
            <w:r w:rsidR="006F1FD4">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6F1FD4" w:rsidRPr="006F1FD4">
              <w:t>[43]</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05907029" w:rsidR="00AF40AD" w:rsidRPr="00621204" w:rsidRDefault="00AF40AD" w:rsidP="00266672">
            <w:pPr>
              <w:pStyle w:val="MDPI42tablebody"/>
              <w:spacing w:line="240" w:lineRule="auto"/>
              <w:jc w:val="left"/>
              <w:rPr>
                <w:lang w:val="en-GB"/>
              </w:rPr>
            </w:pPr>
            <w:r w:rsidRPr="00621204">
              <w:rPr>
                <w:lang w:val="en-GB"/>
              </w:rPr>
              <w:t xml:space="preserve">11×13 Pressure Array (IMM00014, I-MOTION) </w:t>
            </w:r>
            <w:r w:rsidRPr="00621204">
              <w:rPr>
                <w:lang w:val="en-GB"/>
              </w:rPr>
              <w:fldChar w:fldCharType="begin"/>
            </w:r>
            <w:r w:rsidR="004A7791">
              <w:rPr>
                <w:lang w:val="en-GB"/>
              </w:rPr>
              <w:instrText xml:space="preserve"> ADDIN ZOTERO_ITEM CSL_CITATION {"citationID":"dWLOO0lR","properties":{"formattedCitation":"[76]","plainCitation":"[76]","noteIndex":0},"citationItems":[{"id":163,"uris":["http://zotero.org/users/11398818/items/L7KAFSQC"],"itemData":{"id":163,"type":"article-journal","container-title":"Sensors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4A7791" w:rsidRPr="004A7791">
              <w:t>[76]</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60550692"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C45B54">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C45B54" w:rsidRPr="00C45B54">
              <w:t>[24]</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528899B2"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4A7791">
              <w:rPr>
                <w:lang w:val="en-GB"/>
              </w:rPr>
              <w:instrText xml:space="preserve"> ADDIN ZOTERO_ITEM CSL_CITATION {"citationID":"MJaKl07D","properties":{"formattedCitation":"[77]","plainCitation":"[77]","noteIndex":0},"citationItems":[{"id":126,"uris":["http://zotero.org/groups/5004747/items/SZ698YAT"],"itemData":{"id":126,"type":"article-journal","container-title":"IEEE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4A7791" w:rsidRPr="004A7791">
              <w:t>[77]</w:t>
            </w:r>
            <w:r w:rsidRPr="00621204">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34A3634E" w:rsidR="00AF40AD" w:rsidRPr="00621204" w:rsidRDefault="00AF40AD" w:rsidP="00266672">
            <w:pPr>
              <w:pStyle w:val="MDPI42tablebody"/>
              <w:spacing w:line="240" w:lineRule="auto"/>
              <w:jc w:val="left"/>
              <w:rPr>
                <w:lang w:val="en-GB"/>
              </w:rPr>
            </w:pPr>
            <w:r w:rsidRPr="00621204">
              <w:rPr>
                <w:lang w:val="en-GB"/>
              </w:rPr>
              <w:t xml:space="preserve">44×52 Pressure Sensor Array </w:t>
            </w:r>
            <w:r w:rsidRPr="00621204">
              <w:rPr>
                <w:lang w:val="en-GB"/>
              </w:rPr>
              <w:fldChar w:fldCharType="begin"/>
            </w:r>
            <w:r w:rsidR="00A92220">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A92220" w:rsidRPr="00A92220">
              <w:t>[44]</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r w:rsidR="009B3CB1" w:rsidRPr="00621204" w14:paraId="04C3273B" w14:textId="77777777" w:rsidTr="00697308">
        <w:trPr>
          <w:trHeight w:val="301"/>
        </w:trPr>
        <w:tc>
          <w:tcPr>
            <w:tcW w:w="5132" w:type="dxa"/>
            <w:shd w:val="clear" w:color="auto" w:fill="auto"/>
            <w:vAlign w:val="center"/>
          </w:tcPr>
          <w:p w14:paraId="04922ECF" w14:textId="1B8A2715" w:rsidR="009B3CB1" w:rsidRPr="00FC090F" w:rsidRDefault="009B3CB1" w:rsidP="00266672">
            <w:pPr>
              <w:pStyle w:val="MDPI42tablebody"/>
              <w:spacing w:line="240" w:lineRule="auto"/>
              <w:jc w:val="left"/>
              <w:rPr>
                <w:color w:val="FF0000"/>
                <w:lang w:val="en-GB"/>
              </w:rPr>
            </w:pPr>
            <w:r w:rsidRPr="00FC090F">
              <w:rPr>
                <w:color w:val="FF0000"/>
                <w:lang w:val="en-GB"/>
              </w:rPr>
              <w:t xml:space="preserve">32x32 Pressure Sensor Array </w:t>
            </w:r>
            <w:r w:rsidRPr="00FC090F">
              <w:rPr>
                <w:color w:val="FF0000"/>
                <w:lang w:val="en-GB"/>
              </w:rPr>
              <w:fldChar w:fldCharType="begin"/>
            </w:r>
            <w:r w:rsidR="00F763B4">
              <w:rPr>
                <w:color w:val="FF0000"/>
                <w:lang w:val="en-GB"/>
              </w:rPr>
              <w:instrText xml:space="preserve"> ADDIN ZOTERO_ITEM CSL_CITATION {"citationID":"wVXkA6E8","properties":{"formattedCitation":"[59]","plainCitation":"[59]","noteIndex":0},"citationItems":[{"id":342,"uris":["http://zotero.org/users/11398818/items/GEQMEBPA"],"itemData":{"id":342,"type":"chapter","container-title":"Advances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FC090F">
              <w:rPr>
                <w:color w:val="FF0000"/>
                <w:lang w:val="en-GB"/>
              </w:rPr>
              <w:fldChar w:fldCharType="separate"/>
            </w:r>
            <w:r w:rsidR="00F763B4" w:rsidRPr="00F763B4">
              <w:t>[59]</w:t>
            </w:r>
            <w:r w:rsidRPr="00FC090F">
              <w:rPr>
                <w:color w:val="FF0000"/>
                <w:lang w:val="en-GB"/>
              </w:rPr>
              <w:fldChar w:fldCharType="end"/>
            </w:r>
          </w:p>
        </w:tc>
        <w:tc>
          <w:tcPr>
            <w:tcW w:w="1410" w:type="dxa"/>
            <w:shd w:val="clear" w:color="auto" w:fill="auto"/>
            <w:vAlign w:val="center"/>
          </w:tcPr>
          <w:p w14:paraId="771A66E1" w14:textId="2DABEFF7" w:rsidR="009B3CB1" w:rsidRPr="00FC090F" w:rsidRDefault="009B3CB1" w:rsidP="00697308">
            <w:pPr>
              <w:pStyle w:val="MDPI42tablebody"/>
              <w:spacing w:line="240" w:lineRule="auto"/>
              <w:rPr>
                <w:color w:val="FF0000"/>
                <w:lang w:val="en-GB"/>
              </w:rPr>
            </w:pPr>
            <w:r w:rsidRPr="00FC090F">
              <w:rPr>
                <w:color w:val="FF0000"/>
                <w:lang w:val="en-GB"/>
              </w:rPr>
              <w:t>93%</w:t>
            </w:r>
          </w:p>
        </w:tc>
        <w:tc>
          <w:tcPr>
            <w:tcW w:w="1288" w:type="dxa"/>
          </w:tcPr>
          <w:p w14:paraId="4AE9C1F8" w14:textId="7CAB434C" w:rsidR="009B3CB1" w:rsidRPr="00FC090F" w:rsidRDefault="009B3CB1" w:rsidP="00697308">
            <w:pPr>
              <w:pStyle w:val="MDPI42tablebody"/>
              <w:spacing w:line="240" w:lineRule="auto"/>
              <w:rPr>
                <w:color w:val="FF0000"/>
                <w:lang w:val="en-GB"/>
              </w:rPr>
            </w:pPr>
            <w:r w:rsidRPr="00FC090F">
              <w:rPr>
                <w:color w:val="FF0000"/>
                <w:lang w:val="en-GB"/>
              </w:rPr>
              <w:t>6</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A078C7C"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8A711E">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8A711E" w:rsidRPr="008A711E">
        <w:t>[37]</w:t>
      </w:r>
      <w:r w:rsidR="006D532E" w:rsidRPr="005A63CA">
        <w:rPr>
          <w:lang w:val="en-GB"/>
        </w:rPr>
        <w:fldChar w:fldCharType="end"/>
      </w:r>
      <w:r w:rsidR="00AF40AD" w:rsidRPr="005A63CA">
        <w:rPr>
          <w:lang w:val="en-GB"/>
        </w:rPr>
        <w:t xml:space="preserve"> integrated 19 different FSRs into the seating cushion and used the Simple Logistic </w:t>
      </w:r>
      <w:r w:rsidR="00AF40AD" w:rsidRPr="00844C5F">
        <w:rPr>
          <w:color w:val="auto"/>
          <w:lang w:val="en-GB"/>
        </w:rPr>
        <w:t>Regression ML algorithm to achieve 78% accuracy in classifying 10 different postures.</w:t>
      </w:r>
      <w:r w:rsidR="00086885" w:rsidRPr="00844C5F">
        <w:rPr>
          <w:color w:val="auto"/>
          <w:lang w:val="en-GB"/>
        </w:rPr>
        <w:t xml:space="preserve"> Martínez-Estrada et al.</w:t>
      </w:r>
      <w:r w:rsidR="00617189" w:rsidRPr="00844C5F">
        <w:rPr>
          <w:color w:val="auto"/>
          <w:lang w:val="en-GB"/>
        </w:rPr>
        <w:t xml:space="preserve"> </w:t>
      </w:r>
      <w:r w:rsidR="00617189" w:rsidRPr="00844C5F">
        <w:rPr>
          <w:color w:val="auto"/>
          <w:lang w:val="en-GB"/>
        </w:rPr>
        <w:fldChar w:fldCharType="begin"/>
      </w:r>
      <w:r w:rsidR="00392173" w:rsidRPr="00844C5F">
        <w:rPr>
          <w:color w:val="auto"/>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844C5F">
        <w:rPr>
          <w:color w:val="auto"/>
          <w:lang w:val="en-GB"/>
        </w:rPr>
        <w:fldChar w:fldCharType="separate"/>
      </w:r>
      <w:r w:rsidR="00392173" w:rsidRPr="00844C5F">
        <w:rPr>
          <w:color w:val="auto"/>
        </w:rPr>
        <w:t>[26]</w:t>
      </w:r>
      <w:r w:rsidR="00617189" w:rsidRPr="00844C5F">
        <w:rPr>
          <w:color w:val="auto"/>
          <w:lang w:val="en-GB"/>
        </w:rPr>
        <w:fldChar w:fldCharType="end"/>
      </w:r>
      <w:r w:rsidR="000A35E5" w:rsidRPr="00844C5F">
        <w:rPr>
          <w:color w:val="auto"/>
          <w:lang w:val="en-GB"/>
        </w:rPr>
        <w:t xml:space="preserve"> placed 6 textile sensors on the backrest and </w:t>
      </w:r>
      <w:r w:rsidR="00E87703" w:rsidRPr="00844C5F">
        <w:rPr>
          <w:color w:val="auto"/>
          <w:lang w:val="en-GB"/>
        </w:rPr>
        <w:t xml:space="preserve">an additional 4 </w:t>
      </w:r>
      <w:r w:rsidR="000A35E5" w:rsidRPr="00844C5F">
        <w:rPr>
          <w:color w:val="auto"/>
          <w:lang w:val="en-GB"/>
        </w:rPr>
        <w:t>sensors on the seating cushion</w:t>
      </w:r>
      <w:r w:rsidR="00E87703" w:rsidRPr="00844C5F">
        <w:rPr>
          <w:color w:val="auto"/>
          <w:lang w:val="en-GB"/>
        </w:rPr>
        <w:t xml:space="preserve"> in order to classify 8 sitting postures as show in Figure 7a.</w:t>
      </w:r>
      <w:r w:rsidR="00AF40AD" w:rsidRPr="00844C5F">
        <w:rPr>
          <w:color w:val="auto"/>
          <w:lang w:val="en-GB"/>
        </w:rPr>
        <w:t xml:space="preserve"> Tsai et al. </w:t>
      </w:r>
      <w:r w:rsidR="006D532E" w:rsidRPr="00844C5F">
        <w:rPr>
          <w:color w:val="auto"/>
          <w:lang w:val="en-GB"/>
        </w:rPr>
        <w:fldChar w:fldCharType="begin"/>
      </w:r>
      <w:r w:rsidR="00E85968" w:rsidRPr="00844C5F">
        <w:rPr>
          <w:color w:val="auto"/>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844C5F">
        <w:rPr>
          <w:color w:val="auto"/>
          <w:lang w:val="en-GB"/>
        </w:rPr>
        <w:fldChar w:fldCharType="separate"/>
      </w:r>
      <w:r w:rsidR="00E85968" w:rsidRPr="00844C5F">
        <w:rPr>
          <w:color w:val="auto"/>
        </w:rPr>
        <w:t>[40]</w:t>
      </w:r>
      <w:r w:rsidR="006D532E" w:rsidRPr="00844C5F">
        <w:rPr>
          <w:color w:val="auto"/>
          <w:lang w:val="en-GB"/>
        </w:rPr>
        <w:fldChar w:fldCharType="end"/>
      </w:r>
      <w:r w:rsidR="00AF40AD" w:rsidRPr="00844C5F">
        <w:rPr>
          <w:color w:val="auto"/>
          <w:lang w:val="en-GB"/>
        </w:rPr>
        <w:t xml:space="preserve"> used 13 pressure sensors to classify 10 sitting postures and was able to</w:t>
      </w:r>
      <w:r w:rsidR="00AF40AD" w:rsidRPr="005A63CA">
        <w:rPr>
          <w:lang w:val="en-GB"/>
        </w:rPr>
        <w:t xml:space="preserve"> achieve an accuracy of 99.10% using the SVM algorithm. </w:t>
      </w:r>
      <w:proofErr w:type="spellStart"/>
      <w:r w:rsidR="00AF40AD" w:rsidRPr="005A63CA">
        <w:rPr>
          <w:lang w:val="en-GB"/>
        </w:rPr>
        <w:t>Aminosharieh</w:t>
      </w:r>
      <w:proofErr w:type="spellEnd"/>
      <w:r w:rsidR="00AF40AD" w:rsidRPr="005A63CA">
        <w:rPr>
          <w:lang w:val="en-GB"/>
        </w:rPr>
        <w:t xml:space="preserve"> Najafi et al. </w:t>
      </w:r>
      <w:r w:rsidR="006D532E" w:rsidRPr="005A63CA">
        <w:rPr>
          <w:lang w:val="en-GB"/>
        </w:rPr>
        <w:fldChar w:fldCharType="begin"/>
      </w:r>
      <w:r w:rsidR="0033798B">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33798B" w:rsidRPr="0033798B">
        <w:t>[28]</w:t>
      </w:r>
      <w:r w:rsidR="006D532E" w:rsidRPr="005A63CA">
        <w:rPr>
          <w:lang w:val="en-GB"/>
        </w:rPr>
        <w:fldChar w:fldCharType="end"/>
      </w:r>
      <w:r w:rsidR="00AF40AD" w:rsidRPr="005A63CA">
        <w:rPr>
          <w:lang w:val="en-GB"/>
        </w:rPr>
        <w:t xml:space="preserve"> applied 8 sensors (4 on the seating cushion and 4 on the back rest) and used EMN </w:t>
      </w:r>
      <w:r w:rsidR="00AF40AD" w:rsidRPr="005A63CA">
        <w:rPr>
          <w:lang w:val="en-GB"/>
        </w:rPr>
        <w:lastRenderedPageBreak/>
        <w:t>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or reading in real-time. Luna-</w:t>
      </w:r>
      <w:proofErr w:type="spellStart"/>
      <w:r w:rsidR="00AF40AD" w:rsidRPr="005A63CA">
        <w:rPr>
          <w:lang w:val="en-GB"/>
        </w:rPr>
        <w:t>Perejón</w:t>
      </w:r>
      <w:proofErr w:type="spellEnd"/>
      <w:r w:rsidR="00AF40AD" w:rsidRPr="005A63CA">
        <w:rPr>
          <w:lang w:val="en-GB"/>
        </w:rPr>
        <w:t xml:space="preserve"> et al. </w:t>
      </w:r>
      <w:r w:rsidR="00AF40AD" w:rsidRPr="005A63CA">
        <w:rPr>
          <w:lang w:val="en-GB"/>
        </w:rPr>
        <w:fldChar w:fldCharType="begin"/>
      </w:r>
      <w:r w:rsidR="00F61507">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F61507" w:rsidRPr="00F61507">
        <w:t>[42]</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w:t>
      </w:r>
      <w:r w:rsidR="00922E1B">
        <w:rPr>
          <w:lang w:val="en-GB"/>
        </w:rPr>
        <w:t>8</w:t>
      </w:r>
      <w:r w:rsidR="005E13A8" w:rsidRPr="005A63CA">
        <w:rPr>
          <w:lang w:val="en-GB"/>
        </w:rPr>
        <w:t xml:space="preserve">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0137883"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AB256C">
        <w:rPr>
          <w:color w:val="auto"/>
          <w:lang w:val="en-GB"/>
        </w:rPr>
        <w:t xml:space="preserve">with </w:t>
      </w:r>
      <w:r w:rsidR="006B5A32" w:rsidRPr="00AB256C">
        <w:rPr>
          <w:color w:val="auto"/>
          <w:lang w:val="en-GB"/>
        </w:rPr>
        <w:t xml:space="preserve">10 Textile Pressure </w:t>
      </w:r>
      <w:r w:rsidR="007C3724" w:rsidRPr="00AB256C">
        <w:rPr>
          <w:color w:val="auto"/>
          <w:lang w:val="en-GB"/>
        </w:rPr>
        <w:t>sensor</w:t>
      </w:r>
      <w:r w:rsidR="003D0987" w:rsidRPr="00AB256C">
        <w:rPr>
          <w:color w:val="auto"/>
          <w:lang w:val="en-GB"/>
        </w:rPr>
        <w:t>s</w:t>
      </w:r>
      <w:r w:rsidR="006E7F32" w:rsidRPr="00AB256C">
        <w:rPr>
          <w:color w:val="auto"/>
          <w:lang w:val="en-GB"/>
        </w:rPr>
        <w:t>.</w:t>
      </w:r>
      <w:r w:rsidR="00564620" w:rsidRPr="00AB256C">
        <w:rPr>
          <w:color w:val="auto"/>
          <w:lang w:val="en-GB"/>
        </w:rPr>
        <w:t xml:space="preserve"> Reproduced</w:t>
      </w:r>
      <w:r w:rsidR="00564620" w:rsidRPr="005A63CA">
        <w:rPr>
          <w:color w:val="auto"/>
          <w:lang w:val="en-GB"/>
        </w:rPr>
        <w:t xml:space="preserve">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392173">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392173" w:rsidRPr="00392173">
        <w:t>[26]</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33798B">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33798B" w:rsidRPr="0033798B">
        <w:t>[28]</w:t>
      </w:r>
      <w:r w:rsidR="00404B08" w:rsidRPr="005A63CA">
        <w:rPr>
          <w:color w:val="auto"/>
          <w:lang w:val="en-GB"/>
        </w:rPr>
        <w:fldChar w:fldCharType="end"/>
      </w:r>
      <w:r w:rsidR="000D19E9" w:rsidRPr="005A63CA">
        <w:rPr>
          <w:color w:val="auto"/>
          <w:lang w:val="en-GB"/>
        </w:rPr>
        <w:t xml:space="preserve">. </w:t>
      </w:r>
    </w:p>
    <w:p w14:paraId="7A548CF8" w14:textId="53C9CEA9" w:rsidR="00AF40AD" w:rsidRPr="00621204" w:rsidRDefault="00AF40AD" w:rsidP="00AF40AD">
      <w:pPr>
        <w:pStyle w:val="MDPI41tablecaption"/>
        <w:rPr>
          <w:lang w:val="en-GB"/>
        </w:rPr>
      </w:pPr>
      <w:r w:rsidRPr="00621204">
        <w:rPr>
          <w:b/>
          <w:lang w:val="en-GB"/>
        </w:rPr>
        <w:t xml:space="preserve">Table </w:t>
      </w:r>
      <w:r w:rsidR="00922E1B">
        <w:rPr>
          <w:b/>
          <w:lang w:val="en-GB"/>
        </w:rPr>
        <w:t>8</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679021A2"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w:t>
            </w:r>
            <w:proofErr w:type="spellStart"/>
            <w:r w:rsidR="009779BE" w:rsidRPr="009779BE">
              <w:rPr>
                <w:lang w:val="en-GB"/>
              </w:rPr>
              <w:t>PreCaTex</w:t>
            </w:r>
            <w:proofErr w:type="spellEnd"/>
            <w:r w:rsidR="009779BE" w:rsidRPr="009779BE">
              <w:rPr>
                <w:lang w:val="en-GB"/>
              </w:rPr>
              <w:t>)</w:t>
            </w:r>
            <w:r w:rsidR="009779BE">
              <w:rPr>
                <w:lang w:val="en-GB"/>
              </w:rPr>
              <w:t xml:space="preserve"> </w:t>
            </w:r>
            <w:r w:rsidR="009779BE">
              <w:rPr>
                <w:lang w:val="en-GB"/>
              </w:rPr>
              <w:fldChar w:fldCharType="begin"/>
            </w:r>
            <w:r w:rsidR="00392173">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392173" w:rsidRPr="00392173">
              <w:t>[26]</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2AA96959"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8A711E">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8A711E" w:rsidRPr="008A711E">
              <w:t>[37]</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3F772203"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AE18FA">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AE18FA" w:rsidRPr="00AE18FA">
              <w:t>[27]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67357DF8"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33798B">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33798B" w:rsidRPr="0033798B">
              <w:t>[28]</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9ACFFB6"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1511F">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1511F" w:rsidRPr="0051511F">
              <w:t>[35]</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030ED2E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D014AD">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D014AD" w:rsidRPr="00D014AD">
              <w:t>[36]</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F6CCC47"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A601B8">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A601B8" w:rsidRPr="00A601B8">
              <w:t>[38]</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1C02362B"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6C1282">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6C1282" w:rsidRPr="006C1282">
              <w:t>[39]</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8086162"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E85968">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E85968" w:rsidRPr="00E85968">
              <w:t>[40]</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3D22CC9B"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F61507">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F61507" w:rsidRPr="00F61507">
              <w:t>[42]</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BDD767F"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1900EB">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1900EB" w:rsidRPr="001900EB">
              <w:t>[46]</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696A1CB5"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4A7791">
              <w:rPr>
                <w:lang w:val="en-GB"/>
              </w:rPr>
              <w:instrText xml:space="preserve"> ADDIN ZOTERO_ITEM CSL_CITATION {"citationID":"EMq2qBtM","properties":{"formattedCitation":"[78]","plainCitation":"[78]","noteIndex":0},"citationItems":[{"id":228,"uris":["http://zotero.org/users/11398818/items/A72X998B"],"itemData":{"id":228,"type":"article-journal","container-title":"International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4A7791" w:rsidRPr="004A7791">
              <w:t>[78]</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6DC71AF1"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B85800">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B85800" w:rsidRPr="00B85800">
              <w:t>[50]</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455AC09D"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644FD7">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644FD7" w:rsidRPr="00644FD7">
              <w:t>[51]</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5C7E2BE3"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275339">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275339" w:rsidRPr="00275339">
              <w:t>[53]</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4356F6F9"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804386">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804386" w:rsidRPr="00804386">
              <w:t>[54]</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B93F9"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42250C">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42250C" w:rsidRPr="0042250C">
              <w:t>[55]</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EC4BE7" w:rsidRPr="00621204" w14:paraId="337FAA6A" w14:textId="77777777" w:rsidTr="00697308">
        <w:trPr>
          <w:trHeight w:val="305"/>
        </w:trPr>
        <w:tc>
          <w:tcPr>
            <w:tcW w:w="5721" w:type="dxa"/>
            <w:shd w:val="clear" w:color="auto" w:fill="auto"/>
            <w:vAlign w:val="center"/>
          </w:tcPr>
          <w:p w14:paraId="7D99B2A9" w14:textId="48202D88" w:rsidR="00EC4BE7" w:rsidRPr="00FC090F" w:rsidRDefault="00EC4BE7" w:rsidP="00266672">
            <w:pPr>
              <w:pStyle w:val="MDPI42tablebody"/>
              <w:spacing w:line="240" w:lineRule="auto"/>
              <w:jc w:val="left"/>
              <w:rPr>
                <w:color w:val="FF0000"/>
                <w:lang w:val="en-GB"/>
              </w:rPr>
            </w:pPr>
            <w:r w:rsidRPr="00FC090F">
              <w:rPr>
                <w:color w:val="FF0000"/>
                <w:lang w:val="en-GB"/>
              </w:rPr>
              <w:lastRenderedPageBreak/>
              <w:t xml:space="preserve">9 FSR Sensors </w:t>
            </w:r>
            <w:r w:rsidRPr="00FC090F">
              <w:rPr>
                <w:color w:val="FF0000"/>
                <w:lang w:val="en-GB"/>
              </w:rPr>
              <w:fldChar w:fldCharType="begin"/>
            </w:r>
            <w:r w:rsidR="00E53CF8">
              <w:rPr>
                <w:color w:val="FF0000"/>
                <w:lang w:val="en-GB"/>
              </w:rPr>
              <w:instrText xml:space="preserve"> ADDIN ZOTERO_ITEM CSL_CITATION {"citationID":"cDiKdjlK","properties":{"formattedCitation":"[60]","plainCitation":"[60]","noteIndex":0},"citationItems":[{"id":338,"uris":["http://zotero.org/users/11398818/items/SSKMEWMW"],"itemData":{"id":338,"type":"article-journal","container-title":"Computers,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FC090F">
              <w:rPr>
                <w:color w:val="FF0000"/>
                <w:lang w:val="en-GB"/>
              </w:rPr>
              <w:fldChar w:fldCharType="separate"/>
            </w:r>
            <w:r w:rsidR="00E53CF8" w:rsidRPr="00E53CF8">
              <w:t>[60]</w:t>
            </w:r>
            <w:r w:rsidRPr="00FC090F">
              <w:rPr>
                <w:color w:val="FF0000"/>
                <w:lang w:val="en-GB"/>
              </w:rPr>
              <w:fldChar w:fldCharType="end"/>
            </w:r>
          </w:p>
        </w:tc>
        <w:tc>
          <w:tcPr>
            <w:tcW w:w="998" w:type="dxa"/>
            <w:shd w:val="clear" w:color="auto" w:fill="auto"/>
          </w:tcPr>
          <w:p w14:paraId="0C67F43C" w14:textId="1757B58E" w:rsidR="00EC4BE7" w:rsidRPr="00FC090F" w:rsidRDefault="00EC4BE7" w:rsidP="00EC4BE7">
            <w:pPr>
              <w:pStyle w:val="MDPI42tablebody"/>
              <w:spacing w:line="240" w:lineRule="auto"/>
              <w:rPr>
                <w:color w:val="FF0000"/>
                <w:lang w:val="en-GB"/>
              </w:rPr>
            </w:pPr>
            <w:r w:rsidRPr="00FC090F">
              <w:rPr>
                <w:color w:val="FF0000"/>
                <w:lang w:val="en-GB"/>
              </w:rPr>
              <w:t>99.99%</w:t>
            </w:r>
          </w:p>
        </w:tc>
        <w:tc>
          <w:tcPr>
            <w:tcW w:w="1178" w:type="dxa"/>
          </w:tcPr>
          <w:p w14:paraId="0B115893" w14:textId="237DF766" w:rsidR="00EC4BE7" w:rsidRPr="00FC090F" w:rsidRDefault="00EC4BE7" w:rsidP="00697308">
            <w:pPr>
              <w:pStyle w:val="MDPI42tablebody"/>
              <w:spacing w:line="240" w:lineRule="auto"/>
              <w:rPr>
                <w:color w:val="FF0000"/>
                <w:lang w:val="en-GB"/>
              </w:rPr>
            </w:pPr>
            <w:r w:rsidRPr="00FC090F">
              <w:rPr>
                <w:color w:val="FF0000"/>
                <w:lang w:val="en-GB"/>
              </w:rPr>
              <w:t>5</w:t>
            </w:r>
          </w:p>
        </w:tc>
      </w:tr>
      <w:tr w:rsidR="009A77E5" w:rsidRPr="00621204" w14:paraId="46B1566C" w14:textId="77777777" w:rsidTr="00697308">
        <w:trPr>
          <w:trHeight w:val="305"/>
        </w:trPr>
        <w:tc>
          <w:tcPr>
            <w:tcW w:w="5721" w:type="dxa"/>
            <w:shd w:val="clear" w:color="auto" w:fill="auto"/>
            <w:vAlign w:val="center"/>
          </w:tcPr>
          <w:p w14:paraId="14403ABC" w14:textId="61E7E00B" w:rsidR="009A77E5" w:rsidRPr="00FC090F" w:rsidRDefault="009A77E5" w:rsidP="00266672">
            <w:pPr>
              <w:pStyle w:val="MDPI42tablebody"/>
              <w:spacing w:line="240" w:lineRule="auto"/>
              <w:jc w:val="left"/>
              <w:rPr>
                <w:color w:val="FF0000"/>
                <w:lang w:val="en-GB"/>
              </w:rPr>
            </w:pPr>
            <w:r w:rsidRPr="00FC090F">
              <w:rPr>
                <w:color w:val="FF0000"/>
                <w:lang w:val="en-GB"/>
              </w:rPr>
              <w:t>4 FSR Sensors &amp; 4 Load Cells</w:t>
            </w:r>
            <w:r w:rsidR="00FC090F" w:rsidRPr="00FC090F">
              <w:rPr>
                <w:color w:val="FF0000"/>
                <w:lang w:val="en-GB"/>
              </w:rPr>
              <w:t xml:space="preserve"> </w:t>
            </w:r>
            <w:r w:rsidR="00FC090F" w:rsidRPr="00FC090F">
              <w:rPr>
                <w:color w:val="FF0000"/>
                <w:lang w:val="en-GB"/>
              </w:rPr>
              <w:fldChar w:fldCharType="begin"/>
            </w:r>
            <w:r w:rsidR="004A7791">
              <w:rPr>
                <w:color w:val="FF0000"/>
                <w:lang w:val="en-GB"/>
              </w:rPr>
              <w:instrText xml:space="preserve"> ADDIN ZOTERO_ITEM CSL_CITATION {"citationID":"LryH307B","properties":{"formattedCitation":"[61]","plainCitation":"[61]","noteIndex":0},"citationItems":[{"id":345,"uris":["http://zotero.org/users/11398818/items/YEFELLXY"],"itemData":{"id":345,"type":"article-journal","container-title":"IEEE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C090F" w:rsidRPr="00FC090F">
              <w:rPr>
                <w:color w:val="FF0000"/>
                <w:lang w:val="en-GB"/>
              </w:rPr>
              <w:fldChar w:fldCharType="separate"/>
            </w:r>
            <w:r w:rsidR="004A7791" w:rsidRPr="004A7791">
              <w:t>[61]</w:t>
            </w:r>
            <w:r w:rsidR="00FC090F" w:rsidRPr="00FC090F">
              <w:rPr>
                <w:color w:val="FF0000"/>
                <w:lang w:val="en-GB"/>
              </w:rPr>
              <w:fldChar w:fldCharType="end"/>
            </w:r>
          </w:p>
        </w:tc>
        <w:tc>
          <w:tcPr>
            <w:tcW w:w="998" w:type="dxa"/>
            <w:shd w:val="clear" w:color="auto" w:fill="auto"/>
          </w:tcPr>
          <w:p w14:paraId="7F19E8DA" w14:textId="1F919E9D" w:rsidR="009A77E5" w:rsidRPr="00FC090F" w:rsidRDefault="00FC090F" w:rsidP="00EC4BE7">
            <w:pPr>
              <w:pStyle w:val="MDPI42tablebody"/>
              <w:spacing w:line="240" w:lineRule="auto"/>
              <w:rPr>
                <w:color w:val="FF0000"/>
                <w:lang w:val="en-GB"/>
              </w:rPr>
            </w:pPr>
            <w:r w:rsidRPr="00FC090F">
              <w:rPr>
                <w:color w:val="FF0000"/>
                <w:lang w:val="en-GB"/>
              </w:rPr>
              <w:t>100%</w:t>
            </w:r>
          </w:p>
        </w:tc>
        <w:tc>
          <w:tcPr>
            <w:tcW w:w="1178" w:type="dxa"/>
          </w:tcPr>
          <w:p w14:paraId="2006F9FE" w14:textId="50453A74" w:rsidR="009A77E5" w:rsidRPr="00FC090F" w:rsidRDefault="00FC090F" w:rsidP="00697308">
            <w:pPr>
              <w:pStyle w:val="MDPI42tablebody"/>
              <w:spacing w:line="240" w:lineRule="auto"/>
              <w:rPr>
                <w:color w:val="FF0000"/>
                <w:lang w:val="en-GB"/>
              </w:rPr>
            </w:pPr>
            <w:r w:rsidRPr="00FC090F">
              <w:rPr>
                <w:color w:val="FF0000"/>
                <w:lang w:val="en-GB"/>
              </w:rPr>
              <w:t>6</w:t>
            </w:r>
          </w:p>
        </w:tc>
      </w:tr>
      <w:tr w:rsidR="00221395" w:rsidRPr="00621204" w14:paraId="4D6CFBE6" w14:textId="77777777" w:rsidTr="00697308">
        <w:trPr>
          <w:trHeight w:val="305"/>
        </w:trPr>
        <w:tc>
          <w:tcPr>
            <w:tcW w:w="5721" w:type="dxa"/>
            <w:shd w:val="clear" w:color="auto" w:fill="auto"/>
            <w:vAlign w:val="center"/>
          </w:tcPr>
          <w:p w14:paraId="600433EF" w14:textId="3113D631" w:rsidR="00221395" w:rsidRPr="00221395" w:rsidRDefault="00221395" w:rsidP="00266672">
            <w:pPr>
              <w:pStyle w:val="MDPI42tablebody"/>
              <w:spacing w:line="240" w:lineRule="auto"/>
              <w:jc w:val="left"/>
              <w:rPr>
                <w:color w:val="FF0000"/>
                <w:lang w:val="en-GB"/>
              </w:rPr>
            </w:pPr>
            <w:r w:rsidRPr="00221395">
              <w:rPr>
                <w:color w:val="FF0000"/>
                <w:lang w:val="en-GB"/>
              </w:rPr>
              <w:t xml:space="preserve">9 FSR Sensors </w:t>
            </w:r>
            <w:r w:rsidRPr="00221395">
              <w:rPr>
                <w:color w:val="FF0000"/>
                <w:lang w:val="en-GB"/>
              </w:rPr>
              <w:fldChar w:fldCharType="begin"/>
            </w:r>
            <w:r w:rsidR="003819AD">
              <w:rPr>
                <w:color w:val="FF0000"/>
                <w:lang w:val="en-GB"/>
              </w:rPr>
              <w:instrText xml:space="preserve"> ADDIN ZOTERO_ITEM CSL_CITATION {"citationID":"r9kfDNUt","properties":{"formattedCitation":"[58]","plainCitation":"[58]","noteIndex":0},"citationItems":[{"id":340,"uris":["http://zotero.org/users/11398818/items/HGQY7U95"],"itemData":{"id":340,"type":"article-journal","abstract":"This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221395">
              <w:rPr>
                <w:color w:val="FF0000"/>
                <w:lang w:val="en-GB"/>
              </w:rPr>
              <w:fldChar w:fldCharType="separate"/>
            </w:r>
            <w:r w:rsidR="003819AD" w:rsidRPr="003819AD">
              <w:t>[58]</w:t>
            </w:r>
            <w:r w:rsidRPr="00221395">
              <w:rPr>
                <w:color w:val="FF0000"/>
                <w:lang w:val="en-GB"/>
              </w:rPr>
              <w:fldChar w:fldCharType="end"/>
            </w:r>
          </w:p>
        </w:tc>
        <w:tc>
          <w:tcPr>
            <w:tcW w:w="998" w:type="dxa"/>
            <w:shd w:val="clear" w:color="auto" w:fill="auto"/>
          </w:tcPr>
          <w:p w14:paraId="1C49314B" w14:textId="0C84126A" w:rsidR="00221395" w:rsidRPr="00221395" w:rsidRDefault="00221395" w:rsidP="00EC4BE7">
            <w:pPr>
              <w:pStyle w:val="MDPI42tablebody"/>
              <w:spacing w:line="240" w:lineRule="auto"/>
              <w:rPr>
                <w:color w:val="FF0000"/>
                <w:lang w:val="en-GB"/>
              </w:rPr>
            </w:pPr>
            <w:r w:rsidRPr="00221395">
              <w:rPr>
                <w:color w:val="FF0000"/>
                <w:lang w:val="en-GB"/>
              </w:rPr>
              <w:t>95.41%</w:t>
            </w:r>
          </w:p>
        </w:tc>
        <w:tc>
          <w:tcPr>
            <w:tcW w:w="1178" w:type="dxa"/>
          </w:tcPr>
          <w:p w14:paraId="3EF4B914" w14:textId="0083EB67" w:rsidR="00221395" w:rsidRPr="00221395" w:rsidRDefault="00221395" w:rsidP="00697308">
            <w:pPr>
              <w:pStyle w:val="MDPI42tablebody"/>
              <w:spacing w:line="240" w:lineRule="auto"/>
              <w:rPr>
                <w:color w:val="FF0000"/>
                <w:lang w:val="en-GB"/>
              </w:rPr>
            </w:pPr>
            <w:r w:rsidRPr="00221395">
              <w:rPr>
                <w:color w:val="FF0000"/>
                <w:lang w:val="en-GB"/>
              </w:rPr>
              <w:t>5</w:t>
            </w:r>
          </w:p>
        </w:tc>
      </w:tr>
      <w:tr w:rsidR="00C036C4" w:rsidRPr="00621204" w14:paraId="53286B1D" w14:textId="77777777" w:rsidTr="00697308">
        <w:trPr>
          <w:trHeight w:val="305"/>
        </w:trPr>
        <w:tc>
          <w:tcPr>
            <w:tcW w:w="5721" w:type="dxa"/>
            <w:shd w:val="clear" w:color="auto" w:fill="auto"/>
            <w:vAlign w:val="center"/>
          </w:tcPr>
          <w:p w14:paraId="65F07499" w14:textId="7AAEF7CA" w:rsidR="00C036C4" w:rsidRPr="00C036C4" w:rsidRDefault="00C036C4" w:rsidP="00266672">
            <w:pPr>
              <w:pStyle w:val="MDPI42tablebody"/>
              <w:spacing w:line="240" w:lineRule="auto"/>
              <w:jc w:val="left"/>
              <w:rPr>
                <w:color w:val="FF0000"/>
                <w:lang w:val="en-GB"/>
              </w:rPr>
            </w:pPr>
            <w:r w:rsidRPr="00C036C4">
              <w:rPr>
                <w:color w:val="FF0000"/>
                <w:lang w:val="en-GB"/>
              </w:rPr>
              <w:t xml:space="preserve">13 Piezoresistive Sensors </w:t>
            </w:r>
            <w:r w:rsidRPr="00C036C4">
              <w:rPr>
                <w:color w:val="FF0000"/>
                <w:lang w:val="en-GB"/>
              </w:rPr>
              <w:fldChar w:fldCharType="begin"/>
            </w:r>
            <w:r w:rsidR="00FF3C65">
              <w:rPr>
                <w:color w:val="FF0000"/>
                <w:lang w:val="en-GB"/>
              </w:rPr>
              <w:instrText xml:space="preserve"> ADDIN ZOTERO_ITEM CSL_CITATION {"citationID":"ewcE7rnA","properties":{"formattedCitation":"[57]","plainCitation":"[57]","noteIndex":0},"citationItems":[{"id":344,"uris":["http://zotero.org/users/11398818/items/RUJS3MTH"],"itemData":{"id":344,"type":"paper-conference","container-title":"2019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C036C4">
              <w:rPr>
                <w:color w:val="FF0000"/>
                <w:lang w:val="en-GB"/>
              </w:rPr>
              <w:fldChar w:fldCharType="separate"/>
            </w:r>
            <w:r w:rsidR="00FF3C65" w:rsidRPr="00FF3C65">
              <w:t>[57]</w:t>
            </w:r>
            <w:r w:rsidRPr="00C036C4">
              <w:rPr>
                <w:color w:val="FF0000"/>
                <w:lang w:val="en-GB"/>
              </w:rPr>
              <w:fldChar w:fldCharType="end"/>
            </w:r>
          </w:p>
        </w:tc>
        <w:tc>
          <w:tcPr>
            <w:tcW w:w="998" w:type="dxa"/>
            <w:shd w:val="clear" w:color="auto" w:fill="auto"/>
          </w:tcPr>
          <w:p w14:paraId="54B5F4B6" w14:textId="11B1F172" w:rsidR="00C036C4" w:rsidRPr="00C036C4" w:rsidRDefault="00C036C4" w:rsidP="00EC4BE7">
            <w:pPr>
              <w:pStyle w:val="MDPI42tablebody"/>
              <w:spacing w:line="240" w:lineRule="auto"/>
              <w:rPr>
                <w:color w:val="FF0000"/>
                <w:lang w:val="en-GB"/>
              </w:rPr>
            </w:pPr>
            <w:r w:rsidRPr="00C036C4">
              <w:rPr>
                <w:color w:val="FF0000"/>
                <w:lang w:val="en-GB"/>
              </w:rPr>
              <w:t>98.33</w:t>
            </w:r>
          </w:p>
        </w:tc>
        <w:tc>
          <w:tcPr>
            <w:tcW w:w="1178" w:type="dxa"/>
          </w:tcPr>
          <w:p w14:paraId="6379CFDE" w14:textId="00D02926" w:rsidR="00C036C4" w:rsidRPr="00C036C4" w:rsidRDefault="00C036C4" w:rsidP="00697308">
            <w:pPr>
              <w:pStyle w:val="MDPI42tablebody"/>
              <w:spacing w:line="240" w:lineRule="auto"/>
              <w:rPr>
                <w:color w:val="FF0000"/>
                <w:lang w:val="en-GB"/>
              </w:rPr>
            </w:pPr>
            <w:r w:rsidRPr="00C036C4">
              <w:rPr>
                <w:color w:val="FF0000"/>
                <w:lang w:val="en-GB"/>
              </w:rPr>
              <w:t>5</w:t>
            </w:r>
          </w:p>
        </w:tc>
      </w:tr>
      <w:tr w:rsidR="00DE630E" w:rsidRPr="00621204" w14:paraId="4D71547A" w14:textId="77777777" w:rsidTr="00697308">
        <w:trPr>
          <w:trHeight w:val="305"/>
        </w:trPr>
        <w:tc>
          <w:tcPr>
            <w:tcW w:w="5721" w:type="dxa"/>
            <w:shd w:val="clear" w:color="auto" w:fill="auto"/>
            <w:vAlign w:val="center"/>
          </w:tcPr>
          <w:p w14:paraId="726B50C8" w14:textId="1AED666E"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4E0AE3">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4E0AE3" w:rsidRPr="004E0AE3">
              <w:t>[56]</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73AECDF8" w14:textId="77777777" w:rsidR="00071E79" w:rsidRPr="00621204" w:rsidRDefault="00071E79" w:rsidP="00E3177A">
      <w:pPr>
        <w:pStyle w:val="MDPI31text"/>
        <w:rPr>
          <w:lang w:val="en-GB"/>
        </w:rPr>
      </w:pPr>
    </w:p>
    <w:p w14:paraId="03E7CB2A" w14:textId="5453B856" w:rsidR="007E17D5" w:rsidRPr="00621204" w:rsidRDefault="00740AB3" w:rsidP="00740AB3">
      <w:pPr>
        <w:pStyle w:val="MDPI22heading2"/>
        <w:rPr>
          <w:noProof w:val="0"/>
          <w:lang w:val="en-GB"/>
        </w:rPr>
      </w:pPr>
      <w:r w:rsidRPr="00621204">
        <w:rPr>
          <w:noProof w:val="0"/>
          <w:lang w:val="en-GB"/>
        </w:rPr>
        <w:t>4.</w:t>
      </w:r>
      <w:r w:rsidR="005D68DD">
        <w:rPr>
          <w:noProof w:val="0"/>
          <w:lang w:val="en-GB"/>
        </w:rPr>
        <w:t xml:space="preserve">3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within certain industries. It was projected that by the year 2030, there would be over 50 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13758268"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AE18FA">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AE18FA" w:rsidRPr="00AE18FA">
        <w:t>[27]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w:t>
      </w:r>
      <w:r w:rsidR="00421E31">
        <w:rPr>
          <w:lang w:val="en-GB"/>
        </w:rPr>
        <w:t>O</w:t>
      </w:r>
      <w:r w:rsidR="007E17D5" w:rsidRPr="005A63CA">
        <w:rPr>
          <w:lang w:val="en-GB"/>
        </w:rPr>
        <w:t xml:space="preserve">ther studies such as </w:t>
      </w:r>
      <w:r w:rsidR="00A95AB6" w:rsidRPr="005A63CA">
        <w:rPr>
          <w:lang w:val="en-GB"/>
        </w:rPr>
        <w:fldChar w:fldCharType="begin"/>
      </w:r>
      <w:r w:rsidR="00275339">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275339" w:rsidRPr="00275339">
        <w:t>[53]</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42250C">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42250C" w:rsidRPr="0042250C">
        <w:t>[55]</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133EAA77" w:rsidR="002926F8" w:rsidRPr="00621204" w:rsidRDefault="00740AB3" w:rsidP="00740AB3">
      <w:pPr>
        <w:pStyle w:val="MDPI22heading2"/>
        <w:rPr>
          <w:noProof w:val="0"/>
          <w:lang w:val="en-GB"/>
        </w:rPr>
      </w:pPr>
      <w:r w:rsidRPr="00621204">
        <w:rPr>
          <w:noProof w:val="0"/>
          <w:lang w:val="en-GB"/>
        </w:rPr>
        <w:t>4.</w:t>
      </w:r>
      <w:r w:rsidR="005D68DD">
        <w:rPr>
          <w:noProof w:val="0"/>
          <w:lang w:val="en-GB"/>
        </w:rPr>
        <w:t>4</w:t>
      </w:r>
      <w:r w:rsidRPr="00621204">
        <w:rPr>
          <w:noProof w:val="0"/>
          <w:lang w:val="en-GB"/>
        </w:rPr>
        <w:t xml:space="preserve"> </w:t>
      </w:r>
      <w:r w:rsidR="002926F8" w:rsidRPr="00621204">
        <w:rPr>
          <w:noProof w:val="0"/>
          <w:lang w:val="en-GB"/>
        </w:rPr>
        <w:t>User Feedback System</w:t>
      </w:r>
    </w:p>
    <w:p w14:paraId="07F79FFD" w14:textId="695998E1" w:rsidR="00276665" w:rsidRDefault="002926F8" w:rsidP="00713407">
      <w:pPr>
        <w:pStyle w:val="MDPI31text"/>
        <w:rPr>
          <w:lang w:val="en-GB"/>
        </w:rPr>
      </w:pPr>
      <w:r w:rsidRPr="00621204">
        <w:rPr>
          <w:lang w:val="en-GB"/>
        </w:rPr>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C339C1">
        <w:rPr>
          <w:color w:val="FF0000"/>
          <w:lang w:val="en-GB"/>
        </w:rPr>
        <w:t>3</w:t>
      </w:r>
      <w:r w:rsidR="00C339C1" w:rsidRPr="00C339C1">
        <w:rPr>
          <w:color w:val="FF0000"/>
          <w:lang w:val="en-GB"/>
        </w:rPr>
        <w:t>2</w:t>
      </w:r>
      <w:r w:rsidRPr="00C339C1">
        <w:rPr>
          <w:color w:val="FF0000"/>
          <w:lang w:val="en-GB"/>
        </w:rPr>
        <w:t>% (1</w:t>
      </w:r>
      <w:r w:rsidR="00C339C1" w:rsidRPr="00C339C1">
        <w:rPr>
          <w:color w:val="FF0000"/>
          <w:lang w:val="en-GB"/>
        </w:rPr>
        <w:t>1</w:t>
      </w:r>
      <w:r w:rsidRPr="00C339C1">
        <w:rPr>
          <w:color w:val="FF0000"/>
          <w:lang w:val="en-GB"/>
        </w:rPr>
        <w:t>)</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244BFA">
        <w:rPr>
          <w:lang w:val="en-GB"/>
        </w:rPr>
        <w:instrText xml:space="preserve"> ADDIN ZOTERO_ITEM CSL_CITATION {"citationID":"LddtncA6","properties":{"formattedCitation":"[27,29,36,43,54]","plainCitation":"[27,29,36,43,54]","dontUpdate":true,"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Sun8ogjx/7dgMXBDX","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804386" w:rsidRPr="00804386">
        <w:t>[27,36,43,54]</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4A7791">
        <w:rPr>
          <w:lang w:val="en-GB"/>
        </w:rPr>
        <w:instrText xml:space="preserve"> ADDIN ZOTERO_ITEM CSL_CITATION {"citationID":"fflZDuek","properties":{"formattedCitation":"[40,45,53,77]","plainCitation":"[40,45,53,77]","noteIndex":0},"citationItems":[{"id":126,"uris":["http://zotero.org/groups/5004747/items/SZ698YAT"],"itemData":{"id":126,"type":"article-journal","container-title":"IEEE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4A7791" w:rsidRPr="004A7791">
        <w:t>[40,45,53,77]</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4A7791">
        <w:rPr>
          <w:lang w:val="en-GB"/>
        </w:rPr>
        <w:instrText xml:space="preserve"> ADDIN ZOTERO_ITEM CSL_CITATION {"citationID":"qiO0vPvK","properties":{"formattedCitation":"[76]","plainCitation":"[76]","noteIndex":0},"citationItems":[{"id":163,"uris":["http://zotero.org/users/11398818/items/L7KAFSQC"],"itemData":{"id":163,"type":"article-journal","container-title":"Sensors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4A7791" w:rsidRPr="004A7791">
        <w:t>[76]</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276665">
        <w:rPr>
          <w:lang w:val="en-GB"/>
        </w:rPr>
        <w:t>.</w:t>
      </w:r>
    </w:p>
    <w:p w14:paraId="5BFEB695" w14:textId="19AA8E62" w:rsidR="00D62CA5" w:rsidRPr="00437E80" w:rsidRDefault="00C11687" w:rsidP="00D62CA5">
      <w:pPr>
        <w:pStyle w:val="MDPI21heading1"/>
        <w:rPr>
          <w:color w:val="FF0000"/>
        </w:rPr>
      </w:pPr>
      <w:r w:rsidRPr="00437E80">
        <w:rPr>
          <w:color w:val="FF0000"/>
        </w:rPr>
        <w:t xml:space="preserve">5. </w:t>
      </w:r>
      <w:r w:rsidR="00713407" w:rsidRPr="00437E80">
        <w:rPr>
          <w:color w:val="FF0000"/>
        </w:rPr>
        <w:t xml:space="preserve">Posture Detection and </w:t>
      </w:r>
      <w:r w:rsidR="00731DCA" w:rsidRPr="00437E80">
        <w:rPr>
          <w:color w:val="FF0000"/>
        </w:rPr>
        <w:t>its tech</w:t>
      </w:r>
      <w:r w:rsidR="00C042FB" w:rsidRPr="00437E80">
        <w:rPr>
          <w:color w:val="FF0000"/>
        </w:rPr>
        <w:t>niques</w:t>
      </w:r>
    </w:p>
    <w:p w14:paraId="2E0269B3" w14:textId="4AC33DFD" w:rsidR="00F82665" w:rsidRDefault="00FE204D" w:rsidP="00AD66D7">
      <w:pPr>
        <w:pStyle w:val="MDPI31text"/>
        <w:rPr>
          <w:color w:val="FF0000"/>
        </w:rPr>
      </w:pPr>
      <w:r w:rsidRPr="00813474">
        <w:rPr>
          <w:color w:val="FF0000"/>
        </w:rPr>
        <w:t xml:space="preserve">Posture detection </w:t>
      </w:r>
      <w:r w:rsidR="00437E80">
        <w:rPr>
          <w:color w:val="FF0000"/>
        </w:rPr>
        <w:t>plays</w:t>
      </w:r>
      <w:r w:rsidR="00C9745D">
        <w:rPr>
          <w:color w:val="FF0000"/>
        </w:rPr>
        <w:t xml:space="preserve"> a significant role</w:t>
      </w:r>
      <w:r w:rsidR="00813474">
        <w:rPr>
          <w:color w:val="FF0000"/>
        </w:rPr>
        <w:t xml:space="preserve"> among smart sensing chair </w:t>
      </w:r>
      <w:r w:rsidR="009771BC">
        <w:rPr>
          <w:color w:val="FF0000"/>
        </w:rPr>
        <w:t>systems</w:t>
      </w:r>
      <w:r w:rsidR="00813474" w:rsidRPr="00813474">
        <w:rPr>
          <w:color w:val="FF0000"/>
        </w:rPr>
        <w:t xml:space="preserve">. </w:t>
      </w:r>
      <w:r w:rsidR="00B21ADE">
        <w:rPr>
          <w:color w:val="FF0000"/>
        </w:rPr>
        <w:t>Furthermore,</w:t>
      </w:r>
      <w:r w:rsidR="00C9745D">
        <w:rPr>
          <w:color w:val="FF0000"/>
        </w:rPr>
        <w:t xml:space="preserve"> </w:t>
      </w:r>
      <w:r w:rsidR="00B21ADE">
        <w:rPr>
          <w:color w:val="FF0000"/>
        </w:rPr>
        <w:t xml:space="preserve">there </w:t>
      </w:r>
      <w:r w:rsidR="00C9745D" w:rsidRPr="00C9745D">
        <w:rPr>
          <w:color w:val="FF0000"/>
        </w:rPr>
        <w:t>are</w:t>
      </w:r>
      <w:r w:rsidR="00C9745D">
        <w:rPr>
          <w:color w:val="FF0000"/>
        </w:rPr>
        <w:t xml:space="preserve"> various techniques and</w:t>
      </w:r>
      <w:r w:rsidR="00C9745D" w:rsidRPr="00C9745D">
        <w:rPr>
          <w:color w:val="FF0000"/>
        </w:rPr>
        <w:t xml:space="preserve"> machine learning algorithms </w:t>
      </w:r>
      <w:r w:rsidR="003A65F0">
        <w:rPr>
          <w:color w:val="FF0000"/>
        </w:rPr>
        <w:t xml:space="preserve">being </w:t>
      </w:r>
      <w:r w:rsidR="00B21ADE">
        <w:rPr>
          <w:color w:val="FF0000"/>
        </w:rPr>
        <w:t>used</w:t>
      </w:r>
      <w:r w:rsidR="003A65F0">
        <w:rPr>
          <w:color w:val="FF0000"/>
        </w:rPr>
        <w:t xml:space="preserve"> to classify different sitting postures</w:t>
      </w:r>
      <w:r w:rsidR="00D868A0">
        <w:rPr>
          <w:color w:val="FF0000"/>
        </w:rPr>
        <w:t xml:space="preserve">, ranging from rule-based approaches to </w:t>
      </w:r>
      <w:r w:rsidR="00B21ADE">
        <w:rPr>
          <w:color w:val="FF0000"/>
        </w:rPr>
        <w:t>traditional statistical</w:t>
      </w:r>
      <w:r w:rsidR="00844C5F">
        <w:rPr>
          <w:color w:val="FF0000"/>
        </w:rPr>
        <w:t xml:space="preserve"> machine learning</w:t>
      </w:r>
      <w:r w:rsidR="00B21ADE">
        <w:rPr>
          <w:color w:val="FF0000"/>
        </w:rPr>
        <w:t xml:space="preserve"> models</w:t>
      </w:r>
      <w:r w:rsidR="003A65F0">
        <w:rPr>
          <w:color w:val="FF0000"/>
        </w:rPr>
        <w:t>.</w:t>
      </w:r>
    </w:p>
    <w:p w14:paraId="6269F74F" w14:textId="77777777" w:rsidR="00902E49" w:rsidRDefault="00902E49" w:rsidP="00AD66D7">
      <w:pPr>
        <w:pStyle w:val="MDPI31text"/>
        <w:rPr>
          <w:color w:val="FF0000"/>
        </w:rPr>
      </w:pPr>
    </w:p>
    <w:p w14:paraId="41837059" w14:textId="12C02136" w:rsidR="00D377B3" w:rsidRPr="0009645C" w:rsidRDefault="00B66B43" w:rsidP="00D377B3">
      <w:pPr>
        <w:pStyle w:val="MDPI22heading2"/>
        <w:rPr>
          <w:color w:val="FF0000"/>
        </w:rPr>
      </w:pPr>
      <w:r w:rsidRPr="0009645C">
        <w:rPr>
          <w:color w:val="FF0000"/>
        </w:rPr>
        <w:t xml:space="preserve">5.1 </w:t>
      </w:r>
      <w:r w:rsidR="00D377B3" w:rsidRPr="0009645C">
        <w:rPr>
          <w:color w:val="FF0000"/>
        </w:rPr>
        <w:t xml:space="preserve">Rule-Based </w:t>
      </w:r>
      <w:r w:rsidR="007C2C45" w:rsidRPr="0009645C">
        <w:rPr>
          <w:color w:val="FF0000"/>
        </w:rPr>
        <w:t>Systems</w:t>
      </w:r>
    </w:p>
    <w:p w14:paraId="6BCBA4A9" w14:textId="154150D0" w:rsidR="00713475" w:rsidRDefault="00A06D8E" w:rsidP="00762E81">
      <w:pPr>
        <w:pStyle w:val="MDPI31text"/>
        <w:rPr>
          <w:color w:val="FF0000"/>
          <w:lang w:val="en-GB"/>
        </w:rPr>
      </w:pPr>
      <w:r w:rsidRPr="0009645C">
        <w:rPr>
          <w:color w:val="FF0000"/>
        </w:rPr>
        <w:t>A rule-based system</w:t>
      </w:r>
      <w:r w:rsidR="00673BE6" w:rsidRPr="0009645C">
        <w:rPr>
          <w:color w:val="FF0000"/>
        </w:rPr>
        <w:t xml:space="preserve"> </w:t>
      </w:r>
      <w:r w:rsidR="00CC42FE">
        <w:rPr>
          <w:color w:val="FF0000"/>
        </w:rPr>
        <w:t>normally</w:t>
      </w:r>
      <w:r w:rsidR="00673BE6" w:rsidRPr="0009645C">
        <w:rPr>
          <w:color w:val="FF0000"/>
        </w:rPr>
        <w:t xml:space="preserve"> </w:t>
      </w:r>
      <w:r w:rsidR="00D95866" w:rsidRPr="0009645C">
        <w:rPr>
          <w:color w:val="FF0000"/>
        </w:rPr>
        <w:t>consists</w:t>
      </w:r>
      <w:r w:rsidR="00673BE6" w:rsidRPr="0009645C">
        <w:rPr>
          <w:color w:val="FF0000"/>
        </w:rPr>
        <w:t xml:space="preserve"> of</w:t>
      </w:r>
      <w:r w:rsidR="005B7CD0" w:rsidRPr="0009645C">
        <w:rPr>
          <w:color w:val="FF0000"/>
        </w:rPr>
        <w:t xml:space="preserve"> a collection</w:t>
      </w:r>
      <w:r w:rsidR="00C744EE" w:rsidRPr="0009645C">
        <w:rPr>
          <w:color w:val="FF0000"/>
        </w:rPr>
        <w:t xml:space="preserve"> </w:t>
      </w:r>
      <w:r w:rsidR="005B7CD0" w:rsidRPr="0009645C">
        <w:rPr>
          <w:color w:val="FF0000"/>
        </w:rPr>
        <w:t xml:space="preserve">of </w:t>
      </w:r>
      <w:r w:rsidR="00C744EE" w:rsidRPr="0009645C">
        <w:rPr>
          <w:color w:val="FF0000"/>
        </w:rPr>
        <w:t>if</w:t>
      </w:r>
      <w:r w:rsidR="00673BE6" w:rsidRPr="0009645C">
        <w:rPr>
          <w:color w:val="FF0000"/>
        </w:rPr>
        <w:t>-else</w:t>
      </w:r>
      <w:r w:rsidR="00C744EE" w:rsidRPr="0009645C">
        <w:rPr>
          <w:color w:val="FF0000"/>
        </w:rPr>
        <w:t xml:space="preserve"> conditions</w:t>
      </w:r>
      <w:r w:rsidR="00723711" w:rsidRPr="0009645C">
        <w:rPr>
          <w:color w:val="FF0000"/>
        </w:rPr>
        <w:t xml:space="preserve"> or predefined rules</w:t>
      </w:r>
      <w:r w:rsidR="00C744EE" w:rsidRPr="0009645C">
        <w:rPr>
          <w:color w:val="FF0000"/>
        </w:rPr>
        <w:t xml:space="preserve"> </w:t>
      </w:r>
      <w:r w:rsidR="005B7CD0" w:rsidRPr="0009645C">
        <w:rPr>
          <w:color w:val="FF0000"/>
        </w:rPr>
        <w:t xml:space="preserve">which </w:t>
      </w:r>
      <w:r w:rsidR="00D95866" w:rsidRPr="0009645C">
        <w:rPr>
          <w:color w:val="FF0000"/>
        </w:rPr>
        <w:t>are</w:t>
      </w:r>
      <w:r w:rsidR="005B7CD0" w:rsidRPr="0009645C">
        <w:rPr>
          <w:color w:val="FF0000"/>
        </w:rPr>
        <w:t xml:space="preserve"> used to make </w:t>
      </w:r>
      <w:r w:rsidR="00723711" w:rsidRPr="0009645C">
        <w:rPr>
          <w:color w:val="FF0000"/>
        </w:rPr>
        <w:t>decisions based on the input</w:t>
      </w:r>
      <w:r w:rsidR="00421874" w:rsidRPr="0009645C">
        <w:rPr>
          <w:color w:val="FF0000"/>
        </w:rPr>
        <w:t xml:space="preserve"> provided</w:t>
      </w:r>
      <w:r w:rsidR="003D2C96" w:rsidRPr="0009645C">
        <w:rPr>
          <w:color w:val="FF0000"/>
        </w:rPr>
        <w:t xml:space="preserve"> </w:t>
      </w:r>
      <w:r w:rsidR="00B1151F" w:rsidRPr="0009645C">
        <w:rPr>
          <w:color w:val="FF0000"/>
        </w:rPr>
        <w:fldChar w:fldCharType="begin"/>
      </w:r>
      <w:r w:rsidR="00C036C4">
        <w:rPr>
          <w:color w:val="FF0000"/>
        </w:rPr>
        <w:instrText xml:space="preserve"> ADDIN ZOTERO_ITEM CSL_CITATION {"citationID":"OdNjbIUs","properties":{"formattedCitation":"[80]","plainCitation":"[80]","noteIndex":0},"citationItems":[{"id":325,"uris":["http://zotero.org/users/11398818/items/W7M3D247"],"itemData":{"id":325,"type":"chapter","container-title":"Engineering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B1151F" w:rsidRPr="0009645C">
        <w:rPr>
          <w:color w:val="FF0000"/>
        </w:rPr>
        <w:fldChar w:fldCharType="separate"/>
      </w:r>
      <w:r w:rsidR="00C036C4" w:rsidRPr="00C036C4">
        <w:t>[80]</w:t>
      </w:r>
      <w:r w:rsidR="00B1151F" w:rsidRPr="0009645C">
        <w:rPr>
          <w:color w:val="FF0000"/>
        </w:rPr>
        <w:fldChar w:fldCharType="end"/>
      </w:r>
      <w:r w:rsidR="00723711" w:rsidRPr="0009645C">
        <w:rPr>
          <w:color w:val="FF0000"/>
        </w:rPr>
        <w:t>.</w:t>
      </w:r>
      <w:r w:rsidR="00C744EE" w:rsidRPr="0009645C">
        <w:rPr>
          <w:color w:val="FF0000"/>
        </w:rPr>
        <w:t xml:space="preserve"> </w:t>
      </w:r>
      <w:r w:rsidR="005B340A" w:rsidRPr="0009645C">
        <w:rPr>
          <w:color w:val="FF0000"/>
        </w:rPr>
        <w:lastRenderedPageBreak/>
        <w:t xml:space="preserve">Certain studies employing the rule-based system for posture classification </w:t>
      </w:r>
      <w:r w:rsidR="00902859" w:rsidRPr="0009645C">
        <w:rPr>
          <w:color w:val="FF0000"/>
        </w:rPr>
        <w:t xml:space="preserve">generally establish certain data </w:t>
      </w:r>
      <w:r w:rsidR="00FB1B36" w:rsidRPr="0009645C">
        <w:rPr>
          <w:color w:val="FF0000"/>
        </w:rPr>
        <w:t>thresholds</w:t>
      </w:r>
      <w:r w:rsidR="00902859" w:rsidRPr="0009645C">
        <w:rPr>
          <w:color w:val="FF0000"/>
        </w:rPr>
        <w:t xml:space="preserve"> during the testing phase</w:t>
      </w:r>
      <w:r w:rsidR="00FB1B36" w:rsidRPr="0009645C">
        <w:rPr>
          <w:color w:val="FF0000"/>
        </w:rPr>
        <w:t xml:space="preserve">. This given threshold helps determine how each of each of the sensor reading </w:t>
      </w:r>
      <w:r w:rsidR="00932526" w:rsidRPr="0009645C">
        <w:rPr>
          <w:color w:val="FF0000"/>
        </w:rPr>
        <w:t>corresponds</w:t>
      </w:r>
      <w:r w:rsidR="00FB1B36" w:rsidRPr="0009645C">
        <w:rPr>
          <w:color w:val="FF0000"/>
        </w:rPr>
        <w:t xml:space="preserve"> to a specific sitting posture.</w:t>
      </w:r>
      <w:r w:rsidR="00932526" w:rsidRPr="0009645C">
        <w:rPr>
          <w:color w:val="FF0000"/>
        </w:rPr>
        <w:t xml:space="preserve"> </w:t>
      </w:r>
      <w:r w:rsidR="00932526" w:rsidRPr="0009645C">
        <w:rPr>
          <w:color w:val="FF0000"/>
          <w:lang w:val="en-GB"/>
        </w:rPr>
        <w:t xml:space="preserve">Overall, there were </w:t>
      </w:r>
      <w:r w:rsidR="003352B2">
        <w:rPr>
          <w:color w:val="FF0000"/>
          <w:lang w:val="en-GB"/>
        </w:rPr>
        <w:t xml:space="preserve">6 </w:t>
      </w:r>
      <w:r w:rsidR="00932526" w:rsidRPr="0009645C">
        <w:rPr>
          <w:color w:val="FF0000"/>
          <w:lang w:val="en-GB"/>
        </w:rPr>
        <w:t xml:space="preserve">studies found that incorporated the rule-based system for posture recognition </w:t>
      </w:r>
      <w:r w:rsidR="00932526" w:rsidRPr="0009645C">
        <w:rPr>
          <w:color w:val="FF0000"/>
          <w:lang w:val="en-GB"/>
        </w:rPr>
        <w:fldChar w:fldCharType="begin"/>
      </w:r>
      <w:r w:rsidR="004A7791">
        <w:rPr>
          <w:color w:val="FF0000"/>
          <w:lang w:val="en-GB"/>
        </w:rPr>
        <w:instrText xml:space="preserve"> ADDIN ZOTERO_ITEM CSL_CITATION {"citationID":"39nJZytP","properties":{"formattedCitation":"[26,27,32,61,78,81]","plainCitation":"[26,27,32,61,78,81]","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932526" w:rsidRPr="0009645C">
        <w:rPr>
          <w:color w:val="FF0000"/>
          <w:lang w:val="en-GB"/>
        </w:rPr>
        <w:fldChar w:fldCharType="separate"/>
      </w:r>
      <w:r w:rsidR="004A7791" w:rsidRPr="004A7791">
        <w:t>[26,27,32,61,78,81]</w:t>
      </w:r>
      <w:r w:rsidR="00932526" w:rsidRPr="0009645C">
        <w:rPr>
          <w:color w:val="FF0000"/>
        </w:rPr>
        <w:fldChar w:fldCharType="end"/>
      </w:r>
      <w:r w:rsidR="00932526" w:rsidRPr="0009645C">
        <w:rPr>
          <w:color w:val="FF0000"/>
          <w:lang w:val="en-GB"/>
        </w:rPr>
        <w:t>.</w:t>
      </w:r>
    </w:p>
    <w:p w14:paraId="6A901338" w14:textId="77777777" w:rsidR="00902E49" w:rsidRDefault="00902E49" w:rsidP="00762E81">
      <w:pPr>
        <w:pStyle w:val="MDPI31text"/>
        <w:rPr>
          <w:color w:val="FF0000"/>
          <w:lang w:val="en-GB"/>
        </w:rPr>
      </w:pPr>
    </w:p>
    <w:p w14:paraId="568B6F53" w14:textId="77777777" w:rsidR="0013624C" w:rsidRPr="008D20B4" w:rsidRDefault="0013624C" w:rsidP="00762E81">
      <w:pPr>
        <w:pStyle w:val="MDPI31text"/>
        <w:rPr>
          <w:color w:val="FF0000"/>
          <w:lang w:val="en-GB"/>
        </w:rPr>
      </w:pPr>
    </w:p>
    <w:p w14:paraId="7BFD15D1" w14:textId="49E73742" w:rsidR="007200D0" w:rsidRPr="000808DB" w:rsidRDefault="00B66B43" w:rsidP="004A2B46">
      <w:pPr>
        <w:pStyle w:val="MDPI22heading2"/>
        <w:rPr>
          <w:color w:val="FF0000"/>
        </w:rPr>
      </w:pPr>
      <w:r w:rsidRPr="000808DB">
        <w:rPr>
          <w:color w:val="FF0000"/>
        </w:rPr>
        <w:t xml:space="preserve">5.2 </w:t>
      </w:r>
      <w:r w:rsidR="00B01ADB" w:rsidRPr="000808DB">
        <w:rPr>
          <w:color w:val="FF0000"/>
        </w:rPr>
        <w:t>Statistical</w:t>
      </w:r>
      <w:r w:rsidRPr="000808DB">
        <w:rPr>
          <w:color w:val="FF0000"/>
        </w:rPr>
        <w:t xml:space="preserve"> </w:t>
      </w:r>
      <w:r w:rsidR="00085407" w:rsidRPr="000808DB">
        <w:rPr>
          <w:color w:val="FF0000"/>
        </w:rPr>
        <w:t>Models</w:t>
      </w:r>
    </w:p>
    <w:p w14:paraId="5F75CBF3" w14:textId="3DAE3E23" w:rsidR="00F82665" w:rsidRDefault="007200D0" w:rsidP="00AD66D7">
      <w:pPr>
        <w:pStyle w:val="MDPI31text"/>
        <w:rPr>
          <w:color w:val="FF0000"/>
          <w:lang w:val="en-GB"/>
        </w:rPr>
      </w:pPr>
      <w:r w:rsidRPr="000808DB">
        <w:rPr>
          <w:color w:val="FF0000"/>
        </w:rPr>
        <w:t xml:space="preserve">The fundamental </w:t>
      </w:r>
      <w:r w:rsidR="00085EEE" w:rsidRPr="000808DB">
        <w:rPr>
          <w:color w:val="FF0000"/>
        </w:rPr>
        <w:t>concept</w:t>
      </w:r>
      <w:r w:rsidRPr="000808DB">
        <w:rPr>
          <w:color w:val="FF0000"/>
        </w:rPr>
        <w:t xml:space="preserve"> of a statistical model</w:t>
      </w:r>
      <w:r w:rsidR="00613FC6" w:rsidRPr="000808DB">
        <w:rPr>
          <w:color w:val="FF0000"/>
        </w:rPr>
        <w:t xml:space="preserve"> is to interpret the data by identifying correlation between </w:t>
      </w:r>
      <w:r w:rsidR="008A7E96" w:rsidRPr="000808DB">
        <w:rPr>
          <w:color w:val="FF0000"/>
        </w:rPr>
        <w:t xml:space="preserve">certain variables and forming predictions based on the statistical </w:t>
      </w:r>
      <w:r w:rsidR="00085EEE" w:rsidRPr="000808DB">
        <w:rPr>
          <w:color w:val="FF0000"/>
        </w:rPr>
        <w:t xml:space="preserve">hypothesis </w:t>
      </w:r>
      <w:r w:rsidR="004A2B46" w:rsidRPr="000808DB">
        <w:rPr>
          <w:color w:val="FF0000"/>
        </w:rPr>
        <w:t>derived from the</w:t>
      </w:r>
      <w:r w:rsidR="00085EEE" w:rsidRPr="000808DB">
        <w:rPr>
          <w:color w:val="FF0000"/>
        </w:rPr>
        <w:t xml:space="preserve"> dataset</w:t>
      </w:r>
      <w:r w:rsidR="00B3554F" w:rsidRPr="000808DB">
        <w:rPr>
          <w:color w:val="FF0000"/>
        </w:rPr>
        <w:t xml:space="preserve"> </w:t>
      </w:r>
      <w:r w:rsidR="00B3554F" w:rsidRPr="000808DB">
        <w:rPr>
          <w:color w:val="FF0000"/>
        </w:rPr>
        <w:fldChar w:fldCharType="begin"/>
      </w:r>
      <w:r w:rsidR="00C036C4">
        <w:rPr>
          <w:color w:val="FF0000"/>
        </w:rPr>
        <w:instrText xml:space="preserve"> ADDIN ZOTERO_ITEM CSL_CITATION {"citationID":"nhpyVbmj","properties":{"formattedCitation":"[82]","plainCitation":"[82]","noteIndex":0},"citationItems":[{"id":327,"uris":["http://zotero.org/users/11398818/items/LF5BQI2J"],"itemData":{"id":327,"type":"book","abstract":"Models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0808DB">
        <w:rPr>
          <w:color w:val="FF0000"/>
        </w:rPr>
        <w:fldChar w:fldCharType="separate"/>
      </w:r>
      <w:r w:rsidR="00C036C4" w:rsidRPr="00C036C4">
        <w:t>[82]</w:t>
      </w:r>
      <w:r w:rsidR="00B3554F" w:rsidRPr="000808DB">
        <w:rPr>
          <w:color w:val="FF0000"/>
        </w:rPr>
        <w:fldChar w:fldCharType="end"/>
      </w:r>
      <w:r w:rsidR="00085EEE" w:rsidRPr="000808DB">
        <w:rPr>
          <w:color w:val="FF0000"/>
        </w:rPr>
        <w:t>.</w:t>
      </w:r>
      <w:r w:rsidR="00B3554F" w:rsidRPr="000808DB">
        <w:rPr>
          <w:color w:val="FF0000"/>
        </w:rPr>
        <w:t xml:space="preserve"> There are a </w:t>
      </w:r>
      <w:r w:rsidR="00824EDC" w:rsidRPr="000808DB">
        <w:rPr>
          <w:color w:val="FF0000"/>
        </w:rPr>
        <w:t xml:space="preserve">few statistical models that were </w:t>
      </w:r>
      <w:r w:rsidR="00F82665" w:rsidRPr="000808DB">
        <w:rPr>
          <w:color w:val="FF0000"/>
        </w:rPr>
        <w:t>utilized</w:t>
      </w:r>
      <w:r w:rsidR="00824EDC" w:rsidRPr="000808DB">
        <w:rPr>
          <w:color w:val="FF0000"/>
        </w:rPr>
        <w:t xml:space="preserve"> among researchers </w:t>
      </w:r>
      <w:r w:rsidR="00F82665" w:rsidRPr="000808DB">
        <w:rPr>
          <w:color w:val="FF0000"/>
        </w:rPr>
        <w:t>to classify</w:t>
      </w:r>
      <w:r w:rsidR="00437E80" w:rsidRPr="000808DB">
        <w:rPr>
          <w:color w:val="FF0000"/>
        </w:rPr>
        <w:t xml:space="preserve"> various</w:t>
      </w:r>
      <w:r w:rsidR="00824EDC" w:rsidRPr="000808DB">
        <w:rPr>
          <w:color w:val="FF0000"/>
        </w:rPr>
        <w:t xml:space="preserve"> sitting postures which were </w:t>
      </w:r>
      <w:r w:rsidR="004C7AB8" w:rsidRPr="000808DB">
        <w:rPr>
          <w:color w:val="FF0000"/>
          <w:lang w:val="en-GB"/>
        </w:rPr>
        <w:t xml:space="preserve">KNN (K-Nearest Neighbours) </w:t>
      </w:r>
      <w:r w:rsidR="004C7AB8" w:rsidRPr="000808DB">
        <w:rPr>
          <w:color w:val="FF0000"/>
          <w:lang w:val="en-GB"/>
        </w:rPr>
        <w:fldChar w:fldCharType="begin"/>
      </w:r>
      <w:r w:rsidR="00E53CF8">
        <w:rPr>
          <w:color w:val="FF0000"/>
          <w:lang w:val="en-GB"/>
        </w:rPr>
        <w:instrText xml:space="preserve"> ADDIN ZOTERO_ITEM CSL_CITATION {"citationID":"nAhU8YcX","properties":{"formattedCitation":"[23,36,57,60]","plainCitation":"[23,36,57,60]","noteIndex":0},"citationItems":[{"id":145,"uris":["http://zotero.org/users/11398818/items/A9UVN24S"],"itemData":{"id":145,"type":"article-journal","abstract":"In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004C7AB8" w:rsidRPr="000808DB">
        <w:rPr>
          <w:color w:val="FF0000"/>
          <w:lang w:val="en-GB"/>
        </w:rPr>
        <w:fldChar w:fldCharType="separate"/>
      </w:r>
      <w:r w:rsidR="00E53CF8" w:rsidRPr="00E53CF8">
        <w:t>[23,36,57,60]</w:t>
      </w:r>
      <w:r w:rsidR="004C7AB8" w:rsidRPr="000808DB">
        <w:rPr>
          <w:color w:val="FF0000"/>
          <w:lang w:val="en-GB"/>
        </w:rPr>
        <w:fldChar w:fldCharType="end"/>
      </w:r>
      <w:r w:rsidR="004C7AB8" w:rsidRPr="000808DB">
        <w:rPr>
          <w:color w:val="FF0000"/>
          <w:lang w:val="en-GB"/>
        </w:rPr>
        <w:t xml:space="preserve">, Decision Tree </w:t>
      </w:r>
      <w:r w:rsidR="004C7AB8" w:rsidRPr="000808DB">
        <w:rPr>
          <w:color w:val="FF0000"/>
          <w:lang w:val="en-GB"/>
        </w:rPr>
        <w:fldChar w:fldCharType="begin"/>
      </w:r>
      <w:r w:rsidR="00BE4663" w:rsidRPr="000808DB">
        <w:rPr>
          <w:color w:val="FF0000"/>
          <w:lang w:val="en-GB"/>
        </w:rPr>
        <w:instrText xml:space="preserve"> ADDIN ZOTERO_ITEM CSL_CITATION {"citationID":"PIFAhRso","properties":{"formattedCitation":"[46,50]","plainCitation":"[46,50]","noteIndex":0},"citationItems":[{"id":223,"uris":["http://zotero.org/users/11398818/items/2HFDN9YP"],"itemData":{"id":223,"type":"article-journal","container-title":"IEEE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0808DB">
        <w:rPr>
          <w:color w:val="FF0000"/>
          <w:lang w:val="en-GB"/>
        </w:rPr>
        <w:fldChar w:fldCharType="separate"/>
      </w:r>
      <w:r w:rsidR="004C7AB8" w:rsidRPr="000808DB">
        <w:rPr>
          <w:color w:val="FF0000"/>
        </w:rPr>
        <w:t>[46,50]</w:t>
      </w:r>
      <w:r w:rsidR="004C7AB8" w:rsidRPr="000808DB">
        <w:rPr>
          <w:color w:val="FF0000"/>
          <w:lang w:val="en-GB"/>
        </w:rPr>
        <w:fldChar w:fldCharType="end"/>
      </w:r>
      <w:r w:rsidR="004C7AB8" w:rsidRPr="000808DB">
        <w:rPr>
          <w:color w:val="FF0000"/>
          <w:lang w:val="en-GB"/>
        </w:rPr>
        <w:t xml:space="preserve">, SVM (Support Vector Machine) </w:t>
      </w:r>
      <w:r w:rsidR="004C7AB8" w:rsidRPr="000808DB">
        <w:rPr>
          <w:color w:val="FF0000"/>
          <w:lang w:val="en-GB"/>
        </w:rPr>
        <w:fldChar w:fldCharType="begin"/>
      </w:r>
      <w:r w:rsidR="00E036A4">
        <w:rPr>
          <w:color w:val="FF0000"/>
          <w:lang w:val="en-GB"/>
        </w:rPr>
        <w:instrText xml:space="preserve"> ADDIN ZOTERO_ITEM CSL_CITATION {"citationID":"vm7NRlpQ","properties":{"formattedCitation":"[29,31,40]","plainCitation":"[29,31,40]","noteIndex":0},"citationItems":[{"id":174,"uris":["http://zotero.org/users/11398818/items/NF2WTTR3"],"itemData":{"id":174,"type":"article-journal","abstract":"Bad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4C7AB8" w:rsidRPr="000808DB">
        <w:rPr>
          <w:color w:val="FF0000"/>
          <w:lang w:val="en-GB"/>
        </w:rPr>
        <w:fldChar w:fldCharType="separate"/>
      </w:r>
      <w:r w:rsidR="00E036A4" w:rsidRPr="00E036A4">
        <w:t>[29,31,40]</w:t>
      </w:r>
      <w:r w:rsidR="004C7AB8" w:rsidRPr="000808DB">
        <w:rPr>
          <w:color w:val="FF0000"/>
          <w:lang w:val="en-GB"/>
        </w:rPr>
        <w:fldChar w:fldCharType="end"/>
      </w:r>
      <w:r w:rsidR="004C7AB8" w:rsidRPr="000808DB">
        <w:rPr>
          <w:color w:val="FF0000"/>
          <w:lang w:val="en-GB"/>
        </w:rPr>
        <w:t xml:space="preserve">, RF (Random Forest) </w:t>
      </w:r>
      <w:r w:rsidR="004C7AB8" w:rsidRPr="000808DB">
        <w:rPr>
          <w:color w:val="FF0000"/>
          <w:lang w:val="en-GB"/>
        </w:rPr>
        <w:fldChar w:fldCharType="begin"/>
      </w:r>
      <w:r w:rsidR="00BE4663" w:rsidRPr="000808DB">
        <w:rPr>
          <w:color w:val="FF0000"/>
          <w:lang w:val="en-GB"/>
        </w:rPr>
        <w:instrText xml:space="preserve"> ADDIN ZOTERO_ITEM CSL_CITATION {"citationID":"3irgpTrA","properties":{"formattedCitation":"[33,39]","plainCitation":"[33,39]","noteIndex":0},"citationItems":[{"id":182,"uris":["http://zotero.org/users/11398818/items/EJDVGSEA"],"itemData":{"id":182,"type":"article-journal","abstract":"Occupational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C7AB8" w:rsidRPr="000808DB">
        <w:rPr>
          <w:color w:val="FF0000"/>
          <w:lang w:val="en-GB"/>
        </w:rPr>
        <w:fldChar w:fldCharType="separate"/>
      </w:r>
      <w:r w:rsidR="004C7AB8" w:rsidRPr="000808DB">
        <w:rPr>
          <w:color w:val="FF0000"/>
        </w:rPr>
        <w:t>[33,39]</w:t>
      </w:r>
      <w:r w:rsidR="004C7AB8" w:rsidRPr="000808DB">
        <w:rPr>
          <w:color w:val="FF0000"/>
          <w:lang w:val="en-GB"/>
        </w:rPr>
        <w:fldChar w:fldCharType="end"/>
      </w:r>
      <w:r w:rsidR="004C7AB8" w:rsidRPr="000808DB">
        <w:rPr>
          <w:color w:val="FF0000"/>
          <w:lang w:val="en-GB"/>
        </w:rPr>
        <w:t xml:space="preserve">, </w:t>
      </w:r>
      <w:proofErr w:type="spellStart"/>
      <w:r w:rsidR="00E036A4">
        <w:rPr>
          <w:color w:val="FF0000"/>
          <w:lang w:val="en-GB"/>
        </w:rPr>
        <w:t>LightGBM</w:t>
      </w:r>
      <w:proofErr w:type="spellEnd"/>
      <w:r w:rsidR="001A4E79">
        <w:rPr>
          <w:color w:val="FF0000"/>
          <w:lang w:val="en-GB"/>
        </w:rPr>
        <w:t xml:space="preserve"> </w:t>
      </w:r>
      <w:r w:rsidR="001A4E79">
        <w:rPr>
          <w:color w:val="FF0000"/>
          <w:lang w:val="en-GB"/>
        </w:rPr>
        <w:fldChar w:fldCharType="begin"/>
      </w:r>
      <w:r w:rsidR="003819AD">
        <w:rPr>
          <w:color w:val="FF0000"/>
          <w:lang w:val="en-GB"/>
        </w:rPr>
        <w:instrText xml:space="preserve"> ADDIN ZOTERO_ITEM CSL_CITATION {"citationID":"OI76LxxS","properties":{"formattedCitation":"[24,58]","plainCitation":"[24,58]","noteIndex":0},"citationItems":[{"id":105,"uris":["http://zotero.org/groups/5004747/items/N5KK9WGQ"],"itemData":{"id":105,"type":"article-journal","abstract":"This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001A4E79">
        <w:rPr>
          <w:color w:val="FF0000"/>
          <w:lang w:val="en-GB"/>
        </w:rPr>
        <w:fldChar w:fldCharType="separate"/>
      </w:r>
      <w:r w:rsidR="003819AD" w:rsidRPr="003819AD">
        <w:t>[24,58]</w:t>
      </w:r>
      <w:r w:rsidR="001A4E79">
        <w:rPr>
          <w:color w:val="FF0000"/>
          <w:lang w:val="en-GB"/>
        </w:rPr>
        <w:fldChar w:fldCharType="end"/>
      </w:r>
      <w:r w:rsidR="001A4E79">
        <w:rPr>
          <w:color w:val="FF0000"/>
          <w:lang w:val="en-GB"/>
        </w:rPr>
        <w:t xml:space="preserve">, </w:t>
      </w:r>
      <w:r w:rsidR="004C7AB8" w:rsidRPr="000808DB">
        <w:rPr>
          <w:color w:val="FF0000"/>
          <w:lang w:val="en-GB"/>
        </w:rPr>
        <w:t xml:space="preserve">SLR (Simple Logistic Regression) </w:t>
      </w:r>
      <w:r w:rsidR="004C7AB8" w:rsidRPr="000808DB">
        <w:rPr>
          <w:color w:val="FF0000"/>
          <w:lang w:val="en-GB"/>
        </w:rPr>
        <w:fldChar w:fldCharType="begin"/>
      </w:r>
      <w:r w:rsidR="00BE4663" w:rsidRPr="000808DB">
        <w:rPr>
          <w:color w:val="FF0000"/>
          <w:lang w:val="en-GB"/>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0808DB">
        <w:rPr>
          <w:color w:val="FF0000"/>
          <w:lang w:val="en-GB"/>
        </w:rPr>
        <w:fldChar w:fldCharType="separate"/>
      </w:r>
      <w:r w:rsidR="004C7AB8" w:rsidRPr="000808DB">
        <w:rPr>
          <w:color w:val="FF0000"/>
        </w:rPr>
        <w:t>[37]</w:t>
      </w:r>
      <w:r w:rsidR="004C7AB8" w:rsidRPr="000808DB">
        <w:rPr>
          <w:color w:val="FF0000"/>
          <w:lang w:val="en-GB"/>
        </w:rPr>
        <w:fldChar w:fldCharType="end"/>
      </w:r>
      <w:r w:rsidR="00E37667">
        <w:rPr>
          <w:color w:val="FF0000"/>
          <w:lang w:val="en-GB"/>
        </w:rPr>
        <w:t xml:space="preserve">, and </w:t>
      </w:r>
      <w:r w:rsidR="00E37667" w:rsidRPr="009771BC">
        <w:rPr>
          <w:color w:val="FF0000"/>
          <w:lang w:val="en-GB"/>
        </w:rPr>
        <w:t xml:space="preserve">Self-Organizing Map </w:t>
      </w:r>
      <w:r w:rsidR="00E37667" w:rsidRPr="009771BC">
        <w:rPr>
          <w:color w:val="FF0000"/>
          <w:lang w:val="en-GB"/>
        </w:rPr>
        <w:fldChar w:fldCharType="begin"/>
      </w:r>
      <w:r w:rsidR="00E37667" w:rsidRPr="009771BC">
        <w:rPr>
          <w:color w:val="FF0000"/>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9771BC">
        <w:rPr>
          <w:color w:val="FF0000"/>
          <w:lang w:val="en-GB"/>
        </w:rPr>
        <w:fldChar w:fldCharType="separate"/>
      </w:r>
      <w:r w:rsidR="00E37667" w:rsidRPr="009771BC">
        <w:rPr>
          <w:color w:val="FF0000"/>
        </w:rPr>
        <w:t>[43]</w:t>
      </w:r>
      <w:r w:rsidR="00E37667" w:rsidRPr="009771BC">
        <w:rPr>
          <w:color w:val="FF0000"/>
          <w:lang w:val="en-GB"/>
        </w:rPr>
        <w:fldChar w:fldCharType="end"/>
      </w:r>
      <w:r w:rsidR="007F0F11">
        <w:rPr>
          <w:color w:val="FF0000"/>
          <w:lang w:val="en-GB"/>
        </w:rPr>
        <w:t>, DNN</w:t>
      </w:r>
      <w:r w:rsidR="00E61013" w:rsidRPr="000808DB">
        <w:rPr>
          <w:color w:val="FF0000"/>
          <w:lang w:val="en-GB"/>
        </w:rPr>
        <w:t>.</w:t>
      </w:r>
    </w:p>
    <w:p w14:paraId="53ABB9A0" w14:textId="77777777" w:rsidR="00902E49" w:rsidRPr="00AD66D7" w:rsidRDefault="00902E49" w:rsidP="00AD66D7">
      <w:pPr>
        <w:pStyle w:val="MDPI31text"/>
        <w:rPr>
          <w:color w:val="FF0000"/>
          <w:lang w:val="en-GB"/>
        </w:rPr>
      </w:pPr>
    </w:p>
    <w:p w14:paraId="442B3F48" w14:textId="0E3A71E1" w:rsidR="00126F64" w:rsidRPr="000808DB" w:rsidRDefault="00126F64" w:rsidP="00126F64">
      <w:pPr>
        <w:pStyle w:val="MDPI22heading2"/>
        <w:rPr>
          <w:color w:val="FF0000"/>
        </w:rPr>
      </w:pPr>
      <w:r w:rsidRPr="000808DB">
        <w:rPr>
          <w:color w:val="FF0000"/>
        </w:rPr>
        <w:t xml:space="preserve">5.3 </w:t>
      </w:r>
      <w:r w:rsidR="00085407" w:rsidRPr="000808DB">
        <w:rPr>
          <w:color w:val="FF0000"/>
        </w:rPr>
        <w:t>Deep Learning Models</w:t>
      </w:r>
    </w:p>
    <w:p w14:paraId="292B34CB" w14:textId="7E3F6597" w:rsidR="00F82665" w:rsidRDefault="002114FC" w:rsidP="00AD66D7">
      <w:pPr>
        <w:pStyle w:val="MDPI31text"/>
        <w:rPr>
          <w:color w:val="FF0000"/>
          <w:lang w:val="en-GB"/>
        </w:rPr>
      </w:pPr>
      <w:r w:rsidRPr="000808DB">
        <w:rPr>
          <w:color w:val="FF0000"/>
          <w:lang w:val="en-GB"/>
        </w:rPr>
        <w:t>Deep Learning model</w:t>
      </w:r>
      <w:r w:rsidR="001B6509" w:rsidRPr="000808DB">
        <w:rPr>
          <w:color w:val="FF0000"/>
          <w:lang w:val="en-GB"/>
        </w:rPr>
        <w:t>s</w:t>
      </w:r>
      <w:r w:rsidR="00B7364E" w:rsidRPr="000808DB">
        <w:rPr>
          <w:color w:val="FF0000"/>
          <w:lang w:val="en-GB"/>
        </w:rPr>
        <w:t xml:space="preserve"> </w:t>
      </w:r>
      <w:r w:rsidR="001B6509" w:rsidRPr="000808DB">
        <w:rPr>
          <w:color w:val="FF0000"/>
          <w:lang w:val="en-GB"/>
        </w:rPr>
        <w:t xml:space="preserve">are a </w:t>
      </w:r>
      <w:r w:rsidR="009E5259" w:rsidRPr="000808DB">
        <w:rPr>
          <w:color w:val="FF0000"/>
          <w:lang w:val="en-GB"/>
        </w:rPr>
        <w:t>multi-layered neural network</w:t>
      </w:r>
      <w:r w:rsidR="00E35D16" w:rsidRPr="000808DB">
        <w:rPr>
          <w:color w:val="FF0000"/>
          <w:lang w:val="en-GB"/>
        </w:rPr>
        <w:t xml:space="preserve"> </w:t>
      </w:r>
      <w:r w:rsidR="00B7364E" w:rsidRPr="000808DB">
        <w:rPr>
          <w:color w:val="FF0000"/>
          <w:lang w:val="en-GB"/>
        </w:rPr>
        <w:t xml:space="preserve">which is composed of </w:t>
      </w:r>
      <w:r w:rsidR="0062612A" w:rsidRPr="000808DB">
        <w:rPr>
          <w:color w:val="FF0000"/>
          <w:lang w:val="en-GB"/>
        </w:rPr>
        <w:t>an input layer</w:t>
      </w:r>
      <w:r w:rsidR="004958DB" w:rsidRPr="000808DB">
        <w:rPr>
          <w:color w:val="FF0000"/>
          <w:lang w:val="en-GB"/>
        </w:rPr>
        <w:t>, one or more hidden layers, and an output layer</w:t>
      </w:r>
      <w:r w:rsidR="00BE4663" w:rsidRPr="000808DB">
        <w:rPr>
          <w:color w:val="FF0000"/>
          <w:lang w:val="en-GB"/>
        </w:rPr>
        <w:t xml:space="preserve"> </w:t>
      </w:r>
      <w:r w:rsidR="00BE4663" w:rsidRPr="000808DB">
        <w:rPr>
          <w:color w:val="FF0000"/>
          <w:lang w:val="en-GB"/>
        </w:rPr>
        <w:fldChar w:fldCharType="begin"/>
      </w:r>
      <w:r w:rsidR="009B3CB1">
        <w:rPr>
          <w:color w:val="FF0000"/>
          <w:lang w:val="en-GB"/>
        </w:rPr>
        <w:instrText xml:space="preserve"> ADDIN ZOTERO_ITEM CSL_CITATION {"citationID":"Tp0Nk3PM","properties":{"formattedCitation":"[83]","plainCitation":"[83]","noteIndex":0},"citationItems":[{"id":328,"uris":["http://zotero.org/users/11398818/items/QXTJAPKY"],"itemData":{"id":328,"type":"article-journal","container-title":"SN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BE4663" w:rsidRPr="000808DB">
        <w:rPr>
          <w:color w:val="FF0000"/>
          <w:lang w:val="en-GB"/>
        </w:rPr>
        <w:fldChar w:fldCharType="separate"/>
      </w:r>
      <w:r w:rsidR="009B3CB1" w:rsidRPr="009B3CB1">
        <w:t>[83]</w:t>
      </w:r>
      <w:r w:rsidR="00BE4663" w:rsidRPr="000808DB">
        <w:rPr>
          <w:color w:val="FF0000"/>
          <w:lang w:val="en-GB"/>
        </w:rPr>
        <w:fldChar w:fldCharType="end"/>
      </w:r>
      <w:r w:rsidR="00D626AF" w:rsidRPr="000808DB">
        <w:rPr>
          <w:color w:val="FF0000"/>
          <w:lang w:val="en-GB"/>
        </w:rPr>
        <w:t xml:space="preserve">. Across the </w:t>
      </w:r>
      <w:r w:rsidR="00D52D5C" w:rsidRPr="000808DB">
        <w:rPr>
          <w:color w:val="FF0000"/>
          <w:lang w:val="en-GB"/>
        </w:rPr>
        <w:t xml:space="preserve">research </w:t>
      </w:r>
      <w:r w:rsidR="00D626AF" w:rsidRPr="000808DB">
        <w:rPr>
          <w:color w:val="FF0000"/>
          <w:lang w:val="en-GB"/>
        </w:rPr>
        <w:t>studies found</w:t>
      </w:r>
      <w:r w:rsidR="00D52D5C" w:rsidRPr="000808DB">
        <w:rPr>
          <w:color w:val="FF0000"/>
          <w:lang w:val="en-GB"/>
        </w:rPr>
        <w:t>,</w:t>
      </w:r>
      <w:r w:rsidR="00D626AF" w:rsidRPr="000808DB">
        <w:rPr>
          <w:color w:val="FF0000"/>
          <w:lang w:val="en-GB"/>
        </w:rPr>
        <w:t xml:space="preserve"> deep learning models </w:t>
      </w:r>
      <w:r w:rsidR="008448E5">
        <w:rPr>
          <w:color w:val="FF0000"/>
          <w:lang w:val="en-GB"/>
        </w:rPr>
        <w:t>such as</w:t>
      </w:r>
      <w:r w:rsidR="009601AA" w:rsidRPr="000808DB">
        <w:rPr>
          <w:color w:val="FF0000"/>
          <w:lang w:val="en-GB"/>
        </w:rPr>
        <w:t xml:space="preserve"> </w:t>
      </w:r>
      <w:r w:rsidR="00FB619A" w:rsidRPr="000808DB">
        <w:rPr>
          <w:color w:val="FF0000"/>
          <w:lang w:val="en-GB"/>
        </w:rPr>
        <w:t xml:space="preserve">CNN (Convolutional Neural Networks) </w:t>
      </w:r>
      <w:r w:rsidR="00FB619A" w:rsidRPr="000808DB">
        <w:rPr>
          <w:color w:val="FF0000"/>
          <w:lang w:val="en-GB"/>
        </w:rPr>
        <w:fldChar w:fldCharType="begin"/>
      </w:r>
      <w:r w:rsidR="00BE4663" w:rsidRPr="000808DB">
        <w:rPr>
          <w:color w:val="FF0000"/>
          <w:lang w:val="en-GB"/>
        </w:rPr>
        <w:instrText xml:space="preserve"> ADDIN ZOTERO_ITEM CSL_CITATION {"citationID":"YBWgrkIa","properties":{"formattedCitation":"[41,44,45,49,54]","plainCitation":"[41,44,45,49,54]","noteIndex":0},"citationItems":[{"id":214,"uris":["http://zotero.org/users/11398818/items/SBMQ83RY"],"itemData":{"id":214,"type":"article-journal","abstract":"Sitting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FB619A" w:rsidRPr="000808DB">
        <w:rPr>
          <w:color w:val="FF0000"/>
          <w:lang w:val="en-GB"/>
        </w:rPr>
        <w:fldChar w:fldCharType="separate"/>
      </w:r>
      <w:r w:rsidR="00FB619A" w:rsidRPr="000808DB">
        <w:rPr>
          <w:color w:val="FF0000"/>
        </w:rPr>
        <w:t>[41,44,45,49,54]</w:t>
      </w:r>
      <w:r w:rsidR="00FB619A" w:rsidRPr="000808DB">
        <w:rPr>
          <w:color w:val="FF0000"/>
          <w:lang w:val="en-GB"/>
        </w:rPr>
        <w:fldChar w:fldCharType="end"/>
      </w:r>
      <w:r w:rsidR="009601AA" w:rsidRPr="000808DB">
        <w:rPr>
          <w:color w:val="FF0000"/>
          <w:lang w:val="en-GB"/>
        </w:rPr>
        <w:t xml:space="preserve">, </w:t>
      </w:r>
      <w:r w:rsidR="00FB619A" w:rsidRPr="000808DB">
        <w:rPr>
          <w:color w:val="FF0000"/>
          <w:lang w:val="en-GB"/>
        </w:rPr>
        <w:t xml:space="preserve">ANN (Artificial Neural Networks) </w:t>
      </w:r>
      <w:r w:rsidR="00FB619A" w:rsidRPr="000808DB">
        <w:rPr>
          <w:color w:val="FF0000"/>
          <w:lang w:val="en-GB"/>
        </w:rPr>
        <w:fldChar w:fldCharType="begin"/>
      </w:r>
      <w:r w:rsidR="004A7791">
        <w:rPr>
          <w:color w:val="FF0000"/>
          <w:lang w:val="en-GB"/>
        </w:rPr>
        <w:instrText xml:space="preserve"> ADDIN ZOTERO_ITEM CSL_CITATION {"citationID":"SmoOr7ij","properties":{"formattedCitation":"[25,36,42,76,78]","plainCitation":"[25,36,42,76,78]","noteIndex":0},"citationItems":[{"id":151,"uris":["http://zotero.org/users/11398818/items/IH6ZVDXW"],"itemData":{"id":151,"type":"article-journal","abstract":"&lt;p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FB619A" w:rsidRPr="000808DB">
        <w:rPr>
          <w:color w:val="FF0000"/>
          <w:lang w:val="en-GB"/>
        </w:rPr>
        <w:fldChar w:fldCharType="separate"/>
      </w:r>
      <w:r w:rsidR="004A7791" w:rsidRPr="004A7791">
        <w:t>[25,36,42,76,78]</w:t>
      </w:r>
      <w:r w:rsidR="00FB619A" w:rsidRPr="000808DB">
        <w:rPr>
          <w:color w:val="FF0000"/>
          <w:lang w:val="en-GB"/>
        </w:rPr>
        <w:fldChar w:fldCharType="end"/>
      </w:r>
      <w:r w:rsidR="009601AA" w:rsidRPr="000808DB">
        <w:rPr>
          <w:color w:val="FF0000"/>
          <w:lang w:val="en-GB"/>
        </w:rPr>
        <w:t>,</w:t>
      </w:r>
      <w:r w:rsidR="007F0F11">
        <w:rPr>
          <w:color w:val="FF0000"/>
          <w:lang w:val="en-GB"/>
        </w:rPr>
        <w:t xml:space="preserve"> </w:t>
      </w:r>
      <w:r w:rsidR="00520DF9" w:rsidRPr="000808DB">
        <w:rPr>
          <w:color w:val="FF0000"/>
          <w:lang w:val="en-GB"/>
        </w:rPr>
        <w:t xml:space="preserve">SNN (Spiking Neural Network) </w:t>
      </w:r>
      <w:r w:rsidR="00520DF9" w:rsidRPr="000808DB">
        <w:rPr>
          <w:color w:val="FF0000"/>
          <w:lang w:val="en-GB"/>
        </w:rPr>
        <w:fldChar w:fldCharType="begin"/>
      </w:r>
      <w:r w:rsidR="004A7791">
        <w:rPr>
          <w:color w:val="FF0000"/>
          <w:lang w:val="en-GB"/>
        </w:rPr>
        <w:instrText xml:space="preserve"> ADDIN ZOTERO_ITEM CSL_CITATION {"citationID":"wLpx4fw3","properties":{"formattedCitation":"[77]","plainCitation":"[77]","noteIndex":0},"citationItems":[{"id":126,"uris":["http://zotero.org/groups/5004747/items/SZ698YAT"],"itemData":{"id":126,"type":"article-journal","container-title":"IEEE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520DF9" w:rsidRPr="000808DB">
        <w:rPr>
          <w:color w:val="FF0000"/>
          <w:lang w:val="en-GB"/>
        </w:rPr>
        <w:fldChar w:fldCharType="separate"/>
      </w:r>
      <w:r w:rsidR="004A7791" w:rsidRPr="004A7791">
        <w:t>[77]</w:t>
      </w:r>
      <w:r w:rsidR="00520DF9" w:rsidRPr="000808DB">
        <w:rPr>
          <w:color w:val="FF0000"/>
          <w:lang w:val="en-GB"/>
        </w:rPr>
        <w:fldChar w:fldCharType="end"/>
      </w:r>
      <w:r w:rsidR="007F0F11">
        <w:rPr>
          <w:color w:val="FF0000"/>
          <w:lang w:val="en-GB"/>
        </w:rPr>
        <w:t xml:space="preserve">, and </w:t>
      </w:r>
      <w:r w:rsidR="003337E4">
        <w:rPr>
          <w:color w:val="FF0000"/>
          <w:lang w:val="en-GB"/>
        </w:rPr>
        <w:t>DNN (</w:t>
      </w:r>
      <w:r w:rsidR="007F0F11">
        <w:rPr>
          <w:color w:val="FF0000"/>
          <w:lang w:val="en-GB"/>
        </w:rPr>
        <w:t>Deep Neural Networks</w:t>
      </w:r>
      <w:r w:rsidR="003337E4">
        <w:rPr>
          <w:color w:val="FF0000"/>
          <w:lang w:val="en-GB"/>
        </w:rPr>
        <w:t xml:space="preserve">) </w:t>
      </w:r>
      <w:r w:rsidR="003337E4">
        <w:rPr>
          <w:color w:val="FF0000"/>
          <w:lang w:val="en-GB"/>
        </w:rPr>
        <w:fldChar w:fldCharType="begin"/>
      </w:r>
      <w:r w:rsidR="00F763B4">
        <w:rPr>
          <w:color w:val="FF0000"/>
          <w:lang w:val="en-GB"/>
        </w:rPr>
        <w:instrText xml:space="preserve"> ADDIN ZOTERO_ITEM CSL_CITATION {"citationID":"nZlJsr7c","properties":{"formattedCitation":"[59]","plainCitation":"[59]","noteIndex":0},"citationItems":[{"id":342,"uris":["http://zotero.org/users/11398818/items/GEQMEBPA"],"itemData":{"id":342,"type":"chapter","container-title":"Advances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003337E4">
        <w:rPr>
          <w:color w:val="FF0000"/>
          <w:lang w:val="en-GB"/>
        </w:rPr>
        <w:fldChar w:fldCharType="separate"/>
      </w:r>
      <w:r w:rsidR="00F763B4" w:rsidRPr="00F763B4">
        <w:t>[59]</w:t>
      </w:r>
      <w:r w:rsidR="003337E4">
        <w:rPr>
          <w:color w:val="FF0000"/>
          <w:lang w:val="en-GB"/>
        </w:rPr>
        <w:fldChar w:fldCharType="end"/>
      </w:r>
      <w:r w:rsidR="008448E5">
        <w:rPr>
          <w:color w:val="FF0000"/>
          <w:lang w:val="en-GB"/>
        </w:rPr>
        <w:t xml:space="preserve"> are </w:t>
      </w:r>
      <w:r w:rsidR="008448E5" w:rsidRPr="000808DB">
        <w:rPr>
          <w:color w:val="FF0000"/>
          <w:lang w:val="en-GB"/>
        </w:rPr>
        <w:t>being used to classify sitting postures</w:t>
      </w:r>
      <w:r w:rsidR="009601AA" w:rsidRPr="000808DB">
        <w:rPr>
          <w:color w:val="FF0000"/>
          <w:lang w:val="en-GB"/>
        </w:rPr>
        <w:t>. Overall, both CNN and ANN were the mo</w:t>
      </w:r>
      <w:r w:rsidR="008448E5">
        <w:rPr>
          <w:color w:val="FF0000"/>
          <w:lang w:val="en-GB"/>
        </w:rPr>
        <w:t>s</w:t>
      </w:r>
      <w:r w:rsidR="009601AA" w:rsidRPr="000808DB">
        <w:rPr>
          <w:color w:val="FF0000"/>
          <w:lang w:val="en-GB"/>
        </w:rPr>
        <w:t xml:space="preserve">t popular option </w:t>
      </w:r>
      <w:r w:rsidR="00DD6E4D" w:rsidRPr="000808DB">
        <w:rPr>
          <w:color w:val="FF0000"/>
          <w:lang w:val="en-GB"/>
        </w:rPr>
        <w:t xml:space="preserve">among </w:t>
      </w:r>
      <w:r w:rsidR="008448E5">
        <w:rPr>
          <w:color w:val="FF0000"/>
          <w:lang w:val="en-GB"/>
        </w:rPr>
        <w:t>the studies found</w:t>
      </w:r>
      <w:r w:rsidR="00DD6E4D" w:rsidRPr="000808DB">
        <w:rPr>
          <w:color w:val="FF0000"/>
          <w:lang w:val="en-GB"/>
        </w:rPr>
        <w:t>.</w:t>
      </w:r>
      <w:r w:rsidR="009601AA" w:rsidRPr="000808DB">
        <w:rPr>
          <w:color w:val="FF0000"/>
          <w:lang w:val="en-GB"/>
        </w:rPr>
        <w:t xml:space="preserve"> </w:t>
      </w:r>
    </w:p>
    <w:p w14:paraId="734FEF3B" w14:textId="77777777" w:rsidR="00902E49" w:rsidRPr="00AD66D7" w:rsidRDefault="00902E49" w:rsidP="00AD66D7">
      <w:pPr>
        <w:pStyle w:val="MDPI31text"/>
        <w:rPr>
          <w:color w:val="FF0000"/>
          <w:lang w:val="en-GB"/>
        </w:rPr>
      </w:pPr>
    </w:p>
    <w:p w14:paraId="532CA7AE" w14:textId="4BF7EC89" w:rsidR="00733979" w:rsidRPr="000808DB" w:rsidRDefault="00733979" w:rsidP="00733979">
      <w:pPr>
        <w:pStyle w:val="MDPI22heading2"/>
        <w:rPr>
          <w:color w:val="FF0000"/>
        </w:rPr>
      </w:pPr>
      <w:r w:rsidRPr="000808DB">
        <w:rPr>
          <w:color w:val="FF0000"/>
        </w:rPr>
        <w:t>5.</w:t>
      </w:r>
      <w:r w:rsidR="000808DB">
        <w:rPr>
          <w:color w:val="FF0000"/>
        </w:rPr>
        <w:t>4</w:t>
      </w:r>
      <w:r w:rsidRPr="000808DB">
        <w:rPr>
          <w:color w:val="FF0000"/>
        </w:rPr>
        <w:t xml:space="preserve"> </w:t>
      </w:r>
      <w:r w:rsidR="001E63DA" w:rsidRPr="000808DB">
        <w:rPr>
          <w:color w:val="FF0000"/>
        </w:rPr>
        <w:t xml:space="preserve">Evaluation of </w:t>
      </w:r>
      <w:r w:rsidR="00B47649" w:rsidRPr="000808DB">
        <w:rPr>
          <w:color w:val="FF0000"/>
        </w:rPr>
        <w:t>Machine</w:t>
      </w:r>
      <w:r w:rsidR="001E63DA" w:rsidRPr="000808DB">
        <w:rPr>
          <w:color w:val="FF0000"/>
        </w:rPr>
        <w:t xml:space="preserve"> Learning Model’s performance</w:t>
      </w:r>
      <w:r w:rsidR="00B47649" w:rsidRPr="000808DB">
        <w:rPr>
          <w:color w:val="FF0000"/>
        </w:rPr>
        <w:t xml:space="preserve"> </w:t>
      </w:r>
    </w:p>
    <w:p w14:paraId="303BB4E8" w14:textId="37135E42" w:rsidR="000808DB" w:rsidRDefault="00B83C88" w:rsidP="006D625B">
      <w:pPr>
        <w:pStyle w:val="MDPI31text"/>
        <w:rPr>
          <w:color w:val="FF0000"/>
          <w:lang w:val="en-GB"/>
        </w:rPr>
      </w:pPr>
      <w:r w:rsidRPr="000808DB">
        <w:rPr>
          <w:color w:val="FF0000"/>
          <w:lang w:val="en-GB"/>
        </w:rPr>
        <w:t xml:space="preserve">To perform a concrete validation on an ML model’s performance and accuracy, most studies resort to various methods such as the use of a confusion matrix and performance comparison between different ML models. A confusion matrix is an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Pr="000808DB">
        <w:rPr>
          <w:color w:val="FF0000"/>
          <w:lang w:val="en-GB"/>
        </w:rPr>
        <w:t>NxN</w:t>
      </w:r>
      <w:proofErr w:type="spellEnd"/>
      <w:r w:rsidRPr="000808DB">
        <w:rPr>
          <w:color w:val="FF0000"/>
          <w:lang w:val="en-GB"/>
        </w:rPr>
        <w:t xml:space="preserve"> matrix. The N value signifies the number of classes being present </w:t>
      </w:r>
      <w:r w:rsidRPr="000808DB">
        <w:rPr>
          <w:color w:val="FF0000"/>
          <w:lang w:val="en-GB"/>
        </w:rPr>
        <w:fldChar w:fldCharType="begin"/>
      </w:r>
      <w:r w:rsidR="003352B2">
        <w:rPr>
          <w:color w:val="FF0000"/>
          <w:lang w:val="en-GB"/>
        </w:rPr>
        <w:instrText xml:space="preserve"> ADDIN ZOTERO_ITEM CSL_CITATION {"citationID":"gHvnQdCI","properties":{"formattedCitation":"[84]","plainCitation":"[84]","noteIndex":0},"citationItems":[{"id":274,"uris":["http://zotero.org/users/11398818/items/7XCRKCYS"],"itemData":{"id":274,"type":"article-journal","abstract":"Classification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Pr="000808DB">
        <w:rPr>
          <w:color w:val="FF0000"/>
          <w:lang w:val="en-GB"/>
        </w:rPr>
        <w:fldChar w:fldCharType="separate"/>
      </w:r>
      <w:r w:rsidR="003352B2" w:rsidRPr="003352B2">
        <w:t>[84]</w:t>
      </w:r>
      <w:r w:rsidRPr="000808DB">
        <w:rPr>
          <w:color w:val="FF0000"/>
          <w:lang w:val="en-GB"/>
        </w:rPr>
        <w:fldChar w:fldCharType="end"/>
      </w:r>
      <w:r w:rsidRPr="000808DB">
        <w:rPr>
          <w:color w:val="FF0000"/>
          <w:lang w:val="en-GB"/>
        </w:rPr>
        <w:t xml:space="preserve">. </w:t>
      </w:r>
    </w:p>
    <w:p w14:paraId="71D4CE98" w14:textId="2F7D251A" w:rsidR="009056E2" w:rsidRPr="00621204" w:rsidRDefault="000808DB" w:rsidP="00276665">
      <w:pPr>
        <w:pStyle w:val="MDPI21heading1"/>
        <w:rPr>
          <w:lang w:val="en-GB"/>
        </w:rPr>
      </w:pPr>
      <w:r>
        <w:rPr>
          <w:lang w:val="en-GB"/>
        </w:rPr>
        <w:t>6</w:t>
      </w:r>
      <w:r w:rsidR="00740AB3" w:rsidRPr="00621204">
        <w:rPr>
          <w:lang w:val="en-GB"/>
        </w:rPr>
        <w:t xml:space="preserve">. </w:t>
      </w:r>
      <w:r w:rsidR="00735236" w:rsidRPr="00276665">
        <w:t>Discussion</w:t>
      </w:r>
    </w:p>
    <w:p w14:paraId="74A432E4" w14:textId="324B9E07" w:rsidR="00F60165" w:rsidRPr="00621204" w:rsidRDefault="000808DB" w:rsidP="00740AB3">
      <w:pPr>
        <w:pStyle w:val="MDPI22heading2"/>
        <w:rPr>
          <w:noProof w:val="0"/>
          <w:lang w:val="en-GB"/>
        </w:rPr>
      </w:pPr>
      <w:r>
        <w:rPr>
          <w:noProof w:val="0"/>
          <w:lang w:val="en-GB"/>
        </w:rPr>
        <w:t>6</w:t>
      </w:r>
      <w:r w:rsidR="00740AB3" w:rsidRPr="00621204">
        <w:rPr>
          <w:noProof w:val="0"/>
          <w:lang w:val="en-GB"/>
        </w:rPr>
        <w:t xml:space="preserve">.1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4E60A5">
        <w:rPr>
          <w:color w:val="auto"/>
          <w:highlight w:val="yellow"/>
          <w:lang w:val="en-GB"/>
        </w:rPr>
        <w:t>The vast</w:t>
      </w:r>
      <w:r w:rsidR="007A0AC5" w:rsidRPr="004E60A5">
        <w:rPr>
          <w:color w:val="auto"/>
          <w:highlight w:val="yellow"/>
          <w:lang w:val="en-GB"/>
        </w:rPr>
        <w:t xml:space="preserve"> majority of</w:t>
      </w:r>
      <w:proofErr w:type="gramEnd"/>
      <w:r w:rsidR="007A0AC5" w:rsidRPr="004E60A5">
        <w:rPr>
          <w:color w:val="auto"/>
          <w:highlight w:val="yellow"/>
          <w:lang w:val="en-GB"/>
        </w:rPr>
        <w:t xml:space="preserve"> the research studies </w:t>
      </w:r>
      <w:r w:rsidRPr="004E60A5">
        <w:rPr>
          <w:color w:val="auto"/>
          <w:highlight w:val="yellow"/>
          <w:lang w:val="en-GB"/>
        </w:rPr>
        <w:t>revealed that</w:t>
      </w:r>
      <w:r w:rsidR="00515335" w:rsidRPr="004E60A5">
        <w:rPr>
          <w:color w:val="auto"/>
          <w:highlight w:val="yellow"/>
          <w:lang w:val="en-GB"/>
        </w:rPr>
        <w:t xml:space="preserve"> the most popular approach to develop a smart sensing chair is to employ the</w:t>
      </w:r>
      <w:r w:rsidR="00FE24CC" w:rsidRPr="004E60A5">
        <w:rPr>
          <w:color w:val="auto"/>
          <w:highlight w:val="yellow"/>
          <w:lang w:val="en-GB"/>
        </w:rPr>
        <w:t xml:space="preserve"> use of pressure sensors</w:t>
      </w:r>
      <w:r w:rsidR="00515335" w:rsidRPr="004E60A5">
        <w:rPr>
          <w:color w:val="auto"/>
          <w:highlight w:val="yellow"/>
          <w:lang w:val="en-GB"/>
        </w:rPr>
        <w:t>.</w:t>
      </w:r>
      <w:r w:rsidR="002D12FE" w:rsidRPr="004E60A5">
        <w:rPr>
          <w:color w:val="auto"/>
          <w:highlight w:val="yellow"/>
          <w:lang w:val="en-GB"/>
        </w:rPr>
        <w:t xml:space="preserve"> </w:t>
      </w:r>
      <w:r w:rsidR="008D4950" w:rsidRPr="004E60A5">
        <w:rPr>
          <w:color w:val="auto"/>
          <w:highlight w:val="yellow"/>
          <w:lang w:val="en-GB"/>
        </w:rPr>
        <w:t>Figure</w:t>
      </w:r>
      <w:r w:rsidR="002D12FE" w:rsidRPr="004E60A5">
        <w:rPr>
          <w:color w:val="auto"/>
          <w:highlight w:val="yellow"/>
          <w:lang w:val="en-GB"/>
        </w:rPr>
        <w:t xml:space="preserve"> </w:t>
      </w:r>
      <w:r w:rsidR="00B40F8C" w:rsidRPr="004E60A5">
        <w:rPr>
          <w:color w:val="auto"/>
          <w:highlight w:val="yellow"/>
          <w:lang w:val="en-GB"/>
        </w:rPr>
        <w:t>8</w:t>
      </w:r>
      <w:r w:rsidR="002D12FE" w:rsidRPr="004E60A5">
        <w:rPr>
          <w:color w:val="auto"/>
          <w:highlight w:val="yellow"/>
          <w:lang w:val="en-GB"/>
        </w:rPr>
        <w:t xml:space="preserve"> </w:t>
      </w:r>
      <w:r w:rsidR="001B118D" w:rsidRPr="004E60A5">
        <w:rPr>
          <w:color w:val="auto"/>
          <w:highlight w:val="yellow"/>
          <w:lang w:val="en-GB"/>
        </w:rPr>
        <w:t xml:space="preserve">clearly </w:t>
      </w:r>
      <w:r w:rsidR="00430BB9" w:rsidRPr="004E60A5">
        <w:rPr>
          <w:color w:val="auto"/>
          <w:highlight w:val="yellow"/>
          <w:lang w:val="en-GB"/>
        </w:rPr>
        <w:t>shows</w:t>
      </w:r>
      <w:r w:rsidR="001B118D" w:rsidRPr="004E60A5">
        <w:rPr>
          <w:color w:val="auto"/>
          <w:highlight w:val="yellow"/>
          <w:lang w:val="en-GB"/>
        </w:rPr>
        <w:t xml:space="preserve"> that over the years pressure sensors </w:t>
      </w:r>
      <w:r w:rsidR="00A74C4F" w:rsidRPr="004E60A5">
        <w:rPr>
          <w:color w:val="auto"/>
          <w:highlight w:val="yellow"/>
          <w:lang w:val="en-GB"/>
        </w:rPr>
        <w:t xml:space="preserve">have </w:t>
      </w:r>
      <w:r w:rsidR="001B118D" w:rsidRPr="004E60A5">
        <w:rPr>
          <w:color w:val="auto"/>
          <w:highlight w:val="yellow"/>
          <w:lang w:val="en-GB"/>
        </w:rPr>
        <w:t>always</w:t>
      </w:r>
      <w:r w:rsidR="00A74C4F" w:rsidRPr="004E60A5">
        <w:rPr>
          <w:color w:val="auto"/>
          <w:highlight w:val="yellow"/>
          <w:lang w:val="en-GB"/>
        </w:rPr>
        <w:t xml:space="preserve"> been</w:t>
      </w:r>
      <w:r w:rsidR="003D409E" w:rsidRPr="004E60A5">
        <w:rPr>
          <w:color w:val="auto"/>
          <w:highlight w:val="yellow"/>
          <w:lang w:val="en-GB"/>
        </w:rPr>
        <w:t xml:space="preserve"> the preferred </w:t>
      </w:r>
      <w:r w:rsidR="00A74C4F" w:rsidRPr="004E60A5">
        <w:rPr>
          <w:color w:val="auto"/>
          <w:highlight w:val="yellow"/>
          <w:lang w:val="en-GB"/>
        </w:rPr>
        <w:t>option</w:t>
      </w:r>
      <w:r w:rsidR="003D409E" w:rsidRPr="004E60A5">
        <w:rPr>
          <w:color w:val="auto"/>
          <w:highlight w:val="yellow"/>
          <w:lang w:val="en-GB"/>
        </w:rPr>
        <w:t xml:space="preserve"> in the classification of sitting posture among researchers</w:t>
      </w:r>
      <w:r w:rsidR="00567D00" w:rsidRPr="004E60A5">
        <w:rPr>
          <w:color w:val="auto"/>
          <w:highlight w:val="yellow"/>
          <w:lang w:val="en-GB"/>
        </w:rPr>
        <w:t>; o</w:t>
      </w:r>
      <w:r w:rsidR="00A74C4F" w:rsidRPr="004E60A5">
        <w:rPr>
          <w:color w:val="auto"/>
          <w:highlight w:val="yellow"/>
          <w:lang w:val="en-GB"/>
        </w:rPr>
        <w:t>u</w:t>
      </w:r>
      <w:r w:rsidR="00430BB9" w:rsidRPr="004E60A5">
        <w:rPr>
          <w:color w:val="auto"/>
          <w:highlight w:val="yellow"/>
          <w:lang w:val="en-GB"/>
        </w:rPr>
        <w:t xml:space="preserve">t of which, FSR </w:t>
      </w:r>
      <w:r w:rsidR="006570B6" w:rsidRPr="004E60A5">
        <w:rPr>
          <w:color w:val="auto"/>
          <w:highlight w:val="yellow"/>
          <w:lang w:val="en-GB"/>
        </w:rPr>
        <w:t>sensors were</w:t>
      </w:r>
      <w:r w:rsidR="000567A1" w:rsidRPr="004E60A5">
        <w:rPr>
          <w:color w:val="auto"/>
          <w:highlight w:val="yellow"/>
          <w:lang w:val="en-GB"/>
        </w:rPr>
        <w:t xml:space="preserve"> </w:t>
      </w:r>
      <w:r w:rsidR="00567D00" w:rsidRPr="004E60A5">
        <w:rPr>
          <w:color w:val="auto"/>
          <w:highlight w:val="yellow"/>
          <w:lang w:val="en-GB"/>
        </w:rPr>
        <w:t>the preferred option</w:t>
      </w:r>
      <w:r w:rsidR="000567A1" w:rsidRPr="004E60A5">
        <w:rPr>
          <w:color w:val="auto"/>
          <w:highlight w:val="yellow"/>
          <w:lang w:val="en-GB"/>
        </w:rPr>
        <w:t xml:space="preserve"> compared to textile pressure sensors</w:t>
      </w:r>
      <w:r w:rsidR="00567D00" w:rsidRPr="004E60A5">
        <w:rPr>
          <w:color w:val="auto"/>
          <w:highlight w:val="yellow"/>
          <w:lang w:val="en-GB"/>
        </w:rPr>
        <w:t>.</w:t>
      </w:r>
    </w:p>
    <w:p w14:paraId="614CEE6A" w14:textId="370E18F5" w:rsidR="00D71F6C" w:rsidRDefault="00D71F6C" w:rsidP="002905A2">
      <w:pPr>
        <w:pStyle w:val="MDPI52figure"/>
        <w:rPr>
          <w:lang w:val="en-GB"/>
        </w:rPr>
      </w:pPr>
    </w:p>
    <w:p w14:paraId="58F59587" w14:textId="7206ED88" w:rsidR="009B47F9" w:rsidRPr="00621204" w:rsidRDefault="006A0867" w:rsidP="00DC6667">
      <w:pPr>
        <w:pStyle w:val="MDPI52figure"/>
        <w:rPr>
          <w:lang w:val="en-GB"/>
        </w:rPr>
      </w:pPr>
      <w:r>
        <w:rPr>
          <w:noProof/>
        </w:rPr>
        <w:lastRenderedPageBreak/>
        <w:drawing>
          <wp:inline distT="0" distB="0" distL="0" distR="0" wp14:anchorId="3EDF7AE7" wp14:editId="2CC17E25">
            <wp:extent cx="4045226" cy="2991679"/>
            <wp:effectExtent l="0" t="0" r="0" b="0"/>
            <wp:docPr id="183571500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7CF7B0A" w:rsidR="00D71F6C"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1900EB">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1900EB" w:rsidRPr="001900EB">
        <w:t>[46]</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r w:rsidR="00006F35">
        <w:rPr>
          <w:color w:val="auto"/>
          <w:lang w:val="en-GB"/>
        </w:rPr>
        <w:t xml:space="preserve">   </w:t>
      </w:r>
    </w:p>
    <w:p w14:paraId="56246A9C" w14:textId="77777777" w:rsidR="00F714C0" w:rsidRDefault="00F714C0" w:rsidP="008C4C38">
      <w:pPr>
        <w:pStyle w:val="MDPI31text"/>
        <w:rPr>
          <w:color w:val="auto"/>
          <w:lang w:val="en-GB"/>
        </w:rPr>
      </w:pPr>
    </w:p>
    <w:p w14:paraId="75CA9734" w14:textId="2DDED07D" w:rsidR="00F714C0" w:rsidRPr="00F714C0" w:rsidRDefault="000808DB" w:rsidP="00F714C0">
      <w:pPr>
        <w:pStyle w:val="MDPI23heading3"/>
      </w:pPr>
      <w:r>
        <w:t>6</w:t>
      </w:r>
      <w:r w:rsidR="00F714C0">
        <w:t xml:space="preserve">.1.1 </w:t>
      </w:r>
      <w:r w:rsidR="00F714C0" w:rsidRPr="00F714C0">
        <w:t>Multiple Sensor types</w:t>
      </w:r>
      <w:r w:rsidR="00971B1A">
        <w:t xml:space="preserve">                                                                                                                                                                                                                                                                     </w:t>
      </w:r>
    </w:p>
    <w:p w14:paraId="3DAD16EB" w14:textId="1C37463D" w:rsidR="003E0776" w:rsidRDefault="003E0776" w:rsidP="00D3220E">
      <w:pPr>
        <w:pStyle w:val="MDPI31text"/>
        <w:rPr>
          <w:color w:val="auto"/>
          <w:lang w:val="en-GB"/>
        </w:rPr>
      </w:pPr>
      <w:r w:rsidRPr="00621204">
        <w:rPr>
          <w:lang w:val="en-GB"/>
        </w:rPr>
        <w:t xml:space="preserve">While most studies utilize a singular type of sensor for posture detection, there are a </w:t>
      </w:r>
      <w:r w:rsidR="00734A9C" w:rsidRPr="007B1431">
        <w:rPr>
          <w:color w:val="FF0000"/>
          <w:lang w:val="en-GB"/>
        </w:rPr>
        <w:t xml:space="preserve">selected few </w:t>
      </w:r>
      <w:r w:rsidR="00734A9C">
        <w:rPr>
          <w:color w:val="FF0000"/>
          <w:lang w:val="en-GB"/>
        </w:rPr>
        <w:t xml:space="preserve">study </w:t>
      </w:r>
      <w:r w:rsidRPr="007B1431">
        <w:rPr>
          <w:color w:val="FF0000"/>
          <w:lang w:val="en-GB"/>
        </w:rPr>
        <w:t>that</w:t>
      </w:r>
      <w:r w:rsidRPr="00621204">
        <w:rPr>
          <w:lang w:val="en-GB"/>
        </w:rPr>
        <w:t xml:space="preserve">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1511F">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1511F" w:rsidRPr="0051511F">
        <w:t>[35]</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w:t>
      </w:r>
      <w:r w:rsidRPr="00CC7365">
        <w:rPr>
          <w:color w:val="auto"/>
          <w:lang w:val="en-GB"/>
        </w:rPr>
        <w:t>K-Nearest Network (KNN), they were able to classify eleven different sitting postures while achieving an accuracy of 92%</w:t>
      </w:r>
      <w:r w:rsidR="0045377B" w:rsidRPr="00CC7365">
        <w:rPr>
          <w:color w:val="auto"/>
          <w:lang w:val="en-GB"/>
        </w:rPr>
        <w:t xml:space="preserve">, compared to 59% while using </w:t>
      </w:r>
      <w:r w:rsidR="00607244" w:rsidRPr="00CC7365">
        <w:rPr>
          <w:color w:val="auto"/>
          <w:lang w:val="en-GB"/>
        </w:rPr>
        <w:t xml:space="preserve">only </w:t>
      </w:r>
      <w:r w:rsidR="0045377B" w:rsidRPr="00CC7365">
        <w:rPr>
          <w:color w:val="auto"/>
          <w:lang w:val="en-GB"/>
        </w:rPr>
        <w:t>pressure sensors</w:t>
      </w:r>
      <w:r w:rsidRPr="00CC7365">
        <w:rPr>
          <w:color w:val="auto"/>
          <w:lang w:val="en-GB"/>
        </w:rPr>
        <w:t>.</w:t>
      </w:r>
      <w:r w:rsidRPr="00621204">
        <w:rPr>
          <w:color w:val="auto"/>
          <w:lang w:val="en-GB"/>
        </w:rPr>
        <w:t xml:space="preserve">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w:t>
      </w:r>
      <w:r w:rsidR="00751EAD">
        <w:rPr>
          <w:color w:val="FF0000"/>
          <w:lang w:val="en-GB"/>
        </w:rPr>
        <w:t xml:space="preserve"> is </w:t>
      </w:r>
      <w:r w:rsidR="00DF6863">
        <w:rPr>
          <w:color w:val="FF0000"/>
          <w:lang w:val="en-GB"/>
        </w:rPr>
        <w:t xml:space="preserve">yet </w:t>
      </w:r>
      <w:r w:rsidR="00DF6863"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804386">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804386" w:rsidRPr="00804386">
        <w:t>[54]</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w:t>
      </w:r>
    </w:p>
    <w:p w14:paraId="4D7C8ADD" w14:textId="5568EA6A" w:rsidR="00F24D0F" w:rsidRDefault="00345F2A" w:rsidP="00D3220E">
      <w:pPr>
        <w:pStyle w:val="MDPI31text"/>
        <w:rPr>
          <w:color w:val="FF0000"/>
          <w:lang w:val="en-GB"/>
        </w:rPr>
      </w:pPr>
      <w:r>
        <w:rPr>
          <w:color w:val="FF0000"/>
          <w:lang w:val="en-GB"/>
        </w:rPr>
        <w:t xml:space="preserve">Furthermore, integrating multiple sensor types for enhanced sitting posture classification </w:t>
      </w:r>
      <w:r w:rsidR="0038164A">
        <w:rPr>
          <w:color w:val="FF0000"/>
          <w:lang w:val="en-GB"/>
        </w:rPr>
        <w:t xml:space="preserve">has </w:t>
      </w:r>
      <w:r w:rsidR="00A75F06">
        <w:rPr>
          <w:color w:val="FF0000"/>
          <w:lang w:val="en-GB"/>
        </w:rPr>
        <w:t xml:space="preserve">its </w:t>
      </w:r>
      <w:r w:rsidR="00082E9A">
        <w:rPr>
          <w:color w:val="FF0000"/>
          <w:lang w:val="en-GB"/>
        </w:rPr>
        <w:t xml:space="preserve">benefits </w:t>
      </w:r>
      <w:r w:rsidR="00635000">
        <w:rPr>
          <w:color w:val="FF0000"/>
          <w:lang w:val="en-GB"/>
        </w:rPr>
        <w:t>of</w:t>
      </w:r>
      <w:r w:rsidR="00082E9A">
        <w:rPr>
          <w:color w:val="FF0000"/>
          <w:lang w:val="en-GB"/>
        </w:rPr>
        <w:t xml:space="preserve"> improv</w:t>
      </w:r>
      <w:r w:rsidR="00635000">
        <w:rPr>
          <w:color w:val="FF0000"/>
          <w:lang w:val="en-GB"/>
        </w:rPr>
        <w:t>ing</w:t>
      </w:r>
      <w:r w:rsidR="00082E9A">
        <w:rPr>
          <w:color w:val="FF0000"/>
          <w:lang w:val="en-GB"/>
        </w:rPr>
        <w:t xml:space="preserve"> </w:t>
      </w:r>
      <w:r w:rsidR="004C384B">
        <w:rPr>
          <w:color w:val="FF0000"/>
          <w:lang w:val="en-GB"/>
        </w:rPr>
        <w:t>classification</w:t>
      </w:r>
      <w:r w:rsidR="00682821">
        <w:rPr>
          <w:color w:val="FF0000"/>
          <w:lang w:val="en-GB"/>
        </w:rPr>
        <w:t xml:space="preserve"> accuracy</w:t>
      </w:r>
      <w:r w:rsidR="004C384B">
        <w:rPr>
          <w:color w:val="FF0000"/>
          <w:lang w:val="en-GB"/>
        </w:rPr>
        <w:t xml:space="preserve"> </w:t>
      </w:r>
      <w:r w:rsidR="009E5464">
        <w:rPr>
          <w:color w:val="FF0000"/>
          <w:lang w:val="en-GB"/>
        </w:rPr>
        <w:t xml:space="preserve">by enhancing the </w:t>
      </w:r>
      <w:r w:rsidR="004C384B">
        <w:rPr>
          <w:color w:val="FF0000"/>
          <w:lang w:val="en-GB"/>
        </w:rPr>
        <w:t>sensor coverage</w:t>
      </w:r>
      <w:r w:rsidR="009E5464">
        <w:rPr>
          <w:color w:val="FF0000"/>
          <w:lang w:val="en-GB"/>
        </w:rPr>
        <w:t>, subsequently</w:t>
      </w:r>
      <w:r w:rsidR="00C44353">
        <w:rPr>
          <w:color w:val="FF0000"/>
          <w:lang w:val="en-GB"/>
        </w:rPr>
        <w:t xml:space="preserve"> strengthening</w:t>
      </w:r>
      <w:r w:rsidR="009E5464">
        <w:rPr>
          <w:color w:val="FF0000"/>
          <w:lang w:val="en-GB"/>
        </w:rPr>
        <w:t xml:space="preserve"> the system</w:t>
      </w:r>
      <w:r w:rsidR="00C44353">
        <w:rPr>
          <w:color w:val="FF0000"/>
          <w:lang w:val="en-GB"/>
        </w:rPr>
        <w:t>’s</w:t>
      </w:r>
      <w:r w:rsidR="009E5464">
        <w:rPr>
          <w:color w:val="FF0000"/>
          <w:lang w:val="en-GB"/>
        </w:rPr>
        <w:t xml:space="preserve"> robustness</w:t>
      </w:r>
      <w:r w:rsidR="00F24D0F">
        <w:rPr>
          <w:color w:val="FF0000"/>
          <w:lang w:val="en-GB"/>
        </w:rPr>
        <w:t xml:space="preserve"> </w:t>
      </w:r>
      <w:r w:rsidR="00F24D0F">
        <w:rPr>
          <w:color w:val="FF0000"/>
          <w:lang w:val="en-GB"/>
        </w:rPr>
        <w:fldChar w:fldCharType="begin"/>
      </w:r>
      <w:r w:rsidR="00F24D0F">
        <w:rPr>
          <w:color w:val="FF0000"/>
          <w:lang w:val="en-GB"/>
        </w:rPr>
        <w:instrText xml:space="preserve"> ADDIN ZOTERO_ITEM CSL_CITATION {"citationID":"wtiXKhSc","properties":{"formattedCitation":"[35]","plainCitation":"[35]","noteIndex":0},"citationItems":[{"id":169,"uris":["http://zotero.org/users/11398818/items/8IPGYUV4"],"itemData":{"id":169,"type":"article-journal","container-title":"IEEE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F24D0F">
        <w:rPr>
          <w:color w:val="FF0000"/>
          <w:lang w:val="en-GB"/>
        </w:rPr>
        <w:fldChar w:fldCharType="separate"/>
      </w:r>
      <w:r w:rsidR="00F24D0F" w:rsidRPr="00F24D0F">
        <w:t>[35]</w:t>
      </w:r>
      <w:r w:rsidR="00F24D0F">
        <w:rPr>
          <w:color w:val="FF0000"/>
          <w:lang w:val="en-GB"/>
        </w:rPr>
        <w:fldChar w:fldCharType="end"/>
      </w:r>
      <w:r w:rsidR="00CD148F">
        <w:rPr>
          <w:color w:val="FF0000"/>
          <w:lang w:val="en-GB"/>
        </w:rPr>
        <w:t>.</w:t>
      </w:r>
      <w:r w:rsidR="00BB092F">
        <w:rPr>
          <w:color w:val="FF0000"/>
          <w:lang w:val="en-GB"/>
        </w:rPr>
        <w:t xml:space="preserve"> </w:t>
      </w:r>
      <w:r w:rsidR="00F24D0F">
        <w:rPr>
          <w:color w:val="FF0000"/>
          <w:lang w:val="en-GB"/>
        </w:rPr>
        <w:t>There are also potential benefits</w:t>
      </w:r>
      <w:r w:rsidR="004301D0">
        <w:rPr>
          <w:color w:val="FF0000"/>
          <w:lang w:val="en-GB"/>
        </w:rPr>
        <w:t xml:space="preserve"> of using multiple sensor integration</w:t>
      </w:r>
      <w:r w:rsidR="00F24D0F">
        <w:rPr>
          <w:color w:val="FF0000"/>
          <w:lang w:val="en-GB"/>
        </w:rPr>
        <w:t xml:space="preserve"> that goes beyond the </w:t>
      </w:r>
      <w:r w:rsidR="004301D0">
        <w:rPr>
          <w:color w:val="FF0000"/>
          <w:lang w:val="en-GB"/>
        </w:rPr>
        <w:t xml:space="preserve">basic </w:t>
      </w:r>
      <w:r w:rsidR="00F24D0F">
        <w:rPr>
          <w:color w:val="FF0000"/>
          <w:lang w:val="en-GB"/>
        </w:rPr>
        <w:t xml:space="preserve">detection of sitting postures such as continuous health monitoring and rehabilitative support. </w:t>
      </w:r>
      <w:r w:rsidR="002A2255">
        <w:rPr>
          <w:color w:val="FF0000"/>
          <w:lang w:val="en-GB"/>
        </w:rPr>
        <w:t>For instance, a</w:t>
      </w:r>
      <w:r w:rsidR="00F24D0F">
        <w:rPr>
          <w:color w:val="FF0000"/>
          <w:lang w:val="en-GB"/>
        </w:rPr>
        <w:t xml:space="preserve"> </w:t>
      </w:r>
      <w:r w:rsidR="002F695B">
        <w:rPr>
          <w:color w:val="FF0000"/>
          <w:lang w:val="en-GB"/>
        </w:rPr>
        <w:t xml:space="preserve">recent </w:t>
      </w:r>
      <w:r w:rsidR="00F24D0F">
        <w:rPr>
          <w:color w:val="FF0000"/>
          <w:lang w:val="en-GB"/>
        </w:rPr>
        <w:t xml:space="preserve">study by Pereira et al. </w:t>
      </w:r>
      <w:r w:rsidR="00F24D0F">
        <w:rPr>
          <w:color w:val="FF0000"/>
          <w:lang w:val="en-GB"/>
        </w:rPr>
        <w:fldChar w:fldCharType="begin"/>
      </w:r>
      <w:r w:rsidR="00F24D0F">
        <w:rPr>
          <w:color w:val="FF0000"/>
          <w:lang w:val="en-GB"/>
        </w:rPr>
        <w:instrText xml:space="preserve"> ADDIN ZOTERO_ITEM CSL_CITATION {"citationID":"Z88qDue7","properties":{"formattedCitation":"[23]","plainCitation":"[23]","noteIndex":0},"citationItems":[{"id":145,"uris":["http://zotero.org/users/11398818/items/A9UVN24S"],"itemData":{"id":145,"type":"article-journal","abstract":"In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F24D0F">
        <w:rPr>
          <w:color w:val="FF0000"/>
          <w:lang w:val="en-GB"/>
        </w:rPr>
        <w:fldChar w:fldCharType="separate"/>
      </w:r>
      <w:r w:rsidR="00F24D0F" w:rsidRPr="007331AC">
        <w:t>[23]</w:t>
      </w:r>
      <w:r w:rsidR="00F24D0F">
        <w:rPr>
          <w:color w:val="FF0000"/>
          <w:lang w:val="en-GB"/>
        </w:rPr>
        <w:fldChar w:fldCharType="end"/>
      </w:r>
      <w:r w:rsidR="00F24D0F">
        <w:rPr>
          <w:color w:val="FF0000"/>
          <w:lang w:val="en-GB"/>
        </w:rPr>
        <w:t xml:space="preserve">, </w:t>
      </w:r>
      <w:r w:rsidR="004423DE">
        <w:rPr>
          <w:color w:val="FF0000"/>
          <w:lang w:val="en-GB"/>
        </w:rPr>
        <w:t>looked</w:t>
      </w:r>
      <w:r w:rsidR="00550E82">
        <w:rPr>
          <w:color w:val="FF0000"/>
          <w:lang w:val="en-GB"/>
        </w:rPr>
        <w:t xml:space="preserve"> at </w:t>
      </w:r>
      <w:r w:rsidR="004423DE">
        <w:rPr>
          <w:color w:val="FF0000"/>
          <w:lang w:val="en-GB"/>
        </w:rPr>
        <w:t>invisible</w:t>
      </w:r>
      <w:r w:rsidR="004423DE" w:rsidRPr="004423DE">
        <w:t xml:space="preserve"> </w:t>
      </w:r>
      <w:r w:rsidR="004423DE" w:rsidRPr="004423DE">
        <w:rPr>
          <w:color w:val="FF0000"/>
          <w:lang w:val="en-GB"/>
        </w:rPr>
        <w:lastRenderedPageBreak/>
        <w:t>electrocardiography</w:t>
      </w:r>
      <w:r w:rsidR="004423DE">
        <w:rPr>
          <w:color w:val="FF0000"/>
          <w:lang w:val="en-GB"/>
        </w:rPr>
        <w:t xml:space="preserve"> (ECG) monitoring</w:t>
      </w:r>
      <w:r w:rsidR="002A2255">
        <w:rPr>
          <w:color w:val="FF0000"/>
          <w:lang w:val="en-GB"/>
        </w:rPr>
        <w:t xml:space="preserve"> by using conductive Nappa strategically placed </w:t>
      </w:r>
      <w:r w:rsidR="002F695B">
        <w:rPr>
          <w:color w:val="FF0000"/>
          <w:lang w:val="en-GB"/>
        </w:rPr>
        <w:t xml:space="preserve">at </w:t>
      </w:r>
      <w:r w:rsidR="002A2255">
        <w:rPr>
          <w:color w:val="FF0000"/>
          <w:lang w:val="en-GB"/>
        </w:rPr>
        <w:t>the armrest</w:t>
      </w:r>
      <w:r w:rsidR="002F695B">
        <w:rPr>
          <w:color w:val="FF0000"/>
          <w:lang w:val="en-GB"/>
        </w:rPr>
        <w:t>s</w:t>
      </w:r>
      <w:r w:rsidR="002A2255">
        <w:rPr>
          <w:color w:val="FF0000"/>
          <w:lang w:val="en-GB"/>
        </w:rPr>
        <w:t xml:space="preserve">. </w:t>
      </w:r>
      <w:r w:rsidR="004423DE">
        <w:rPr>
          <w:color w:val="FF0000"/>
          <w:lang w:val="en-GB"/>
        </w:rPr>
        <w:t xml:space="preserve"> </w:t>
      </w:r>
    </w:p>
    <w:p w14:paraId="04716C89" w14:textId="521E1EF8" w:rsidR="00345F2A" w:rsidRDefault="00027901" w:rsidP="00DD750F">
      <w:pPr>
        <w:pStyle w:val="MDPI31text"/>
        <w:rPr>
          <w:color w:val="FF0000"/>
          <w:lang w:val="en-GB"/>
        </w:rPr>
      </w:pPr>
      <w:r>
        <w:rPr>
          <w:color w:val="FF0000"/>
          <w:lang w:val="en-GB"/>
        </w:rPr>
        <w:t>However, there a</w:t>
      </w:r>
      <w:r w:rsidR="0021150A">
        <w:rPr>
          <w:color w:val="FF0000"/>
          <w:lang w:val="en-GB"/>
        </w:rPr>
        <w:t>re a few defined challenges involved using this approach</w:t>
      </w:r>
      <w:r w:rsidR="000128E9">
        <w:rPr>
          <w:color w:val="FF0000"/>
          <w:lang w:val="en-GB"/>
        </w:rPr>
        <w:t>.</w:t>
      </w:r>
      <w:r w:rsidR="006A7EA6">
        <w:rPr>
          <w:color w:val="FF0000"/>
          <w:lang w:val="en-GB"/>
        </w:rPr>
        <w:t xml:space="preserve"> </w:t>
      </w:r>
      <w:r w:rsidR="00D94F5F">
        <w:rPr>
          <w:color w:val="FF0000"/>
          <w:lang w:val="en-GB"/>
        </w:rPr>
        <w:t>Data fusion</w:t>
      </w:r>
      <w:r w:rsidR="007B6CED">
        <w:rPr>
          <w:color w:val="FF0000"/>
          <w:lang w:val="en-GB"/>
        </w:rPr>
        <w:t xml:space="preserve"> </w:t>
      </w:r>
      <w:r w:rsidR="00B94956">
        <w:rPr>
          <w:color w:val="FF0000"/>
          <w:lang w:val="en-GB"/>
        </w:rPr>
        <w:t>complexity is a main area that could pose as a</w:t>
      </w:r>
      <w:r w:rsidR="00ED057C">
        <w:rPr>
          <w:color w:val="FF0000"/>
          <w:lang w:val="en-GB"/>
        </w:rPr>
        <w:t>n obstacle</w:t>
      </w:r>
      <w:r w:rsidR="006A7EA6">
        <w:rPr>
          <w:color w:val="FF0000"/>
          <w:lang w:val="en-GB"/>
        </w:rPr>
        <w:t xml:space="preserve"> when </w:t>
      </w:r>
      <w:r w:rsidR="0068703C">
        <w:rPr>
          <w:color w:val="FF0000"/>
          <w:lang w:val="en-GB"/>
        </w:rPr>
        <w:t>combining</w:t>
      </w:r>
      <w:r w:rsidR="006A7EA6">
        <w:rPr>
          <w:color w:val="FF0000"/>
          <w:lang w:val="en-GB"/>
        </w:rPr>
        <w:t xml:space="preserve"> multiple types of sensors.</w:t>
      </w:r>
      <w:r w:rsidR="0068703C">
        <w:rPr>
          <w:color w:val="FF0000"/>
          <w:lang w:val="en-GB"/>
        </w:rPr>
        <w:t xml:space="preserve"> Integrating</w:t>
      </w:r>
      <w:r w:rsidR="003E1E3B">
        <w:rPr>
          <w:color w:val="FF0000"/>
          <w:lang w:val="en-GB"/>
        </w:rPr>
        <w:t xml:space="preserve"> data from different </w:t>
      </w:r>
      <w:r w:rsidR="003637BB">
        <w:rPr>
          <w:color w:val="FF0000"/>
          <w:lang w:val="en-GB"/>
        </w:rPr>
        <w:t>sensor type</w:t>
      </w:r>
      <w:r w:rsidR="00030854">
        <w:rPr>
          <w:color w:val="FF0000"/>
          <w:lang w:val="en-GB"/>
        </w:rPr>
        <w:t>s</w:t>
      </w:r>
      <w:r w:rsidR="003637BB">
        <w:rPr>
          <w:color w:val="FF0000"/>
          <w:lang w:val="en-GB"/>
        </w:rPr>
        <w:t xml:space="preserve"> would</w:t>
      </w:r>
      <w:r w:rsidR="00CD2DF0">
        <w:rPr>
          <w:color w:val="FF0000"/>
          <w:lang w:val="en-GB"/>
        </w:rPr>
        <w:t xml:space="preserve"> most often</w:t>
      </w:r>
      <w:r w:rsidR="003637BB">
        <w:rPr>
          <w:color w:val="FF0000"/>
          <w:lang w:val="en-GB"/>
        </w:rPr>
        <w:t xml:space="preserve"> require</w:t>
      </w:r>
      <w:r w:rsidR="006A7EA6">
        <w:rPr>
          <w:color w:val="FF0000"/>
          <w:lang w:val="en-GB"/>
        </w:rPr>
        <w:t xml:space="preserve"> </w:t>
      </w:r>
      <w:r w:rsidR="009B5E9E">
        <w:rPr>
          <w:color w:val="FF0000"/>
          <w:lang w:val="en-GB"/>
        </w:rPr>
        <w:t>the use of data fusion techniques</w:t>
      </w:r>
      <w:r w:rsidR="00AF6777">
        <w:rPr>
          <w:color w:val="FF0000"/>
          <w:lang w:val="en-GB"/>
        </w:rPr>
        <w:t xml:space="preserve"> especially among IOT-based devices </w:t>
      </w:r>
      <w:r w:rsidR="00B6794F">
        <w:rPr>
          <w:color w:val="FF0000"/>
          <w:lang w:val="en-GB"/>
        </w:rPr>
        <w:fldChar w:fldCharType="begin"/>
      </w:r>
      <w:r w:rsidR="003352B2">
        <w:rPr>
          <w:color w:val="FF0000"/>
          <w:lang w:val="en-GB"/>
        </w:rPr>
        <w:instrText xml:space="preserve"> ADDIN ZOTERO_ITEM CSL_CITATION {"citationID":"rwQwqvW4","properties":{"formattedCitation":"[85]","plainCitation":"[85]","noteIndex":0},"citationItems":[{"id":330,"uris":["http://zotero.org/users/11398818/items/85PWSJJJ"],"itemData":{"id":330,"type":"article-journal","container-title":"Information Fusion","DOI":"10.1016/j.inffus.2019.09.002","ISSN":"15662535","journalAbbreviation":"Information Fusion","language":"en","page":"269-280","source":"DOI.org (Crossref)","title":"An overview of data fusion techniques for Internet of Things enabled physical activity recognition and measure","volume":"55","author":[{"family":"Qi","given":"Jun"},{"family":"Yang","given":"Po"},{"family":"Newcombe","given":"Lee"},{"family":"Peng","given":"Xiyang"},{"family":"Yang","given":"Yun"},{"family":"Zhao","given":"Zhong"}],"issued":{"date-parts":[["2020",3]]}}}],"schema":"https://github.com/citation-style-language/schema/raw/master/csl-citation.json"} </w:instrText>
      </w:r>
      <w:r w:rsidR="00B6794F">
        <w:rPr>
          <w:color w:val="FF0000"/>
          <w:lang w:val="en-GB"/>
        </w:rPr>
        <w:fldChar w:fldCharType="separate"/>
      </w:r>
      <w:r w:rsidR="003352B2" w:rsidRPr="003352B2">
        <w:t>[85]</w:t>
      </w:r>
      <w:r w:rsidR="00B6794F">
        <w:rPr>
          <w:color w:val="FF0000"/>
          <w:lang w:val="en-GB"/>
        </w:rPr>
        <w:fldChar w:fldCharType="end"/>
      </w:r>
      <w:r w:rsidR="009B5E9E">
        <w:rPr>
          <w:color w:val="FF0000"/>
          <w:lang w:val="en-GB"/>
        </w:rPr>
        <w:t>.</w:t>
      </w:r>
      <w:r w:rsidR="00F97E17">
        <w:rPr>
          <w:color w:val="FF0000"/>
          <w:lang w:val="en-GB"/>
        </w:rPr>
        <w:t xml:space="preserve"> There </w:t>
      </w:r>
      <w:r w:rsidR="00FF701B">
        <w:rPr>
          <w:color w:val="FF0000"/>
          <w:lang w:val="en-GB"/>
        </w:rPr>
        <w:t>are</w:t>
      </w:r>
      <w:r w:rsidR="00881FFF">
        <w:rPr>
          <w:color w:val="FF0000"/>
          <w:lang w:val="en-GB"/>
        </w:rPr>
        <w:t xml:space="preserve"> also the</w:t>
      </w:r>
      <w:r w:rsidR="000806DC">
        <w:rPr>
          <w:color w:val="FF0000"/>
          <w:lang w:val="en-GB"/>
        </w:rPr>
        <w:t xml:space="preserve"> </w:t>
      </w:r>
      <w:r w:rsidR="00F97E17">
        <w:rPr>
          <w:color w:val="FF0000"/>
          <w:lang w:val="en-GB"/>
        </w:rPr>
        <w:t>cost implication</w:t>
      </w:r>
      <w:r w:rsidR="006F07E1">
        <w:rPr>
          <w:color w:val="FF0000"/>
          <w:lang w:val="en-GB"/>
        </w:rPr>
        <w:t>s</w:t>
      </w:r>
      <w:r w:rsidR="00F97E17">
        <w:rPr>
          <w:color w:val="FF0000"/>
          <w:lang w:val="en-GB"/>
        </w:rPr>
        <w:t xml:space="preserve"> involved with using multiple types of sensors and</w:t>
      </w:r>
      <w:r w:rsidR="00881FFF">
        <w:rPr>
          <w:color w:val="FF0000"/>
          <w:lang w:val="en-GB"/>
        </w:rPr>
        <w:t xml:space="preserve"> with that</w:t>
      </w:r>
      <w:r w:rsidR="006F07E1">
        <w:rPr>
          <w:color w:val="FF0000"/>
          <w:lang w:val="en-GB"/>
        </w:rPr>
        <w:t xml:space="preserve"> comes the</w:t>
      </w:r>
      <w:r w:rsidR="007D2D6D">
        <w:rPr>
          <w:color w:val="FF0000"/>
          <w:lang w:val="en-GB"/>
        </w:rPr>
        <w:t xml:space="preserve"> potential overhead </w:t>
      </w:r>
      <w:r w:rsidR="00DD750F">
        <w:rPr>
          <w:color w:val="FF0000"/>
          <w:lang w:val="en-GB"/>
        </w:rPr>
        <w:t>regarding</w:t>
      </w:r>
      <w:r w:rsidR="006F07E1">
        <w:rPr>
          <w:color w:val="FF0000"/>
          <w:lang w:val="en-GB"/>
        </w:rPr>
        <w:t xml:space="preserve"> the </w:t>
      </w:r>
      <w:r w:rsidR="00DD750F">
        <w:rPr>
          <w:color w:val="FF0000"/>
          <w:lang w:val="en-GB"/>
        </w:rPr>
        <w:t>needed</w:t>
      </w:r>
      <w:r w:rsidR="007D2D6D">
        <w:rPr>
          <w:color w:val="FF0000"/>
          <w:lang w:val="en-GB"/>
        </w:rPr>
        <w:t xml:space="preserve"> system </w:t>
      </w:r>
      <w:r w:rsidR="000806DC">
        <w:rPr>
          <w:color w:val="FF0000"/>
          <w:lang w:val="en-GB"/>
        </w:rPr>
        <w:t>maintenance over time.</w:t>
      </w:r>
      <w:r w:rsidR="00C46B07">
        <w:rPr>
          <w:color w:val="FF0000"/>
          <w:lang w:val="en-GB"/>
        </w:rPr>
        <w:t xml:space="preserve">  In terms of data privacy and security, </w:t>
      </w:r>
      <w:r w:rsidR="00CD7FE7">
        <w:rPr>
          <w:color w:val="FF0000"/>
          <w:lang w:val="en-GB"/>
        </w:rPr>
        <w:t>the collection</w:t>
      </w:r>
      <w:r w:rsidR="006A0379">
        <w:rPr>
          <w:color w:val="FF0000"/>
          <w:lang w:val="en-GB"/>
        </w:rPr>
        <w:t xml:space="preserve"> and storage</w:t>
      </w:r>
      <w:r w:rsidR="00CD7FE7">
        <w:rPr>
          <w:color w:val="FF0000"/>
          <w:lang w:val="en-GB"/>
        </w:rPr>
        <w:t xml:space="preserve"> of </w:t>
      </w:r>
      <w:r w:rsidR="00351B64">
        <w:rPr>
          <w:color w:val="FF0000"/>
          <w:lang w:val="en-GB"/>
        </w:rPr>
        <w:t xml:space="preserve">sensitive user data </w:t>
      </w:r>
      <w:r w:rsidR="006A0379">
        <w:rPr>
          <w:color w:val="FF0000"/>
          <w:lang w:val="en-GB"/>
        </w:rPr>
        <w:t>potentially</w:t>
      </w:r>
      <w:r w:rsidR="00A0545B">
        <w:rPr>
          <w:color w:val="FF0000"/>
          <w:lang w:val="en-GB"/>
        </w:rPr>
        <w:t xml:space="preserve"> </w:t>
      </w:r>
      <w:r w:rsidR="00CD7FE7">
        <w:rPr>
          <w:color w:val="FF0000"/>
          <w:lang w:val="en-GB"/>
        </w:rPr>
        <w:t>raises concerns</w:t>
      </w:r>
      <w:r w:rsidR="007C7275">
        <w:rPr>
          <w:color w:val="FF0000"/>
          <w:lang w:val="en-GB"/>
        </w:rPr>
        <w:t xml:space="preserve"> regarding the safeguards being implemented to ensure that </w:t>
      </w:r>
      <w:r w:rsidR="00433073">
        <w:rPr>
          <w:color w:val="FF0000"/>
          <w:lang w:val="en-GB"/>
        </w:rPr>
        <w:t>it has robust security measures in place</w:t>
      </w:r>
      <w:r w:rsidR="00550E82">
        <w:rPr>
          <w:color w:val="FF0000"/>
          <w:lang w:val="en-GB"/>
        </w:rPr>
        <w:t>,</w:t>
      </w:r>
      <w:r w:rsidR="00433073">
        <w:rPr>
          <w:color w:val="FF0000"/>
          <w:lang w:val="en-GB"/>
        </w:rPr>
        <w:t xml:space="preserve"> </w:t>
      </w:r>
      <w:r w:rsidR="005B469A">
        <w:rPr>
          <w:color w:val="FF0000"/>
          <w:lang w:val="en-GB"/>
        </w:rPr>
        <w:t>and it conforms to data privacy regulations</w:t>
      </w:r>
      <w:r w:rsidR="00DD750F">
        <w:rPr>
          <w:color w:val="FF0000"/>
          <w:lang w:val="en-GB"/>
        </w:rPr>
        <w:t xml:space="preserve"> </w:t>
      </w:r>
      <w:r w:rsidR="00DD750F">
        <w:rPr>
          <w:color w:val="FF0000"/>
          <w:lang w:val="en-GB"/>
        </w:rPr>
        <w:fldChar w:fldCharType="begin"/>
      </w:r>
      <w:r w:rsidR="003352B2">
        <w:rPr>
          <w:color w:val="FF0000"/>
          <w:lang w:val="en-GB"/>
        </w:rPr>
        <w:instrText xml:space="preserve"> ADDIN ZOTERO_ITEM CSL_CITATION {"citationID":"LJUG7050","properties":{"formattedCitation":"[86]","plainCitation":"[86]","noteIndex":0},"citationItems":[{"id":332,"uris":["http://zotero.org/users/11398818/items/HLCLB2K9"],"itemData":{"id":332,"type":"article-journal","container-title":"Future Generation Computer Systems","DOI":"10.1016/j.future.2017.04.045","ISSN":"0167739X","journalAbbreviation":"Future Generation Computer Systems","language":"en","page":"46-57","source":"DOI.org (Crossref)","title":"Evolving privacy: From sensors to the Internet of Things","title-short":"Evolving privacy","volume":"75","author":[{"family":"Lopez","given":"Javier"},{"family":"Rios","given":"Ruben"},{"family":"Bao","given":"Feng"},{"family":"Wang","given":"Guilin"}],"issued":{"date-parts":[["2017",10]]}}}],"schema":"https://github.com/citation-style-language/schema/raw/master/csl-citation.json"} </w:instrText>
      </w:r>
      <w:r w:rsidR="00DD750F">
        <w:rPr>
          <w:color w:val="FF0000"/>
          <w:lang w:val="en-GB"/>
        </w:rPr>
        <w:fldChar w:fldCharType="separate"/>
      </w:r>
      <w:r w:rsidR="003352B2" w:rsidRPr="003352B2">
        <w:t>[86]</w:t>
      </w:r>
      <w:r w:rsidR="00DD750F">
        <w:rPr>
          <w:color w:val="FF0000"/>
          <w:lang w:val="en-GB"/>
        </w:rPr>
        <w:fldChar w:fldCharType="end"/>
      </w:r>
      <w:r w:rsidR="00A0545B">
        <w:rPr>
          <w:color w:val="FF0000"/>
          <w:lang w:val="en-GB"/>
        </w:rPr>
        <w:t>.</w:t>
      </w:r>
      <w:r w:rsidR="007331AC">
        <w:rPr>
          <w:color w:val="FF0000"/>
          <w:lang w:val="en-GB"/>
        </w:rPr>
        <w:t xml:space="preserve">  </w:t>
      </w:r>
    </w:p>
    <w:p w14:paraId="38ADFD0F" w14:textId="27A97ECE" w:rsidR="00161A32" w:rsidRPr="00621204" w:rsidRDefault="000808DB" w:rsidP="00470774">
      <w:pPr>
        <w:pStyle w:val="MDPI22heading2"/>
        <w:rPr>
          <w:noProof w:val="0"/>
          <w:lang w:val="en-GB"/>
        </w:rPr>
      </w:pPr>
      <w:r>
        <w:rPr>
          <w:noProof w:val="0"/>
          <w:lang w:val="en-GB"/>
        </w:rPr>
        <w:t>6</w:t>
      </w:r>
      <w:r w:rsidR="00470774" w:rsidRPr="00621204">
        <w:rPr>
          <w:noProof w:val="0"/>
          <w:lang w:val="en-GB"/>
        </w:rPr>
        <w:t xml:space="preserve">.2 </w:t>
      </w:r>
      <w:r w:rsidR="009708D1" w:rsidRPr="00621204">
        <w:rPr>
          <w:noProof w:val="0"/>
          <w:lang w:val="en-GB"/>
        </w:rPr>
        <w:t>Classification Algorithm</w:t>
      </w:r>
    </w:p>
    <w:p w14:paraId="13C6C16C" w14:textId="21A0B8C5" w:rsidR="002902DA" w:rsidRDefault="002902DA" w:rsidP="00E1755A">
      <w:pPr>
        <w:pStyle w:val="MDPI31text"/>
        <w:rPr>
          <w:lang w:val="en-GB"/>
        </w:rPr>
      </w:pPr>
      <w:r w:rsidRPr="004E60A5">
        <w:rPr>
          <w:highlight w:val="yellow"/>
          <w:lang w:val="en-GB"/>
        </w:rPr>
        <w:t xml:space="preserve">Figure </w:t>
      </w:r>
      <w:r w:rsidR="000A5D3F" w:rsidRPr="004E60A5">
        <w:rPr>
          <w:highlight w:val="yellow"/>
          <w:lang w:val="en-GB"/>
        </w:rPr>
        <w:t>9</w:t>
      </w:r>
      <w:r w:rsidRPr="004E60A5">
        <w:rPr>
          <w:highlight w:val="yellow"/>
          <w:lang w:val="en-GB"/>
        </w:rPr>
        <w:t xml:space="preserve"> illustrates the relationship between the number of sitting postures classified and the overall classification accuracy of various machine learning models, as reported in the literature. </w:t>
      </w:r>
      <w:r w:rsidR="002414CB" w:rsidRPr="004E60A5">
        <w:rPr>
          <w:highlight w:val="yellow"/>
          <w:lang w:val="en-GB"/>
        </w:rPr>
        <w:t>Data analysis indicates a moderate negative correlation between the model's accuracy and the number of postures it classifies</w:t>
      </w:r>
      <w:r w:rsidRPr="004E60A5">
        <w:rPr>
          <w:highlight w:val="yellow"/>
          <w:lang w:val="en-GB"/>
        </w:rPr>
        <w:t>. This trend indicates that as the complexity of posture classification increases—with more postures</w:t>
      </w:r>
      <w:r w:rsidRPr="00620A99">
        <w:rPr>
          <w:lang w:val="en-GB"/>
        </w:rPr>
        <w:t xml:space="preserve">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354A66">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354A66" w:rsidRPr="00354A66">
        <w:t>[33]</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4A7791">
        <w:rPr>
          <w:lang w:val="en-GB"/>
        </w:rPr>
        <w:instrText xml:space="preserve"> ADDIN ZOTERO_ITEM CSL_CITATION {"citationID":"6EZUoEaf","properties":{"formattedCitation":"[77]","plainCitation":"[77]","noteIndex":0},"citationItems":[{"id":126,"uris":["http://zotero.org/groups/5004747/items/SZ698YAT"],"itemData":{"id":126,"type":"article-journal","container-title":"IEEE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4A7791" w:rsidRPr="004A7791">
        <w:t>[77]</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804386">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804386" w:rsidRPr="00804386">
        <w:t>[54]</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42250C">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42250C" w:rsidRPr="0042250C">
        <w:t>[55]</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2ADC9661" w14:textId="72337A41" w:rsidR="00F75FAA" w:rsidRPr="00621204" w:rsidRDefault="00FD387B" w:rsidP="0083158E">
      <w:pPr>
        <w:pStyle w:val="MDPI52figure"/>
        <w:rPr>
          <w:lang w:val="en-GB"/>
        </w:rPr>
      </w:pPr>
      <w:r>
        <w:rPr>
          <w:noProof/>
        </w:rPr>
        <w:drawing>
          <wp:inline distT="0" distB="0" distL="0" distR="0" wp14:anchorId="0F9FAE60" wp14:editId="06A10FA0">
            <wp:extent cx="4568969" cy="2764974"/>
            <wp:effectExtent l="0" t="0" r="0" b="0"/>
            <wp:docPr id="506051614"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2C260770" w14:textId="6A0E5DEE" w:rsidR="00AA3066" w:rsidRPr="00A37378" w:rsidRDefault="00F70D75" w:rsidP="00A37378">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 xml:space="preserve">statistical models in terms of classification accuracy for sitting </w:t>
      </w:r>
      <w:r w:rsidRPr="00F70D75">
        <w:rPr>
          <w:lang w:val="en-GB"/>
        </w:rPr>
        <w:lastRenderedPageBreak/>
        <w:t>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3CFA20F9" w:rsidR="00AE4DC0" w:rsidRPr="00621204" w:rsidRDefault="000808DB" w:rsidP="00430029">
      <w:pPr>
        <w:pStyle w:val="MDPI22heading2"/>
        <w:rPr>
          <w:noProof w:val="0"/>
          <w:lang w:val="en-GB"/>
        </w:rPr>
      </w:pPr>
      <w:r>
        <w:rPr>
          <w:noProof w:val="0"/>
          <w:lang w:val="en-GB"/>
        </w:rPr>
        <w:t>6</w:t>
      </w:r>
      <w:r w:rsidR="002A0DBE" w:rsidRPr="00621204">
        <w:rPr>
          <w:noProof w:val="0"/>
          <w:lang w:val="en-GB"/>
        </w:rPr>
        <w:t xml:space="preserve">.3 </w:t>
      </w:r>
      <w:r w:rsidR="00AE4DC0" w:rsidRPr="00621204">
        <w:rPr>
          <w:noProof w:val="0"/>
          <w:lang w:val="en-GB"/>
        </w:rPr>
        <w:t>Research Gaps</w:t>
      </w:r>
    </w:p>
    <w:p w14:paraId="33751028" w14:textId="5662F05F" w:rsidR="000C482B" w:rsidRPr="00621204" w:rsidRDefault="000808DB" w:rsidP="002A0DBE">
      <w:pPr>
        <w:pStyle w:val="MDPI23heading3"/>
        <w:rPr>
          <w:lang w:val="en-GB"/>
        </w:rPr>
      </w:pPr>
      <w:r>
        <w:rPr>
          <w:lang w:val="en-GB"/>
        </w:rPr>
        <w:t>6</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6716C7BF" w:rsidR="003A79BE" w:rsidRPr="00621204" w:rsidRDefault="000808DB" w:rsidP="002901A8">
      <w:pPr>
        <w:pStyle w:val="MDPI23heading3"/>
        <w:rPr>
          <w:color w:val="auto"/>
          <w:lang w:val="en-GB"/>
        </w:rPr>
      </w:pPr>
      <w:r>
        <w:rPr>
          <w:color w:val="auto"/>
          <w:lang w:val="en-GB"/>
        </w:rPr>
        <w:t>6</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Default="00897CEE" w:rsidP="00897CEE">
      <w:pPr>
        <w:pStyle w:val="MDPI31text"/>
        <w:rPr>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77A55BEB" w14:textId="77777777" w:rsidR="0013624C" w:rsidRDefault="0013624C" w:rsidP="00EC7891">
      <w:pPr>
        <w:pStyle w:val="MDPI31text"/>
        <w:ind w:left="0" w:firstLine="0"/>
        <w:rPr>
          <w:lang w:val="en-GB"/>
        </w:rPr>
      </w:pPr>
    </w:p>
    <w:p w14:paraId="41BA3F2D" w14:textId="5E735983" w:rsidR="00B35EF3" w:rsidRPr="008C6020" w:rsidRDefault="000808DB" w:rsidP="00640BDF">
      <w:pPr>
        <w:pStyle w:val="MDPI32textnoindent"/>
        <w:rPr>
          <w:color w:val="FF0000"/>
        </w:rPr>
      </w:pPr>
      <w:r w:rsidRPr="006258F1">
        <w:rPr>
          <w:color w:val="FF0000"/>
        </w:rPr>
        <w:lastRenderedPageBreak/>
        <w:t>6</w:t>
      </w:r>
      <w:r w:rsidR="001A6AA6" w:rsidRPr="006258F1">
        <w:rPr>
          <w:color w:val="FF0000"/>
        </w:rPr>
        <w:t>.4 Feasibility</w:t>
      </w:r>
      <w:r w:rsidR="001A6AA6" w:rsidRPr="008C6020">
        <w:rPr>
          <w:color w:val="FF0000"/>
        </w:rPr>
        <w:t xml:space="preserve"> of Smart Sensing chair in the real-world</w:t>
      </w:r>
      <w:r w:rsidR="009B37F9">
        <w:rPr>
          <w:color w:val="FF0000"/>
        </w:rPr>
        <w:t xml:space="preserve"> </w:t>
      </w:r>
      <w:commentRangeStart w:id="1"/>
      <w:r w:rsidR="009B37F9">
        <w:rPr>
          <w:color w:val="FF0000"/>
        </w:rPr>
        <w:t>setting</w:t>
      </w:r>
      <w:commentRangeEnd w:id="1"/>
      <w:r w:rsidR="00E308A2">
        <w:rPr>
          <w:rStyle w:val="CommentReference"/>
          <w:rFonts w:eastAsia="SimSun"/>
          <w:snapToGrid/>
          <w:lang w:val="en-GB" w:eastAsia="zh-CN" w:bidi="ar-SA"/>
        </w:rPr>
        <w:commentReference w:id="1"/>
      </w:r>
    </w:p>
    <w:p w14:paraId="08D3FF81" w14:textId="7F681DF3" w:rsidR="00B77601" w:rsidRDefault="00F141F6" w:rsidP="00B77601">
      <w:pPr>
        <w:pStyle w:val="MDPI31text"/>
        <w:rPr>
          <w:color w:val="FF0000"/>
        </w:rPr>
      </w:pPr>
      <w:r>
        <w:rPr>
          <w:color w:val="FF0000"/>
        </w:rPr>
        <w:t xml:space="preserve">The implementation of smart sensing </w:t>
      </w:r>
      <w:r w:rsidR="00A04C0D">
        <w:rPr>
          <w:color w:val="FF0000"/>
        </w:rPr>
        <w:t>chairs</w:t>
      </w:r>
      <w:r>
        <w:rPr>
          <w:color w:val="FF0000"/>
        </w:rPr>
        <w:t xml:space="preserve"> in </w:t>
      </w:r>
      <w:r w:rsidR="00C42310">
        <w:rPr>
          <w:color w:val="FF0000"/>
        </w:rPr>
        <w:t>real</w:t>
      </w:r>
      <w:r>
        <w:rPr>
          <w:color w:val="FF0000"/>
        </w:rPr>
        <w:t>-life scenarios</w:t>
      </w:r>
      <w:r w:rsidR="00C42310">
        <w:rPr>
          <w:color w:val="FF0000"/>
        </w:rPr>
        <w:t xml:space="preserve"> such as</w:t>
      </w:r>
      <w:r>
        <w:rPr>
          <w:color w:val="FF0000"/>
        </w:rPr>
        <w:t xml:space="preserve"> </w:t>
      </w:r>
      <w:r w:rsidR="00683322">
        <w:rPr>
          <w:color w:val="FF0000"/>
        </w:rPr>
        <w:t>offices or healthcare facilities both has its opportunit</w:t>
      </w:r>
      <w:r w:rsidR="00C42310">
        <w:rPr>
          <w:color w:val="FF0000"/>
        </w:rPr>
        <w:t>ies</w:t>
      </w:r>
      <w:r w:rsidR="00683322">
        <w:rPr>
          <w:color w:val="FF0000"/>
        </w:rPr>
        <w:t xml:space="preserve"> and challenges.</w:t>
      </w:r>
      <w:r w:rsidR="001A6B2B">
        <w:rPr>
          <w:color w:val="FF0000"/>
        </w:rPr>
        <w:t xml:space="preserve"> The current advancement of sensor technology has increasingly made it </w:t>
      </w:r>
      <w:r w:rsidR="00391B2F">
        <w:rPr>
          <w:color w:val="FF0000"/>
        </w:rPr>
        <w:t>possible to actively monitor various sitting postures</w:t>
      </w:r>
      <w:r w:rsidR="00A158AF">
        <w:rPr>
          <w:color w:val="FF0000"/>
        </w:rPr>
        <w:t xml:space="preserve"> while also proving </w:t>
      </w:r>
      <w:r w:rsidR="009D18CE">
        <w:rPr>
          <w:color w:val="FF0000"/>
        </w:rPr>
        <w:t>valuable</w:t>
      </w:r>
      <w:r w:rsidR="00A158AF">
        <w:rPr>
          <w:color w:val="FF0000"/>
        </w:rPr>
        <w:t xml:space="preserve"> user-feedback in real-time</w:t>
      </w:r>
      <w:r w:rsidR="00391B2F">
        <w:rPr>
          <w:color w:val="FF0000"/>
        </w:rPr>
        <w:t>.</w:t>
      </w:r>
      <w:r w:rsidR="00A158AF">
        <w:rPr>
          <w:color w:val="FF0000"/>
        </w:rPr>
        <w:t xml:space="preserve"> </w:t>
      </w:r>
      <w:r w:rsidR="00EB45B9">
        <w:rPr>
          <w:color w:val="FF0000"/>
        </w:rPr>
        <w:t>Smart sensing chair</w:t>
      </w:r>
      <w:r w:rsidR="00A158AF">
        <w:rPr>
          <w:color w:val="FF0000"/>
        </w:rPr>
        <w:t xml:space="preserve"> systems have the </w:t>
      </w:r>
      <w:r w:rsidR="00567BE9">
        <w:rPr>
          <w:color w:val="FF0000"/>
        </w:rPr>
        <w:t>capacity of promoting better sitting and posture habits</w:t>
      </w:r>
      <w:r w:rsidR="00A34819">
        <w:rPr>
          <w:color w:val="FF0000"/>
        </w:rPr>
        <w:t xml:space="preserve"> by reducing the risk of musculoskeletal disorder</w:t>
      </w:r>
      <w:r w:rsidR="00C42310">
        <w:rPr>
          <w:color w:val="FF0000"/>
        </w:rPr>
        <w:t>s</w:t>
      </w:r>
      <w:r w:rsidR="00A34819">
        <w:rPr>
          <w:color w:val="FF0000"/>
        </w:rPr>
        <w:t xml:space="preserve"> among individuals</w:t>
      </w:r>
      <w:r w:rsidR="009D18CE">
        <w:rPr>
          <w:color w:val="FF0000"/>
        </w:rPr>
        <w:t xml:space="preserve"> who are regularly seated for an extended period</w:t>
      </w:r>
      <w:r w:rsidR="00A34819">
        <w:rPr>
          <w:color w:val="FF0000"/>
        </w:rPr>
        <w:t>, further improving the quality of life</w:t>
      </w:r>
      <w:r w:rsidR="00106828">
        <w:rPr>
          <w:color w:val="FF0000"/>
        </w:rPr>
        <w:t xml:space="preserve"> by</w:t>
      </w:r>
      <w:r w:rsidR="00290D4F">
        <w:rPr>
          <w:color w:val="FF0000"/>
        </w:rPr>
        <w:t xml:space="preserve"> </w:t>
      </w:r>
      <w:r w:rsidR="00D66A44">
        <w:rPr>
          <w:color w:val="FF0000"/>
        </w:rPr>
        <w:t>actively promo</w:t>
      </w:r>
      <w:r w:rsidR="00106828">
        <w:rPr>
          <w:color w:val="FF0000"/>
        </w:rPr>
        <w:t>ting</w:t>
      </w:r>
      <w:r w:rsidR="00D66A44">
        <w:rPr>
          <w:color w:val="FF0000"/>
        </w:rPr>
        <w:t xml:space="preserve"> the habit </w:t>
      </w:r>
      <w:r w:rsidR="00B77601">
        <w:rPr>
          <w:color w:val="FF0000"/>
        </w:rPr>
        <w:t>of a wellness att</w:t>
      </w:r>
      <w:r w:rsidR="001407DD">
        <w:rPr>
          <w:color w:val="FF0000"/>
        </w:rPr>
        <w:t>itude while in the workplace of the healthcare environment</w:t>
      </w:r>
      <w:r w:rsidR="00B77601">
        <w:rPr>
          <w:color w:val="FF0000"/>
        </w:rPr>
        <w:t xml:space="preserve">. </w:t>
      </w:r>
    </w:p>
    <w:p w14:paraId="6CE31765" w14:textId="41B35E2A" w:rsidR="002F3B94" w:rsidRDefault="005E6FEB" w:rsidP="0063655E">
      <w:pPr>
        <w:pStyle w:val="MDPI31text"/>
        <w:rPr>
          <w:color w:val="FF0000"/>
        </w:rPr>
      </w:pPr>
      <w:r>
        <w:rPr>
          <w:color w:val="FF0000"/>
        </w:rPr>
        <w:t xml:space="preserve">While there are some benefits </w:t>
      </w:r>
      <w:r w:rsidR="00AD46D6">
        <w:rPr>
          <w:color w:val="FF0000"/>
        </w:rPr>
        <w:t>associated with</w:t>
      </w:r>
      <w:r w:rsidR="00561E15">
        <w:rPr>
          <w:color w:val="FF0000"/>
        </w:rPr>
        <w:t xml:space="preserve"> the use of smart sensing chairs</w:t>
      </w:r>
      <w:r w:rsidR="00AD46D6">
        <w:rPr>
          <w:color w:val="FF0000"/>
        </w:rPr>
        <w:t xml:space="preserve">, there are a few challenges </w:t>
      </w:r>
      <w:r w:rsidR="00D02D43">
        <w:rPr>
          <w:color w:val="FF0000"/>
        </w:rPr>
        <w:t>associated with it</w:t>
      </w:r>
      <w:r w:rsidR="00AD46D6">
        <w:rPr>
          <w:color w:val="FF0000"/>
        </w:rPr>
        <w:t>.</w:t>
      </w:r>
      <w:r w:rsidR="007D41FB">
        <w:rPr>
          <w:color w:val="FF0000"/>
        </w:rPr>
        <w:t xml:space="preserve"> </w:t>
      </w:r>
      <w:r w:rsidR="00561E15">
        <w:rPr>
          <w:color w:val="FF0000"/>
        </w:rPr>
        <w:t xml:space="preserve">Firstly, </w:t>
      </w:r>
      <w:r w:rsidR="00224451">
        <w:rPr>
          <w:color w:val="FF0000"/>
        </w:rPr>
        <w:t xml:space="preserve">there are </w:t>
      </w:r>
      <w:r w:rsidR="009D589C">
        <w:rPr>
          <w:color w:val="FF0000"/>
        </w:rPr>
        <w:t>considerations regarding the</w:t>
      </w:r>
      <w:r w:rsidR="007D41FB">
        <w:rPr>
          <w:color w:val="FF0000"/>
        </w:rPr>
        <w:t xml:space="preserve"> reliability and accuracy of the sensor data </w:t>
      </w:r>
      <w:r w:rsidR="009D589C">
        <w:rPr>
          <w:color w:val="FF0000"/>
        </w:rPr>
        <w:t>as well as the po</w:t>
      </w:r>
      <w:r w:rsidR="00253CCB">
        <w:rPr>
          <w:color w:val="FF0000"/>
        </w:rPr>
        <w:t>ssibility of</w:t>
      </w:r>
      <w:r w:rsidR="00656FCA">
        <w:rPr>
          <w:color w:val="FF0000"/>
        </w:rPr>
        <w:t xml:space="preserve"> false positive</w:t>
      </w:r>
      <w:r w:rsidR="00253CCB">
        <w:rPr>
          <w:color w:val="FF0000"/>
        </w:rPr>
        <w:t>s</w:t>
      </w:r>
      <w:r w:rsidR="00656FCA">
        <w:rPr>
          <w:color w:val="FF0000"/>
        </w:rPr>
        <w:t xml:space="preserve"> in the detection of </w:t>
      </w:r>
      <w:r w:rsidR="00253CCB">
        <w:rPr>
          <w:color w:val="FF0000"/>
        </w:rPr>
        <w:t xml:space="preserve">sitting </w:t>
      </w:r>
      <w:r w:rsidR="00656FCA">
        <w:rPr>
          <w:color w:val="FF0000"/>
        </w:rPr>
        <w:t>postures</w:t>
      </w:r>
      <w:r w:rsidR="00792E40">
        <w:rPr>
          <w:color w:val="FF0000"/>
        </w:rPr>
        <w:t>.</w:t>
      </w:r>
      <w:r w:rsidR="00F70F78">
        <w:rPr>
          <w:color w:val="FF0000"/>
        </w:rPr>
        <w:t xml:space="preserve"> Sensor drifts are </w:t>
      </w:r>
      <w:r w:rsidR="006A4BB4">
        <w:rPr>
          <w:color w:val="FF0000"/>
        </w:rPr>
        <w:t>always</w:t>
      </w:r>
      <w:r w:rsidR="00F70F78">
        <w:rPr>
          <w:color w:val="FF0000"/>
        </w:rPr>
        <w:t xml:space="preserve"> potential risk w</w:t>
      </w:r>
      <w:r w:rsidR="00EC33A0">
        <w:rPr>
          <w:color w:val="FF0000"/>
        </w:rPr>
        <w:t>hich</w:t>
      </w:r>
      <w:r w:rsidR="00F70F78">
        <w:rPr>
          <w:color w:val="FF0000"/>
        </w:rPr>
        <w:t xml:space="preserve"> most times is u</w:t>
      </w:r>
      <w:r w:rsidR="00EC33A0">
        <w:rPr>
          <w:color w:val="FF0000"/>
        </w:rPr>
        <w:t>navoidable</w:t>
      </w:r>
      <w:r w:rsidR="006A4BB4">
        <w:rPr>
          <w:color w:val="FF0000"/>
        </w:rPr>
        <w:t xml:space="preserve"> and subsequently </w:t>
      </w:r>
      <w:r w:rsidR="00D76FE6">
        <w:rPr>
          <w:color w:val="FF0000"/>
        </w:rPr>
        <w:t>leads</w:t>
      </w:r>
      <w:r w:rsidR="00EC33A0">
        <w:rPr>
          <w:color w:val="FF0000"/>
        </w:rPr>
        <w:t xml:space="preserve"> to inaccuracies</w:t>
      </w:r>
      <w:r w:rsidR="00106828">
        <w:rPr>
          <w:color w:val="FF0000"/>
        </w:rPr>
        <w:t xml:space="preserve"> of</w:t>
      </w:r>
      <w:r w:rsidR="006C7899">
        <w:rPr>
          <w:color w:val="FF0000"/>
        </w:rPr>
        <w:t xml:space="preserve"> senso</w:t>
      </w:r>
      <w:r w:rsidR="006A4BB4">
        <w:rPr>
          <w:color w:val="FF0000"/>
        </w:rPr>
        <w:t>r</w:t>
      </w:r>
      <w:r w:rsidR="00E12532">
        <w:rPr>
          <w:color w:val="FF0000"/>
        </w:rPr>
        <w:t xml:space="preserve"> readings</w:t>
      </w:r>
      <w:r w:rsidR="008230F5">
        <w:rPr>
          <w:color w:val="FF0000"/>
        </w:rPr>
        <w:t xml:space="preserve"> over time</w:t>
      </w:r>
      <w:r w:rsidR="009F5553">
        <w:rPr>
          <w:color w:val="FF0000"/>
        </w:rPr>
        <w:t xml:space="preserve"> </w:t>
      </w:r>
      <w:r w:rsidR="009F5553">
        <w:rPr>
          <w:color w:val="FF0000"/>
        </w:rPr>
        <w:fldChar w:fldCharType="begin"/>
      </w:r>
      <w:r w:rsidR="003352B2">
        <w:rPr>
          <w:color w:val="FF0000"/>
        </w:rPr>
        <w:instrText xml:space="preserve"> ADDIN ZOTERO_ITEM CSL_CITATION {"citationID":"D51ikSKU","properties":{"formattedCitation":"[87]","plainCitation":"[87]","noteIndex":0},"citationItems":[{"id":333,"uris":["http://zotero.org/users/11398818/items/ZUURXY25"],"itemData":{"id":333,"type":"article-journal","container-title":"Procedia Computer Science","DOI":"10.1016/j.procs.2021.01.341","ISSN":"18770509","journalAbbreviation":"Procedia Computer Science","language":"en","page":"903-912","source":"DOI.org (Crossref)","title":"Drift Detection Analytics for IoT Sensors","volume":"180","author":[{"family":"Munirathinam","given":"Sathyan"}],"issued":{"date-parts":[["2021"]]}}}],"schema":"https://github.com/citation-style-language/schema/raw/master/csl-citation.json"} </w:instrText>
      </w:r>
      <w:r w:rsidR="009F5553">
        <w:rPr>
          <w:color w:val="FF0000"/>
        </w:rPr>
        <w:fldChar w:fldCharType="separate"/>
      </w:r>
      <w:r w:rsidR="003352B2" w:rsidRPr="003352B2">
        <w:t>[87]</w:t>
      </w:r>
      <w:r w:rsidR="009F5553">
        <w:rPr>
          <w:color w:val="FF0000"/>
        </w:rPr>
        <w:fldChar w:fldCharType="end"/>
      </w:r>
      <w:r w:rsidR="006C7899">
        <w:rPr>
          <w:color w:val="FF0000"/>
        </w:rPr>
        <w:t xml:space="preserve">. </w:t>
      </w:r>
      <w:r w:rsidR="00A45A87">
        <w:rPr>
          <w:color w:val="FF0000"/>
        </w:rPr>
        <w:t>Furthermore, r</w:t>
      </w:r>
      <w:r w:rsidR="00A00EDA">
        <w:rPr>
          <w:color w:val="FF0000"/>
        </w:rPr>
        <w:t>egular sensor ca</w:t>
      </w:r>
      <w:r w:rsidR="006C7899">
        <w:rPr>
          <w:color w:val="FF0000"/>
        </w:rPr>
        <w:t>libration</w:t>
      </w:r>
      <w:r w:rsidR="00A00EDA">
        <w:rPr>
          <w:color w:val="FF0000"/>
        </w:rPr>
        <w:t>s</w:t>
      </w:r>
      <w:r w:rsidR="006C7899">
        <w:rPr>
          <w:color w:val="FF0000"/>
        </w:rPr>
        <w:t xml:space="preserve"> </w:t>
      </w:r>
      <w:r w:rsidR="00A00EDA">
        <w:rPr>
          <w:color w:val="FF0000"/>
        </w:rPr>
        <w:t xml:space="preserve">in </w:t>
      </w:r>
      <w:r w:rsidR="0077250C">
        <w:rPr>
          <w:color w:val="FF0000"/>
        </w:rPr>
        <w:t>these aspects</w:t>
      </w:r>
      <w:r w:rsidR="00A00EDA">
        <w:rPr>
          <w:color w:val="FF0000"/>
        </w:rPr>
        <w:t xml:space="preserve"> are very </w:t>
      </w:r>
      <w:r w:rsidR="00A64731">
        <w:rPr>
          <w:color w:val="FF0000"/>
        </w:rPr>
        <w:t>crucial</w:t>
      </w:r>
      <w:r w:rsidR="00A00EDA">
        <w:rPr>
          <w:color w:val="FF0000"/>
        </w:rPr>
        <w:t xml:space="preserve"> to ensure </w:t>
      </w:r>
      <w:r w:rsidR="000C0420">
        <w:rPr>
          <w:color w:val="FF0000"/>
        </w:rPr>
        <w:t xml:space="preserve">the accuracy and effectiveness of the sensor in </w:t>
      </w:r>
      <w:r w:rsidR="008230F5">
        <w:rPr>
          <w:color w:val="FF0000"/>
        </w:rPr>
        <w:t>the interpretation of</w:t>
      </w:r>
      <w:r w:rsidR="000C0420">
        <w:rPr>
          <w:color w:val="FF0000"/>
        </w:rPr>
        <w:t xml:space="preserve"> </w:t>
      </w:r>
      <w:r w:rsidR="0077250C">
        <w:rPr>
          <w:color w:val="FF0000"/>
        </w:rPr>
        <w:t xml:space="preserve">the user’s postures. </w:t>
      </w:r>
    </w:p>
    <w:p w14:paraId="7CF296A5" w14:textId="1101282A" w:rsidR="00F542DA" w:rsidRDefault="006139C6" w:rsidP="0063655E">
      <w:pPr>
        <w:pStyle w:val="MDPI31text"/>
        <w:rPr>
          <w:color w:val="FF0000"/>
        </w:rPr>
      </w:pPr>
      <w:r>
        <w:rPr>
          <w:color w:val="FF0000"/>
        </w:rPr>
        <w:t xml:space="preserve">There are also </w:t>
      </w:r>
      <w:r w:rsidR="00907221">
        <w:rPr>
          <w:color w:val="FF0000"/>
        </w:rPr>
        <w:t>considerations</w:t>
      </w:r>
      <w:r>
        <w:rPr>
          <w:color w:val="FF0000"/>
        </w:rPr>
        <w:t xml:space="preserve"> </w:t>
      </w:r>
      <w:r w:rsidR="006F2CEA">
        <w:rPr>
          <w:color w:val="FF0000"/>
        </w:rPr>
        <w:t xml:space="preserve">concerning the integration </w:t>
      </w:r>
      <w:r w:rsidR="009A4FF9">
        <w:rPr>
          <w:color w:val="FF0000"/>
        </w:rPr>
        <w:t xml:space="preserve">with </w:t>
      </w:r>
      <w:r w:rsidR="006F2CEA">
        <w:rPr>
          <w:color w:val="FF0000"/>
        </w:rPr>
        <w:t xml:space="preserve">existing </w:t>
      </w:r>
      <w:r w:rsidR="002C748A">
        <w:rPr>
          <w:color w:val="FF0000"/>
        </w:rPr>
        <w:t xml:space="preserve">technological infrastructures, such as </w:t>
      </w:r>
      <w:r w:rsidR="00BC779E">
        <w:rPr>
          <w:color w:val="FF0000"/>
        </w:rPr>
        <w:t>workplace</w:t>
      </w:r>
      <w:r w:rsidR="003875D9">
        <w:rPr>
          <w:color w:val="FF0000"/>
        </w:rPr>
        <w:t xml:space="preserve"> networks and </w:t>
      </w:r>
      <w:r w:rsidR="001C4820">
        <w:rPr>
          <w:color w:val="FF0000"/>
        </w:rPr>
        <w:t>IT healthcare systems</w:t>
      </w:r>
      <w:r w:rsidR="00D02D43">
        <w:rPr>
          <w:color w:val="FF0000"/>
        </w:rPr>
        <w:t xml:space="preserve"> with</w:t>
      </w:r>
      <w:r w:rsidR="006F2CEA">
        <w:rPr>
          <w:color w:val="FF0000"/>
        </w:rPr>
        <w:t>out</w:t>
      </w:r>
      <w:r w:rsidR="009A4FF9">
        <w:rPr>
          <w:color w:val="FF0000"/>
        </w:rPr>
        <w:t xml:space="preserve"> extensive</w:t>
      </w:r>
      <w:r w:rsidR="00D02D43">
        <w:rPr>
          <w:color w:val="FF0000"/>
        </w:rPr>
        <w:t xml:space="preserve"> </w:t>
      </w:r>
      <w:r w:rsidR="009A4FF9">
        <w:rPr>
          <w:color w:val="FF0000"/>
        </w:rPr>
        <w:t>modifications</w:t>
      </w:r>
      <w:r w:rsidR="00F542DA">
        <w:rPr>
          <w:color w:val="FF0000"/>
        </w:rPr>
        <w:t xml:space="preserve"> and user adoption</w:t>
      </w:r>
      <w:r w:rsidR="00D02D43">
        <w:rPr>
          <w:color w:val="FF0000"/>
        </w:rPr>
        <w:t>.</w:t>
      </w:r>
      <w:r w:rsidR="00F22230">
        <w:rPr>
          <w:color w:val="FF0000"/>
        </w:rPr>
        <w:t xml:space="preserve"> </w:t>
      </w:r>
      <w:r w:rsidR="0090783D">
        <w:rPr>
          <w:color w:val="FF0000"/>
        </w:rPr>
        <w:t>T</w:t>
      </w:r>
      <w:r w:rsidR="00F22230">
        <w:rPr>
          <w:color w:val="FF0000"/>
        </w:rPr>
        <w:t xml:space="preserve">he </w:t>
      </w:r>
      <w:r w:rsidR="00A9607F">
        <w:rPr>
          <w:color w:val="FF0000"/>
        </w:rPr>
        <w:t xml:space="preserve">increasing </w:t>
      </w:r>
      <w:r w:rsidR="00F22230">
        <w:rPr>
          <w:color w:val="FF0000"/>
        </w:rPr>
        <w:t xml:space="preserve">adoption </w:t>
      </w:r>
      <w:r w:rsidR="0011580D">
        <w:rPr>
          <w:color w:val="FF0000"/>
        </w:rPr>
        <w:t>of IoT</w:t>
      </w:r>
      <w:r w:rsidR="007F26E4">
        <w:rPr>
          <w:color w:val="FF0000"/>
        </w:rPr>
        <w:t xml:space="preserve">-based </w:t>
      </w:r>
      <w:r w:rsidR="00800964">
        <w:rPr>
          <w:color w:val="FF0000"/>
        </w:rPr>
        <w:t>technolog</w:t>
      </w:r>
      <w:r w:rsidR="001D15A3">
        <w:rPr>
          <w:color w:val="FF0000"/>
        </w:rPr>
        <w:t>y</w:t>
      </w:r>
      <w:r w:rsidR="0090783D">
        <w:rPr>
          <w:color w:val="FF0000"/>
        </w:rPr>
        <w:t xml:space="preserve"> </w:t>
      </w:r>
      <w:r w:rsidR="00735AAC">
        <w:rPr>
          <w:color w:val="FF0000"/>
        </w:rPr>
        <w:t xml:space="preserve">has made </w:t>
      </w:r>
      <w:r w:rsidR="00BF57C5">
        <w:rPr>
          <w:color w:val="FF0000"/>
        </w:rPr>
        <w:t>it</w:t>
      </w:r>
      <w:r w:rsidR="0090783D">
        <w:rPr>
          <w:color w:val="FF0000"/>
        </w:rPr>
        <w:t xml:space="preserve"> a</w:t>
      </w:r>
      <w:r w:rsidR="00BF57C5">
        <w:rPr>
          <w:color w:val="FF0000"/>
        </w:rPr>
        <w:t xml:space="preserve"> </w:t>
      </w:r>
      <w:r w:rsidR="0090783D">
        <w:rPr>
          <w:color w:val="FF0000"/>
        </w:rPr>
        <w:t>fe</w:t>
      </w:r>
      <w:r w:rsidR="00735AAC">
        <w:rPr>
          <w:color w:val="FF0000"/>
        </w:rPr>
        <w:t>asible</w:t>
      </w:r>
      <w:r w:rsidR="00BF57C5">
        <w:rPr>
          <w:color w:val="FF0000"/>
        </w:rPr>
        <w:t xml:space="preserve"> option</w:t>
      </w:r>
      <w:r w:rsidR="00735AAC">
        <w:rPr>
          <w:color w:val="FF0000"/>
        </w:rPr>
        <w:t xml:space="preserve"> within</w:t>
      </w:r>
      <w:r w:rsidR="001D15A3">
        <w:rPr>
          <w:color w:val="FF0000"/>
        </w:rPr>
        <w:t xml:space="preserve"> </w:t>
      </w:r>
      <w:r w:rsidR="008625F5">
        <w:rPr>
          <w:color w:val="FF0000"/>
        </w:rPr>
        <w:t>both</w:t>
      </w:r>
      <w:r w:rsidR="00602445">
        <w:rPr>
          <w:color w:val="FF0000"/>
        </w:rPr>
        <w:t xml:space="preserve"> health</w:t>
      </w:r>
      <w:r w:rsidR="007F26E4">
        <w:rPr>
          <w:color w:val="FF0000"/>
        </w:rPr>
        <w:t>care</w:t>
      </w:r>
      <w:r w:rsidR="00602445">
        <w:rPr>
          <w:color w:val="FF0000"/>
        </w:rPr>
        <w:t xml:space="preserve"> and workplace environments</w:t>
      </w:r>
      <w:r w:rsidR="00BF57C5">
        <w:rPr>
          <w:color w:val="FF0000"/>
        </w:rPr>
        <w:t xml:space="preserve"> </w:t>
      </w:r>
      <w:r w:rsidR="00BF57C5">
        <w:rPr>
          <w:color w:val="FF0000"/>
        </w:rPr>
        <w:fldChar w:fldCharType="begin"/>
      </w:r>
      <w:r w:rsidR="003352B2">
        <w:rPr>
          <w:color w:val="FF0000"/>
        </w:rPr>
        <w:instrText xml:space="preserve"> ADDIN ZOTERO_ITEM CSL_CITATION {"citationID":"BbKW2DCd","properties":{"formattedCitation":"[88\\uc0\\u8211{}90]","plainCitation":"[88–90]","noteIndex":0},"citationItems":[{"id":334,"uris":["http://zotero.org/users/11398818/items/E2C36XNB"],"itemData":{"id":334,"type":"article-journal","container-title":"Neurocomputing","DOI":"10.1016/j.neucom.2023.127017","ISSN":"09252312","journalAbbreviation":"Neurocomputing","language":"en","page":"127017","source":"DOI.org (Crossref)","title":"A review of IoT applications in healthcare","volume":"565","author":[{"family":"Li","given":"Chunyan"},{"family":"Wang","given":"Jiaji"},{"family":"Wang","given":"Shuihua"},{"family":"Zhang","given":"Yudong"}],"issued":{"date-parts":[["2024",1]]}}},{"id":335,"uris":["http://zotero.org/users/11398818/items/ISNZN4WT"],"itemData":{"id":335,"type":"article-journal","abstract":"In general, the adoption of IoT applications among end users in healthcare is very low. Healthcare professionals present major challenges to the successful implementation of IoT for providing healthcare services. Many studies have offered important insights into IoT adoption in healthcare. Nevertheless, there is still a need to thoroughly review the effective factors of IoT adoption in a systematic manner. The purpose of this study is to accumulate existing knowledge about the factors that influence medical professionals to adopt IoT applications in the healthcare sector. This study reviews, compiles, analyzes, and systematically synthesizes the relevant data. This review employs both automatic and manual search methods to collect relevant studies from 2015 to 2021. A systematic search of the articles was carried out on nine major scientific databases: Google Scholar, Science Direct, Emerald, Wiley, PubMed, Springer, MDPI, IEEE, and Scopus. A total of 22 articles were selected as per the inclusion criteria. The findings show that TAM, TPB, TRA, and UTAUT theories are the most widely used adoption theories in these studies. Furthermore, the main perceived adoption factors of IoT applications in healthcare at the individual level are: social influence, attitude, and personal inattentiveness. The IoT adoption factors at the technology level are perceived usefulness, perceived ease of use, performance expectancy, and effort expectations. In addition, the main factor at the security level is perceived privacy risk. Furthermore, at the health level, the main factors are perceived severity and perceived health risk, respectively. Moreover, financial cost, and facilitating conditions are considered as the main factors at the environmental level. Physicians, patients, and health workers were among the participants who were involved in the included publications. Various types of IoT applications in existing studies are as follows: a wearable device, monitoring devices, rehabilitation devices, telehealth, behavior modification, smart city, and smart home. Most of the studies about IoT adoption were conducted in France and Pakistan in the year 2020. This systematic review identifies the essential factors that enable an understanding of the barriers and possibilities for healthcare providers to implement IoT applications. Finally, the expected influence of COVID-19 on IoT adoption in healthcare was evaluated in this study.","container-title":"Sensors","DOI":"10.3390/s22145377","ISSN":"1424-8220","issue":"14","journalAbbreviation":"Sensors","language":"en","license":"https://creativecommons.org/licenses/by/4.0/","page":"5377","source":"DOI.org (Crossref)","title":"IoT Adoption and Application for Smart Healthcare: A Systematic Review","title-short":"IoT Adoption and Application for Smart Healthcare","volume":"22","author":[{"family":"Al-rawashdeh","given":"Manal"},{"family":"Keikhosrokiani","given":"Pantea"},{"family":"Belaton","given":"Bahari"},{"family":"Alawida","given":"Moatsum"},{"family":"Zwiri","given":"Abdalwhab"}],"issued":{"date-parts":[["2022",7,19]]}}},{"id":337,"uris":["http://zotero.org/users/11398818/items/T8N9EFL6"],"itemData":{"id":337,"type":"article-journal","abstract":"Purpose\n              The purpose of this study is to examine the use of IoT technology (RFID technology, sensor networks, wearable devices and other smart items) in office settings and its respective impact on the optimization of employees’ productivity and workspace effectiveness.\n            \n            \n              Design/methodology/approach\n              The paper reviews 41 relevant publications reporting IoT use in office settings to identify how this technology has been applied in office settings and what topics are mostly addressed in the literature; how IoT technology improves employees’ productivity; and what the benefits and risks associated with IoT use in the workplace environment are.\n            \n            \n              Findings\n              Two main areas of application of IoT technology in the workplace environment were identified. The first one concerns the influence of the physical characteristics of workplaces on aspects related to workspace effectiveness. The second one is employee-centered and concerns the use of IoT data to identify employees’ social behavior, physiological data and emotional estates associated with productivity. IoT technology provides real-time data with speedy information retrieval. However, its deployment in office settings is not exempt from risks. Employee workplace surveillance, re-individualization of the IoT data and employee refusal of IoT technology in office settings are the main risks associated with this technology.\n            \n            \n              Originality/value\n              This literature review categorizes IoT application in office settings according to two perspectives and highlights employees' attitudes, user-experience of IoT technology and the risks associated with this technology. These results will help researchers and workplace managers interested in the deployment of this technology in the workplace environment.","container-title":"Journal of Corporate Real Estate","DOI":"10.1108/JCRE-06-2019-0028","ISSN":"1463-001X, 1463-001X","issue":"1","journalAbbreviation":"JCRE","language":"en","license":"https://www.emerald.com/insight/site-policies","page":"71-90","source":"DOI.org (Crossref)","title":"Internet of Things technology applications in the workplace environment: a critical review","title-short":"Internet of Things technology applications in the workplace environment","volume":"22","author":[{"family":"Nappi","given":"Ingrid"},{"family":"De Campos Ribeiro","given":"Gisele"}],"issued":{"date-parts":[["2020",1,20]]}}}],"schema":"https://github.com/citation-style-language/schema/raw/master/csl-citation.json"} </w:instrText>
      </w:r>
      <w:r w:rsidR="00BF57C5">
        <w:rPr>
          <w:color w:val="FF0000"/>
        </w:rPr>
        <w:fldChar w:fldCharType="separate"/>
      </w:r>
      <w:r w:rsidR="003352B2" w:rsidRPr="003352B2">
        <w:t>[88–90]</w:t>
      </w:r>
      <w:r w:rsidR="00BF57C5">
        <w:rPr>
          <w:color w:val="FF0000"/>
        </w:rPr>
        <w:fldChar w:fldCharType="end"/>
      </w:r>
      <w:r w:rsidR="00BF57C5">
        <w:rPr>
          <w:color w:val="FF0000"/>
        </w:rPr>
        <w:t xml:space="preserve">. </w:t>
      </w:r>
      <w:r w:rsidR="00800964">
        <w:rPr>
          <w:color w:val="FF0000"/>
        </w:rPr>
        <w:t xml:space="preserve"> </w:t>
      </w:r>
      <w:r w:rsidR="00BF57C5">
        <w:rPr>
          <w:color w:val="FF0000"/>
        </w:rPr>
        <w:t>Furthermore,</w:t>
      </w:r>
      <w:r w:rsidR="002F1FC7">
        <w:rPr>
          <w:color w:val="FF0000"/>
        </w:rPr>
        <w:t xml:space="preserve"> it</w:t>
      </w:r>
      <w:r w:rsidR="00800964">
        <w:rPr>
          <w:color w:val="FF0000"/>
        </w:rPr>
        <w:t xml:space="preserve"> is essential</w:t>
      </w:r>
      <w:r w:rsidR="00602445">
        <w:rPr>
          <w:color w:val="FF0000"/>
        </w:rPr>
        <w:t xml:space="preserve"> </w:t>
      </w:r>
      <w:r w:rsidR="00800964">
        <w:rPr>
          <w:color w:val="FF0000"/>
        </w:rPr>
        <w:t xml:space="preserve">to ensure that </w:t>
      </w:r>
      <w:r w:rsidR="002F1FC7">
        <w:rPr>
          <w:color w:val="FF0000"/>
        </w:rPr>
        <w:t xml:space="preserve">smart sensing chair system </w:t>
      </w:r>
      <w:r w:rsidR="0086682E">
        <w:rPr>
          <w:color w:val="FF0000"/>
        </w:rPr>
        <w:t>conforms to</w:t>
      </w:r>
      <w:r w:rsidR="003059C6">
        <w:rPr>
          <w:color w:val="FF0000"/>
        </w:rPr>
        <w:t xml:space="preserve"> </w:t>
      </w:r>
      <w:r w:rsidR="00B40FBE">
        <w:rPr>
          <w:color w:val="FF0000"/>
        </w:rPr>
        <w:t>both c</w:t>
      </w:r>
      <w:r w:rsidR="003059C6">
        <w:rPr>
          <w:color w:val="FF0000"/>
        </w:rPr>
        <w:t xml:space="preserve">ommunication and </w:t>
      </w:r>
      <w:r w:rsidR="008F38B3">
        <w:rPr>
          <w:color w:val="FF0000"/>
        </w:rPr>
        <w:t>security</w:t>
      </w:r>
      <w:r w:rsidR="003059C6">
        <w:rPr>
          <w:color w:val="FF0000"/>
        </w:rPr>
        <w:t xml:space="preserve"> </w:t>
      </w:r>
      <w:r w:rsidR="00BF57C5">
        <w:rPr>
          <w:color w:val="FF0000"/>
        </w:rPr>
        <w:t>requirements</w:t>
      </w:r>
      <w:r w:rsidR="002F1FC7">
        <w:rPr>
          <w:color w:val="FF0000"/>
        </w:rPr>
        <w:t xml:space="preserve"> </w:t>
      </w:r>
      <w:r w:rsidR="00225090">
        <w:rPr>
          <w:color w:val="FF0000"/>
        </w:rPr>
        <w:t xml:space="preserve">of </w:t>
      </w:r>
      <w:r w:rsidR="002F1FC7">
        <w:rPr>
          <w:color w:val="FF0000"/>
        </w:rPr>
        <w:t>the</w:t>
      </w:r>
      <w:r w:rsidR="00225090">
        <w:rPr>
          <w:color w:val="FF0000"/>
        </w:rPr>
        <w:t xml:space="preserve"> given</w:t>
      </w:r>
      <w:r w:rsidR="002F1FC7">
        <w:rPr>
          <w:color w:val="FF0000"/>
        </w:rPr>
        <w:t xml:space="preserve"> organization</w:t>
      </w:r>
      <w:r w:rsidR="00BF57C5">
        <w:rPr>
          <w:color w:val="FF0000"/>
        </w:rPr>
        <w:t>.</w:t>
      </w:r>
    </w:p>
    <w:p w14:paraId="42E4E38A" w14:textId="72CF2AA3" w:rsidR="003B57C1" w:rsidRDefault="00AF0885" w:rsidP="0063655E">
      <w:pPr>
        <w:pStyle w:val="MDPI31text"/>
        <w:rPr>
          <w:color w:val="FF0000"/>
        </w:rPr>
      </w:pPr>
      <w:r>
        <w:rPr>
          <w:color w:val="FF0000"/>
        </w:rPr>
        <w:t>Additionally, t</w:t>
      </w:r>
      <w:r w:rsidR="00E6246C">
        <w:rPr>
          <w:color w:val="FF0000"/>
        </w:rPr>
        <w:t xml:space="preserve">here are also challenges </w:t>
      </w:r>
      <w:proofErr w:type="gramStart"/>
      <w:r w:rsidR="000322B5">
        <w:rPr>
          <w:color w:val="FF0000"/>
        </w:rPr>
        <w:t>in regard to</w:t>
      </w:r>
      <w:proofErr w:type="gramEnd"/>
      <w:r w:rsidR="00184E6B">
        <w:rPr>
          <w:color w:val="FF0000"/>
        </w:rPr>
        <w:t xml:space="preserve"> </w:t>
      </w:r>
      <w:r w:rsidR="00A45A87">
        <w:rPr>
          <w:color w:val="FF0000"/>
        </w:rPr>
        <w:t xml:space="preserve">the </w:t>
      </w:r>
      <w:r w:rsidR="00184E6B">
        <w:rPr>
          <w:color w:val="FF0000"/>
        </w:rPr>
        <w:t>maintenance</w:t>
      </w:r>
      <w:r w:rsidR="001163E0">
        <w:rPr>
          <w:color w:val="FF0000"/>
        </w:rPr>
        <w:t xml:space="preserve"> overhead</w:t>
      </w:r>
      <w:r w:rsidR="00184E6B">
        <w:rPr>
          <w:color w:val="FF0000"/>
        </w:rPr>
        <w:t xml:space="preserve"> and </w:t>
      </w:r>
      <w:r w:rsidR="00E57702">
        <w:rPr>
          <w:color w:val="FF0000"/>
        </w:rPr>
        <w:t>compatibility with exist</w:t>
      </w:r>
      <w:r w:rsidR="000322B5">
        <w:rPr>
          <w:color w:val="FF0000"/>
        </w:rPr>
        <w:t xml:space="preserve">ing furniture </w:t>
      </w:r>
      <w:r w:rsidR="00A45A87">
        <w:rPr>
          <w:color w:val="FF0000"/>
        </w:rPr>
        <w:t xml:space="preserve">and </w:t>
      </w:r>
      <w:r w:rsidR="000322B5">
        <w:rPr>
          <w:color w:val="FF0000"/>
        </w:rPr>
        <w:t xml:space="preserve">wheelchair systems. </w:t>
      </w:r>
      <w:r w:rsidR="003B57C1">
        <w:rPr>
          <w:color w:val="FF0000"/>
        </w:rPr>
        <w:t>Additionally, d</w:t>
      </w:r>
      <w:r w:rsidR="000322B5">
        <w:rPr>
          <w:color w:val="FF0000"/>
        </w:rPr>
        <w:t xml:space="preserve">ata privacy </w:t>
      </w:r>
      <w:r w:rsidR="00E07489">
        <w:rPr>
          <w:color w:val="FF0000"/>
        </w:rPr>
        <w:t xml:space="preserve">and the collection of </w:t>
      </w:r>
      <w:r w:rsidR="004F5AB4">
        <w:rPr>
          <w:color w:val="FF0000"/>
        </w:rPr>
        <w:t xml:space="preserve">sensitive </w:t>
      </w:r>
      <w:r w:rsidR="00E07489">
        <w:rPr>
          <w:color w:val="FF0000"/>
        </w:rPr>
        <w:t>user information is</w:t>
      </w:r>
      <w:r w:rsidR="004F5AB4">
        <w:rPr>
          <w:color w:val="FF0000"/>
        </w:rPr>
        <w:t xml:space="preserve"> yet another area that must be cons</w:t>
      </w:r>
      <w:r w:rsidR="00E31924">
        <w:rPr>
          <w:color w:val="FF0000"/>
        </w:rPr>
        <w:t>idered in the implementation of these systems.</w:t>
      </w:r>
      <w:r w:rsidR="00334FE4">
        <w:rPr>
          <w:color w:val="FF0000"/>
        </w:rPr>
        <w:t xml:space="preserve"> </w:t>
      </w:r>
      <w:r w:rsidR="00E31924">
        <w:rPr>
          <w:color w:val="FF0000"/>
        </w:rPr>
        <w:t>In terms of cost-effectiveness,</w:t>
      </w:r>
      <w:r w:rsidR="00E347A8">
        <w:rPr>
          <w:color w:val="FF0000"/>
        </w:rPr>
        <w:t xml:space="preserve"> t</w:t>
      </w:r>
      <w:r w:rsidR="004E2091">
        <w:rPr>
          <w:color w:val="FF0000"/>
        </w:rPr>
        <w:t>he hardware</w:t>
      </w:r>
      <w:r w:rsidR="005A0438">
        <w:rPr>
          <w:color w:val="FF0000"/>
        </w:rPr>
        <w:t xml:space="preserve"> component</w:t>
      </w:r>
      <w:r w:rsidR="004E2091">
        <w:rPr>
          <w:color w:val="FF0000"/>
        </w:rPr>
        <w:t xml:space="preserve"> be</w:t>
      </w:r>
      <w:r w:rsidR="0021654F">
        <w:rPr>
          <w:color w:val="FF0000"/>
        </w:rPr>
        <w:t>ing</w:t>
      </w:r>
      <w:r w:rsidR="004D35FD">
        <w:rPr>
          <w:color w:val="FF0000"/>
        </w:rPr>
        <w:t xml:space="preserve"> used</w:t>
      </w:r>
      <w:r w:rsidR="00E347A8">
        <w:rPr>
          <w:color w:val="FF0000"/>
        </w:rPr>
        <w:t xml:space="preserve">, </w:t>
      </w:r>
      <w:r w:rsidR="00AE2E7B">
        <w:rPr>
          <w:color w:val="FF0000"/>
        </w:rPr>
        <w:t>particularly</w:t>
      </w:r>
      <w:r w:rsidR="00E347A8">
        <w:rPr>
          <w:color w:val="FF0000"/>
        </w:rPr>
        <w:t xml:space="preserve"> the sensor</w:t>
      </w:r>
      <w:r w:rsidR="00792E40">
        <w:rPr>
          <w:color w:val="FF0000"/>
        </w:rPr>
        <w:t xml:space="preserve"> and the computing unit</w:t>
      </w:r>
      <w:r w:rsidR="00E347A8">
        <w:rPr>
          <w:color w:val="FF0000"/>
        </w:rPr>
        <w:t xml:space="preserve">, </w:t>
      </w:r>
      <w:r w:rsidR="0021654F">
        <w:rPr>
          <w:color w:val="FF0000"/>
        </w:rPr>
        <w:t>would largely depend on</w:t>
      </w:r>
      <w:r w:rsidR="006D4CC1">
        <w:rPr>
          <w:color w:val="FF0000"/>
        </w:rPr>
        <w:t xml:space="preserve"> the</w:t>
      </w:r>
      <w:r w:rsidR="0021654F">
        <w:rPr>
          <w:color w:val="FF0000"/>
        </w:rPr>
        <w:t xml:space="preserve"> </w:t>
      </w:r>
      <w:r w:rsidR="005A0438">
        <w:rPr>
          <w:color w:val="FF0000"/>
        </w:rPr>
        <w:t xml:space="preserve">overall </w:t>
      </w:r>
      <w:r w:rsidR="006D4CC1">
        <w:rPr>
          <w:color w:val="FF0000"/>
        </w:rPr>
        <w:t>affordability of</w:t>
      </w:r>
      <w:r w:rsidR="00BD1827">
        <w:rPr>
          <w:color w:val="FF0000"/>
        </w:rPr>
        <w:t xml:space="preserve"> </w:t>
      </w:r>
      <w:r w:rsidR="00E347A8">
        <w:rPr>
          <w:color w:val="FF0000"/>
        </w:rPr>
        <w:t>each system</w:t>
      </w:r>
      <w:r w:rsidR="006D4CC1">
        <w:rPr>
          <w:color w:val="FF0000"/>
        </w:rPr>
        <w:t>.</w:t>
      </w:r>
      <w:r w:rsidR="00CB7174">
        <w:rPr>
          <w:color w:val="FF0000"/>
        </w:rPr>
        <w:t xml:space="preserve"> </w:t>
      </w:r>
    </w:p>
    <w:p w14:paraId="6C2D61BA" w14:textId="04882E90" w:rsidR="00E93210" w:rsidRPr="00621204" w:rsidRDefault="000808DB" w:rsidP="00897CEE">
      <w:pPr>
        <w:pStyle w:val="MDPI21heading1"/>
        <w:rPr>
          <w:lang w:val="en-GB"/>
        </w:rPr>
      </w:pPr>
      <w:r>
        <w:rPr>
          <w:lang w:val="en-GB"/>
        </w:rPr>
        <w:t>7</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4CE1E28A"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w:t>
      </w:r>
      <w:r w:rsidR="00647073" w:rsidRPr="00A255EC">
        <w:rPr>
          <w:color w:val="auto"/>
          <w:lang w:val="en-GB"/>
        </w:rPr>
        <w:lastRenderedPageBreak/>
        <w:t>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3352B2">
        <w:rPr>
          <w:color w:val="auto"/>
          <w:lang w:val="en-GB"/>
        </w:rPr>
        <w:instrText xml:space="preserve"> ADDIN ZOTERO_ITEM CSL_CITATION {"citationID":"UKVVycBb","properties":{"formattedCitation":"[91,92]","plainCitation":"[91,92]","noteIndex":0},"citationItems":[{"id":322,"uris":["http://zotero.org/users/11398818/items/MHECMGPV"],"itemData":{"id":322,"type":"webpage","container-title":"Nielsen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3352B2" w:rsidRPr="003352B2">
        <w:t>[91,92]</w:t>
      </w:r>
      <w:r w:rsidR="003D6172" w:rsidRPr="00A255EC">
        <w:rPr>
          <w:color w:val="auto"/>
          <w:lang w:val="en-GB"/>
        </w:rPr>
        <w:fldChar w:fldCharType="end"/>
      </w:r>
      <w:r w:rsidR="00222D56" w:rsidRPr="00A255EC">
        <w:rPr>
          <w:color w:val="auto"/>
          <w:lang w:val="en-GB"/>
        </w:rPr>
        <w:t>.</w:t>
      </w:r>
    </w:p>
    <w:p w14:paraId="7C362299" w14:textId="5CF2D41D"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1511F">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1511F" w:rsidRPr="0051511F">
        <w:t>[35]</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1900EB">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1900EB" w:rsidRPr="001900EB">
        <w:t>[46]</w:t>
      </w:r>
      <w:r w:rsidR="00842EA2" w:rsidRPr="0026124F">
        <w:rPr>
          <w:lang w:val="en-GB"/>
        </w:rPr>
        <w:fldChar w:fldCharType="end"/>
      </w:r>
      <w:r w:rsidRPr="0026124F">
        <w:rPr>
          <w:lang w:val="en-GB"/>
        </w:rPr>
        <w:t>.</w:t>
      </w:r>
    </w:p>
    <w:p w14:paraId="0D3B2E8F" w14:textId="77777777" w:rsidR="000F0681" w:rsidRDefault="000F0681" w:rsidP="002316D9">
      <w:pPr>
        <w:pStyle w:val="MDPI62BackMatter"/>
        <w:rPr>
          <w:b/>
          <w:szCs w:val="18"/>
          <w:lang w:val="en-GB"/>
        </w:rPr>
      </w:pPr>
    </w:p>
    <w:p w14:paraId="71998087" w14:textId="40941D77"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3F27EEF1" w14:textId="77777777" w:rsidR="00412442" w:rsidRPr="00412442" w:rsidRDefault="00412442" w:rsidP="00412442">
      <w:pPr>
        <w:pStyle w:val="Bibliography"/>
      </w:pPr>
      <w:r>
        <w:fldChar w:fldCharType="begin"/>
      </w:r>
      <w:r>
        <w:instrText xml:space="preserve"> ADDIN ZOTERO_BIBL {"uncited":[],"omitted":[],"custom":[]} CSL_BIBLIOGRAPHY </w:instrText>
      </w:r>
      <w:r>
        <w:fldChar w:fldCharType="separate"/>
      </w:r>
      <w:r w:rsidRPr="00412442">
        <w:t xml:space="preserve">1. </w:t>
      </w:r>
      <w:r w:rsidRPr="00412442">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Pr="00412442">
        <w:rPr>
          <w:i/>
          <w:iCs/>
        </w:rPr>
        <w:t>The Lancet Rheumatology</w:t>
      </w:r>
      <w:r w:rsidRPr="00412442">
        <w:t xml:space="preserve"> </w:t>
      </w:r>
      <w:r w:rsidRPr="00412442">
        <w:rPr>
          <w:b/>
          <w:bCs/>
        </w:rPr>
        <w:t>2023</w:t>
      </w:r>
      <w:r w:rsidRPr="00412442">
        <w:t xml:space="preserve">, </w:t>
      </w:r>
      <w:r w:rsidRPr="00412442">
        <w:rPr>
          <w:i/>
          <w:iCs/>
        </w:rPr>
        <w:t>5</w:t>
      </w:r>
      <w:r w:rsidRPr="00412442">
        <w:t>, e670–e682, doi:10.1016/S2665-9913(23)00232-1.</w:t>
      </w:r>
    </w:p>
    <w:p w14:paraId="7A066DE9" w14:textId="77777777" w:rsidR="00412442" w:rsidRPr="00412442" w:rsidRDefault="00412442" w:rsidP="00412442">
      <w:pPr>
        <w:pStyle w:val="Bibliography"/>
      </w:pPr>
      <w:r w:rsidRPr="00412442">
        <w:t xml:space="preserve">2. </w:t>
      </w:r>
      <w:r w:rsidRPr="00412442">
        <w:tab/>
        <w:t xml:space="preserve">Bevan, S. Economic Impact of Musculoskeletal Disorders (MSDs) on Work in Europe. </w:t>
      </w:r>
      <w:r w:rsidRPr="00412442">
        <w:rPr>
          <w:i/>
          <w:iCs/>
        </w:rPr>
        <w:t>Best Practice &amp; Research Clinical Rheumatology</w:t>
      </w:r>
      <w:r w:rsidRPr="00412442">
        <w:t xml:space="preserve"> </w:t>
      </w:r>
      <w:r w:rsidRPr="00412442">
        <w:rPr>
          <w:b/>
          <w:bCs/>
        </w:rPr>
        <w:t>2015</w:t>
      </w:r>
      <w:r w:rsidRPr="00412442">
        <w:t xml:space="preserve">, </w:t>
      </w:r>
      <w:r w:rsidRPr="00412442">
        <w:rPr>
          <w:i/>
          <w:iCs/>
        </w:rPr>
        <w:t>29</w:t>
      </w:r>
      <w:r w:rsidRPr="00412442">
        <w:t>, 356–373, doi:10.1016/j.berh.2015.08.002.</w:t>
      </w:r>
    </w:p>
    <w:p w14:paraId="63B38618" w14:textId="77777777" w:rsidR="00412442" w:rsidRPr="00412442" w:rsidRDefault="00412442" w:rsidP="00412442">
      <w:pPr>
        <w:pStyle w:val="Bibliography"/>
      </w:pPr>
      <w:r w:rsidRPr="00412442">
        <w:t xml:space="preserve">3. </w:t>
      </w:r>
      <w:r w:rsidRPr="00412442">
        <w:tab/>
        <w:t xml:space="preserve">Devi, R.R.; Singh, C.I.; Singh, K.C. Incidence and Profile of Neonatal Musculoskeletal Birth Defects at a Tertiary Hospital in North East India. </w:t>
      </w:r>
      <w:r w:rsidRPr="00412442">
        <w:rPr>
          <w:i/>
          <w:iCs/>
        </w:rPr>
        <w:t>International Journal of Scientific Study</w:t>
      </w:r>
      <w:r w:rsidRPr="00412442">
        <w:t xml:space="preserve"> </w:t>
      </w:r>
      <w:r w:rsidRPr="00412442">
        <w:rPr>
          <w:b/>
          <w:bCs/>
        </w:rPr>
        <w:t>2015</w:t>
      </w:r>
      <w:r w:rsidRPr="00412442">
        <w:t>, doi:10.17354/ijss/2015/469.</w:t>
      </w:r>
    </w:p>
    <w:p w14:paraId="792C29B2" w14:textId="77777777" w:rsidR="00412442" w:rsidRPr="00412442" w:rsidRDefault="00412442" w:rsidP="00412442">
      <w:pPr>
        <w:pStyle w:val="Bibliography"/>
      </w:pPr>
      <w:r w:rsidRPr="00412442">
        <w:t xml:space="preserve">4. </w:t>
      </w:r>
      <w:r w:rsidRPr="00412442">
        <w:tab/>
        <w:t xml:space="preserve">Collange, C.; Burde, M.-A. Musculoskeletal Problems of Neurogenic Origin. </w:t>
      </w:r>
      <w:r w:rsidRPr="00412442">
        <w:rPr>
          <w:i/>
          <w:iCs/>
        </w:rPr>
        <w:t>Best Practice &amp; Research Clinical Rheumatology</w:t>
      </w:r>
      <w:r w:rsidRPr="00412442">
        <w:t xml:space="preserve"> </w:t>
      </w:r>
      <w:r w:rsidRPr="00412442">
        <w:rPr>
          <w:b/>
          <w:bCs/>
        </w:rPr>
        <w:t>2000</w:t>
      </w:r>
      <w:r w:rsidRPr="00412442">
        <w:t xml:space="preserve">, </w:t>
      </w:r>
      <w:r w:rsidRPr="00412442">
        <w:rPr>
          <w:i/>
          <w:iCs/>
        </w:rPr>
        <w:t>14</w:t>
      </w:r>
      <w:r w:rsidRPr="00412442">
        <w:t>, 325–343, doi:10.1053/berh.1999.0068.</w:t>
      </w:r>
    </w:p>
    <w:p w14:paraId="2E488FD8" w14:textId="77777777" w:rsidR="00412442" w:rsidRPr="00412442" w:rsidRDefault="00412442" w:rsidP="00412442">
      <w:pPr>
        <w:pStyle w:val="Bibliography"/>
      </w:pPr>
      <w:r w:rsidRPr="00412442">
        <w:t xml:space="preserve">5. </w:t>
      </w:r>
      <w:r w:rsidRPr="00412442">
        <w:tab/>
        <w:t xml:space="preserve">European Agency for Safety and Health at Work. </w:t>
      </w:r>
      <w:r w:rsidRPr="00412442">
        <w:rPr>
          <w:i/>
          <w:iCs/>
        </w:rPr>
        <w:t>Musculoskeletal Disorders among Children and Young People: Prevalence, Risk Factors and Preventive Measures</w:t>
      </w:r>
      <w:r w:rsidRPr="00412442">
        <w:rPr>
          <w:rFonts w:ascii="Times New Roman" w:hAnsi="Times New Roman"/>
          <w:i/>
          <w:iCs/>
        </w:rPr>
        <w:t> </w:t>
      </w:r>
      <w:r w:rsidRPr="00412442">
        <w:rPr>
          <w:i/>
          <w:iCs/>
        </w:rPr>
        <w:t>: A Scoping Review.</w:t>
      </w:r>
      <w:r w:rsidRPr="00412442">
        <w:t>; Publications Office: LU, 2021;</w:t>
      </w:r>
    </w:p>
    <w:p w14:paraId="30C326D0" w14:textId="77777777" w:rsidR="00412442" w:rsidRPr="00412442" w:rsidRDefault="00412442" w:rsidP="00412442">
      <w:pPr>
        <w:pStyle w:val="Bibliography"/>
      </w:pPr>
      <w:r w:rsidRPr="00412442">
        <w:t xml:space="preserve">6. </w:t>
      </w:r>
      <w:r w:rsidRPr="00412442">
        <w:tab/>
        <w:t xml:space="preserve">Arora, S.N.; Khatri, S. Prevalence of Work-Related Musculoskeletal Disorder in Sitting Professionals. </w:t>
      </w:r>
      <w:r w:rsidRPr="00412442">
        <w:rPr>
          <w:i/>
          <w:iCs/>
        </w:rPr>
        <w:t>Int J Community Med Public Health</w:t>
      </w:r>
      <w:r w:rsidRPr="00412442">
        <w:t xml:space="preserve"> </w:t>
      </w:r>
      <w:r w:rsidRPr="00412442">
        <w:rPr>
          <w:b/>
          <w:bCs/>
        </w:rPr>
        <w:t>2022</w:t>
      </w:r>
      <w:r w:rsidRPr="00412442">
        <w:t xml:space="preserve">, </w:t>
      </w:r>
      <w:r w:rsidRPr="00412442">
        <w:rPr>
          <w:i/>
          <w:iCs/>
        </w:rPr>
        <w:t>9</w:t>
      </w:r>
      <w:r w:rsidRPr="00412442">
        <w:t>, 892, doi:10.18203/2394-6040.ijcmph20220259.</w:t>
      </w:r>
    </w:p>
    <w:p w14:paraId="49B4CF21" w14:textId="77777777" w:rsidR="00412442" w:rsidRPr="00412442" w:rsidRDefault="00412442" w:rsidP="00412442">
      <w:pPr>
        <w:pStyle w:val="Bibliography"/>
      </w:pPr>
      <w:r w:rsidRPr="00412442">
        <w:t xml:space="preserve">7. </w:t>
      </w:r>
      <w:r w:rsidRPr="00412442">
        <w:tab/>
        <w:t xml:space="preserve">Putsa, B.; Jalayondeja, W.; Mekhora, K.; Bhuanantanondh, P.; Jalayondeja, C. Factors Associated with Reduced Risk of Musculoskeletal Disorders among Office Workers: A Cross-Sectional Study 2017 to 2020. </w:t>
      </w:r>
      <w:r w:rsidRPr="00412442">
        <w:rPr>
          <w:i/>
          <w:iCs/>
        </w:rPr>
        <w:t>BMC Public Health</w:t>
      </w:r>
      <w:r w:rsidRPr="00412442">
        <w:t xml:space="preserve"> </w:t>
      </w:r>
      <w:r w:rsidRPr="00412442">
        <w:rPr>
          <w:b/>
          <w:bCs/>
        </w:rPr>
        <w:t>2022</w:t>
      </w:r>
      <w:r w:rsidRPr="00412442">
        <w:t xml:space="preserve">, </w:t>
      </w:r>
      <w:r w:rsidRPr="00412442">
        <w:rPr>
          <w:i/>
          <w:iCs/>
        </w:rPr>
        <w:t>22</w:t>
      </w:r>
      <w:r w:rsidRPr="00412442">
        <w:t>, 1503, doi:10.1186/s12889-022-13940-0.</w:t>
      </w:r>
    </w:p>
    <w:p w14:paraId="387B0F76" w14:textId="77777777" w:rsidR="00412442" w:rsidRPr="00412442" w:rsidRDefault="00412442" w:rsidP="00412442">
      <w:pPr>
        <w:pStyle w:val="Bibliography"/>
      </w:pPr>
      <w:r w:rsidRPr="00412442">
        <w:lastRenderedPageBreak/>
        <w:t xml:space="preserve">8. </w:t>
      </w:r>
      <w:r w:rsidRPr="00412442">
        <w:tab/>
        <w:t xml:space="preserve">Van Eerd, D.; Irvin, E.; Le Pouésard, M.; Butt, A.; Nasir, K. Workplace Musculoskeletal Disorder Prevention Practices and Experiences. </w:t>
      </w:r>
      <w:r w:rsidRPr="00412442">
        <w:rPr>
          <w:i/>
          <w:iCs/>
        </w:rPr>
        <w:t>INQUIRY</w:t>
      </w:r>
      <w:r w:rsidRPr="00412442">
        <w:t xml:space="preserve"> </w:t>
      </w:r>
      <w:r w:rsidRPr="00412442">
        <w:rPr>
          <w:b/>
          <w:bCs/>
        </w:rPr>
        <w:t>2022</w:t>
      </w:r>
      <w:r w:rsidRPr="00412442">
        <w:t xml:space="preserve">, </w:t>
      </w:r>
      <w:r w:rsidRPr="00412442">
        <w:rPr>
          <w:i/>
          <w:iCs/>
        </w:rPr>
        <w:t>59</w:t>
      </w:r>
      <w:r w:rsidRPr="00412442">
        <w:t>, 004695802210921, doi:10.1177/00469580221092132.</w:t>
      </w:r>
    </w:p>
    <w:p w14:paraId="640CFFFA" w14:textId="77777777" w:rsidR="00412442" w:rsidRPr="00412442" w:rsidRDefault="00412442" w:rsidP="00412442">
      <w:pPr>
        <w:pStyle w:val="Bibliography"/>
      </w:pPr>
      <w:r w:rsidRPr="00412442">
        <w:t xml:space="preserve">9. </w:t>
      </w:r>
      <w:r w:rsidRPr="00412442">
        <w:tab/>
        <w:t xml:space="preserve">Keskin, Y. Correlation between Sitting Duration and Position and Lumbar Pain among Office Workers. </w:t>
      </w:r>
      <w:r w:rsidRPr="00412442">
        <w:rPr>
          <w:i/>
          <w:iCs/>
        </w:rPr>
        <w:t>Haydarpasa Numune Med J</w:t>
      </w:r>
      <w:r w:rsidRPr="00412442">
        <w:t xml:space="preserve"> </w:t>
      </w:r>
      <w:r w:rsidRPr="00412442">
        <w:rPr>
          <w:b/>
          <w:bCs/>
        </w:rPr>
        <w:t>2019</w:t>
      </w:r>
      <w:r w:rsidRPr="00412442">
        <w:t>, doi:10.14744/hnhj.2019.04909.</w:t>
      </w:r>
    </w:p>
    <w:p w14:paraId="61C4F90D" w14:textId="77777777" w:rsidR="00412442" w:rsidRPr="00412442" w:rsidRDefault="00412442" w:rsidP="00412442">
      <w:pPr>
        <w:pStyle w:val="Bibliography"/>
      </w:pPr>
      <w:r w:rsidRPr="00412442">
        <w:t xml:space="preserve">10. </w:t>
      </w:r>
      <w:r w:rsidRPr="00412442">
        <w:tab/>
        <w:t xml:space="preserve">Bontrup, C.; Taylor, W.R.; Fliesser, M.; Visscher, R.; Green, T.; Wippert, P.-M.; Zemp, R. Low Back Pain and Its Relationship with Sitting Behaviour among Sedentary Office Workers. </w:t>
      </w:r>
      <w:r w:rsidRPr="00412442">
        <w:rPr>
          <w:i/>
          <w:iCs/>
        </w:rPr>
        <w:t>Applied Ergonomics</w:t>
      </w:r>
      <w:r w:rsidRPr="00412442">
        <w:t xml:space="preserve"> </w:t>
      </w:r>
      <w:r w:rsidRPr="00412442">
        <w:rPr>
          <w:b/>
          <w:bCs/>
        </w:rPr>
        <w:t>2019</w:t>
      </w:r>
      <w:r w:rsidRPr="00412442">
        <w:t xml:space="preserve">, </w:t>
      </w:r>
      <w:r w:rsidRPr="00412442">
        <w:rPr>
          <w:i/>
          <w:iCs/>
        </w:rPr>
        <w:t>81</w:t>
      </w:r>
      <w:r w:rsidRPr="00412442">
        <w:t>, 102894, doi:10.1016/j.apergo.2019.102894.</w:t>
      </w:r>
    </w:p>
    <w:p w14:paraId="5C9362C1" w14:textId="77777777" w:rsidR="00412442" w:rsidRPr="00412442" w:rsidRDefault="00412442" w:rsidP="00412442">
      <w:pPr>
        <w:pStyle w:val="Bibliography"/>
      </w:pPr>
      <w:r w:rsidRPr="00412442">
        <w:t xml:space="preserve">11. </w:t>
      </w:r>
      <w:r w:rsidRPr="00412442">
        <w:tab/>
        <w:t xml:space="preserve">Yoon, D.H.; Lee, J.-Y.; Song, W. Effects of Resistance Exercise Training on Cognitive Function and Physical Performance in Cognitive Frailty: A Randomized Controlled Trial. </w:t>
      </w:r>
      <w:r w:rsidRPr="00412442">
        <w:rPr>
          <w:i/>
          <w:iCs/>
        </w:rPr>
        <w:t>J Nutr Health Aging</w:t>
      </w:r>
      <w:r w:rsidRPr="00412442">
        <w:t xml:space="preserve"> </w:t>
      </w:r>
      <w:r w:rsidRPr="00412442">
        <w:rPr>
          <w:b/>
          <w:bCs/>
        </w:rPr>
        <w:t>2018</w:t>
      </w:r>
      <w:r w:rsidRPr="00412442">
        <w:t xml:space="preserve">, </w:t>
      </w:r>
      <w:r w:rsidRPr="00412442">
        <w:rPr>
          <w:i/>
          <w:iCs/>
        </w:rPr>
        <w:t>22</w:t>
      </w:r>
      <w:r w:rsidRPr="00412442">
        <w:t>, 944–951, doi:10.1007/s12603-018-1090-9.</w:t>
      </w:r>
    </w:p>
    <w:p w14:paraId="1D4069B2" w14:textId="77777777" w:rsidR="00412442" w:rsidRPr="00412442" w:rsidRDefault="00412442" w:rsidP="00412442">
      <w:pPr>
        <w:pStyle w:val="Bibliography"/>
      </w:pPr>
      <w:r w:rsidRPr="00412442">
        <w:t xml:space="preserve">12. </w:t>
      </w:r>
      <w:r w:rsidRPr="00412442">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4B239480" w14:textId="77777777" w:rsidR="00412442" w:rsidRPr="00412442" w:rsidRDefault="00412442" w:rsidP="00412442">
      <w:pPr>
        <w:pStyle w:val="Bibliography"/>
      </w:pPr>
      <w:r w:rsidRPr="00412442">
        <w:t xml:space="preserve">13. </w:t>
      </w:r>
      <w:r w:rsidRPr="00412442">
        <w:tab/>
        <w:t xml:space="preserve">Kulon, J.; Partlow, A.; Gibson, C.; Wilson, I.; Wilcox, S. Rule-Based Algorithm for the Classification of Sitting Postures in the Sagittal Plane from the Cardiff Body Match Measurement System. </w:t>
      </w:r>
      <w:r w:rsidRPr="00412442">
        <w:rPr>
          <w:i/>
          <w:iCs/>
        </w:rPr>
        <w:t>Journal of Medical Engineering &amp; Technology</w:t>
      </w:r>
      <w:r w:rsidRPr="00412442">
        <w:t xml:space="preserve"> </w:t>
      </w:r>
      <w:r w:rsidRPr="00412442">
        <w:rPr>
          <w:b/>
          <w:bCs/>
        </w:rPr>
        <w:t>2014</w:t>
      </w:r>
      <w:r w:rsidRPr="00412442">
        <w:t xml:space="preserve">, </w:t>
      </w:r>
      <w:r w:rsidRPr="00412442">
        <w:rPr>
          <w:i/>
          <w:iCs/>
        </w:rPr>
        <w:t>38</w:t>
      </w:r>
      <w:r w:rsidRPr="00412442">
        <w:t>, 5–15, doi:10.3109/03091902.2013.844208.</w:t>
      </w:r>
    </w:p>
    <w:p w14:paraId="2F04CD3D" w14:textId="77777777" w:rsidR="00412442" w:rsidRPr="00412442" w:rsidRDefault="00412442" w:rsidP="00412442">
      <w:pPr>
        <w:pStyle w:val="Bibliography"/>
      </w:pPr>
      <w:r w:rsidRPr="00412442">
        <w:t xml:space="preserve">14. </w:t>
      </w:r>
      <w:r w:rsidRPr="00412442">
        <w:tab/>
        <w:t xml:space="preserve">Partlow, A.; Gibson, C.; Kulon, J.; Wilson, I.; Wilcox, S. Pelvis Feature Extraction and Classification of Cardiff Body Match Rig Base Measurements for Input into a Knowledge-Based System. </w:t>
      </w:r>
      <w:r w:rsidRPr="00412442">
        <w:rPr>
          <w:i/>
          <w:iCs/>
        </w:rPr>
        <w:t>Journal of Medical Engineering &amp; Technology</w:t>
      </w:r>
      <w:r w:rsidRPr="00412442">
        <w:t xml:space="preserve"> </w:t>
      </w:r>
      <w:r w:rsidRPr="00412442">
        <w:rPr>
          <w:b/>
          <w:bCs/>
        </w:rPr>
        <w:t>2012</w:t>
      </w:r>
      <w:r w:rsidRPr="00412442">
        <w:t xml:space="preserve">, </w:t>
      </w:r>
      <w:r w:rsidRPr="00412442">
        <w:rPr>
          <w:i/>
          <w:iCs/>
        </w:rPr>
        <w:t>36</w:t>
      </w:r>
      <w:r w:rsidRPr="00412442">
        <w:t>, 399–406, doi:10.3109/03091902.2012.712202.</w:t>
      </w:r>
    </w:p>
    <w:p w14:paraId="664275B9" w14:textId="77777777" w:rsidR="00412442" w:rsidRPr="00412442" w:rsidRDefault="00412442" w:rsidP="00412442">
      <w:pPr>
        <w:pStyle w:val="Bibliography"/>
      </w:pPr>
      <w:r w:rsidRPr="00412442">
        <w:t xml:space="preserve">15. </w:t>
      </w:r>
      <w:r w:rsidRPr="00412442">
        <w:tab/>
        <w:t xml:space="preserve">Amendt, L.E.; Ause-Ellias, K.L.; Eybers, J.L.; Wadsworth, C.T.; Nielsen, D.H.; Weinstein, S.L. Validity and Reliability Testing of the Scoliometer®. </w:t>
      </w:r>
      <w:r w:rsidRPr="00412442">
        <w:rPr>
          <w:i/>
          <w:iCs/>
        </w:rPr>
        <w:t>Physical Therapy</w:t>
      </w:r>
      <w:r w:rsidRPr="00412442">
        <w:t xml:space="preserve"> </w:t>
      </w:r>
      <w:r w:rsidRPr="00412442">
        <w:rPr>
          <w:b/>
          <w:bCs/>
        </w:rPr>
        <w:t>1990</w:t>
      </w:r>
      <w:r w:rsidRPr="00412442">
        <w:t xml:space="preserve">, </w:t>
      </w:r>
      <w:r w:rsidRPr="00412442">
        <w:rPr>
          <w:i/>
          <w:iCs/>
        </w:rPr>
        <w:t>70</w:t>
      </w:r>
      <w:r w:rsidRPr="00412442">
        <w:t>, 108–117, doi:10.1093/ptj/70.2.108.</w:t>
      </w:r>
    </w:p>
    <w:p w14:paraId="1EAB2EDF" w14:textId="77777777" w:rsidR="00412442" w:rsidRPr="00412442" w:rsidRDefault="00412442" w:rsidP="00412442">
      <w:pPr>
        <w:pStyle w:val="Bibliography"/>
      </w:pPr>
      <w:r w:rsidRPr="00412442">
        <w:t xml:space="preserve">16. </w:t>
      </w:r>
      <w:r w:rsidRPr="00412442">
        <w:tab/>
        <w:t xml:space="preserve">Berthonnaud, E.; Dimnet, J. Analysis of Structural Features of Deformed Spines in Frontal and Sagittal Projections. </w:t>
      </w:r>
      <w:r w:rsidRPr="00412442">
        <w:rPr>
          <w:i/>
          <w:iCs/>
        </w:rPr>
        <w:t>Computerized Medical Imaging and Graphics</w:t>
      </w:r>
      <w:r w:rsidRPr="00412442">
        <w:t xml:space="preserve"> </w:t>
      </w:r>
      <w:r w:rsidRPr="00412442">
        <w:rPr>
          <w:b/>
          <w:bCs/>
        </w:rPr>
        <w:t>2007</w:t>
      </w:r>
      <w:r w:rsidRPr="00412442">
        <w:t xml:space="preserve">, </w:t>
      </w:r>
      <w:r w:rsidRPr="00412442">
        <w:rPr>
          <w:i/>
          <w:iCs/>
        </w:rPr>
        <w:t>31</w:t>
      </w:r>
      <w:r w:rsidRPr="00412442">
        <w:t>, 9–16, doi:10.1016/j.compmedimag.2006.09.016.</w:t>
      </w:r>
    </w:p>
    <w:p w14:paraId="2831F3BC" w14:textId="77777777" w:rsidR="00412442" w:rsidRPr="00412442" w:rsidRDefault="00412442" w:rsidP="00412442">
      <w:pPr>
        <w:pStyle w:val="Bibliography"/>
      </w:pPr>
      <w:r w:rsidRPr="00412442">
        <w:t xml:space="preserve">17. </w:t>
      </w:r>
      <w:r w:rsidRPr="00412442">
        <w:tab/>
        <w:t xml:space="preserve">Burwell, R.; James, N.; Johnson, F.; Webb, J.; Wilson, Y. Standardised Trunk Asymmetry Scores. A Study of Back Contour in Healthy School Children. </w:t>
      </w:r>
      <w:r w:rsidRPr="00412442">
        <w:rPr>
          <w:i/>
          <w:iCs/>
        </w:rPr>
        <w:t>The Journal of Bone and Joint Surgery. British volume</w:t>
      </w:r>
      <w:r w:rsidRPr="00412442">
        <w:t xml:space="preserve"> </w:t>
      </w:r>
      <w:r w:rsidRPr="00412442">
        <w:rPr>
          <w:b/>
          <w:bCs/>
        </w:rPr>
        <w:t>1983</w:t>
      </w:r>
      <w:r w:rsidRPr="00412442">
        <w:t xml:space="preserve">, </w:t>
      </w:r>
      <w:r w:rsidRPr="00412442">
        <w:rPr>
          <w:i/>
          <w:iCs/>
        </w:rPr>
        <w:t>65-B</w:t>
      </w:r>
      <w:r w:rsidRPr="00412442">
        <w:t>, 452–463, doi:10.1302/0301-620X.65B4.6874719.</w:t>
      </w:r>
    </w:p>
    <w:p w14:paraId="1F603B28" w14:textId="77777777" w:rsidR="00412442" w:rsidRPr="00412442" w:rsidRDefault="00412442" w:rsidP="00412442">
      <w:pPr>
        <w:pStyle w:val="Bibliography"/>
      </w:pPr>
      <w:r w:rsidRPr="00412442">
        <w:t xml:space="preserve">18. </w:t>
      </w:r>
      <w:r w:rsidRPr="00412442">
        <w:tab/>
        <w:t xml:space="preserve">Jaremko, J.L.; Poncet, P.; Ronsky, J.; Harder, J.; Dansereau, J.; Labelle, H.; Zernicke, R.F. Indices of Torso Asymmetry Related to Spinal Deformity in Scoliosis. </w:t>
      </w:r>
      <w:r w:rsidRPr="00412442">
        <w:rPr>
          <w:i/>
          <w:iCs/>
        </w:rPr>
        <w:t>Clinical Biomechanics</w:t>
      </w:r>
      <w:r w:rsidRPr="00412442">
        <w:t xml:space="preserve"> </w:t>
      </w:r>
      <w:r w:rsidRPr="00412442">
        <w:rPr>
          <w:b/>
          <w:bCs/>
        </w:rPr>
        <w:t>2002</w:t>
      </w:r>
      <w:r w:rsidRPr="00412442">
        <w:t xml:space="preserve">, </w:t>
      </w:r>
      <w:r w:rsidRPr="00412442">
        <w:rPr>
          <w:i/>
          <w:iCs/>
        </w:rPr>
        <w:t>17</w:t>
      </w:r>
      <w:r w:rsidRPr="00412442">
        <w:t>, 559–568, doi:10.1016/S0268-0033(02)00099-2.</w:t>
      </w:r>
    </w:p>
    <w:p w14:paraId="49CA286D" w14:textId="77777777" w:rsidR="00412442" w:rsidRPr="00412442" w:rsidRDefault="00412442" w:rsidP="00412442">
      <w:pPr>
        <w:pStyle w:val="Bibliography"/>
      </w:pPr>
      <w:r w:rsidRPr="00412442">
        <w:t xml:space="preserve">19. </w:t>
      </w:r>
      <w:r w:rsidRPr="00412442">
        <w:tab/>
        <w:t xml:space="preserve">Meyer, J.; Arnrich, B.; Schumm, J.; Troster, G. Design and Modeling of a Textile Pressure Sensor for Sitting Posture Classification. </w:t>
      </w:r>
      <w:r w:rsidRPr="00412442">
        <w:rPr>
          <w:i/>
          <w:iCs/>
        </w:rPr>
        <w:t>IEEE Sensors J.</w:t>
      </w:r>
      <w:r w:rsidRPr="00412442">
        <w:t xml:space="preserve"> </w:t>
      </w:r>
      <w:r w:rsidRPr="00412442">
        <w:rPr>
          <w:b/>
          <w:bCs/>
        </w:rPr>
        <w:t>2010</w:t>
      </w:r>
      <w:r w:rsidRPr="00412442">
        <w:t xml:space="preserve">, </w:t>
      </w:r>
      <w:r w:rsidRPr="00412442">
        <w:rPr>
          <w:i/>
          <w:iCs/>
        </w:rPr>
        <w:t>10</w:t>
      </w:r>
      <w:r w:rsidRPr="00412442">
        <w:t>, 1391–1398, doi:10.1109/JSEN.2009.2037330.</w:t>
      </w:r>
    </w:p>
    <w:p w14:paraId="6B7DAE98" w14:textId="77777777" w:rsidR="00412442" w:rsidRPr="00412442" w:rsidRDefault="00412442" w:rsidP="00412442">
      <w:pPr>
        <w:pStyle w:val="Bibliography"/>
      </w:pPr>
      <w:r w:rsidRPr="00412442">
        <w:t xml:space="preserve">20. </w:t>
      </w:r>
      <w:r w:rsidRPr="00412442">
        <w:tab/>
        <w:t xml:space="preserve">Partlow, A.; Gibson, C.; Kulon, J. 3D Posture Visualisation from Body Shape Measurements Using Physics Simulation, to Ascertain the Orientation of the Pelvis and Femurs in a Seated Position. </w:t>
      </w:r>
      <w:r w:rsidRPr="00412442">
        <w:rPr>
          <w:i/>
          <w:iCs/>
        </w:rPr>
        <w:t>Computer Methods and Programs in Biomedicine</w:t>
      </w:r>
      <w:r w:rsidRPr="00412442">
        <w:t xml:space="preserve"> </w:t>
      </w:r>
      <w:r w:rsidRPr="00412442">
        <w:rPr>
          <w:b/>
          <w:bCs/>
        </w:rPr>
        <w:t>2021</w:t>
      </w:r>
      <w:r w:rsidRPr="00412442">
        <w:t xml:space="preserve">, </w:t>
      </w:r>
      <w:r w:rsidRPr="00412442">
        <w:rPr>
          <w:i/>
          <w:iCs/>
        </w:rPr>
        <w:t>198</w:t>
      </w:r>
      <w:r w:rsidRPr="00412442">
        <w:t>, 105772, doi:10.1016/j.cmpb.2020.105772.</w:t>
      </w:r>
    </w:p>
    <w:p w14:paraId="4F9FE49F" w14:textId="77777777" w:rsidR="00412442" w:rsidRPr="00412442" w:rsidRDefault="00412442" w:rsidP="00412442">
      <w:pPr>
        <w:pStyle w:val="Bibliography"/>
      </w:pPr>
      <w:r w:rsidRPr="00412442">
        <w:t xml:space="preserve">21. </w:t>
      </w:r>
      <w:r w:rsidRPr="00412442">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441274B7" w14:textId="77777777" w:rsidR="00412442" w:rsidRPr="00412442" w:rsidRDefault="00412442" w:rsidP="00412442">
      <w:pPr>
        <w:pStyle w:val="Bibliography"/>
      </w:pPr>
      <w:r w:rsidRPr="00412442">
        <w:t xml:space="preserve">22. </w:t>
      </w:r>
      <w:r w:rsidRPr="00412442">
        <w:tab/>
        <w:t xml:space="preserve">Tan, H.Z.; Slivovsky, L.A.; Pentland, A. A Sensing Chair Using Pressure Distribution Sensors. </w:t>
      </w:r>
      <w:r w:rsidRPr="00412442">
        <w:rPr>
          <w:i/>
          <w:iCs/>
        </w:rPr>
        <w:t>IEEE/ASME Trans. Mechatron.</w:t>
      </w:r>
      <w:r w:rsidRPr="00412442">
        <w:t xml:space="preserve"> </w:t>
      </w:r>
      <w:r w:rsidRPr="00412442">
        <w:rPr>
          <w:b/>
          <w:bCs/>
        </w:rPr>
        <w:t>2001</w:t>
      </w:r>
      <w:r w:rsidRPr="00412442">
        <w:t xml:space="preserve">, </w:t>
      </w:r>
      <w:r w:rsidRPr="00412442">
        <w:rPr>
          <w:i/>
          <w:iCs/>
        </w:rPr>
        <w:t>6</w:t>
      </w:r>
      <w:r w:rsidRPr="00412442">
        <w:t>, 261–268, doi:10.1109/3516.951364.</w:t>
      </w:r>
    </w:p>
    <w:p w14:paraId="131458DD" w14:textId="77777777" w:rsidR="00412442" w:rsidRPr="00412442" w:rsidRDefault="00412442" w:rsidP="00412442">
      <w:pPr>
        <w:pStyle w:val="Bibliography"/>
      </w:pPr>
      <w:r w:rsidRPr="00412442">
        <w:t xml:space="preserve">23. </w:t>
      </w:r>
      <w:r w:rsidRPr="00412442">
        <w:tab/>
        <w:t xml:space="preserve">Pereira, L.; Plácido Da Silva, H. A Novel Smart Chair System for Posture Classification and Invisible ECG Monitoring. </w:t>
      </w:r>
      <w:r w:rsidRPr="00412442">
        <w:rPr>
          <w:i/>
          <w:iCs/>
        </w:rPr>
        <w:t>Sensors</w:t>
      </w:r>
      <w:r w:rsidRPr="00412442">
        <w:t xml:space="preserve"> </w:t>
      </w:r>
      <w:r w:rsidRPr="00412442">
        <w:rPr>
          <w:b/>
          <w:bCs/>
        </w:rPr>
        <w:t>2023</w:t>
      </w:r>
      <w:r w:rsidRPr="00412442">
        <w:t xml:space="preserve">, </w:t>
      </w:r>
      <w:r w:rsidRPr="00412442">
        <w:rPr>
          <w:i/>
          <w:iCs/>
        </w:rPr>
        <w:t>23</w:t>
      </w:r>
      <w:r w:rsidRPr="00412442">
        <w:t>, 719, doi:10.3390/s23020719.</w:t>
      </w:r>
    </w:p>
    <w:p w14:paraId="0EA1DB99" w14:textId="77777777" w:rsidR="00412442" w:rsidRPr="00412442" w:rsidRDefault="00412442" w:rsidP="00412442">
      <w:pPr>
        <w:pStyle w:val="Bibliography"/>
      </w:pPr>
      <w:r w:rsidRPr="00412442">
        <w:lastRenderedPageBreak/>
        <w:t xml:space="preserve">24. </w:t>
      </w:r>
      <w:r w:rsidRPr="00412442">
        <w:tab/>
        <w:t xml:space="preserve">Ahmad, J.; Sidén, J.; Andersson, H. A Proposal of Implementation of Sitting Posture Monitoring System for Wheelchair Utilizing Machine Learning Methods. </w:t>
      </w:r>
      <w:r w:rsidRPr="00412442">
        <w:rPr>
          <w:i/>
          <w:iCs/>
        </w:rPr>
        <w:t>Sensors</w:t>
      </w:r>
      <w:r w:rsidRPr="00412442">
        <w:t xml:space="preserve"> </w:t>
      </w:r>
      <w:r w:rsidRPr="00412442">
        <w:rPr>
          <w:b/>
          <w:bCs/>
        </w:rPr>
        <w:t>2021</w:t>
      </w:r>
      <w:r w:rsidRPr="00412442">
        <w:t xml:space="preserve">, </w:t>
      </w:r>
      <w:r w:rsidRPr="00412442">
        <w:rPr>
          <w:i/>
          <w:iCs/>
        </w:rPr>
        <w:t>21</w:t>
      </w:r>
      <w:r w:rsidRPr="00412442">
        <w:t>, 6349, doi:10.3390/s21196349.</w:t>
      </w:r>
    </w:p>
    <w:p w14:paraId="727230BB" w14:textId="77777777" w:rsidR="00412442" w:rsidRPr="00412442" w:rsidRDefault="00412442" w:rsidP="00412442">
      <w:pPr>
        <w:pStyle w:val="Bibliography"/>
      </w:pPr>
      <w:r w:rsidRPr="00412442">
        <w:t xml:space="preserve">25. </w:t>
      </w:r>
      <w:r w:rsidRPr="00412442">
        <w:tab/>
        <w:t xml:space="preserve">Huang, M.; Gibson, I.; Yang, R. Smart Chair for Monitoring of Sitting Behavior. </w:t>
      </w:r>
      <w:r w:rsidRPr="00412442">
        <w:rPr>
          <w:i/>
          <w:iCs/>
        </w:rPr>
        <w:t>KEG</w:t>
      </w:r>
      <w:r w:rsidRPr="00412442">
        <w:t xml:space="preserve"> </w:t>
      </w:r>
      <w:r w:rsidRPr="00412442">
        <w:rPr>
          <w:b/>
          <w:bCs/>
        </w:rPr>
        <w:t>2017</w:t>
      </w:r>
      <w:r w:rsidRPr="00412442">
        <w:t xml:space="preserve">, </w:t>
      </w:r>
      <w:r w:rsidRPr="00412442">
        <w:rPr>
          <w:i/>
          <w:iCs/>
        </w:rPr>
        <w:t>2</w:t>
      </w:r>
      <w:r w:rsidRPr="00412442">
        <w:t>, 274, doi:10.18502/keg.v2i2.626.</w:t>
      </w:r>
    </w:p>
    <w:p w14:paraId="21C45FF6" w14:textId="77777777" w:rsidR="00412442" w:rsidRPr="00412442" w:rsidRDefault="00412442" w:rsidP="00412442">
      <w:pPr>
        <w:pStyle w:val="Bibliography"/>
      </w:pPr>
      <w:r w:rsidRPr="00412442">
        <w:t xml:space="preserve">26. </w:t>
      </w:r>
      <w:r w:rsidRPr="00412442">
        <w:tab/>
        <w:t xml:space="preserve">Martínez-Estrada, M.; Vuohijoki, T.; Poberznik, A.; Shaikh, A.; Virkki, J.; Gil, I.; Fernández-García, R. A Smart Chair to Monitor Sitting Posture by Capacitive Textile Sensors. </w:t>
      </w:r>
      <w:r w:rsidRPr="00412442">
        <w:rPr>
          <w:i/>
          <w:iCs/>
        </w:rPr>
        <w:t>Materials</w:t>
      </w:r>
      <w:r w:rsidRPr="00412442">
        <w:t xml:space="preserve"> </w:t>
      </w:r>
      <w:r w:rsidRPr="00412442">
        <w:rPr>
          <w:b/>
          <w:bCs/>
        </w:rPr>
        <w:t>2023</w:t>
      </w:r>
      <w:r w:rsidRPr="00412442">
        <w:t xml:space="preserve">, </w:t>
      </w:r>
      <w:r w:rsidRPr="00412442">
        <w:rPr>
          <w:i/>
          <w:iCs/>
        </w:rPr>
        <w:t>16</w:t>
      </w:r>
      <w:r w:rsidRPr="00412442">
        <w:t>, 4838, doi:10.3390/ma16134838.</w:t>
      </w:r>
    </w:p>
    <w:p w14:paraId="05A214BF" w14:textId="77777777" w:rsidR="00412442" w:rsidRPr="00412442" w:rsidRDefault="00412442" w:rsidP="00412442">
      <w:pPr>
        <w:pStyle w:val="Bibliography"/>
      </w:pPr>
      <w:r w:rsidRPr="00412442">
        <w:t xml:space="preserve">27. </w:t>
      </w:r>
      <w:r w:rsidRPr="00412442">
        <w:tab/>
        <w:t xml:space="preserve">Matuska, S.; Paralic, M.; Hudec, R. A Smart System for Sitting Posture Detection Based on Force Sensors and Mobile Application. </w:t>
      </w:r>
      <w:r w:rsidRPr="00412442">
        <w:rPr>
          <w:i/>
          <w:iCs/>
        </w:rPr>
        <w:t>Mobile Information Systems</w:t>
      </w:r>
      <w:r w:rsidRPr="00412442">
        <w:t xml:space="preserve"> </w:t>
      </w:r>
      <w:r w:rsidRPr="00412442">
        <w:rPr>
          <w:b/>
          <w:bCs/>
        </w:rPr>
        <w:t>2020</w:t>
      </w:r>
      <w:r w:rsidRPr="00412442">
        <w:t xml:space="preserve">, </w:t>
      </w:r>
      <w:r w:rsidRPr="00412442">
        <w:rPr>
          <w:i/>
          <w:iCs/>
        </w:rPr>
        <w:t>2020</w:t>
      </w:r>
      <w:r w:rsidRPr="00412442">
        <w:t>, 1–13, doi:10.1155/2020/6625797.</w:t>
      </w:r>
    </w:p>
    <w:p w14:paraId="36029597" w14:textId="77777777" w:rsidR="00412442" w:rsidRPr="00412442" w:rsidRDefault="00412442" w:rsidP="00412442">
      <w:pPr>
        <w:pStyle w:val="Bibliography"/>
      </w:pPr>
      <w:r w:rsidRPr="00412442">
        <w:t xml:space="preserve">28. </w:t>
      </w:r>
      <w:r w:rsidRPr="00412442">
        <w:tab/>
        <w:t xml:space="preserve">Aminosharieh Najafi, T.; Abramo, A.; Kyamakya, K.; Affanni, A. Development of a Smart Chair Sensors System and Classification of Sitting Postures with Deep Learning Algorithms. </w:t>
      </w:r>
      <w:r w:rsidRPr="00412442">
        <w:rPr>
          <w:i/>
          <w:iCs/>
        </w:rPr>
        <w:t>Sensors</w:t>
      </w:r>
      <w:r w:rsidRPr="00412442">
        <w:t xml:space="preserve"> </w:t>
      </w:r>
      <w:r w:rsidRPr="00412442">
        <w:rPr>
          <w:b/>
          <w:bCs/>
        </w:rPr>
        <w:t>2022</w:t>
      </w:r>
      <w:r w:rsidRPr="00412442">
        <w:t xml:space="preserve">, </w:t>
      </w:r>
      <w:r w:rsidRPr="00412442">
        <w:rPr>
          <w:i/>
          <w:iCs/>
        </w:rPr>
        <w:t>22</w:t>
      </w:r>
      <w:r w:rsidRPr="00412442">
        <w:t>, 5585, doi:10.3390/s22155585.</w:t>
      </w:r>
    </w:p>
    <w:p w14:paraId="1C319028" w14:textId="77777777" w:rsidR="00412442" w:rsidRPr="00412442" w:rsidRDefault="00412442" w:rsidP="00412442">
      <w:pPr>
        <w:pStyle w:val="Bibliography"/>
      </w:pPr>
      <w:r w:rsidRPr="00412442">
        <w:t xml:space="preserve">29. </w:t>
      </w:r>
      <w:r w:rsidRPr="00412442">
        <w:tab/>
        <w:t xml:space="preserve">Wan, Q.; Zhao, H.; Li, J.; Xu, P. Hip Positioning and Sitting Posture Recognition Based on Human Sitting Pressure Image. </w:t>
      </w:r>
      <w:r w:rsidRPr="00412442">
        <w:rPr>
          <w:i/>
          <w:iCs/>
        </w:rPr>
        <w:t>Sensors</w:t>
      </w:r>
      <w:r w:rsidRPr="00412442">
        <w:t xml:space="preserve"> </w:t>
      </w:r>
      <w:r w:rsidRPr="00412442">
        <w:rPr>
          <w:b/>
          <w:bCs/>
        </w:rPr>
        <w:t>2021</w:t>
      </w:r>
      <w:r w:rsidRPr="00412442">
        <w:t xml:space="preserve">, </w:t>
      </w:r>
      <w:r w:rsidRPr="00412442">
        <w:rPr>
          <w:i/>
          <w:iCs/>
        </w:rPr>
        <w:t>21</w:t>
      </w:r>
      <w:r w:rsidRPr="00412442">
        <w:t>, 426, doi:10.3390/s21020426.</w:t>
      </w:r>
    </w:p>
    <w:p w14:paraId="34742141" w14:textId="77777777" w:rsidR="00412442" w:rsidRPr="00412442" w:rsidRDefault="00412442" w:rsidP="00412442">
      <w:pPr>
        <w:pStyle w:val="Bibliography"/>
      </w:pPr>
      <w:r w:rsidRPr="00412442">
        <w:t xml:space="preserve">30. </w:t>
      </w:r>
      <w:r w:rsidRPr="00412442">
        <w:tab/>
        <w:t xml:space="preserve">Ran, X.; Wang, C.; Xiao, Y.; Gao, X.; Zhu, Z.; Chen, B. A Portable Sitting Posture Monitoring System Based on a Pressure Sensor Array and Machine Learning. </w:t>
      </w:r>
      <w:r w:rsidRPr="00412442">
        <w:rPr>
          <w:i/>
          <w:iCs/>
        </w:rPr>
        <w:t>Sensors and Actuators A: Physical</w:t>
      </w:r>
      <w:r w:rsidRPr="00412442">
        <w:t xml:space="preserve"> </w:t>
      </w:r>
      <w:r w:rsidRPr="00412442">
        <w:rPr>
          <w:b/>
          <w:bCs/>
        </w:rPr>
        <w:t>2021</w:t>
      </w:r>
      <w:r w:rsidRPr="00412442">
        <w:t xml:space="preserve">, </w:t>
      </w:r>
      <w:r w:rsidRPr="00412442">
        <w:rPr>
          <w:i/>
          <w:iCs/>
        </w:rPr>
        <w:t>331</w:t>
      </w:r>
      <w:r w:rsidRPr="00412442">
        <w:t>, 112900, doi:10.1016/j.sna.2021.112900.</w:t>
      </w:r>
    </w:p>
    <w:p w14:paraId="662C8278" w14:textId="77777777" w:rsidR="00412442" w:rsidRPr="00412442" w:rsidRDefault="00412442" w:rsidP="00412442">
      <w:pPr>
        <w:pStyle w:val="Bibliography"/>
      </w:pPr>
      <w:r w:rsidRPr="00412442">
        <w:t xml:space="preserve">31. </w:t>
      </w:r>
      <w:r w:rsidRPr="00412442">
        <w:tab/>
        <w:t xml:space="preserve">Roh, J.; Park, H.; Lee, K.; Hyeong, J.; Kim, S.; Lee, B. Sitting Posture Monitoring System Based on a Low-Cost Load Cell Using Machine Learning. </w:t>
      </w:r>
      <w:r w:rsidRPr="00412442">
        <w:rPr>
          <w:i/>
          <w:iCs/>
        </w:rPr>
        <w:t>Sensors</w:t>
      </w:r>
      <w:r w:rsidRPr="00412442">
        <w:t xml:space="preserve"> </w:t>
      </w:r>
      <w:r w:rsidRPr="00412442">
        <w:rPr>
          <w:b/>
          <w:bCs/>
        </w:rPr>
        <w:t>2018</w:t>
      </w:r>
      <w:r w:rsidRPr="00412442">
        <w:t xml:space="preserve">, </w:t>
      </w:r>
      <w:r w:rsidRPr="00412442">
        <w:rPr>
          <w:i/>
          <w:iCs/>
        </w:rPr>
        <w:t>18</w:t>
      </w:r>
      <w:r w:rsidRPr="00412442">
        <w:t>, 208, doi:10.3390/s18010208.</w:t>
      </w:r>
    </w:p>
    <w:p w14:paraId="549616DA" w14:textId="77777777" w:rsidR="00412442" w:rsidRPr="00412442" w:rsidRDefault="00412442" w:rsidP="00412442">
      <w:pPr>
        <w:pStyle w:val="Bibliography"/>
      </w:pPr>
      <w:r w:rsidRPr="00412442">
        <w:t xml:space="preserve">32. </w:t>
      </w:r>
      <w:r w:rsidRPr="00412442">
        <w:tab/>
        <w:t xml:space="preserve">Kim, M.; Kim, H.; Park, J.; Jee, K.-K.; Lim, J.A.; Park, M.-C. Real-Time Sitting Posture Correction System Based on Highly Durable and Washable Electronic Textile Pressure Sensors. </w:t>
      </w:r>
      <w:r w:rsidRPr="00412442">
        <w:rPr>
          <w:i/>
          <w:iCs/>
        </w:rPr>
        <w:t>Sensors and Actuators A: Physical</w:t>
      </w:r>
      <w:r w:rsidRPr="00412442">
        <w:t xml:space="preserve"> </w:t>
      </w:r>
      <w:r w:rsidRPr="00412442">
        <w:rPr>
          <w:b/>
          <w:bCs/>
        </w:rPr>
        <w:t>2018</w:t>
      </w:r>
      <w:r w:rsidRPr="00412442">
        <w:t xml:space="preserve">, </w:t>
      </w:r>
      <w:r w:rsidRPr="00412442">
        <w:rPr>
          <w:i/>
          <w:iCs/>
        </w:rPr>
        <w:t>269</w:t>
      </w:r>
      <w:r w:rsidRPr="00412442">
        <w:t>, 394–400, doi:10.1016/j.sna.2017.11.054.</w:t>
      </w:r>
    </w:p>
    <w:p w14:paraId="1CF77A32" w14:textId="77777777" w:rsidR="00412442" w:rsidRPr="00412442" w:rsidRDefault="00412442" w:rsidP="00412442">
      <w:pPr>
        <w:pStyle w:val="Bibliography"/>
      </w:pPr>
      <w:r w:rsidRPr="00412442">
        <w:t xml:space="preserve">33. </w:t>
      </w:r>
      <w:r w:rsidRPr="00412442">
        <w:tab/>
        <w:t>Feng, L.; Li, Z.; Liu, C. Are You Sitting Right?-Sitting Posture Recognition Using RF Signals. In Proceedings of the 2019 IEEE Pacific Rim Conference on Communications, Computers and Signal Processing (PACRIM); IEEE: Victoria, BC, Canada, August 2019; pp. 1–6.</w:t>
      </w:r>
    </w:p>
    <w:p w14:paraId="5D179133" w14:textId="77777777" w:rsidR="00412442" w:rsidRPr="00412442" w:rsidRDefault="00412442" w:rsidP="00412442">
      <w:pPr>
        <w:pStyle w:val="Bibliography"/>
      </w:pPr>
      <w:r w:rsidRPr="00412442">
        <w:t xml:space="preserve">34. </w:t>
      </w:r>
      <w:r w:rsidRPr="00412442">
        <w:tab/>
        <w:t xml:space="preserve">Hu, Q.; Tang, X.; Tang, W. A Smart Chair Sitting Posture Recognition System Using Flex Sensors and FPGA Implemented Artificial Neural Network. </w:t>
      </w:r>
      <w:r w:rsidRPr="00412442">
        <w:rPr>
          <w:i/>
          <w:iCs/>
        </w:rPr>
        <w:t>IEEE Sensors J.</w:t>
      </w:r>
      <w:r w:rsidRPr="00412442">
        <w:t xml:space="preserve"> </w:t>
      </w:r>
      <w:r w:rsidRPr="00412442">
        <w:rPr>
          <w:b/>
          <w:bCs/>
        </w:rPr>
        <w:t>2020</w:t>
      </w:r>
      <w:r w:rsidRPr="00412442">
        <w:t xml:space="preserve">, </w:t>
      </w:r>
      <w:r w:rsidRPr="00412442">
        <w:rPr>
          <w:i/>
          <w:iCs/>
        </w:rPr>
        <w:t>20</w:t>
      </w:r>
      <w:r w:rsidRPr="00412442">
        <w:t>, 8007–8016, doi:10.1109/JSEN.2020.2980207.</w:t>
      </w:r>
    </w:p>
    <w:p w14:paraId="6C2A44D7" w14:textId="77777777" w:rsidR="00412442" w:rsidRPr="00412442" w:rsidRDefault="00412442" w:rsidP="00412442">
      <w:pPr>
        <w:pStyle w:val="Bibliography"/>
      </w:pPr>
      <w:r w:rsidRPr="00412442">
        <w:t xml:space="preserve">35. </w:t>
      </w:r>
      <w:r w:rsidRPr="00412442">
        <w:tab/>
        <w:t xml:space="preserve">Jeong, H.; Park, W. Developing and Evaluating a Mixed Sensor Smart Chair System for Real-Time Posture Classification: Combining Pressure and Distance Sensors. </w:t>
      </w:r>
      <w:r w:rsidRPr="00412442">
        <w:rPr>
          <w:i/>
          <w:iCs/>
        </w:rPr>
        <w:t>IEEE J. Biomed. Health Inform.</w:t>
      </w:r>
      <w:r w:rsidRPr="00412442">
        <w:t xml:space="preserve"> </w:t>
      </w:r>
      <w:r w:rsidRPr="00412442">
        <w:rPr>
          <w:b/>
          <w:bCs/>
        </w:rPr>
        <w:t>2021</w:t>
      </w:r>
      <w:r w:rsidRPr="00412442">
        <w:t xml:space="preserve">, </w:t>
      </w:r>
      <w:r w:rsidRPr="00412442">
        <w:rPr>
          <w:i/>
          <w:iCs/>
        </w:rPr>
        <w:t>25</w:t>
      </w:r>
      <w:r w:rsidRPr="00412442">
        <w:t>, 1805–1813, doi:10.1109/JBHI.2020.3030096.</w:t>
      </w:r>
    </w:p>
    <w:p w14:paraId="2C9FDADA" w14:textId="77777777" w:rsidR="00412442" w:rsidRPr="00412442" w:rsidRDefault="00412442" w:rsidP="00412442">
      <w:pPr>
        <w:pStyle w:val="Bibliography"/>
      </w:pPr>
      <w:r w:rsidRPr="00412442">
        <w:t xml:space="preserve">36. </w:t>
      </w:r>
      <w:r w:rsidRPr="00412442">
        <w:tab/>
        <w:t xml:space="preserve">Martins, L.; Lucena, R.; Belo, J.; Santos, M.; Quaresma, C.; Jesus, A.P.; Vieira, P. Intelligent Chair Sensor. In </w:t>
      </w:r>
      <w:r w:rsidRPr="00412442">
        <w:rPr>
          <w:i/>
          <w:iCs/>
        </w:rPr>
        <w:t>Engineering Applications of Neural Networks</w:t>
      </w:r>
      <w:r w:rsidRPr="00412442">
        <w:t>; Iliadis, L., Papadopoulos, H., Jayne, C., Eds.; Communications in Computer and Information Science; Springer Berlin Heidelberg: Berlin, Heidelberg, 2013; Vol. 383, pp. 182–191 ISBN 978-3-642-41012-3.</w:t>
      </w:r>
    </w:p>
    <w:p w14:paraId="0B9BA2A8" w14:textId="77777777" w:rsidR="00412442" w:rsidRPr="00412442" w:rsidRDefault="00412442" w:rsidP="00412442">
      <w:pPr>
        <w:pStyle w:val="Bibliography"/>
      </w:pPr>
      <w:r w:rsidRPr="00412442">
        <w:t xml:space="preserve">37. </w:t>
      </w:r>
      <w:r w:rsidRPr="00412442">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6CBBC91E" w14:textId="77777777" w:rsidR="00412442" w:rsidRPr="00412442" w:rsidRDefault="00412442" w:rsidP="00412442">
      <w:pPr>
        <w:pStyle w:val="Bibliography"/>
      </w:pPr>
      <w:r w:rsidRPr="00412442">
        <w:t xml:space="preserve">38. </w:t>
      </w:r>
      <w:r w:rsidRPr="00412442">
        <w:tab/>
        <w:t xml:space="preserve">Ma, C.; Li, W.; Gravina, R.; Fortino, G. Posture Detection Based on Smart Cushion for Wheelchair Users. </w:t>
      </w:r>
      <w:r w:rsidRPr="00412442">
        <w:rPr>
          <w:i/>
          <w:iCs/>
        </w:rPr>
        <w:t>Sensors</w:t>
      </w:r>
      <w:r w:rsidRPr="00412442">
        <w:t xml:space="preserve"> </w:t>
      </w:r>
      <w:r w:rsidRPr="00412442">
        <w:rPr>
          <w:b/>
          <w:bCs/>
        </w:rPr>
        <w:t>2017</w:t>
      </w:r>
      <w:r w:rsidRPr="00412442">
        <w:t xml:space="preserve">, </w:t>
      </w:r>
      <w:r w:rsidRPr="00412442">
        <w:rPr>
          <w:i/>
          <w:iCs/>
        </w:rPr>
        <w:t>17</w:t>
      </w:r>
      <w:r w:rsidRPr="00412442">
        <w:t>, 719, doi:10.3390/s17040719.</w:t>
      </w:r>
    </w:p>
    <w:p w14:paraId="7B1F65AD" w14:textId="77777777" w:rsidR="00412442" w:rsidRPr="00412442" w:rsidRDefault="00412442" w:rsidP="00412442">
      <w:pPr>
        <w:pStyle w:val="Bibliography"/>
      </w:pPr>
      <w:r w:rsidRPr="00412442">
        <w:t xml:space="preserve">39. </w:t>
      </w:r>
      <w:r w:rsidRPr="00412442">
        <w:tab/>
        <w:t xml:space="preserve">Zemp, R.; Tanadini, M.; Plüss, S.; Schnüriger, K.; Singh, N.B.; Taylor, W.R.; Lorenzetti, S. Application of Machine Learning Approaches for Classifying Sitting Posture Based on Force and Acceleration Sensors. </w:t>
      </w:r>
      <w:r w:rsidRPr="00412442">
        <w:rPr>
          <w:i/>
          <w:iCs/>
        </w:rPr>
        <w:t>BioMed Research International</w:t>
      </w:r>
      <w:r w:rsidRPr="00412442">
        <w:t xml:space="preserve"> </w:t>
      </w:r>
      <w:r w:rsidRPr="00412442">
        <w:rPr>
          <w:b/>
          <w:bCs/>
        </w:rPr>
        <w:t>2016</w:t>
      </w:r>
      <w:r w:rsidRPr="00412442">
        <w:t xml:space="preserve">, </w:t>
      </w:r>
      <w:r w:rsidRPr="00412442">
        <w:rPr>
          <w:i/>
          <w:iCs/>
        </w:rPr>
        <w:t>2016</w:t>
      </w:r>
      <w:r w:rsidRPr="00412442">
        <w:t>, 1–9, doi:10.1155/2016/5978489.</w:t>
      </w:r>
    </w:p>
    <w:p w14:paraId="7E8C9FB2" w14:textId="77777777" w:rsidR="00412442" w:rsidRPr="00412442" w:rsidRDefault="00412442" w:rsidP="00412442">
      <w:pPr>
        <w:pStyle w:val="Bibliography"/>
      </w:pPr>
      <w:r w:rsidRPr="00412442">
        <w:lastRenderedPageBreak/>
        <w:t xml:space="preserve">40. </w:t>
      </w:r>
      <w:r w:rsidRPr="00412442">
        <w:tab/>
        <w:t xml:space="preserve">Tsai, M.-C.; Chu, E.T.-H.; Lee, C.-R. An Automated Sitting Posture Recognition System Utilizing Pressure Sensors. </w:t>
      </w:r>
      <w:r w:rsidRPr="00412442">
        <w:rPr>
          <w:i/>
          <w:iCs/>
        </w:rPr>
        <w:t>Sensors</w:t>
      </w:r>
      <w:r w:rsidRPr="00412442">
        <w:t xml:space="preserve"> </w:t>
      </w:r>
      <w:r w:rsidRPr="00412442">
        <w:rPr>
          <w:b/>
          <w:bCs/>
        </w:rPr>
        <w:t>2023</w:t>
      </w:r>
      <w:r w:rsidRPr="00412442">
        <w:t xml:space="preserve">, </w:t>
      </w:r>
      <w:r w:rsidRPr="00412442">
        <w:rPr>
          <w:i/>
          <w:iCs/>
        </w:rPr>
        <w:t>23</w:t>
      </w:r>
      <w:r w:rsidRPr="00412442">
        <w:t>, 5894, doi:10.3390/s23135894.</w:t>
      </w:r>
    </w:p>
    <w:p w14:paraId="73D7679F" w14:textId="77777777" w:rsidR="00412442" w:rsidRPr="00412442" w:rsidRDefault="00412442" w:rsidP="00412442">
      <w:pPr>
        <w:pStyle w:val="Bibliography"/>
      </w:pPr>
      <w:r w:rsidRPr="00412442">
        <w:t xml:space="preserve">41. </w:t>
      </w:r>
      <w:r w:rsidRPr="00412442">
        <w:tab/>
        <w:t xml:space="preserve">Kim, Y.; Son, Y.; Kim, W.; Jin, B.; Yun, M. Classification of Children’s Sitting Postures Using Machine Learning Algorithms. </w:t>
      </w:r>
      <w:r w:rsidRPr="00412442">
        <w:rPr>
          <w:i/>
          <w:iCs/>
        </w:rPr>
        <w:t>Applied Sciences</w:t>
      </w:r>
      <w:r w:rsidRPr="00412442">
        <w:t xml:space="preserve"> </w:t>
      </w:r>
      <w:r w:rsidRPr="00412442">
        <w:rPr>
          <w:b/>
          <w:bCs/>
        </w:rPr>
        <w:t>2018</w:t>
      </w:r>
      <w:r w:rsidRPr="00412442">
        <w:t xml:space="preserve">, </w:t>
      </w:r>
      <w:r w:rsidRPr="00412442">
        <w:rPr>
          <w:i/>
          <w:iCs/>
        </w:rPr>
        <w:t>8</w:t>
      </w:r>
      <w:r w:rsidRPr="00412442">
        <w:t>, 1280, doi:10.3390/app8081280.</w:t>
      </w:r>
    </w:p>
    <w:p w14:paraId="29AF379F" w14:textId="77777777" w:rsidR="00412442" w:rsidRPr="00412442" w:rsidRDefault="00412442" w:rsidP="00412442">
      <w:pPr>
        <w:pStyle w:val="Bibliography"/>
      </w:pPr>
      <w:r w:rsidRPr="00412442">
        <w:t xml:space="preserve">42. </w:t>
      </w:r>
      <w:r w:rsidRPr="00412442">
        <w:tab/>
        <w:t xml:space="preserve">Luna-Perejón, F.; Montes-Sánchez, J.M.; Durán-López, L.; Vazquez-Baeza, A.; Beasley-Bohórquez, I.; Sevillano-Ramos, J.L. IoT Device for Sitting Posture Classification Using Artificial Neural Networks. </w:t>
      </w:r>
      <w:r w:rsidRPr="00412442">
        <w:rPr>
          <w:i/>
          <w:iCs/>
        </w:rPr>
        <w:t>Electronics</w:t>
      </w:r>
      <w:r w:rsidRPr="00412442">
        <w:t xml:space="preserve"> </w:t>
      </w:r>
      <w:r w:rsidRPr="00412442">
        <w:rPr>
          <w:b/>
          <w:bCs/>
        </w:rPr>
        <w:t>2021</w:t>
      </w:r>
      <w:r w:rsidRPr="00412442">
        <w:t xml:space="preserve">, </w:t>
      </w:r>
      <w:r w:rsidRPr="00412442">
        <w:rPr>
          <w:i/>
          <w:iCs/>
        </w:rPr>
        <w:t>10</w:t>
      </w:r>
      <w:r w:rsidRPr="00412442">
        <w:t>, 1825, doi:10.3390/electronics10151825.</w:t>
      </w:r>
    </w:p>
    <w:p w14:paraId="41F5A827" w14:textId="77777777" w:rsidR="00412442" w:rsidRPr="00412442" w:rsidRDefault="00412442" w:rsidP="00412442">
      <w:pPr>
        <w:pStyle w:val="Bibliography"/>
      </w:pPr>
      <w:r w:rsidRPr="00412442">
        <w:t xml:space="preserve">43. </w:t>
      </w:r>
      <w:r w:rsidRPr="00412442">
        <w:tab/>
        <w:t xml:space="preserve">Cai, W.; Zhao, D.; Zhang, M.; Xu, Y.; Li, Z. Improved Self-Organizing Map-Based Unsupervised Learning Algorithm for Sitting Posture Recognition System. </w:t>
      </w:r>
      <w:r w:rsidRPr="00412442">
        <w:rPr>
          <w:i/>
          <w:iCs/>
        </w:rPr>
        <w:t>Sensors</w:t>
      </w:r>
      <w:r w:rsidRPr="00412442">
        <w:t xml:space="preserve"> </w:t>
      </w:r>
      <w:r w:rsidRPr="00412442">
        <w:rPr>
          <w:b/>
          <w:bCs/>
        </w:rPr>
        <w:t>2021</w:t>
      </w:r>
      <w:r w:rsidRPr="00412442">
        <w:t xml:space="preserve">, </w:t>
      </w:r>
      <w:r w:rsidRPr="00412442">
        <w:rPr>
          <w:i/>
          <w:iCs/>
        </w:rPr>
        <w:t>21</w:t>
      </w:r>
      <w:r w:rsidRPr="00412442">
        <w:t>, 6246, doi:10.3390/s21186246.</w:t>
      </w:r>
    </w:p>
    <w:p w14:paraId="0840AE66" w14:textId="77777777" w:rsidR="00412442" w:rsidRPr="00412442" w:rsidRDefault="00412442" w:rsidP="00412442">
      <w:pPr>
        <w:pStyle w:val="Bibliography"/>
      </w:pPr>
      <w:r w:rsidRPr="00412442">
        <w:t xml:space="preserve">44. </w:t>
      </w:r>
      <w:r w:rsidRPr="00412442">
        <w:tab/>
        <w:t xml:space="preserve">Fan, Z.; Hu, X.; Chen, W.-M.; Zhang, D.-W.; Ma, X. A Deep Learning Based 2-Dimensional Hip Pressure Signals Analysis Method for Sitting Posture Recognition. </w:t>
      </w:r>
      <w:r w:rsidRPr="00412442">
        <w:rPr>
          <w:i/>
          <w:iCs/>
        </w:rPr>
        <w:t>Biomedical Signal Processing and Control</w:t>
      </w:r>
      <w:r w:rsidRPr="00412442">
        <w:t xml:space="preserve"> </w:t>
      </w:r>
      <w:r w:rsidRPr="00412442">
        <w:rPr>
          <w:b/>
          <w:bCs/>
        </w:rPr>
        <w:t>2022</w:t>
      </w:r>
      <w:r w:rsidRPr="00412442">
        <w:t xml:space="preserve">, </w:t>
      </w:r>
      <w:r w:rsidRPr="00412442">
        <w:rPr>
          <w:i/>
          <w:iCs/>
        </w:rPr>
        <w:t>73</w:t>
      </w:r>
      <w:r w:rsidRPr="00412442">
        <w:t>, 103432, doi:10.1016/j.bspc.2021.103432.</w:t>
      </w:r>
    </w:p>
    <w:p w14:paraId="346F2472" w14:textId="77777777" w:rsidR="00412442" w:rsidRPr="00412442" w:rsidRDefault="00412442" w:rsidP="00412442">
      <w:pPr>
        <w:pStyle w:val="Bibliography"/>
      </w:pPr>
      <w:r w:rsidRPr="00412442">
        <w:t xml:space="preserve">45. </w:t>
      </w:r>
      <w:r w:rsidRPr="00412442">
        <w:tab/>
        <w:t xml:space="preserve">Chen, K. Sitting Posture Recognition Based on OpenPose. </w:t>
      </w:r>
      <w:r w:rsidRPr="00412442">
        <w:rPr>
          <w:i/>
          <w:iCs/>
        </w:rPr>
        <w:t>IOP Conf. Ser.: Mater. Sci. Eng.</w:t>
      </w:r>
      <w:r w:rsidRPr="00412442">
        <w:t xml:space="preserve"> </w:t>
      </w:r>
      <w:r w:rsidRPr="00412442">
        <w:rPr>
          <w:b/>
          <w:bCs/>
        </w:rPr>
        <w:t>2019</w:t>
      </w:r>
      <w:r w:rsidRPr="00412442">
        <w:t xml:space="preserve">, </w:t>
      </w:r>
      <w:r w:rsidRPr="00412442">
        <w:rPr>
          <w:i/>
          <w:iCs/>
        </w:rPr>
        <w:t>677</w:t>
      </w:r>
      <w:r w:rsidRPr="00412442">
        <w:t>, 032057, doi:10.1088/1757-899X/677/3/032057.</w:t>
      </w:r>
    </w:p>
    <w:p w14:paraId="26D5F565" w14:textId="77777777" w:rsidR="00412442" w:rsidRPr="00412442" w:rsidRDefault="00412442" w:rsidP="00412442">
      <w:pPr>
        <w:pStyle w:val="Bibliography"/>
      </w:pPr>
      <w:r w:rsidRPr="00412442">
        <w:t xml:space="preserve">46. </w:t>
      </w:r>
      <w:r w:rsidRPr="00412442">
        <w:tab/>
        <w:t xml:space="preserve">Ma, C.; Li, W.; Gravina, R.; Du, J.; Li, Q.; Fortino, G. Smart Cushion-Based Activity Recognition: Prompting Users to Maintain a Healthy Seated Posture. </w:t>
      </w:r>
      <w:r w:rsidRPr="00412442">
        <w:rPr>
          <w:i/>
          <w:iCs/>
        </w:rPr>
        <w:t>IEEE Syst. Man Cybern. Mag.</w:t>
      </w:r>
      <w:r w:rsidRPr="00412442">
        <w:t xml:space="preserve"> </w:t>
      </w:r>
      <w:r w:rsidRPr="00412442">
        <w:rPr>
          <w:b/>
          <w:bCs/>
        </w:rPr>
        <w:t>2020</w:t>
      </w:r>
      <w:r w:rsidRPr="00412442">
        <w:t xml:space="preserve">, </w:t>
      </w:r>
      <w:r w:rsidRPr="00412442">
        <w:rPr>
          <w:i/>
          <w:iCs/>
        </w:rPr>
        <w:t>6</w:t>
      </w:r>
      <w:r w:rsidRPr="00412442">
        <w:t>, 6–14, doi:10.1109/MSMC.2019.2962226.</w:t>
      </w:r>
    </w:p>
    <w:p w14:paraId="7933DE35" w14:textId="77777777" w:rsidR="00412442" w:rsidRPr="00412442" w:rsidRDefault="00412442" w:rsidP="00412442">
      <w:pPr>
        <w:pStyle w:val="Bibliography"/>
      </w:pPr>
      <w:r w:rsidRPr="00412442">
        <w:t xml:space="preserve">47. </w:t>
      </w:r>
      <w:r w:rsidRPr="00412442">
        <w:tab/>
        <w:t xml:space="preserve">Ren, X.; Yu, B.; Lu, Y.; Zhang, B.; Hu, J.; Brombacher, A. LightSit: An Unobtrusive Health-Promoting System for Relaxation and Fitness Microbreaks at Work. </w:t>
      </w:r>
      <w:r w:rsidRPr="00412442">
        <w:rPr>
          <w:i/>
          <w:iCs/>
        </w:rPr>
        <w:t>Sensors</w:t>
      </w:r>
      <w:r w:rsidRPr="00412442">
        <w:t xml:space="preserve"> </w:t>
      </w:r>
      <w:r w:rsidRPr="00412442">
        <w:rPr>
          <w:b/>
          <w:bCs/>
        </w:rPr>
        <w:t>2019</w:t>
      </w:r>
      <w:r w:rsidRPr="00412442">
        <w:t xml:space="preserve">, </w:t>
      </w:r>
      <w:r w:rsidRPr="00412442">
        <w:rPr>
          <w:i/>
          <w:iCs/>
        </w:rPr>
        <w:t>19</w:t>
      </w:r>
      <w:r w:rsidRPr="00412442">
        <w:t>, 2162, doi:10.3390/s19092162.</w:t>
      </w:r>
    </w:p>
    <w:p w14:paraId="55E09223" w14:textId="77777777" w:rsidR="00412442" w:rsidRPr="00412442" w:rsidRDefault="00412442" w:rsidP="00412442">
      <w:pPr>
        <w:pStyle w:val="Bibliography"/>
      </w:pPr>
      <w:r w:rsidRPr="00412442">
        <w:t xml:space="preserve">48. </w:t>
      </w:r>
      <w:r w:rsidRPr="00412442">
        <w:tab/>
        <w:t xml:space="preserve">Wang, J.; Hafidh, B.; Dong, H.; El Saddik, A. Sitting Posture Recognition Using a Spiking Neural Network. </w:t>
      </w:r>
      <w:r w:rsidRPr="00412442">
        <w:rPr>
          <w:i/>
          <w:iCs/>
        </w:rPr>
        <w:t>IEEE Sensors J.</w:t>
      </w:r>
      <w:r w:rsidRPr="00412442">
        <w:t xml:space="preserve"> </w:t>
      </w:r>
      <w:r w:rsidRPr="00412442">
        <w:rPr>
          <w:b/>
          <w:bCs/>
        </w:rPr>
        <w:t>2021</w:t>
      </w:r>
      <w:r w:rsidRPr="00412442">
        <w:t xml:space="preserve">, </w:t>
      </w:r>
      <w:r w:rsidRPr="00412442">
        <w:rPr>
          <w:i/>
          <w:iCs/>
        </w:rPr>
        <w:t>21</w:t>
      </w:r>
      <w:r w:rsidRPr="00412442">
        <w:t>, 1779–1786, doi:10.1109/JSEN.2020.3016611.</w:t>
      </w:r>
    </w:p>
    <w:p w14:paraId="23531E5C" w14:textId="77777777" w:rsidR="00412442" w:rsidRPr="00412442" w:rsidRDefault="00412442" w:rsidP="00412442">
      <w:pPr>
        <w:pStyle w:val="Bibliography"/>
      </w:pPr>
      <w:r w:rsidRPr="00412442">
        <w:t xml:space="preserve">49. </w:t>
      </w:r>
      <w:r w:rsidRPr="00412442">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46C07A80" w14:textId="77777777" w:rsidR="00412442" w:rsidRPr="00412442" w:rsidRDefault="00412442" w:rsidP="00412442">
      <w:pPr>
        <w:pStyle w:val="Bibliography"/>
      </w:pPr>
      <w:r w:rsidRPr="00412442">
        <w:t xml:space="preserve">50. </w:t>
      </w:r>
      <w:r w:rsidRPr="00412442">
        <w:tab/>
        <w:t>Fu, T.; Macleod, A. IntelliChair: An Approach for Activity Detection and Prediction via Posture Analysis. In Proceedings of the 2014 International Conference on Intelligent Environments; IEEE: China, June 2014; pp. 211–213.</w:t>
      </w:r>
    </w:p>
    <w:p w14:paraId="61285A7D" w14:textId="77777777" w:rsidR="00412442" w:rsidRPr="00412442" w:rsidRDefault="00412442" w:rsidP="00412442">
      <w:pPr>
        <w:pStyle w:val="Bibliography"/>
      </w:pPr>
      <w:r w:rsidRPr="00412442">
        <w:t xml:space="preserve">51. </w:t>
      </w:r>
      <w:r w:rsidRPr="00412442">
        <w:tab/>
        <w:t>AbuTerkia, I.; Hannoun, M.; Suwal, B.; Ahmed, M.S.; Sundaravdivel, P. FPGA-Based Smart Chair Recognition System Using Flex Sensors. In Proceedings of the 2022 IEEE 15th Dallas Circuit And System Conference (DCAS); IEEE: Dallas, TX, USA, June 17 2022; pp. 1–2.</w:t>
      </w:r>
    </w:p>
    <w:p w14:paraId="64244D04" w14:textId="77777777" w:rsidR="00412442" w:rsidRPr="00412442" w:rsidRDefault="00412442" w:rsidP="00412442">
      <w:pPr>
        <w:pStyle w:val="Bibliography"/>
      </w:pPr>
      <w:r w:rsidRPr="00412442">
        <w:t xml:space="preserve">52. </w:t>
      </w:r>
      <w:r w:rsidRPr="00412442">
        <w:tab/>
        <w:t xml:space="preserve">Xu, W.; Huang, M.-C.; Amini, N.; He, L.; Sarrafzadeh, M. eCushion: A Textile Pressure Sensor Array Design and Calibration for Sitting Posture Analysis. </w:t>
      </w:r>
      <w:r w:rsidRPr="00412442">
        <w:rPr>
          <w:i/>
          <w:iCs/>
        </w:rPr>
        <w:t>IEEE Sensors J.</w:t>
      </w:r>
      <w:r w:rsidRPr="00412442">
        <w:t xml:space="preserve"> </w:t>
      </w:r>
      <w:r w:rsidRPr="00412442">
        <w:rPr>
          <w:b/>
          <w:bCs/>
        </w:rPr>
        <w:t>2013</w:t>
      </w:r>
      <w:r w:rsidRPr="00412442">
        <w:t xml:space="preserve">, </w:t>
      </w:r>
      <w:r w:rsidRPr="00412442">
        <w:rPr>
          <w:i/>
          <w:iCs/>
        </w:rPr>
        <w:t>13</w:t>
      </w:r>
      <w:r w:rsidRPr="00412442">
        <w:t>, 3926–3934, doi:10.1109/JSEN.2013.2259589.</w:t>
      </w:r>
    </w:p>
    <w:p w14:paraId="5FAB89F6" w14:textId="77777777" w:rsidR="00412442" w:rsidRPr="00412442" w:rsidRDefault="00412442" w:rsidP="00412442">
      <w:pPr>
        <w:pStyle w:val="Bibliography"/>
      </w:pPr>
      <w:r w:rsidRPr="00412442">
        <w:t xml:space="preserve">53. </w:t>
      </w:r>
      <w:r w:rsidRPr="00412442">
        <w:tab/>
        <w:t xml:space="preserve">La Mura, M.; De Gregorio, M.; Lamberti, P.; Tucci, V. IoT System for Real-Time Posture Asymmetry Detection. </w:t>
      </w:r>
      <w:r w:rsidRPr="00412442">
        <w:rPr>
          <w:i/>
          <w:iCs/>
        </w:rPr>
        <w:t>Sensors</w:t>
      </w:r>
      <w:r w:rsidRPr="00412442">
        <w:t xml:space="preserve"> </w:t>
      </w:r>
      <w:r w:rsidRPr="00412442">
        <w:rPr>
          <w:b/>
          <w:bCs/>
        </w:rPr>
        <w:t>2023</w:t>
      </w:r>
      <w:r w:rsidRPr="00412442">
        <w:t xml:space="preserve">, </w:t>
      </w:r>
      <w:r w:rsidRPr="00412442">
        <w:rPr>
          <w:i/>
          <w:iCs/>
        </w:rPr>
        <w:t>23</w:t>
      </w:r>
      <w:r w:rsidRPr="00412442">
        <w:t>, 4830, doi:10.3390/s23104830.</w:t>
      </w:r>
    </w:p>
    <w:p w14:paraId="52D897B4" w14:textId="77777777" w:rsidR="00412442" w:rsidRPr="00412442" w:rsidRDefault="00412442" w:rsidP="00412442">
      <w:pPr>
        <w:pStyle w:val="Bibliography"/>
      </w:pPr>
      <w:r w:rsidRPr="00412442">
        <w:t xml:space="preserve">54. </w:t>
      </w:r>
      <w:r w:rsidRPr="00412442">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A40BF76" w14:textId="77777777" w:rsidR="00412442" w:rsidRPr="00412442" w:rsidRDefault="00412442" w:rsidP="00412442">
      <w:pPr>
        <w:pStyle w:val="Bibliography"/>
      </w:pPr>
      <w:r w:rsidRPr="00412442">
        <w:t xml:space="preserve">55. </w:t>
      </w:r>
      <w:r w:rsidRPr="00412442">
        <w:tab/>
        <w:t xml:space="preserve">Bourahmoune, K.; Ishac, K.; Amagasa, T. Intelligent Posture Training: Machine-Learning-Powered Human Sitting Posture Recognition Based on a Pressure-Sensing IoT Cushion. </w:t>
      </w:r>
      <w:r w:rsidRPr="00412442">
        <w:rPr>
          <w:i/>
          <w:iCs/>
        </w:rPr>
        <w:t>Sensors</w:t>
      </w:r>
      <w:r w:rsidRPr="00412442">
        <w:t xml:space="preserve"> </w:t>
      </w:r>
      <w:r w:rsidRPr="00412442">
        <w:rPr>
          <w:b/>
          <w:bCs/>
        </w:rPr>
        <w:t>2022</w:t>
      </w:r>
      <w:r w:rsidRPr="00412442">
        <w:t xml:space="preserve">, </w:t>
      </w:r>
      <w:r w:rsidRPr="00412442">
        <w:rPr>
          <w:i/>
          <w:iCs/>
        </w:rPr>
        <w:t>22</w:t>
      </w:r>
      <w:r w:rsidRPr="00412442">
        <w:t>, 5337, doi:10.3390/s22145337.</w:t>
      </w:r>
    </w:p>
    <w:p w14:paraId="00FE015D" w14:textId="77777777" w:rsidR="00412442" w:rsidRPr="00412442" w:rsidRDefault="00412442" w:rsidP="00412442">
      <w:pPr>
        <w:pStyle w:val="Bibliography"/>
      </w:pPr>
      <w:r w:rsidRPr="00412442">
        <w:lastRenderedPageBreak/>
        <w:t xml:space="preserve">56. </w:t>
      </w:r>
      <w:r w:rsidRPr="00412442">
        <w:tab/>
        <w:t xml:space="preserve">Vermander, P.; Mancisidor, A.; Cabanes, I.; Perez, N.; Torres-Unda, J. Intelligent Sitting Posture Classifier for Wheelchair Users. </w:t>
      </w:r>
      <w:r w:rsidRPr="00412442">
        <w:rPr>
          <w:i/>
          <w:iCs/>
        </w:rPr>
        <w:t>IEEE Trans. Neural Syst. Rehabil. Eng.</w:t>
      </w:r>
      <w:r w:rsidRPr="00412442">
        <w:t xml:space="preserve"> </w:t>
      </w:r>
      <w:r w:rsidRPr="00412442">
        <w:rPr>
          <w:b/>
          <w:bCs/>
        </w:rPr>
        <w:t>2023</w:t>
      </w:r>
      <w:r w:rsidRPr="00412442">
        <w:t xml:space="preserve">, </w:t>
      </w:r>
      <w:r w:rsidRPr="00412442">
        <w:rPr>
          <w:i/>
          <w:iCs/>
        </w:rPr>
        <w:t>31</w:t>
      </w:r>
      <w:r w:rsidRPr="00412442">
        <w:t>, 944–953, doi:10.1109/TNSRE.2023.3236692.</w:t>
      </w:r>
    </w:p>
    <w:p w14:paraId="2B870B0D" w14:textId="77777777" w:rsidR="00412442" w:rsidRPr="00412442" w:rsidRDefault="00412442" w:rsidP="00412442">
      <w:pPr>
        <w:pStyle w:val="Bibliography"/>
      </w:pPr>
      <w:r w:rsidRPr="00412442">
        <w:t xml:space="preserve">57. </w:t>
      </w:r>
      <w:r w:rsidRPr="00412442">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6BFC963" w14:textId="77777777" w:rsidR="00412442" w:rsidRPr="00412442" w:rsidRDefault="00412442" w:rsidP="00412442">
      <w:pPr>
        <w:pStyle w:val="Bibliography"/>
      </w:pPr>
      <w:r w:rsidRPr="00412442">
        <w:t xml:space="preserve">58. </w:t>
      </w:r>
      <w:r w:rsidRPr="00412442">
        <w:tab/>
        <w:t xml:space="preserve">Jaffery, M.H.; Ashraf, M.A.; Almogren, A.; Asim, H.M.; Arshad, J.; Khan, J.; Rehman, A.U.; Hussen, S. FSR-Based Smart System for Detection of Wheelchair Sitting Postures Using Machine Learning Algorithms and Techniques. </w:t>
      </w:r>
      <w:r w:rsidRPr="00412442">
        <w:rPr>
          <w:i/>
          <w:iCs/>
        </w:rPr>
        <w:t>Journal of Sensors</w:t>
      </w:r>
      <w:r w:rsidRPr="00412442">
        <w:t xml:space="preserve"> </w:t>
      </w:r>
      <w:r w:rsidRPr="00412442">
        <w:rPr>
          <w:b/>
          <w:bCs/>
        </w:rPr>
        <w:t>2022</w:t>
      </w:r>
      <w:r w:rsidRPr="00412442">
        <w:t xml:space="preserve">, </w:t>
      </w:r>
      <w:r w:rsidRPr="00412442">
        <w:rPr>
          <w:i/>
          <w:iCs/>
        </w:rPr>
        <w:t>2022</w:t>
      </w:r>
      <w:r w:rsidRPr="00412442">
        <w:t>, 1–10, doi:10.1155/2022/1901058.</w:t>
      </w:r>
    </w:p>
    <w:p w14:paraId="369DD43D" w14:textId="77777777" w:rsidR="00412442" w:rsidRPr="00412442" w:rsidRDefault="00412442" w:rsidP="00412442">
      <w:pPr>
        <w:pStyle w:val="Bibliography"/>
      </w:pPr>
      <w:r w:rsidRPr="00412442">
        <w:t xml:space="preserve">59. </w:t>
      </w:r>
      <w:r w:rsidRPr="00412442">
        <w:tab/>
        <w:t xml:space="preserve">Gelaw, T.A.; Hagos, M.T. Posture Prediction for Healthy Sitting Using a Smart Chair. In </w:t>
      </w:r>
      <w:r w:rsidRPr="00412442">
        <w:rPr>
          <w:i/>
          <w:iCs/>
        </w:rPr>
        <w:t>Advances of Science and Technology</w:t>
      </w:r>
      <w:r w:rsidRPr="00412442">
        <w:t>; Berihun, M.L., Ed.; Lecture Notes of the Institute for Computer Sciences, Social Informatics and Telecommunications Engineering; Springer International Publishing: Cham, 2022; Vol. 411, pp. 401–411 ISBN 978-3-030-93708-9.</w:t>
      </w:r>
    </w:p>
    <w:p w14:paraId="5FE3EE5E" w14:textId="77777777" w:rsidR="00412442" w:rsidRPr="00412442" w:rsidRDefault="00412442" w:rsidP="00412442">
      <w:pPr>
        <w:pStyle w:val="Bibliography"/>
      </w:pPr>
      <w:r w:rsidRPr="00412442">
        <w:t xml:space="preserve">60. </w:t>
      </w:r>
      <w:r w:rsidRPr="00412442">
        <w:tab/>
        <w:t xml:space="preserve">Javaid, A.; Abbas, A.; Arshad, J.; Rahmani, M.K.I.; Chauhdary, S.T.; Jaffery, M.H.; Banga, A.S. Force Sensitive Resistors-Based Real-Time Posture Detection System Using Machine Learning Algorithms. </w:t>
      </w:r>
      <w:r w:rsidRPr="00412442">
        <w:rPr>
          <w:i/>
          <w:iCs/>
        </w:rPr>
        <w:t>CMC</w:t>
      </w:r>
      <w:r w:rsidRPr="00412442">
        <w:t xml:space="preserve"> </w:t>
      </w:r>
      <w:r w:rsidRPr="00412442">
        <w:rPr>
          <w:b/>
          <w:bCs/>
        </w:rPr>
        <w:t>2023</w:t>
      </w:r>
      <w:r w:rsidRPr="00412442">
        <w:t xml:space="preserve">, </w:t>
      </w:r>
      <w:r w:rsidRPr="00412442">
        <w:rPr>
          <w:i/>
          <w:iCs/>
        </w:rPr>
        <w:t>77</w:t>
      </w:r>
      <w:r w:rsidRPr="00412442">
        <w:t>, 1795–1814, doi:10.32604/cmc.2023.044140.</w:t>
      </w:r>
    </w:p>
    <w:p w14:paraId="463C6D8E" w14:textId="77777777" w:rsidR="00412442" w:rsidRPr="00412442" w:rsidRDefault="00412442" w:rsidP="00412442">
      <w:pPr>
        <w:pStyle w:val="Bibliography"/>
      </w:pPr>
      <w:r w:rsidRPr="00412442">
        <w:t xml:space="preserve">61. </w:t>
      </w:r>
      <w:r w:rsidRPr="00412442">
        <w:tab/>
        <w:t xml:space="preserve">Tavares, C.; Silva, J.O.E.; Mendes, A.; Rebolo, L.; Domingues, M.D.F.; Alberto, N.; Lima, M.; Radwan, A.; Da Silva, H.P.; Da Costa Antunes, P.F. Smart Office Chair for Working Conditions Optimization. </w:t>
      </w:r>
      <w:r w:rsidRPr="00412442">
        <w:rPr>
          <w:i/>
          <w:iCs/>
        </w:rPr>
        <w:t>IEEE Access</w:t>
      </w:r>
      <w:r w:rsidRPr="00412442">
        <w:t xml:space="preserve"> </w:t>
      </w:r>
      <w:r w:rsidRPr="00412442">
        <w:rPr>
          <w:b/>
          <w:bCs/>
        </w:rPr>
        <w:t>2023</w:t>
      </w:r>
      <w:r w:rsidRPr="00412442">
        <w:t xml:space="preserve">, </w:t>
      </w:r>
      <w:r w:rsidRPr="00412442">
        <w:rPr>
          <w:i/>
          <w:iCs/>
        </w:rPr>
        <w:t>11</w:t>
      </w:r>
      <w:r w:rsidRPr="00412442">
        <w:t>, 50497–50509, doi:10.1109/ACCESS.2023.3276429.</w:t>
      </w:r>
    </w:p>
    <w:p w14:paraId="1743BF86" w14:textId="77777777" w:rsidR="00412442" w:rsidRPr="00412442" w:rsidRDefault="00412442" w:rsidP="00412442">
      <w:pPr>
        <w:pStyle w:val="Bibliography"/>
      </w:pPr>
      <w:r w:rsidRPr="00412442">
        <w:t xml:space="preserve">62. </w:t>
      </w:r>
      <w:r w:rsidRPr="00412442">
        <w:tab/>
        <w:t xml:space="preserve">Slater, D.; Korakakis, V.; O’Sullivan, P.; Nolan, D.; O’Sullivan, K. “Sit Up Straight”: Time to Re-Evaluate. </w:t>
      </w:r>
      <w:r w:rsidRPr="00412442">
        <w:rPr>
          <w:i/>
          <w:iCs/>
        </w:rPr>
        <w:t>J Orthop Sports Phys Ther</w:t>
      </w:r>
      <w:r w:rsidRPr="00412442">
        <w:t xml:space="preserve"> </w:t>
      </w:r>
      <w:r w:rsidRPr="00412442">
        <w:rPr>
          <w:b/>
          <w:bCs/>
        </w:rPr>
        <w:t>2019</w:t>
      </w:r>
      <w:r w:rsidRPr="00412442">
        <w:t xml:space="preserve">, </w:t>
      </w:r>
      <w:r w:rsidRPr="00412442">
        <w:rPr>
          <w:i/>
          <w:iCs/>
        </w:rPr>
        <w:t>49</w:t>
      </w:r>
      <w:r w:rsidRPr="00412442">
        <w:t>, 562–564, doi:10.2519/jospt.2019.0610.</w:t>
      </w:r>
    </w:p>
    <w:p w14:paraId="1D17307A" w14:textId="77777777" w:rsidR="00412442" w:rsidRPr="00412442" w:rsidRDefault="00412442" w:rsidP="00412442">
      <w:pPr>
        <w:pStyle w:val="Bibliography"/>
      </w:pPr>
      <w:r w:rsidRPr="00412442">
        <w:t xml:space="preserve">63. </w:t>
      </w:r>
      <w:r w:rsidRPr="00412442">
        <w:tab/>
        <w:t xml:space="preserve">Korakakis, V.; O’Sullivan, K.; O’Sullivan, P.B.; Evagelinou, V.; Sotiralis, Y.; Sideris, A.; Sakellariou, K.; Karanasios, S.; Giakas, G. Physiotherapist Perceptions of Optimal Sitting and Standing Posture. </w:t>
      </w:r>
      <w:r w:rsidRPr="00412442">
        <w:rPr>
          <w:i/>
          <w:iCs/>
        </w:rPr>
        <w:t>Musculoskeletal Science and Practice</w:t>
      </w:r>
      <w:r w:rsidRPr="00412442">
        <w:t xml:space="preserve"> </w:t>
      </w:r>
      <w:r w:rsidRPr="00412442">
        <w:rPr>
          <w:b/>
          <w:bCs/>
        </w:rPr>
        <w:t>2019</w:t>
      </w:r>
      <w:r w:rsidRPr="00412442">
        <w:t xml:space="preserve">, </w:t>
      </w:r>
      <w:r w:rsidRPr="00412442">
        <w:rPr>
          <w:i/>
          <w:iCs/>
        </w:rPr>
        <w:t>39</w:t>
      </w:r>
      <w:r w:rsidRPr="00412442">
        <w:t>, 24–31, doi:10.1016/j.msksp.2018.11.004.</w:t>
      </w:r>
    </w:p>
    <w:p w14:paraId="1DAB8606" w14:textId="77777777" w:rsidR="00412442" w:rsidRPr="00412442" w:rsidRDefault="00412442" w:rsidP="00412442">
      <w:pPr>
        <w:pStyle w:val="Bibliography"/>
      </w:pPr>
      <w:r w:rsidRPr="00412442">
        <w:t xml:space="preserve">64. </w:t>
      </w:r>
      <w:r w:rsidRPr="00412442">
        <w:tab/>
        <w:t xml:space="preserve">Paredes-Madrid, L.; Matute, A.; Bareño, J.; Parra Vargas, C.; Gutierrez Velásquez, E. Underlying Physics of Conductive Polymer Composites and Force Sensing Resistors (FSRs). A Study on Creep Response and Dynamic Loading. </w:t>
      </w:r>
      <w:r w:rsidRPr="00412442">
        <w:rPr>
          <w:i/>
          <w:iCs/>
        </w:rPr>
        <w:t>Materials</w:t>
      </w:r>
      <w:r w:rsidRPr="00412442">
        <w:t xml:space="preserve"> </w:t>
      </w:r>
      <w:r w:rsidRPr="00412442">
        <w:rPr>
          <w:b/>
          <w:bCs/>
        </w:rPr>
        <w:t>2017</w:t>
      </w:r>
      <w:r w:rsidRPr="00412442">
        <w:t xml:space="preserve">, </w:t>
      </w:r>
      <w:r w:rsidRPr="00412442">
        <w:rPr>
          <w:i/>
          <w:iCs/>
        </w:rPr>
        <w:t>10</w:t>
      </w:r>
      <w:r w:rsidRPr="00412442">
        <w:t>, 1334, doi:10.3390/ma10111334.</w:t>
      </w:r>
    </w:p>
    <w:p w14:paraId="58415584" w14:textId="77777777" w:rsidR="00412442" w:rsidRPr="00412442" w:rsidRDefault="00412442" w:rsidP="00412442">
      <w:pPr>
        <w:pStyle w:val="Bibliography"/>
      </w:pPr>
      <w:r w:rsidRPr="00412442">
        <w:t xml:space="preserve">65. </w:t>
      </w:r>
      <w:r w:rsidRPr="00412442">
        <w:tab/>
        <w:t>Sadun, A.S.; Jalani, J.; Sukor, J.A. Force Sensing Resistor (FSR): A Brief Overview and the Low-Cost Sensor for Active Compliance Control.; Jiang, X., Chen, G., Capi, G., Ishll, C., Eds.; Tokyo, Japan, July 11 2016; p. 1001112.</w:t>
      </w:r>
    </w:p>
    <w:p w14:paraId="5D7A91C7" w14:textId="77777777" w:rsidR="00412442" w:rsidRPr="00412442" w:rsidRDefault="00412442" w:rsidP="00412442">
      <w:pPr>
        <w:pStyle w:val="Bibliography"/>
      </w:pPr>
      <w:r w:rsidRPr="00412442">
        <w:t xml:space="preserve">66. </w:t>
      </w:r>
      <w:r w:rsidRPr="00412442">
        <w:tab/>
        <w:t xml:space="preserve">Velásquez, E.I.G.; Gómez, V.; Paredes-Madrid, L.; Colorado, H.A. Error Compensation in Force Sensing Resistors. </w:t>
      </w:r>
      <w:r w:rsidRPr="00412442">
        <w:rPr>
          <w:i/>
          <w:iCs/>
        </w:rPr>
        <w:t>Sensing and Bio-Sensing Research</w:t>
      </w:r>
      <w:r w:rsidRPr="00412442">
        <w:t xml:space="preserve"> </w:t>
      </w:r>
      <w:r w:rsidRPr="00412442">
        <w:rPr>
          <w:b/>
          <w:bCs/>
        </w:rPr>
        <w:t>2019</w:t>
      </w:r>
      <w:r w:rsidRPr="00412442">
        <w:t xml:space="preserve">, </w:t>
      </w:r>
      <w:r w:rsidRPr="00412442">
        <w:rPr>
          <w:i/>
          <w:iCs/>
        </w:rPr>
        <w:t>26</w:t>
      </w:r>
      <w:r w:rsidRPr="00412442">
        <w:t>, 100300, doi:10.1016/j.sbsr.2019.100300.</w:t>
      </w:r>
    </w:p>
    <w:p w14:paraId="42375D8E" w14:textId="77777777" w:rsidR="00412442" w:rsidRPr="00412442" w:rsidRDefault="00412442" w:rsidP="00412442">
      <w:pPr>
        <w:pStyle w:val="Bibliography"/>
      </w:pPr>
      <w:r w:rsidRPr="00412442">
        <w:t xml:space="preserve">67. </w:t>
      </w:r>
      <w:r w:rsidRPr="00412442">
        <w:tab/>
        <w:t>Ohmite Ohmite FSR Series Integration Guide: Force Sensing Resistor 2018.</w:t>
      </w:r>
    </w:p>
    <w:p w14:paraId="610CD764" w14:textId="77777777" w:rsidR="00412442" w:rsidRPr="00412442" w:rsidRDefault="00412442" w:rsidP="00412442">
      <w:pPr>
        <w:pStyle w:val="Bibliography"/>
      </w:pPr>
      <w:r w:rsidRPr="00412442">
        <w:t xml:space="preserve">68. </w:t>
      </w:r>
      <w:r w:rsidRPr="00412442">
        <w:tab/>
        <w:t>Interlink Electronics FSR 402 Data Sheet.</w:t>
      </w:r>
    </w:p>
    <w:p w14:paraId="44B00A1E" w14:textId="77777777" w:rsidR="00412442" w:rsidRPr="00412442" w:rsidRDefault="00412442" w:rsidP="00412442">
      <w:pPr>
        <w:pStyle w:val="Bibliography"/>
      </w:pPr>
      <w:r w:rsidRPr="00412442">
        <w:t xml:space="preserve">69. </w:t>
      </w:r>
      <w:r w:rsidRPr="00412442">
        <w:tab/>
        <w:t>Interlink Electronics FSR 406 Data Sheet.</w:t>
      </w:r>
    </w:p>
    <w:p w14:paraId="3081053B" w14:textId="77777777" w:rsidR="00412442" w:rsidRPr="00412442" w:rsidRDefault="00412442" w:rsidP="00412442">
      <w:pPr>
        <w:pStyle w:val="Bibliography"/>
      </w:pPr>
      <w:r w:rsidRPr="00412442">
        <w:t xml:space="preserve">70. </w:t>
      </w:r>
      <w:r w:rsidRPr="00412442">
        <w:tab/>
        <w:t xml:space="preserve">Pizarro, F.; Villavicencio, P.; Yunge, D.; Rodríguez, M.; Hermosilla, G.; Leiva, A. Easy-to-Build Textile Pressure Sensor. </w:t>
      </w:r>
      <w:r w:rsidRPr="00412442">
        <w:rPr>
          <w:i/>
          <w:iCs/>
        </w:rPr>
        <w:t>Sensors</w:t>
      </w:r>
      <w:r w:rsidRPr="00412442">
        <w:t xml:space="preserve"> </w:t>
      </w:r>
      <w:r w:rsidRPr="00412442">
        <w:rPr>
          <w:b/>
          <w:bCs/>
        </w:rPr>
        <w:t>2018</w:t>
      </w:r>
      <w:r w:rsidRPr="00412442">
        <w:t xml:space="preserve">, </w:t>
      </w:r>
      <w:r w:rsidRPr="00412442">
        <w:rPr>
          <w:i/>
          <w:iCs/>
        </w:rPr>
        <w:t>18</w:t>
      </w:r>
      <w:r w:rsidRPr="00412442">
        <w:t>, 1190, doi:10.3390/s18041190.</w:t>
      </w:r>
    </w:p>
    <w:p w14:paraId="60B2643A" w14:textId="77777777" w:rsidR="00412442" w:rsidRPr="00412442" w:rsidRDefault="00412442" w:rsidP="00412442">
      <w:pPr>
        <w:pStyle w:val="Bibliography"/>
      </w:pPr>
      <w:r w:rsidRPr="00412442">
        <w:t xml:space="preserve">71. </w:t>
      </w:r>
      <w:r w:rsidRPr="00412442">
        <w:tab/>
        <w:t xml:space="preserve">Kamble, V.; shinde, V.D.; Kittur, J.K. Overview of Load Cells. </w:t>
      </w:r>
      <w:r w:rsidRPr="00412442">
        <w:rPr>
          <w:i/>
          <w:iCs/>
        </w:rPr>
        <w:t>Journal of Mechanical and Mechanics Engineering 6.3</w:t>
      </w:r>
      <w:r w:rsidRPr="00412442">
        <w:t xml:space="preserve"> </w:t>
      </w:r>
      <w:r w:rsidRPr="00412442">
        <w:rPr>
          <w:b/>
          <w:bCs/>
        </w:rPr>
        <w:t>2020</w:t>
      </w:r>
      <w:r w:rsidRPr="00412442">
        <w:t>, 22–29.</w:t>
      </w:r>
    </w:p>
    <w:p w14:paraId="36BBDCF6" w14:textId="77777777" w:rsidR="00412442" w:rsidRPr="00412442" w:rsidRDefault="00412442" w:rsidP="00412442">
      <w:pPr>
        <w:pStyle w:val="Bibliography"/>
      </w:pPr>
      <w:r w:rsidRPr="00412442">
        <w:t xml:space="preserve">72. </w:t>
      </w:r>
      <w:r w:rsidRPr="00412442">
        <w:tab/>
        <w:t xml:space="preserve">Sreejan, A.; Narayan, Y.S. A Review on Applications of Flex Sensors. </w:t>
      </w:r>
      <w:r w:rsidRPr="00412442">
        <w:rPr>
          <w:i/>
          <w:iCs/>
        </w:rPr>
        <w:t>International Journal of Emerging Technology and Advanced Engineering</w:t>
      </w:r>
      <w:r w:rsidRPr="00412442">
        <w:t xml:space="preserve"> </w:t>
      </w:r>
      <w:r w:rsidRPr="00412442">
        <w:rPr>
          <w:b/>
          <w:bCs/>
        </w:rPr>
        <w:t>2017</w:t>
      </w:r>
      <w:r w:rsidRPr="00412442">
        <w:t xml:space="preserve">, </w:t>
      </w:r>
      <w:r w:rsidRPr="00412442">
        <w:rPr>
          <w:i/>
          <w:iCs/>
        </w:rPr>
        <w:t>7</w:t>
      </w:r>
      <w:r w:rsidRPr="00412442">
        <w:t>, 97–100.</w:t>
      </w:r>
    </w:p>
    <w:p w14:paraId="6018A5AD" w14:textId="77777777" w:rsidR="00412442" w:rsidRPr="00412442" w:rsidRDefault="00412442" w:rsidP="00412442">
      <w:pPr>
        <w:pStyle w:val="Bibliography"/>
      </w:pPr>
      <w:r w:rsidRPr="00412442">
        <w:t xml:space="preserve">73. </w:t>
      </w:r>
      <w:r w:rsidRPr="00412442">
        <w:tab/>
        <w:t>SpectraSymbol Flex Sensor Data Sheet 2014.</w:t>
      </w:r>
    </w:p>
    <w:p w14:paraId="2C98D5A9" w14:textId="77777777" w:rsidR="00412442" w:rsidRPr="00412442" w:rsidRDefault="00412442" w:rsidP="00412442">
      <w:pPr>
        <w:pStyle w:val="Bibliography"/>
      </w:pPr>
      <w:r w:rsidRPr="00412442">
        <w:t xml:space="preserve">74. </w:t>
      </w:r>
      <w:r w:rsidRPr="00412442">
        <w:tab/>
        <w:t>SpectraSymbol Flex Sensor 2.2.</w:t>
      </w:r>
    </w:p>
    <w:p w14:paraId="7E4978E0" w14:textId="77777777" w:rsidR="00412442" w:rsidRPr="00412442" w:rsidRDefault="00412442" w:rsidP="00412442">
      <w:pPr>
        <w:pStyle w:val="Bibliography"/>
      </w:pPr>
      <w:r w:rsidRPr="00412442">
        <w:lastRenderedPageBreak/>
        <w:t xml:space="preserve">75. </w:t>
      </w:r>
      <w:r w:rsidRPr="00412442">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63AF2A53" w14:textId="77777777" w:rsidR="00412442" w:rsidRPr="00412442" w:rsidRDefault="00412442" w:rsidP="00412442">
      <w:pPr>
        <w:pStyle w:val="Bibliography"/>
      </w:pPr>
      <w:r w:rsidRPr="00412442">
        <w:t xml:space="preserve">76. </w:t>
      </w:r>
      <w:r w:rsidRPr="00412442">
        <w:tab/>
        <w:t xml:space="preserve">Ran, X.; Wang, C.; Xiao, Y.; Gao, X.; Zhu, Z.; Chen, B. A Portable Sitting Posture Monitoring System Based on a Pressure Sensor Array and Machine Learning. </w:t>
      </w:r>
      <w:r w:rsidRPr="00412442">
        <w:rPr>
          <w:i/>
          <w:iCs/>
        </w:rPr>
        <w:t>Sensors and Actuators A: Physical</w:t>
      </w:r>
      <w:r w:rsidRPr="00412442">
        <w:t xml:space="preserve"> </w:t>
      </w:r>
      <w:r w:rsidRPr="00412442">
        <w:rPr>
          <w:b/>
          <w:bCs/>
        </w:rPr>
        <w:t>2021</w:t>
      </w:r>
      <w:r w:rsidRPr="00412442">
        <w:t xml:space="preserve">, </w:t>
      </w:r>
      <w:r w:rsidRPr="00412442">
        <w:rPr>
          <w:i/>
          <w:iCs/>
        </w:rPr>
        <w:t>331</w:t>
      </w:r>
      <w:r w:rsidRPr="00412442">
        <w:t>, 112900, doi:10.1016/j.sna.2021.112900.</w:t>
      </w:r>
    </w:p>
    <w:p w14:paraId="51F7A338" w14:textId="77777777" w:rsidR="00412442" w:rsidRPr="00412442" w:rsidRDefault="00412442" w:rsidP="00412442">
      <w:pPr>
        <w:pStyle w:val="Bibliography"/>
      </w:pPr>
      <w:r w:rsidRPr="00412442">
        <w:t xml:space="preserve">77. </w:t>
      </w:r>
      <w:r w:rsidRPr="00412442">
        <w:tab/>
        <w:t xml:space="preserve">Wang, J.; Hafidh, B.; Dong, H.; El Saddik, A. Sitting Posture Recognition Using a Spiking Neural Network. </w:t>
      </w:r>
      <w:r w:rsidRPr="00412442">
        <w:rPr>
          <w:i/>
          <w:iCs/>
        </w:rPr>
        <w:t>IEEE Sensors J.</w:t>
      </w:r>
      <w:r w:rsidRPr="00412442">
        <w:t xml:space="preserve"> </w:t>
      </w:r>
      <w:r w:rsidRPr="00412442">
        <w:rPr>
          <w:b/>
          <w:bCs/>
        </w:rPr>
        <w:t>2021</w:t>
      </w:r>
      <w:r w:rsidRPr="00412442">
        <w:t xml:space="preserve">, </w:t>
      </w:r>
      <w:r w:rsidRPr="00412442">
        <w:rPr>
          <w:i/>
          <w:iCs/>
        </w:rPr>
        <w:t>21</w:t>
      </w:r>
      <w:r w:rsidRPr="00412442">
        <w:t>, 1779–1786, doi:10.1109/JSEN.2020.3016611.</w:t>
      </w:r>
    </w:p>
    <w:p w14:paraId="243D78DB" w14:textId="77777777" w:rsidR="00412442" w:rsidRPr="00412442" w:rsidRDefault="00412442" w:rsidP="00412442">
      <w:pPr>
        <w:pStyle w:val="Bibliography"/>
      </w:pPr>
      <w:r w:rsidRPr="00412442">
        <w:t xml:space="preserve">78. </w:t>
      </w:r>
      <w:r w:rsidRPr="00412442">
        <w:tab/>
        <w:t xml:space="preserve">Ren, X.; Yu, B.; Lu, Y.; Chen, Y.; Pu, P. HealthSit: Designing Posture-Based Interaction to Promote Exercise during Fitness Breaks. </w:t>
      </w:r>
      <w:r w:rsidRPr="00412442">
        <w:rPr>
          <w:i/>
          <w:iCs/>
        </w:rPr>
        <w:t>International Journal of Human–Computer Interaction</w:t>
      </w:r>
      <w:r w:rsidRPr="00412442">
        <w:t xml:space="preserve"> </w:t>
      </w:r>
      <w:r w:rsidRPr="00412442">
        <w:rPr>
          <w:b/>
          <w:bCs/>
        </w:rPr>
        <w:t>2019</w:t>
      </w:r>
      <w:r w:rsidRPr="00412442">
        <w:t xml:space="preserve">, </w:t>
      </w:r>
      <w:r w:rsidRPr="00412442">
        <w:rPr>
          <w:i/>
          <w:iCs/>
        </w:rPr>
        <w:t>35</w:t>
      </w:r>
      <w:r w:rsidRPr="00412442">
        <w:t>, 870–885, doi:10.1080/10447318.2018.1506641.</w:t>
      </w:r>
    </w:p>
    <w:p w14:paraId="65523768" w14:textId="77777777" w:rsidR="00412442" w:rsidRPr="00412442" w:rsidRDefault="00412442" w:rsidP="00412442">
      <w:pPr>
        <w:pStyle w:val="Bibliography"/>
      </w:pPr>
      <w:r w:rsidRPr="00412442">
        <w:t xml:space="preserve">79. </w:t>
      </w:r>
      <w:r w:rsidRPr="00412442">
        <w:tab/>
        <w:t xml:space="preserve">Kundaliya, B.; Patel, S.; Patel, J.; Barot, P.; Hadia, S.K. </w:t>
      </w:r>
      <w:r w:rsidRPr="00412442">
        <w:rPr>
          <w:i/>
          <w:iCs/>
        </w:rPr>
        <w:t>An IoT and Cloud Enabled Smart Chair for Detection and Notification of Wrong Seating Posture</w:t>
      </w:r>
      <w:r w:rsidRPr="00412442">
        <w:t>; In Review, 2022;</w:t>
      </w:r>
    </w:p>
    <w:p w14:paraId="1E24866C" w14:textId="77777777" w:rsidR="00412442" w:rsidRPr="00412442" w:rsidRDefault="00412442" w:rsidP="00412442">
      <w:pPr>
        <w:pStyle w:val="Bibliography"/>
      </w:pPr>
      <w:r w:rsidRPr="00412442">
        <w:t xml:space="preserve">80. </w:t>
      </w:r>
      <w:r w:rsidRPr="00412442">
        <w:tab/>
        <w:t xml:space="preserve">Liu, H.; Gegov, A.; Stahl, F. Categorization and Construction of Rule Based Systems. In </w:t>
      </w:r>
      <w:r w:rsidRPr="00412442">
        <w:rPr>
          <w:i/>
          <w:iCs/>
        </w:rPr>
        <w:t>Engineering Applications of Neural Networks</w:t>
      </w:r>
      <w:r w:rsidRPr="00412442">
        <w:t>; Mladenov, V., Jayne, C., Iliadis, L., Eds.; Communications in Computer and Information Science; Springer International Publishing: Cham, 2014; Vol. 459, pp. 183–194 ISBN 978-3-319-11070-7.</w:t>
      </w:r>
    </w:p>
    <w:p w14:paraId="7A459773" w14:textId="77777777" w:rsidR="00412442" w:rsidRPr="00412442" w:rsidRDefault="00412442" w:rsidP="00412442">
      <w:pPr>
        <w:pStyle w:val="Bibliography"/>
      </w:pPr>
      <w:r w:rsidRPr="00412442">
        <w:t xml:space="preserve">81. </w:t>
      </w:r>
      <w:r w:rsidRPr="00412442">
        <w:tab/>
        <w:t xml:space="preserve">Fard, F.D.; Moghimi, S.; Lotfi, R. Evaluating Pressure Ulcer Development in Wheelchair-Bound Population Using Sitting Posture Identification. </w:t>
      </w:r>
      <w:r w:rsidRPr="00412442">
        <w:rPr>
          <w:i/>
          <w:iCs/>
        </w:rPr>
        <w:t>ENG</w:t>
      </w:r>
      <w:r w:rsidRPr="00412442">
        <w:t xml:space="preserve"> </w:t>
      </w:r>
      <w:r w:rsidRPr="00412442">
        <w:rPr>
          <w:b/>
          <w:bCs/>
        </w:rPr>
        <w:t>2013</w:t>
      </w:r>
      <w:r w:rsidRPr="00412442">
        <w:t xml:space="preserve">, </w:t>
      </w:r>
      <w:r w:rsidRPr="00412442">
        <w:rPr>
          <w:i/>
          <w:iCs/>
        </w:rPr>
        <w:t>05</w:t>
      </w:r>
      <w:r w:rsidRPr="00412442">
        <w:t>, 132–136, doi:10.4236/eng.2013.510B027.</w:t>
      </w:r>
    </w:p>
    <w:p w14:paraId="5AD01C26" w14:textId="77777777" w:rsidR="00412442" w:rsidRPr="00412442" w:rsidRDefault="00412442" w:rsidP="00412442">
      <w:pPr>
        <w:pStyle w:val="Bibliography"/>
      </w:pPr>
      <w:r w:rsidRPr="00412442">
        <w:t xml:space="preserve">82. </w:t>
      </w:r>
      <w:r w:rsidRPr="00412442">
        <w:tab/>
        <w:t xml:space="preserve">Davison, A.C. </w:t>
      </w:r>
      <w:r w:rsidRPr="00412442">
        <w:rPr>
          <w:i/>
          <w:iCs/>
        </w:rPr>
        <w:t>Statistical Models</w:t>
      </w:r>
      <w:r w:rsidRPr="00412442">
        <w:t>; Cambridge University Press: Cambridge, U.K., 2003; ISBN 978-0-511-67497-6.</w:t>
      </w:r>
    </w:p>
    <w:p w14:paraId="7CD4C3EE" w14:textId="77777777" w:rsidR="00412442" w:rsidRPr="00412442" w:rsidRDefault="00412442" w:rsidP="00412442">
      <w:pPr>
        <w:pStyle w:val="Bibliography"/>
      </w:pPr>
      <w:r w:rsidRPr="00412442">
        <w:t xml:space="preserve">83. </w:t>
      </w:r>
      <w:r w:rsidRPr="00412442">
        <w:tab/>
        <w:t xml:space="preserve">Sarker, I.H. Deep Learning: A Comprehensive Overview on Techniques, Taxonomy, Applications and Research Directions. </w:t>
      </w:r>
      <w:r w:rsidRPr="00412442">
        <w:rPr>
          <w:i/>
          <w:iCs/>
        </w:rPr>
        <w:t>SN COMPUT. SCI.</w:t>
      </w:r>
      <w:r w:rsidRPr="00412442">
        <w:t xml:space="preserve"> </w:t>
      </w:r>
      <w:r w:rsidRPr="00412442">
        <w:rPr>
          <w:b/>
          <w:bCs/>
        </w:rPr>
        <w:t>2021</w:t>
      </w:r>
      <w:r w:rsidRPr="00412442">
        <w:t xml:space="preserve">, </w:t>
      </w:r>
      <w:r w:rsidRPr="00412442">
        <w:rPr>
          <w:i/>
          <w:iCs/>
        </w:rPr>
        <w:t>2</w:t>
      </w:r>
      <w:r w:rsidRPr="00412442">
        <w:t>, 420, doi:10.1007/s42979-021-00815-1.</w:t>
      </w:r>
    </w:p>
    <w:p w14:paraId="096D7168" w14:textId="77777777" w:rsidR="00412442" w:rsidRPr="00412442" w:rsidRDefault="00412442" w:rsidP="00412442">
      <w:pPr>
        <w:pStyle w:val="Bibliography"/>
      </w:pPr>
      <w:r w:rsidRPr="00412442">
        <w:t xml:space="preserve">84. </w:t>
      </w:r>
      <w:r w:rsidRPr="00412442">
        <w:tab/>
        <w:t xml:space="preserve">Tharwat, A. Classification Assessment Methods. </w:t>
      </w:r>
      <w:r w:rsidRPr="00412442">
        <w:rPr>
          <w:i/>
          <w:iCs/>
        </w:rPr>
        <w:t>ACI</w:t>
      </w:r>
      <w:r w:rsidRPr="00412442">
        <w:t xml:space="preserve"> </w:t>
      </w:r>
      <w:r w:rsidRPr="00412442">
        <w:rPr>
          <w:b/>
          <w:bCs/>
        </w:rPr>
        <w:t>2021</w:t>
      </w:r>
      <w:r w:rsidRPr="00412442">
        <w:t xml:space="preserve">, </w:t>
      </w:r>
      <w:r w:rsidRPr="00412442">
        <w:rPr>
          <w:i/>
          <w:iCs/>
        </w:rPr>
        <w:t>17</w:t>
      </w:r>
      <w:r w:rsidRPr="00412442">
        <w:t>, 168–192, doi:10.1016/j.aci.2018.08.003.</w:t>
      </w:r>
    </w:p>
    <w:p w14:paraId="46A464A5" w14:textId="77777777" w:rsidR="00412442" w:rsidRPr="00412442" w:rsidRDefault="00412442" w:rsidP="00412442">
      <w:pPr>
        <w:pStyle w:val="Bibliography"/>
      </w:pPr>
      <w:r w:rsidRPr="00412442">
        <w:t xml:space="preserve">85. </w:t>
      </w:r>
      <w:r w:rsidRPr="00412442">
        <w:tab/>
        <w:t xml:space="preserve">Qi, J.; Yang, P.; Newcombe, L.; Peng, X.; Yang, Y.; Zhao, Z. An Overview of Data Fusion Techniques for Internet of Things Enabled Physical Activity Recognition and Measure. </w:t>
      </w:r>
      <w:r w:rsidRPr="00412442">
        <w:rPr>
          <w:i/>
          <w:iCs/>
        </w:rPr>
        <w:t>Information Fusion</w:t>
      </w:r>
      <w:r w:rsidRPr="00412442">
        <w:t xml:space="preserve"> </w:t>
      </w:r>
      <w:r w:rsidRPr="00412442">
        <w:rPr>
          <w:b/>
          <w:bCs/>
        </w:rPr>
        <w:t>2020</w:t>
      </w:r>
      <w:r w:rsidRPr="00412442">
        <w:t xml:space="preserve">, </w:t>
      </w:r>
      <w:r w:rsidRPr="00412442">
        <w:rPr>
          <w:i/>
          <w:iCs/>
        </w:rPr>
        <w:t>55</w:t>
      </w:r>
      <w:r w:rsidRPr="00412442">
        <w:t>, 269–280, doi:10.1016/j.inffus.2019.09.002.</w:t>
      </w:r>
    </w:p>
    <w:p w14:paraId="2BB5DAD2" w14:textId="77777777" w:rsidR="00412442" w:rsidRPr="00412442" w:rsidRDefault="00412442" w:rsidP="00412442">
      <w:pPr>
        <w:pStyle w:val="Bibliography"/>
      </w:pPr>
      <w:r w:rsidRPr="00412442">
        <w:t xml:space="preserve">86. </w:t>
      </w:r>
      <w:r w:rsidRPr="00412442">
        <w:tab/>
        <w:t xml:space="preserve">Lopez, J.; Rios, R.; Bao, F.; Wang, G. Evolving Privacy: From Sensors to the Internet of Things. </w:t>
      </w:r>
      <w:r w:rsidRPr="00412442">
        <w:rPr>
          <w:i/>
          <w:iCs/>
        </w:rPr>
        <w:t>Future Generation Computer Systems</w:t>
      </w:r>
      <w:r w:rsidRPr="00412442">
        <w:t xml:space="preserve"> </w:t>
      </w:r>
      <w:r w:rsidRPr="00412442">
        <w:rPr>
          <w:b/>
          <w:bCs/>
        </w:rPr>
        <w:t>2017</w:t>
      </w:r>
      <w:r w:rsidRPr="00412442">
        <w:t xml:space="preserve">, </w:t>
      </w:r>
      <w:r w:rsidRPr="00412442">
        <w:rPr>
          <w:i/>
          <w:iCs/>
        </w:rPr>
        <w:t>75</w:t>
      </w:r>
      <w:r w:rsidRPr="00412442">
        <w:t>, 46–57, doi:10.1016/j.future.2017.04.045.</w:t>
      </w:r>
    </w:p>
    <w:p w14:paraId="7A986BB3" w14:textId="77777777" w:rsidR="00412442" w:rsidRPr="00412442" w:rsidRDefault="00412442" w:rsidP="00412442">
      <w:pPr>
        <w:pStyle w:val="Bibliography"/>
      </w:pPr>
      <w:r w:rsidRPr="00412442">
        <w:t xml:space="preserve">87. </w:t>
      </w:r>
      <w:r w:rsidRPr="00412442">
        <w:tab/>
        <w:t xml:space="preserve">Munirathinam, S. Drift Detection Analytics for IoT Sensors. </w:t>
      </w:r>
      <w:r w:rsidRPr="00412442">
        <w:rPr>
          <w:i/>
          <w:iCs/>
        </w:rPr>
        <w:t>Procedia Computer Science</w:t>
      </w:r>
      <w:r w:rsidRPr="00412442">
        <w:t xml:space="preserve"> </w:t>
      </w:r>
      <w:r w:rsidRPr="00412442">
        <w:rPr>
          <w:b/>
          <w:bCs/>
        </w:rPr>
        <w:t>2021</w:t>
      </w:r>
      <w:r w:rsidRPr="00412442">
        <w:t xml:space="preserve">, </w:t>
      </w:r>
      <w:r w:rsidRPr="00412442">
        <w:rPr>
          <w:i/>
          <w:iCs/>
        </w:rPr>
        <w:t>180</w:t>
      </w:r>
      <w:r w:rsidRPr="00412442">
        <w:t>, 903–912, doi:10.1016/j.procs.2021.01.341.</w:t>
      </w:r>
    </w:p>
    <w:p w14:paraId="4468A1D2" w14:textId="77777777" w:rsidR="00412442" w:rsidRPr="00412442" w:rsidRDefault="00412442" w:rsidP="00412442">
      <w:pPr>
        <w:pStyle w:val="Bibliography"/>
      </w:pPr>
      <w:r w:rsidRPr="00412442">
        <w:t xml:space="preserve">88. </w:t>
      </w:r>
      <w:r w:rsidRPr="00412442">
        <w:tab/>
        <w:t xml:space="preserve">Li, C.; Wang, J.; Wang, S.; Zhang, Y. A Review of IoT Applications in Healthcare. </w:t>
      </w:r>
      <w:r w:rsidRPr="00412442">
        <w:rPr>
          <w:i/>
          <w:iCs/>
        </w:rPr>
        <w:t>Neurocomputing</w:t>
      </w:r>
      <w:r w:rsidRPr="00412442">
        <w:t xml:space="preserve"> </w:t>
      </w:r>
      <w:r w:rsidRPr="00412442">
        <w:rPr>
          <w:b/>
          <w:bCs/>
        </w:rPr>
        <w:t>2024</w:t>
      </w:r>
      <w:r w:rsidRPr="00412442">
        <w:t xml:space="preserve">, </w:t>
      </w:r>
      <w:r w:rsidRPr="00412442">
        <w:rPr>
          <w:i/>
          <w:iCs/>
        </w:rPr>
        <w:t>565</w:t>
      </w:r>
      <w:r w:rsidRPr="00412442">
        <w:t>, 127017, doi:10.1016/j.neucom.2023.127017.</w:t>
      </w:r>
    </w:p>
    <w:p w14:paraId="7D14CF6D" w14:textId="77777777" w:rsidR="00412442" w:rsidRPr="00412442" w:rsidRDefault="00412442" w:rsidP="00412442">
      <w:pPr>
        <w:pStyle w:val="Bibliography"/>
      </w:pPr>
      <w:r w:rsidRPr="00412442">
        <w:t xml:space="preserve">89. </w:t>
      </w:r>
      <w:r w:rsidRPr="00412442">
        <w:tab/>
        <w:t xml:space="preserve">Al-rawashdeh, M.; Keikhosrokiani, P.; Belaton, B.; Alawida, M.; Zwiri, A. IoT Adoption and Application for Smart Healthcare: A Systematic Review. </w:t>
      </w:r>
      <w:r w:rsidRPr="00412442">
        <w:rPr>
          <w:i/>
          <w:iCs/>
        </w:rPr>
        <w:t>Sensors</w:t>
      </w:r>
      <w:r w:rsidRPr="00412442">
        <w:t xml:space="preserve"> </w:t>
      </w:r>
      <w:r w:rsidRPr="00412442">
        <w:rPr>
          <w:b/>
          <w:bCs/>
        </w:rPr>
        <w:t>2022</w:t>
      </w:r>
      <w:r w:rsidRPr="00412442">
        <w:t xml:space="preserve">, </w:t>
      </w:r>
      <w:r w:rsidRPr="00412442">
        <w:rPr>
          <w:i/>
          <w:iCs/>
        </w:rPr>
        <w:t>22</w:t>
      </w:r>
      <w:r w:rsidRPr="00412442">
        <w:t>, 5377, doi:10.3390/s22145377.</w:t>
      </w:r>
    </w:p>
    <w:p w14:paraId="22667625" w14:textId="77777777" w:rsidR="00412442" w:rsidRPr="00412442" w:rsidRDefault="00412442" w:rsidP="00412442">
      <w:pPr>
        <w:pStyle w:val="Bibliography"/>
      </w:pPr>
      <w:r w:rsidRPr="00412442">
        <w:t xml:space="preserve">90. </w:t>
      </w:r>
      <w:r w:rsidRPr="00412442">
        <w:tab/>
        <w:t xml:space="preserve">Nappi, I.; De Campos Ribeiro, G. Internet of Things Technology Applications in the Workplace Environment: A Critical Review. </w:t>
      </w:r>
      <w:r w:rsidRPr="00412442">
        <w:rPr>
          <w:i/>
          <w:iCs/>
        </w:rPr>
        <w:t>JCRE</w:t>
      </w:r>
      <w:r w:rsidRPr="00412442">
        <w:t xml:space="preserve"> </w:t>
      </w:r>
      <w:r w:rsidRPr="00412442">
        <w:rPr>
          <w:b/>
          <w:bCs/>
        </w:rPr>
        <w:t>2020</w:t>
      </w:r>
      <w:r w:rsidRPr="00412442">
        <w:t xml:space="preserve">, </w:t>
      </w:r>
      <w:r w:rsidRPr="00412442">
        <w:rPr>
          <w:i/>
          <w:iCs/>
        </w:rPr>
        <w:t>22</w:t>
      </w:r>
      <w:r w:rsidRPr="00412442">
        <w:t>, 71–90, doi:10.1108/JCRE-06-2019-0028.</w:t>
      </w:r>
    </w:p>
    <w:p w14:paraId="4FCF327F" w14:textId="77777777" w:rsidR="00412442" w:rsidRPr="00412442" w:rsidRDefault="00412442" w:rsidP="00412442">
      <w:pPr>
        <w:pStyle w:val="Bibliography"/>
      </w:pPr>
      <w:r w:rsidRPr="00412442">
        <w:t xml:space="preserve">91. </w:t>
      </w:r>
      <w:r w:rsidRPr="00412442">
        <w:tab/>
        <w:t>Laubheimer, P. Beyond the NPS: Measuring Perceived Usability with the SUS, NASA-TLX, and the Single Ease Question After Tasks and Usability Tests Available online: https://www.nngroup.com/articles/measuring-perceived-usability/.</w:t>
      </w:r>
    </w:p>
    <w:p w14:paraId="5AD10FCC" w14:textId="77777777" w:rsidR="00412442" w:rsidRPr="00412442" w:rsidRDefault="00412442" w:rsidP="00412442">
      <w:pPr>
        <w:pStyle w:val="Bibliography"/>
      </w:pPr>
      <w:r w:rsidRPr="00412442">
        <w:lastRenderedPageBreak/>
        <w:t xml:space="preserve">92. </w:t>
      </w:r>
      <w:r w:rsidRPr="00412442">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2CDFC1D3" w:rsidR="007D65C8" w:rsidRPr="0026124F" w:rsidRDefault="00412442" w:rsidP="007A08BB">
      <w:pPr>
        <w:pStyle w:val="MDPI21heading1"/>
        <w:ind w:left="0"/>
        <w:rPr>
          <w:lang w:val="en-GB"/>
        </w:rPr>
      </w:pPr>
      <w:r>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317815">
      <w:headerReference w:type="even" r:id="rId36"/>
      <w:headerReference w:type="default" r:id="rId37"/>
      <w:footerReference w:type="default" r:id="rId38"/>
      <w:headerReference w:type="first" r:id="rId39"/>
      <w:footerReference w:type="first" r:id="rId40"/>
      <w:type w:val="continuous"/>
      <w:pgSz w:w="11906" w:h="16838" w:code="9"/>
      <w:pgMar w:top="1417" w:right="720" w:bottom="1077" w:left="720" w:header="1020" w:footer="340" w:gutter="0"/>
      <w:lnNumType w:countBy="1"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Odesola D F (FCES)" w:date="2024-04-21T00:18:00Z" w:initials="DO">
    <w:p w14:paraId="2430E9BC" w14:textId="77777777" w:rsidR="00E308A2" w:rsidRDefault="00E308A2" w:rsidP="00E308A2">
      <w:pPr>
        <w:pStyle w:val="CommentText"/>
        <w:jc w:val="left"/>
      </w:pPr>
      <w:r>
        <w:rPr>
          <w:rStyle w:val="CommentReference"/>
        </w:rPr>
        <w:annotationRef/>
      </w:r>
      <w:r>
        <w:t>You need to discuss the feasibility and cost-effectiveness of implementing smart sensing chair systems in real-world settings, such as offices or healthcare facilities.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30E9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3BB287D" w16cex:dateUtc="2024-04-20T2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30E9BC" w16cid:durableId="03BB28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6313B8" w14:textId="77777777" w:rsidR="00317815" w:rsidRPr="00621204" w:rsidRDefault="00317815">
      <w:pPr>
        <w:spacing w:line="240" w:lineRule="auto"/>
      </w:pPr>
      <w:r w:rsidRPr="00621204">
        <w:separator/>
      </w:r>
    </w:p>
    <w:p w14:paraId="7EF82573" w14:textId="77777777" w:rsidR="00317815" w:rsidRDefault="00317815"/>
  </w:endnote>
  <w:endnote w:type="continuationSeparator" w:id="0">
    <w:p w14:paraId="6F723DCF" w14:textId="77777777" w:rsidR="00317815" w:rsidRPr="00621204" w:rsidRDefault="00317815">
      <w:pPr>
        <w:spacing w:line="240" w:lineRule="auto"/>
      </w:pPr>
      <w:r w:rsidRPr="00621204">
        <w:continuationSeparator/>
      </w:r>
    </w:p>
    <w:p w14:paraId="0CBA28C9" w14:textId="77777777" w:rsidR="00317815" w:rsidRDefault="003178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73A807" w14:textId="77777777" w:rsidR="00317815" w:rsidRPr="00621204" w:rsidRDefault="00317815">
      <w:pPr>
        <w:spacing w:line="240" w:lineRule="auto"/>
      </w:pPr>
      <w:r w:rsidRPr="00621204">
        <w:separator/>
      </w:r>
    </w:p>
    <w:p w14:paraId="5701E17E" w14:textId="77777777" w:rsidR="00317815" w:rsidRDefault="00317815"/>
  </w:footnote>
  <w:footnote w:type="continuationSeparator" w:id="0">
    <w:p w14:paraId="4125ECA0" w14:textId="77777777" w:rsidR="00317815" w:rsidRPr="00621204" w:rsidRDefault="00317815">
      <w:pPr>
        <w:spacing w:line="240" w:lineRule="auto"/>
      </w:pPr>
      <w:r w:rsidRPr="00621204">
        <w:continuationSeparator/>
      </w:r>
    </w:p>
    <w:p w14:paraId="66F390B6" w14:textId="77777777" w:rsidR="00317815" w:rsidRDefault="0031781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3E82"/>
    <w:rsid w:val="00004247"/>
    <w:rsid w:val="00006F35"/>
    <w:rsid w:val="00007274"/>
    <w:rsid w:val="00007D3D"/>
    <w:rsid w:val="000110FB"/>
    <w:rsid w:val="00012035"/>
    <w:rsid w:val="000122AB"/>
    <w:rsid w:val="000128E9"/>
    <w:rsid w:val="00012F4D"/>
    <w:rsid w:val="00013DA3"/>
    <w:rsid w:val="0001448F"/>
    <w:rsid w:val="00014839"/>
    <w:rsid w:val="000148EB"/>
    <w:rsid w:val="00014AC9"/>
    <w:rsid w:val="00015563"/>
    <w:rsid w:val="000162A3"/>
    <w:rsid w:val="0001720C"/>
    <w:rsid w:val="00017E67"/>
    <w:rsid w:val="0002025E"/>
    <w:rsid w:val="000205B9"/>
    <w:rsid w:val="000219F6"/>
    <w:rsid w:val="00021DCD"/>
    <w:rsid w:val="00022390"/>
    <w:rsid w:val="0002414D"/>
    <w:rsid w:val="000245F1"/>
    <w:rsid w:val="00024C20"/>
    <w:rsid w:val="00024EDE"/>
    <w:rsid w:val="000258BC"/>
    <w:rsid w:val="00026053"/>
    <w:rsid w:val="00026396"/>
    <w:rsid w:val="00026865"/>
    <w:rsid w:val="00027714"/>
    <w:rsid w:val="00027901"/>
    <w:rsid w:val="00027A5A"/>
    <w:rsid w:val="00027A7E"/>
    <w:rsid w:val="00030854"/>
    <w:rsid w:val="00031614"/>
    <w:rsid w:val="00031F62"/>
    <w:rsid w:val="000322B5"/>
    <w:rsid w:val="00035BA7"/>
    <w:rsid w:val="00035DBF"/>
    <w:rsid w:val="00037042"/>
    <w:rsid w:val="00037133"/>
    <w:rsid w:val="000371A8"/>
    <w:rsid w:val="000426F6"/>
    <w:rsid w:val="00042EBB"/>
    <w:rsid w:val="00043CB0"/>
    <w:rsid w:val="00043D16"/>
    <w:rsid w:val="000452D3"/>
    <w:rsid w:val="0004540B"/>
    <w:rsid w:val="00046064"/>
    <w:rsid w:val="000502EB"/>
    <w:rsid w:val="00050356"/>
    <w:rsid w:val="00050E38"/>
    <w:rsid w:val="0005127A"/>
    <w:rsid w:val="00051552"/>
    <w:rsid w:val="0005394C"/>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622"/>
    <w:rsid w:val="00075D14"/>
    <w:rsid w:val="000774FA"/>
    <w:rsid w:val="000777E0"/>
    <w:rsid w:val="00077B20"/>
    <w:rsid w:val="00077EDB"/>
    <w:rsid w:val="00080004"/>
    <w:rsid w:val="000806DC"/>
    <w:rsid w:val="000808D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640E"/>
    <w:rsid w:val="0009645C"/>
    <w:rsid w:val="000965BE"/>
    <w:rsid w:val="00096C5B"/>
    <w:rsid w:val="000A05FC"/>
    <w:rsid w:val="000A0621"/>
    <w:rsid w:val="000A08BB"/>
    <w:rsid w:val="000A0BDB"/>
    <w:rsid w:val="000A1078"/>
    <w:rsid w:val="000A159A"/>
    <w:rsid w:val="000A1D23"/>
    <w:rsid w:val="000A1D37"/>
    <w:rsid w:val="000A1E6F"/>
    <w:rsid w:val="000A22EF"/>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0420"/>
    <w:rsid w:val="000C17ED"/>
    <w:rsid w:val="000C45F6"/>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6BCD"/>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7A19"/>
    <w:rsid w:val="000F7EEF"/>
    <w:rsid w:val="00100B24"/>
    <w:rsid w:val="00101A8B"/>
    <w:rsid w:val="00102E15"/>
    <w:rsid w:val="0010482A"/>
    <w:rsid w:val="001049E8"/>
    <w:rsid w:val="00104A38"/>
    <w:rsid w:val="0010537E"/>
    <w:rsid w:val="00106602"/>
    <w:rsid w:val="00106828"/>
    <w:rsid w:val="00106BC1"/>
    <w:rsid w:val="00107716"/>
    <w:rsid w:val="00107B8E"/>
    <w:rsid w:val="00107DC1"/>
    <w:rsid w:val="0011342F"/>
    <w:rsid w:val="00113AFF"/>
    <w:rsid w:val="00114546"/>
    <w:rsid w:val="0011580D"/>
    <w:rsid w:val="0011586B"/>
    <w:rsid w:val="00115E34"/>
    <w:rsid w:val="00116300"/>
    <w:rsid w:val="001163E0"/>
    <w:rsid w:val="0011697C"/>
    <w:rsid w:val="00116A62"/>
    <w:rsid w:val="00116D08"/>
    <w:rsid w:val="00117995"/>
    <w:rsid w:val="001210CA"/>
    <w:rsid w:val="001217FD"/>
    <w:rsid w:val="00122648"/>
    <w:rsid w:val="0012339E"/>
    <w:rsid w:val="00123BD9"/>
    <w:rsid w:val="00125418"/>
    <w:rsid w:val="00126F2D"/>
    <w:rsid w:val="00126F64"/>
    <w:rsid w:val="00126F8A"/>
    <w:rsid w:val="00131EA8"/>
    <w:rsid w:val="001322FE"/>
    <w:rsid w:val="001335E2"/>
    <w:rsid w:val="00135066"/>
    <w:rsid w:val="00135BF5"/>
    <w:rsid w:val="0013624C"/>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4AEA"/>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6DC"/>
    <w:rsid w:val="001658C7"/>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4E79"/>
    <w:rsid w:val="001A5D3A"/>
    <w:rsid w:val="001A5EE5"/>
    <w:rsid w:val="001A6AA6"/>
    <w:rsid w:val="001A6B2B"/>
    <w:rsid w:val="001A6BED"/>
    <w:rsid w:val="001B078C"/>
    <w:rsid w:val="001B0C3D"/>
    <w:rsid w:val="001B118D"/>
    <w:rsid w:val="001B1190"/>
    <w:rsid w:val="001B207B"/>
    <w:rsid w:val="001B2108"/>
    <w:rsid w:val="001B25A6"/>
    <w:rsid w:val="001B261D"/>
    <w:rsid w:val="001B2882"/>
    <w:rsid w:val="001B3996"/>
    <w:rsid w:val="001B3E87"/>
    <w:rsid w:val="001B4E6A"/>
    <w:rsid w:val="001B51AE"/>
    <w:rsid w:val="001B619B"/>
    <w:rsid w:val="001B6506"/>
    <w:rsid w:val="001B6509"/>
    <w:rsid w:val="001B65E3"/>
    <w:rsid w:val="001B684B"/>
    <w:rsid w:val="001B7460"/>
    <w:rsid w:val="001B7917"/>
    <w:rsid w:val="001C4008"/>
    <w:rsid w:val="001C4820"/>
    <w:rsid w:val="001C60E4"/>
    <w:rsid w:val="001C6BA7"/>
    <w:rsid w:val="001C6DA5"/>
    <w:rsid w:val="001C7C58"/>
    <w:rsid w:val="001D05F0"/>
    <w:rsid w:val="001D0990"/>
    <w:rsid w:val="001D14A0"/>
    <w:rsid w:val="001D15A3"/>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E064F"/>
    <w:rsid w:val="001E18E1"/>
    <w:rsid w:val="001E27C6"/>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4F28"/>
    <w:rsid w:val="001F5853"/>
    <w:rsid w:val="001F6C8E"/>
    <w:rsid w:val="001F72E4"/>
    <w:rsid w:val="00200C8F"/>
    <w:rsid w:val="002020B1"/>
    <w:rsid w:val="00202D86"/>
    <w:rsid w:val="00203E94"/>
    <w:rsid w:val="00204513"/>
    <w:rsid w:val="002114FC"/>
    <w:rsid w:val="0021150A"/>
    <w:rsid w:val="0021166F"/>
    <w:rsid w:val="002122F2"/>
    <w:rsid w:val="00213B47"/>
    <w:rsid w:val="00214271"/>
    <w:rsid w:val="00215DD9"/>
    <w:rsid w:val="002162FC"/>
    <w:rsid w:val="0021654F"/>
    <w:rsid w:val="00216AD8"/>
    <w:rsid w:val="00216B62"/>
    <w:rsid w:val="0021739A"/>
    <w:rsid w:val="0021778B"/>
    <w:rsid w:val="00217BC0"/>
    <w:rsid w:val="00220926"/>
    <w:rsid w:val="00221395"/>
    <w:rsid w:val="002223C5"/>
    <w:rsid w:val="00222CA6"/>
    <w:rsid w:val="00222D56"/>
    <w:rsid w:val="00224451"/>
    <w:rsid w:val="00225090"/>
    <w:rsid w:val="00226367"/>
    <w:rsid w:val="002272C9"/>
    <w:rsid w:val="002301F9"/>
    <w:rsid w:val="00230BB2"/>
    <w:rsid w:val="00230F90"/>
    <w:rsid w:val="0023111C"/>
    <w:rsid w:val="002316D9"/>
    <w:rsid w:val="0023364C"/>
    <w:rsid w:val="00233CA3"/>
    <w:rsid w:val="00233E87"/>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4BFA"/>
    <w:rsid w:val="00246D7F"/>
    <w:rsid w:val="002470B2"/>
    <w:rsid w:val="00250FDD"/>
    <w:rsid w:val="002512E1"/>
    <w:rsid w:val="00251533"/>
    <w:rsid w:val="0025212C"/>
    <w:rsid w:val="00252808"/>
    <w:rsid w:val="002532CA"/>
    <w:rsid w:val="00253637"/>
    <w:rsid w:val="00253CCB"/>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339"/>
    <w:rsid w:val="002756B5"/>
    <w:rsid w:val="00276665"/>
    <w:rsid w:val="002771F1"/>
    <w:rsid w:val="00277B7A"/>
    <w:rsid w:val="00277CAE"/>
    <w:rsid w:val="00277DA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955"/>
    <w:rsid w:val="00294A40"/>
    <w:rsid w:val="0029506F"/>
    <w:rsid w:val="00295E4F"/>
    <w:rsid w:val="00296685"/>
    <w:rsid w:val="00297171"/>
    <w:rsid w:val="002A0A60"/>
    <w:rsid w:val="002A0C1D"/>
    <w:rsid w:val="002A0D98"/>
    <w:rsid w:val="002A0DBE"/>
    <w:rsid w:val="002A1F1B"/>
    <w:rsid w:val="002A2255"/>
    <w:rsid w:val="002A23F5"/>
    <w:rsid w:val="002A24DB"/>
    <w:rsid w:val="002A2938"/>
    <w:rsid w:val="002A47BB"/>
    <w:rsid w:val="002A58AD"/>
    <w:rsid w:val="002A6A47"/>
    <w:rsid w:val="002A7520"/>
    <w:rsid w:val="002A77E9"/>
    <w:rsid w:val="002A78E0"/>
    <w:rsid w:val="002A7F43"/>
    <w:rsid w:val="002B006B"/>
    <w:rsid w:val="002B02D5"/>
    <w:rsid w:val="002B0A1B"/>
    <w:rsid w:val="002B0A81"/>
    <w:rsid w:val="002B1144"/>
    <w:rsid w:val="002B153F"/>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1D4"/>
    <w:rsid w:val="002C622D"/>
    <w:rsid w:val="002C6BEC"/>
    <w:rsid w:val="002C748A"/>
    <w:rsid w:val="002D0695"/>
    <w:rsid w:val="002D09F0"/>
    <w:rsid w:val="002D0BA0"/>
    <w:rsid w:val="002D0FA4"/>
    <w:rsid w:val="002D12FE"/>
    <w:rsid w:val="002D2DE0"/>
    <w:rsid w:val="002D3352"/>
    <w:rsid w:val="002D3B39"/>
    <w:rsid w:val="002D4EA7"/>
    <w:rsid w:val="002D527E"/>
    <w:rsid w:val="002D649A"/>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1FC7"/>
    <w:rsid w:val="002F20FE"/>
    <w:rsid w:val="002F2184"/>
    <w:rsid w:val="002F26EF"/>
    <w:rsid w:val="002F2A28"/>
    <w:rsid w:val="002F3AF5"/>
    <w:rsid w:val="002F3B94"/>
    <w:rsid w:val="002F48F1"/>
    <w:rsid w:val="002F4BA8"/>
    <w:rsid w:val="002F519B"/>
    <w:rsid w:val="002F5A15"/>
    <w:rsid w:val="002F63FC"/>
    <w:rsid w:val="002F65CA"/>
    <w:rsid w:val="002F695B"/>
    <w:rsid w:val="002F78E4"/>
    <w:rsid w:val="002F7C92"/>
    <w:rsid w:val="002F7D6A"/>
    <w:rsid w:val="0030186F"/>
    <w:rsid w:val="0030229D"/>
    <w:rsid w:val="00302482"/>
    <w:rsid w:val="00303767"/>
    <w:rsid w:val="003054D2"/>
    <w:rsid w:val="0030583D"/>
    <w:rsid w:val="003059C6"/>
    <w:rsid w:val="0030687D"/>
    <w:rsid w:val="0030701D"/>
    <w:rsid w:val="00310216"/>
    <w:rsid w:val="00310F53"/>
    <w:rsid w:val="00311AE0"/>
    <w:rsid w:val="00312478"/>
    <w:rsid w:val="00313E7D"/>
    <w:rsid w:val="00314382"/>
    <w:rsid w:val="00314DB4"/>
    <w:rsid w:val="003153CD"/>
    <w:rsid w:val="00315D74"/>
    <w:rsid w:val="00316272"/>
    <w:rsid w:val="00317815"/>
    <w:rsid w:val="00317A4F"/>
    <w:rsid w:val="00317AC0"/>
    <w:rsid w:val="003203C3"/>
    <w:rsid w:val="00320D3C"/>
    <w:rsid w:val="0032122F"/>
    <w:rsid w:val="00326141"/>
    <w:rsid w:val="0032737B"/>
    <w:rsid w:val="0033058F"/>
    <w:rsid w:val="00330DB5"/>
    <w:rsid w:val="003317E6"/>
    <w:rsid w:val="00331A15"/>
    <w:rsid w:val="0033254D"/>
    <w:rsid w:val="003327F4"/>
    <w:rsid w:val="003337E4"/>
    <w:rsid w:val="00333BCC"/>
    <w:rsid w:val="00334FE4"/>
    <w:rsid w:val="003352B2"/>
    <w:rsid w:val="00335AD8"/>
    <w:rsid w:val="00335DC6"/>
    <w:rsid w:val="00335E05"/>
    <w:rsid w:val="00335FE8"/>
    <w:rsid w:val="00336831"/>
    <w:rsid w:val="0033740F"/>
    <w:rsid w:val="0033798B"/>
    <w:rsid w:val="0034017D"/>
    <w:rsid w:val="00342047"/>
    <w:rsid w:val="00343425"/>
    <w:rsid w:val="0034379F"/>
    <w:rsid w:val="003454D4"/>
    <w:rsid w:val="00345F2A"/>
    <w:rsid w:val="003469A2"/>
    <w:rsid w:val="00347F08"/>
    <w:rsid w:val="003501E0"/>
    <w:rsid w:val="0035032D"/>
    <w:rsid w:val="0035077F"/>
    <w:rsid w:val="00350833"/>
    <w:rsid w:val="00351B64"/>
    <w:rsid w:val="003521AE"/>
    <w:rsid w:val="003523B2"/>
    <w:rsid w:val="00352E94"/>
    <w:rsid w:val="00353834"/>
    <w:rsid w:val="00354033"/>
    <w:rsid w:val="00354A66"/>
    <w:rsid w:val="00354C2D"/>
    <w:rsid w:val="00355AB5"/>
    <w:rsid w:val="00357223"/>
    <w:rsid w:val="00357F7A"/>
    <w:rsid w:val="0036011B"/>
    <w:rsid w:val="003608F7"/>
    <w:rsid w:val="00360976"/>
    <w:rsid w:val="003609A1"/>
    <w:rsid w:val="003622BA"/>
    <w:rsid w:val="00362772"/>
    <w:rsid w:val="00362AAF"/>
    <w:rsid w:val="00362BC1"/>
    <w:rsid w:val="00363286"/>
    <w:rsid w:val="0036367B"/>
    <w:rsid w:val="003637BB"/>
    <w:rsid w:val="00363A61"/>
    <w:rsid w:val="00363DAF"/>
    <w:rsid w:val="00363F03"/>
    <w:rsid w:val="003652CD"/>
    <w:rsid w:val="00365487"/>
    <w:rsid w:val="0036557C"/>
    <w:rsid w:val="00366207"/>
    <w:rsid w:val="00366567"/>
    <w:rsid w:val="003674C1"/>
    <w:rsid w:val="00370858"/>
    <w:rsid w:val="00372FD4"/>
    <w:rsid w:val="0037368A"/>
    <w:rsid w:val="00374257"/>
    <w:rsid w:val="0037457B"/>
    <w:rsid w:val="00375467"/>
    <w:rsid w:val="00375A07"/>
    <w:rsid w:val="00375F4D"/>
    <w:rsid w:val="00377155"/>
    <w:rsid w:val="00380350"/>
    <w:rsid w:val="00380625"/>
    <w:rsid w:val="00380AAD"/>
    <w:rsid w:val="00380AED"/>
    <w:rsid w:val="00380E11"/>
    <w:rsid w:val="0038164A"/>
    <w:rsid w:val="003819AD"/>
    <w:rsid w:val="00381B0E"/>
    <w:rsid w:val="0038367F"/>
    <w:rsid w:val="0038377F"/>
    <w:rsid w:val="00383DE8"/>
    <w:rsid w:val="00384451"/>
    <w:rsid w:val="00385582"/>
    <w:rsid w:val="003856B6"/>
    <w:rsid w:val="00385C42"/>
    <w:rsid w:val="003875D9"/>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5F96"/>
    <w:rsid w:val="003A6175"/>
    <w:rsid w:val="003A65F0"/>
    <w:rsid w:val="003A6680"/>
    <w:rsid w:val="003A78BB"/>
    <w:rsid w:val="003A79BE"/>
    <w:rsid w:val="003A7E8F"/>
    <w:rsid w:val="003B2913"/>
    <w:rsid w:val="003B2F4C"/>
    <w:rsid w:val="003B3247"/>
    <w:rsid w:val="003B353A"/>
    <w:rsid w:val="003B4977"/>
    <w:rsid w:val="003B4AFD"/>
    <w:rsid w:val="003B57C1"/>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6E0"/>
    <w:rsid w:val="003D0987"/>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E065A"/>
    <w:rsid w:val="003E0776"/>
    <w:rsid w:val="003E099C"/>
    <w:rsid w:val="003E12CD"/>
    <w:rsid w:val="003E1412"/>
    <w:rsid w:val="003E1429"/>
    <w:rsid w:val="003E1E3B"/>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E95"/>
    <w:rsid w:val="003F5301"/>
    <w:rsid w:val="003F5356"/>
    <w:rsid w:val="003F57FE"/>
    <w:rsid w:val="003F6CBF"/>
    <w:rsid w:val="003F6D51"/>
    <w:rsid w:val="003F7CB2"/>
    <w:rsid w:val="00401328"/>
    <w:rsid w:val="00401655"/>
    <w:rsid w:val="004018E1"/>
    <w:rsid w:val="00401B29"/>
    <w:rsid w:val="00401D30"/>
    <w:rsid w:val="00402944"/>
    <w:rsid w:val="004037E4"/>
    <w:rsid w:val="004047BF"/>
    <w:rsid w:val="00404B08"/>
    <w:rsid w:val="0040533B"/>
    <w:rsid w:val="00405542"/>
    <w:rsid w:val="00406786"/>
    <w:rsid w:val="004072F0"/>
    <w:rsid w:val="00411BB5"/>
    <w:rsid w:val="00411C20"/>
    <w:rsid w:val="00411E77"/>
    <w:rsid w:val="00412442"/>
    <w:rsid w:val="00413195"/>
    <w:rsid w:val="004133BA"/>
    <w:rsid w:val="004144C5"/>
    <w:rsid w:val="0041500C"/>
    <w:rsid w:val="00415DB7"/>
    <w:rsid w:val="00416C94"/>
    <w:rsid w:val="00420940"/>
    <w:rsid w:val="00420A3D"/>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750D"/>
    <w:rsid w:val="00430029"/>
    <w:rsid w:val="00430066"/>
    <w:rsid w:val="004301D0"/>
    <w:rsid w:val="00430BB9"/>
    <w:rsid w:val="0043100C"/>
    <w:rsid w:val="00431A1E"/>
    <w:rsid w:val="004321D0"/>
    <w:rsid w:val="004326E3"/>
    <w:rsid w:val="004328D7"/>
    <w:rsid w:val="00433073"/>
    <w:rsid w:val="004332C2"/>
    <w:rsid w:val="004335BE"/>
    <w:rsid w:val="00434137"/>
    <w:rsid w:val="00434314"/>
    <w:rsid w:val="00435E48"/>
    <w:rsid w:val="00437E80"/>
    <w:rsid w:val="0044010B"/>
    <w:rsid w:val="00441187"/>
    <w:rsid w:val="004411E0"/>
    <w:rsid w:val="00442398"/>
    <w:rsid w:val="004423DE"/>
    <w:rsid w:val="00443BD3"/>
    <w:rsid w:val="0045351E"/>
    <w:rsid w:val="0045377B"/>
    <w:rsid w:val="0045409B"/>
    <w:rsid w:val="00454698"/>
    <w:rsid w:val="004546AA"/>
    <w:rsid w:val="00454769"/>
    <w:rsid w:val="0045658A"/>
    <w:rsid w:val="004567F8"/>
    <w:rsid w:val="00456F82"/>
    <w:rsid w:val="004574B5"/>
    <w:rsid w:val="004577BA"/>
    <w:rsid w:val="004579A7"/>
    <w:rsid w:val="00461C17"/>
    <w:rsid w:val="0046237A"/>
    <w:rsid w:val="004623AB"/>
    <w:rsid w:val="004626A4"/>
    <w:rsid w:val="00462A76"/>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22A"/>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8DB"/>
    <w:rsid w:val="004959D0"/>
    <w:rsid w:val="00495A32"/>
    <w:rsid w:val="00496163"/>
    <w:rsid w:val="00496397"/>
    <w:rsid w:val="004969D7"/>
    <w:rsid w:val="00496D70"/>
    <w:rsid w:val="00496F57"/>
    <w:rsid w:val="00497112"/>
    <w:rsid w:val="0049717A"/>
    <w:rsid w:val="00497B82"/>
    <w:rsid w:val="004A0FCB"/>
    <w:rsid w:val="004A176C"/>
    <w:rsid w:val="004A1A00"/>
    <w:rsid w:val="004A20ED"/>
    <w:rsid w:val="004A2B46"/>
    <w:rsid w:val="004A384B"/>
    <w:rsid w:val="004A3D5D"/>
    <w:rsid w:val="004A4364"/>
    <w:rsid w:val="004A44D3"/>
    <w:rsid w:val="004A49D9"/>
    <w:rsid w:val="004A4ECA"/>
    <w:rsid w:val="004A515F"/>
    <w:rsid w:val="004A5305"/>
    <w:rsid w:val="004A55FD"/>
    <w:rsid w:val="004A59FE"/>
    <w:rsid w:val="004A65C8"/>
    <w:rsid w:val="004A692F"/>
    <w:rsid w:val="004A7176"/>
    <w:rsid w:val="004A7791"/>
    <w:rsid w:val="004A7B5B"/>
    <w:rsid w:val="004A7BF9"/>
    <w:rsid w:val="004B06BB"/>
    <w:rsid w:val="004B0A6B"/>
    <w:rsid w:val="004B0BB4"/>
    <w:rsid w:val="004B2B0E"/>
    <w:rsid w:val="004B2B33"/>
    <w:rsid w:val="004B3FB1"/>
    <w:rsid w:val="004B4959"/>
    <w:rsid w:val="004B61F5"/>
    <w:rsid w:val="004B65B7"/>
    <w:rsid w:val="004B763F"/>
    <w:rsid w:val="004C02D5"/>
    <w:rsid w:val="004C0E93"/>
    <w:rsid w:val="004C32C6"/>
    <w:rsid w:val="004C3326"/>
    <w:rsid w:val="004C384B"/>
    <w:rsid w:val="004C3EA5"/>
    <w:rsid w:val="004C43E7"/>
    <w:rsid w:val="004C442E"/>
    <w:rsid w:val="004C7AB8"/>
    <w:rsid w:val="004C7DB0"/>
    <w:rsid w:val="004D1154"/>
    <w:rsid w:val="004D153C"/>
    <w:rsid w:val="004D35FD"/>
    <w:rsid w:val="004D47EC"/>
    <w:rsid w:val="004D4AFE"/>
    <w:rsid w:val="004D7216"/>
    <w:rsid w:val="004D7BC9"/>
    <w:rsid w:val="004D7F67"/>
    <w:rsid w:val="004E0AE3"/>
    <w:rsid w:val="004E0CDD"/>
    <w:rsid w:val="004E2091"/>
    <w:rsid w:val="004E2306"/>
    <w:rsid w:val="004E2C8B"/>
    <w:rsid w:val="004E36FA"/>
    <w:rsid w:val="004E37AA"/>
    <w:rsid w:val="004E3CF5"/>
    <w:rsid w:val="004E60A5"/>
    <w:rsid w:val="004E7312"/>
    <w:rsid w:val="004E7441"/>
    <w:rsid w:val="004F0C07"/>
    <w:rsid w:val="004F1A54"/>
    <w:rsid w:val="004F2181"/>
    <w:rsid w:val="004F2200"/>
    <w:rsid w:val="004F30C0"/>
    <w:rsid w:val="004F4357"/>
    <w:rsid w:val="004F5641"/>
    <w:rsid w:val="004F5AB4"/>
    <w:rsid w:val="004F5BE0"/>
    <w:rsid w:val="004F5EEF"/>
    <w:rsid w:val="00500FFB"/>
    <w:rsid w:val="005015A9"/>
    <w:rsid w:val="00505DAC"/>
    <w:rsid w:val="00507306"/>
    <w:rsid w:val="00510258"/>
    <w:rsid w:val="005109D0"/>
    <w:rsid w:val="00514940"/>
    <w:rsid w:val="0051511F"/>
    <w:rsid w:val="00515335"/>
    <w:rsid w:val="0051664E"/>
    <w:rsid w:val="00516945"/>
    <w:rsid w:val="00517D4A"/>
    <w:rsid w:val="005202BB"/>
    <w:rsid w:val="0052042C"/>
    <w:rsid w:val="00520DF9"/>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0E82"/>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FC7"/>
    <w:rsid w:val="00563A2A"/>
    <w:rsid w:val="005643C5"/>
    <w:rsid w:val="00564620"/>
    <w:rsid w:val="00567257"/>
    <w:rsid w:val="00567BE9"/>
    <w:rsid w:val="00567D00"/>
    <w:rsid w:val="0057057F"/>
    <w:rsid w:val="00570771"/>
    <w:rsid w:val="00570FE1"/>
    <w:rsid w:val="005713A2"/>
    <w:rsid w:val="00571C08"/>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24F4"/>
    <w:rsid w:val="005939A2"/>
    <w:rsid w:val="005942A1"/>
    <w:rsid w:val="00594CA1"/>
    <w:rsid w:val="00597105"/>
    <w:rsid w:val="005979D6"/>
    <w:rsid w:val="00597E6D"/>
    <w:rsid w:val="005A0438"/>
    <w:rsid w:val="005A063B"/>
    <w:rsid w:val="005A4752"/>
    <w:rsid w:val="005A5181"/>
    <w:rsid w:val="005A63CA"/>
    <w:rsid w:val="005A63DF"/>
    <w:rsid w:val="005A703E"/>
    <w:rsid w:val="005A7AF5"/>
    <w:rsid w:val="005B0F34"/>
    <w:rsid w:val="005B1E55"/>
    <w:rsid w:val="005B2103"/>
    <w:rsid w:val="005B31BB"/>
    <w:rsid w:val="005B340A"/>
    <w:rsid w:val="005B39E2"/>
    <w:rsid w:val="005B469A"/>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33E5"/>
    <w:rsid w:val="005F469E"/>
    <w:rsid w:val="005F535F"/>
    <w:rsid w:val="005F55D7"/>
    <w:rsid w:val="005F6BC2"/>
    <w:rsid w:val="005F6ED5"/>
    <w:rsid w:val="005F772D"/>
    <w:rsid w:val="00601237"/>
    <w:rsid w:val="00601AF3"/>
    <w:rsid w:val="00601B2D"/>
    <w:rsid w:val="00602445"/>
    <w:rsid w:val="006027AC"/>
    <w:rsid w:val="00602D1F"/>
    <w:rsid w:val="0060325B"/>
    <w:rsid w:val="00603D28"/>
    <w:rsid w:val="006046FB"/>
    <w:rsid w:val="00604F0C"/>
    <w:rsid w:val="006056F1"/>
    <w:rsid w:val="00605DEE"/>
    <w:rsid w:val="00606E7B"/>
    <w:rsid w:val="00607244"/>
    <w:rsid w:val="0060773B"/>
    <w:rsid w:val="00607C93"/>
    <w:rsid w:val="0061122C"/>
    <w:rsid w:val="00611AF3"/>
    <w:rsid w:val="006137E4"/>
    <w:rsid w:val="006138F7"/>
    <w:rsid w:val="006139C6"/>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59D"/>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7B1"/>
    <w:rsid w:val="00633CE7"/>
    <w:rsid w:val="00634964"/>
    <w:rsid w:val="00634BD9"/>
    <w:rsid w:val="00634D4A"/>
    <w:rsid w:val="00635000"/>
    <w:rsid w:val="006356C6"/>
    <w:rsid w:val="0063655E"/>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42B"/>
    <w:rsid w:val="0065293E"/>
    <w:rsid w:val="00653748"/>
    <w:rsid w:val="006553C3"/>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30EF"/>
    <w:rsid w:val="00673BE6"/>
    <w:rsid w:val="00674361"/>
    <w:rsid w:val="00674B8E"/>
    <w:rsid w:val="00675601"/>
    <w:rsid w:val="00675665"/>
    <w:rsid w:val="00675CD8"/>
    <w:rsid w:val="00677BB7"/>
    <w:rsid w:val="00680E01"/>
    <w:rsid w:val="00681808"/>
    <w:rsid w:val="0068192E"/>
    <w:rsid w:val="00681F10"/>
    <w:rsid w:val="00681FF0"/>
    <w:rsid w:val="00682821"/>
    <w:rsid w:val="00683154"/>
    <w:rsid w:val="00683322"/>
    <w:rsid w:val="00683581"/>
    <w:rsid w:val="00683603"/>
    <w:rsid w:val="006843E2"/>
    <w:rsid w:val="006846FD"/>
    <w:rsid w:val="00684B0D"/>
    <w:rsid w:val="00684F8C"/>
    <w:rsid w:val="00685A14"/>
    <w:rsid w:val="00686C37"/>
    <w:rsid w:val="0068703C"/>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379"/>
    <w:rsid w:val="006A0867"/>
    <w:rsid w:val="006A0990"/>
    <w:rsid w:val="006A0F39"/>
    <w:rsid w:val="006A2084"/>
    <w:rsid w:val="006A279D"/>
    <w:rsid w:val="006A2C5F"/>
    <w:rsid w:val="006A325D"/>
    <w:rsid w:val="006A48F2"/>
    <w:rsid w:val="006A4BB4"/>
    <w:rsid w:val="006A64EF"/>
    <w:rsid w:val="006A6CA0"/>
    <w:rsid w:val="006A7EA6"/>
    <w:rsid w:val="006B0336"/>
    <w:rsid w:val="006B0865"/>
    <w:rsid w:val="006B20D5"/>
    <w:rsid w:val="006B3588"/>
    <w:rsid w:val="006B377C"/>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4ECA"/>
    <w:rsid w:val="006D50AE"/>
    <w:rsid w:val="006D532E"/>
    <w:rsid w:val="006D625B"/>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7E1"/>
    <w:rsid w:val="006F0D34"/>
    <w:rsid w:val="006F0F75"/>
    <w:rsid w:val="006F1FD4"/>
    <w:rsid w:val="006F2259"/>
    <w:rsid w:val="006F2CEA"/>
    <w:rsid w:val="006F2E13"/>
    <w:rsid w:val="006F2E59"/>
    <w:rsid w:val="006F3B47"/>
    <w:rsid w:val="006F4B33"/>
    <w:rsid w:val="006F4CE9"/>
    <w:rsid w:val="006F53F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84F"/>
    <w:rsid w:val="0071486B"/>
    <w:rsid w:val="00714F27"/>
    <w:rsid w:val="0071765E"/>
    <w:rsid w:val="00717F4D"/>
    <w:rsid w:val="007200D0"/>
    <w:rsid w:val="00720447"/>
    <w:rsid w:val="00720F6C"/>
    <w:rsid w:val="007214E4"/>
    <w:rsid w:val="0072236F"/>
    <w:rsid w:val="007225AC"/>
    <w:rsid w:val="00723711"/>
    <w:rsid w:val="00723A4D"/>
    <w:rsid w:val="00723B17"/>
    <w:rsid w:val="00724BAD"/>
    <w:rsid w:val="00724EEF"/>
    <w:rsid w:val="00725A06"/>
    <w:rsid w:val="00725E63"/>
    <w:rsid w:val="007262F6"/>
    <w:rsid w:val="007272C8"/>
    <w:rsid w:val="007273C6"/>
    <w:rsid w:val="00730AE0"/>
    <w:rsid w:val="0073143D"/>
    <w:rsid w:val="00731639"/>
    <w:rsid w:val="00731DCA"/>
    <w:rsid w:val="00732927"/>
    <w:rsid w:val="007331AC"/>
    <w:rsid w:val="007333A0"/>
    <w:rsid w:val="00733815"/>
    <w:rsid w:val="00733979"/>
    <w:rsid w:val="00733AA7"/>
    <w:rsid w:val="007340C0"/>
    <w:rsid w:val="0073477D"/>
    <w:rsid w:val="00734A9C"/>
    <w:rsid w:val="00735236"/>
    <w:rsid w:val="00735819"/>
    <w:rsid w:val="0073582C"/>
    <w:rsid w:val="00735AAC"/>
    <w:rsid w:val="00735FA8"/>
    <w:rsid w:val="00736C05"/>
    <w:rsid w:val="0074024D"/>
    <w:rsid w:val="00740594"/>
    <w:rsid w:val="00740AB3"/>
    <w:rsid w:val="00740F6D"/>
    <w:rsid w:val="0074143B"/>
    <w:rsid w:val="00741E43"/>
    <w:rsid w:val="00742494"/>
    <w:rsid w:val="007429CF"/>
    <w:rsid w:val="00742D8C"/>
    <w:rsid w:val="00742F10"/>
    <w:rsid w:val="00743DD4"/>
    <w:rsid w:val="00744120"/>
    <w:rsid w:val="0075170B"/>
    <w:rsid w:val="00751E1A"/>
    <w:rsid w:val="00751EAD"/>
    <w:rsid w:val="00753355"/>
    <w:rsid w:val="0075353B"/>
    <w:rsid w:val="00753912"/>
    <w:rsid w:val="00753D13"/>
    <w:rsid w:val="00755137"/>
    <w:rsid w:val="007559F6"/>
    <w:rsid w:val="00755FD4"/>
    <w:rsid w:val="007567C8"/>
    <w:rsid w:val="00760368"/>
    <w:rsid w:val="0076058A"/>
    <w:rsid w:val="00760AB0"/>
    <w:rsid w:val="00760FBC"/>
    <w:rsid w:val="007614A5"/>
    <w:rsid w:val="00761BFC"/>
    <w:rsid w:val="007627CE"/>
    <w:rsid w:val="00762E81"/>
    <w:rsid w:val="007636CB"/>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71E8"/>
    <w:rsid w:val="00777CAB"/>
    <w:rsid w:val="00780533"/>
    <w:rsid w:val="00780D6F"/>
    <w:rsid w:val="00781D1A"/>
    <w:rsid w:val="00782D4F"/>
    <w:rsid w:val="00782FC1"/>
    <w:rsid w:val="00783AD1"/>
    <w:rsid w:val="007845F3"/>
    <w:rsid w:val="00784C4F"/>
    <w:rsid w:val="00785180"/>
    <w:rsid w:val="00785327"/>
    <w:rsid w:val="00785699"/>
    <w:rsid w:val="00785F57"/>
    <w:rsid w:val="00790D45"/>
    <w:rsid w:val="0079121E"/>
    <w:rsid w:val="00792E40"/>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31"/>
    <w:rsid w:val="007B1497"/>
    <w:rsid w:val="007B1A92"/>
    <w:rsid w:val="007B1FAD"/>
    <w:rsid w:val="007B204F"/>
    <w:rsid w:val="007B36C8"/>
    <w:rsid w:val="007B4CEF"/>
    <w:rsid w:val="007B5159"/>
    <w:rsid w:val="007B529D"/>
    <w:rsid w:val="007B5711"/>
    <w:rsid w:val="007B65CE"/>
    <w:rsid w:val="007B6CED"/>
    <w:rsid w:val="007C07E2"/>
    <w:rsid w:val="007C0F86"/>
    <w:rsid w:val="007C1BE1"/>
    <w:rsid w:val="007C1C41"/>
    <w:rsid w:val="007C2AC7"/>
    <w:rsid w:val="007C2C45"/>
    <w:rsid w:val="007C3724"/>
    <w:rsid w:val="007C3851"/>
    <w:rsid w:val="007C3D7E"/>
    <w:rsid w:val="007C46C6"/>
    <w:rsid w:val="007C5CE4"/>
    <w:rsid w:val="007C603A"/>
    <w:rsid w:val="007C612E"/>
    <w:rsid w:val="007C7275"/>
    <w:rsid w:val="007C769F"/>
    <w:rsid w:val="007C7C96"/>
    <w:rsid w:val="007D0258"/>
    <w:rsid w:val="007D064C"/>
    <w:rsid w:val="007D07AC"/>
    <w:rsid w:val="007D0D00"/>
    <w:rsid w:val="007D1776"/>
    <w:rsid w:val="007D2676"/>
    <w:rsid w:val="007D2C0A"/>
    <w:rsid w:val="007D2D6D"/>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F0027"/>
    <w:rsid w:val="007F053F"/>
    <w:rsid w:val="007F0F11"/>
    <w:rsid w:val="007F106B"/>
    <w:rsid w:val="007F2629"/>
    <w:rsid w:val="007F26A9"/>
    <w:rsid w:val="007F26E4"/>
    <w:rsid w:val="007F3B63"/>
    <w:rsid w:val="007F5342"/>
    <w:rsid w:val="007F67D7"/>
    <w:rsid w:val="007F75EE"/>
    <w:rsid w:val="007F7AF7"/>
    <w:rsid w:val="00800964"/>
    <w:rsid w:val="00801860"/>
    <w:rsid w:val="008032AA"/>
    <w:rsid w:val="00804386"/>
    <w:rsid w:val="00804934"/>
    <w:rsid w:val="00804D4F"/>
    <w:rsid w:val="00805A1C"/>
    <w:rsid w:val="00805E7D"/>
    <w:rsid w:val="00807744"/>
    <w:rsid w:val="008120F1"/>
    <w:rsid w:val="00812443"/>
    <w:rsid w:val="00813474"/>
    <w:rsid w:val="00813B7C"/>
    <w:rsid w:val="00813EF2"/>
    <w:rsid w:val="008152A7"/>
    <w:rsid w:val="00816774"/>
    <w:rsid w:val="0081704D"/>
    <w:rsid w:val="008202F8"/>
    <w:rsid w:val="0082087C"/>
    <w:rsid w:val="00820DD3"/>
    <w:rsid w:val="008230F5"/>
    <w:rsid w:val="0082389D"/>
    <w:rsid w:val="00823A9F"/>
    <w:rsid w:val="00823C38"/>
    <w:rsid w:val="00824984"/>
    <w:rsid w:val="00824EDC"/>
    <w:rsid w:val="00824F40"/>
    <w:rsid w:val="00825080"/>
    <w:rsid w:val="00825660"/>
    <w:rsid w:val="00825C1F"/>
    <w:rsid w:val="0082617F"/>
    <w:rsid w:val="0082728D"/>
    <w:rsid w:val="00830B48"/>
    <w:rsid w:val="0083158E"/>
    <w:rsid w:val="00831728"/>
    <w:rsid w:val="00832955"/>
    <w:rsid w:val="0083346F"/>
    <w:rsid w:val="00833EC2"/>
    <w:rsid w:val="00834AC5"/>
    <w:rsid w:val="008368F5"/>
    <w:rsid w:val="0083791F"/>
    <w:rsid w:val="00837AF2"/>
    <w:rsid w:val="00840097"/>
    <w:rsid w:val="00840231"/>
    <w:rsid w:val="008409CE"/>
    <w:rsid w:val="0084148C"/>
    <w:rsid w:val="00841F78"/>
    <w:rsid w:val="008422A8"/>
    <w:rsid w:val="00842481"/>
    <w:rsid w:val="00842B76"/>
    <w:rsid w:val="00842EA2"/>
    <w:rsid w:val="00842FA3"/>
    <w:rsid w:val="00843224"/>
    <w:rsid w:val="008432E2"/>
    <w:rsid w:val="00843DC4"/>
    <w:rsid w:val="008448E5"/>
    <w:rsid w:val="00844C5F"/>
    <w:rsid w:val="0084766B"/>
    <w:rsid w:val="00847C91"/>
    <w:rsid w:val="0085048E"/>
    <w:rsid w:val="00850BE3"/>
    <w:rsid w:val="0085407B"/>
    <w:rsid w:val="00855BE9"/>
    <w:rsid w:val="00855DDF"/>
    <w:rsid w:val="008570F6"/>
    <w:rsid w:val="00861B5C"/>
    <w:rsid w:val="008625F5"/>
    <w:rsid w:val="008633AC"/>
    <w:rsid w:val="008634A5"/>
    <w:rsid w:val="00864137"/>
    <w:rsid w:val="00864348"/>
    <w:rsid w:val="00865473"/>
    <w:rsid w:val="00865B79"/>
    <w:rsid w:val="0086682E"/>
    <w:rsid w:val="00866FC1"/>
    <w:rsid w:val="00867958"/>
    <w:rsid w:val="00870C6F"/>
    <w:rsid w:val="00872787"/>
    <w:rsid w:val="00873535"/>
    <w:rsid w:val="00875132"/>
    <w:rsid w:val="00875266"/>
    <w:rsid w:val="00875D3E"/>
    <w:rsid w:val="00875E61"/>
    <w:rsid w:val="00876C75"/>
    <w:rsid w:val="00876F4D"/>
    <w:rsid w:val="008810CD"/>
    <w:rsid w:val="0088199C"/>
    <w:rsid w:val="00881FFF"/>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F5"/>
    <w:rsid w:val="008A5FA4"/>
    <w:rsid w:val="008A612B"/>
    <w:rsid w:val="008A6C81"/>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4C3"/>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38B3"/>
    <w:rsid w:val="008F541B"/>
    <w:rsid w:val="008F6696"/>
    <w:rsid w:val="008F75B4"/>
    <w:rsid w:val="0090047E"/>
    <w:rsid w:val="00901295"/>
    <w:rsid w:val="00901CAE"/>
    <w:rsid w:val="00902859"/>
    <w:rsid w:val="00902E49"/>
    <w:rsid w:val="00902F90"/>
    <w:rsid w:val="00903418"/>
    <w:rsid w:val="009038C3"/>
    <w:rsid w:val="00903D01"/>
    <w:rsid w:val="00904E60"/>
    <w:rsid w:val="009056E2"/>
    <w:rsid w:val="00905B54"/>
    <w:rsid w:val="0090645F"/>
    <w:rsid w:val="009065CE"/>
    <w:rsid w:val="00906615"/>
    <w:rsid w:val="00907221"/>
    <w:rsid w:val="0090783D"/>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7119"/>
    <w:rsid w:val="00927228"/>
    <w:rsid w:val="00927E3C"/>
    <w:rsid w:val="009306EC"/>
    <w:rsid w:val="00930EE8"/>
    <w:rsid w:val="00932526"/>
    <w:rsid w:val="00933C65"/>
    <w:rsid w:val="00933E36"/>
    <w:rsid w:val="00934767"/>
    <w:rsid w:val="009352B4"/>
    <w:rsid w:val="009359BE"/>
    <w:rsid w:val="0093631F"/>
    <w:rsid w:val="00937748"/>
    <w:rsid w:val="00937F54"/>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01AA"/>
    <w:rsid w:val="009611F1"/>
    <w:rsid w:val="0096331C"/>
    <w:rsid w:val="009634E5"/>
    <w:rsid w:val="009639EC"/>
    <w:rsid w:val="00963E07"/>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F14"/>
    <w:rsid w:val="00994F82"/>
    <w:rsid w:val="0099504E"/>
    <w:rsid w:val="009955B1"/>
    <w:rsid w:val="00995D07"/>
    <w:rsid w:val="00996B6E"/>
    <w:rsid w:val="00996C22"/>
    <w:rsid w:val="00997334"/>
    <w:rsid w:val="00997560"/>
    <w:rsid w:val="009A1C5B"/>
    <w:rsid w:val="009A35EA"/>
    <w:rsid w:val="009A44F2"/>
    <w:rsid w:val="009A47C9"/>
    <w:rsid w:val="009A4C12"/>
    <w:rsid w:val="009A4CE3"/>
    <w:rsid w:val="009A4FF9"/>
    <w:rsid w:val="009A520A"/>
    <w:rsid w:val="009A5A6C"/>
    <w:rsid w:val="009A5D81"/>
    <w:rsid w:val="009A62E2"/>
    <w:rsid w:val="009A7014"/>
    <w:rsid w:val="009A77E5"/>
    <w:rsid w:val="009A7A46"/>
    <w:rsid w:val="009B033E"/>
    <w:rsid w:val="009B09F4"/>
    <w:rsid w:val="009B0D8E"/>
    <w:rsid w:val="009B20DA"/>
    <w:rsid w:val="009B285B"/>
    <w:rsid w:val="009B2E14"/>
    <w:rsid w:val="009B37F9"/>
    <w:rsid w:val="009B3CB1"/>
    <w:rsid w:val="009B462E"/>
    <w:rsid w:val="009B47F9"/>
    <w:rsid w:val="009B50BF"/>
    <w:rsid w:val="009B5CD5"/>
    <w:rsid w:val="009B5CD7"/>
    <w:rsid w:val="009B5E9E"/>
    <w:rsid w:val="009B65CD"/>
    <w:rsid w:val="009B6663"/>
    <w:rsid w:val="009B6D1C"/>
    <w:rsid w:val="009B73F0"/>
    <w:rsid w:val="009B7C0A"/>
    <w:rsid w:val="009C0E82"/>
    <w:rsid w:val="009C1044"/>
    <w:rsid w:val="009C1197"/>
    <w:rsid w:val="009C227B"/>
    <w:rsid w:val="009C29AD"/>
    <w:rsid w:val="009C6002"/>
    <w:rsid w:val="009C6F9A"/>
    <w:rsid w:val="009C7198"/>
    <w:rsid w:val="009C7B1A"/>
    <w:rsid w:val="009C7E74"/>
    <w:rsid w:val="009D0D08"/>
    <w:rsid w:val="009D18CE"/>
    <w:rsid w:val="009D1C0F"/>
    <w:rsid w:val="009D1DE7"/>
    <w:rsid w:val="009D27C1"/>
    <w:rsid w:val="009D4455"/>
    <w:rsid w:val="009D47FE"/>
    <w:rsid w:val="009D4830"/>
    <w:rsid w:val="009D551B"/>
    <w:rsid w:val="009D575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553"/>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545B"/>
    <w:rsid w:val="00A067EA"/>
    <w:rsid w:val="00A06D8E"/>
    <w:rsid w:val="00A070B0"/>
    <w:rsid w:val="00A0729C"/>
    <w:rsid w:val="00A10201"/>
    <w:rsid w:val="00A1079D"/>
    <w:rsid w:val="00A10AAE"/>
    <w:rsid w:val="00A10C39"/>
    <w:rsid w:val="00A13433"/>
    <w:rsid w:val="00A1375C"/>
    <w:rsid w:val="00A1397A"/>
    <w:rsid w:val="00A158AF"/>
    <w:rsid w:val="00A1722D"/>
    <w:rsid w:val="00A17DA6"/>
    <w:rsid w:val="00A200E5"/>
    <w:rsid w:val="00A20399"/>
    <w:rsid w:val="00A20E4D"/>
    <w:rsid w:val="00A21DFC"/>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5E"/>
    <w:rsid w:val="00A36B33"/>
    <w:rsid w:val="00A37378"/>
    <w:rsid w:val="00A37DB0"/>
    <w:rsid w:val="00A40047"/>
    <w:rsid w:val="00A4033B"/>
    <w:rsid w:val="00A40B75"/>
    <w:rsid w:val="00A41F22"/>
    <w:rsid w:val="00A42380"/>
    <w:rsid w:val="00A444FE"/>
    <w:rsid w:val="00A44847"/>
    <w:rsid w:val="00A44B83"/>
    <w:rsid w:val="00A45A8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2C2F"/>
    <w:rsid w:val="00A74C31"/>
    <w:rsid w:val="00A74C4F"/>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07F"/>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178B"/>
    <w:rsid w:val="00AB2345"/>
    <w:rsid w:val="00AB256C"/>
    <w:rsid w:val="00AB37CE"/>
    <w:rsid w:val="00AB56F3"/>
    <w:rsid w:val="00AB5F41"/>
    <w:rsid w:val="00AB6A23"/>
    <w:rsid w:val="00AB7538"/>
    <w:rsid w:val="00AC0D2B"/>
    <w:rsid w:val="00AC1248"/>
    <w:rsid w:val="00AC1474"/>
    <w:rsid w:val="00AC1BBA"/>
    <w:rsid w:val="00AC239D"/>
    <w:rsid w:val="00AC37B8"/>
    <w:rsid w:val="00AC41CB"/>
    <w:rsid w:val="00AC478D"/>
    <w:rsid w:val="00AC4E36"/>
    <w:rsid w:val="00AC59CC"/>
    <w:rsid w:val="00AC5D9C"/>
    <w:rsid w:val="00AC7BA8"/>
    <w:rsid w:val="00AD1288"/>
    <w:rsid w:val="00AD2750"/>
    <w:rsid w:val="00AD2927"/>
    <w:rsid w:val="00AD37AB"/>
    <w:rsid w:val="00AD46D6"/>
    <w:rsid w:val="00AD5893"/>
    <w:rsid w:val="00AD5AAF"/>
    <w:rsid w:val="00AD66D7"/>
    <w:rsid w:val="00AD69B7"/>
    <w:rsid w:val="00AE055E"/>
    <w:rsid w:val="00AE18FA"/>
    <w:rsid w:val="00AE1A03"/>
    <w:rsid w:val="00AE1AE7"/>
    <w:rsid w:val="00AE1DC4"/>
    <w:rsid w:val="00AE1F31"/>
    <w:rsid w:val="00AE223E"/>
    <w:rsid w:val="00AE247F"/>
    <w:rsid w:val="00AE2596"/>
    <w:rsid w:val="00AE2E7B"/>
    <w:rsid w:val="00AE3AC3"/>
    <w:rsid w:val="00AE3AE6"/>
    <w:rsid w:val="00AE42D0"/>
    <w:rsid w:val="00AE4DC0"/>
    <w:rsid w:val="00AE6D79"/>
    <w:rsid w:val="00AE7196"/>
    <w:rsid w:val="00AE7C84"/>
    <w:rsid w:val="00AE7D5B"/>
    <w:rsid w:val="00AE7F43"/>
    <w:rsid w:val="00AF0594"/>
    <w:rsid w:val="00AF0885"/>
    <w:rsid w:val="00AF1232"/>
    <w:rsid w:val="00AF221D"/>
    <w:rsid w:val="00AF2F5F"/>
    <w:rsid w:val="00AF3B01"/>
    <w:rsid w:val="00AF40AD"/>
    <w:rsid w:val="00AF43F9"/>
    <w:rsid w:val="00AF504B"/>
    <w:rsid w:val="00AF52C8"/>
    <w:rsid w:val="00AF61A5"/>
    <w:rsid w:val="00AF6777"/>
    <w:rsid w:val="00AF7441"/>
    <w:rsid w:val="00AF747D"/>
    <w:rsid w:val="00AF7571"/>
    <w:rsid w:val="00AF7998"/>
    <w:rsid w:val="00B00075"/>
    <w:rsid w:val="00B00B65"/>
    <w:rsid w:val="00B01ADB"/>
    <w:rsid w:val="00B0200B"/>
    <w:rsid w:val="00B026D2"/>
    <w:rsid w:val="00B03040"/>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653C"/>
    <w:rsid w:val="00B1705F"/>
    <w:rsid w:val="00B17219"/>
    <w:rsid w:val="00B17B20"/>
    <w:rsid w:val="00B20556"/>
    <w:rsid w:val="00B21ADE"/>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554F"/>
    <w:rsid w:val="00B35EF3"/>
    <w:rsid w:val="00B36850"/>
    <w:rsid w:val="00B379B7"/>
    <w:rsid w:val="00B40C01"/>
    <w:rsid w:val="00B40CF3"/>
    <w:rsid w:val="00B40F0F"/>
    <w:rsid w:val="00B40F8C"/>
    <w:rsid w:val="00B40FBE"/>
    <w:rsid w:val="00B42542"/>
    <w:rsid w:val="00B42D19"/>
    <w:rsid w:val="00B438FA"/>
    <w:rsid w:val="00B47649"/>
    <w:rsid w:val="00B51BDB"/>
    <w:rsid w:val="00B52F9D"/>
    <w:rsid w:val="00B53457"/>
    <w:rsid w:val="00B53A43"/>
    <w:rsid w:val="00B53B6D"/>
    <w:rsid w:val="00B53E13"/>
    <w:rsid w:val="00B53FF9"/>
    <w:rsid w:val="00B54269"/>
    <w:rsid w:val="00B54F33"/>
    <w:rsid w:val="00B5517E"/>
    <w:rsid w:val="00B55FF5"/>
    <w:rsid w:val="00B56E63"/>
    <w:rsid w:val="00B57CD0"/>
    <w:rsid w:val="00B601AB"/>
    <w:rsid w:val="00B6112C"/>
    <w:rsid w:val="00B62A6E"/>
    <w:rsid w:val="00B62C65"/>
    <w:rsid w:val="00B6607C"/>
    <w:rsid w:val="00B66445"/>
    <w:rsid w:val="00B66B43"/>
    <w:rsid w:val="00B66F0A"/>
    <w:rsid w:val="00B6794F"/>
    <w:rsid w:val="00B701EE"/>
    <w:rsid w:val="00B70491"/>
    <w:rsid w:val="00B718CB"/>
    <w:rsid w:val="00B71907"/>
    <w:rsid w:val="00B71EC1"/>
    <w:rsid w:val="00B724BB"/>
    <w:rsid w:val="00B73380"/>
    <w:rsid w:val="00B7364E"/>
    <w:rsid w:val="00B737F2"/>
    <w:rsid w:val="00B75AA1"/>
    <w:rsid w:val="00B75AC7"/>
    <w:rsid w:val="00B76150"/>
    <w:rsid w:val="00B768DE"/>
    <w:rsid w:val="00B76A67"/>
    <w:rsid w:val="00B77055"/>
    <w:rsid w:val="00B77390"/>
    <w:rsid w:val="00B77601"/>
    <w:rsid w:val="00B800D1"/>
    <w:rsid w:val="00B80CC8"/>
    <w:rsid w:val="00B82C6D"/>
    <w:rsid w:val="00B82E84"/>
    <w:rsid w:val="00B83C88"/>
    <w:rsid w:val="00B83D03"/>
    <w:rsid w:val="00B83F1F"/>
    <w:rsid w:val="00B85800"/>
    <w:rsid w:val="00B858B7"/>
    <w:rsid w:val="00B87082"/>
    <w:rsid w:val="00B90F41"/>
    <w:rsid w:val="00B911AF"/>
    <w:rsid w:val="00B92230"/>
    <w:rsid w:val="00B94956"/>
    <w:rsid w:val="00B95451"/>
    <w:rsid w:val="00B957C9"/>
    <w:rsid w:val="00B958A8"/>
    <w:rsid w:val="00B958EA"/>
    <w:rsid w:val="00B95FC8"/>
    <w:rsid w:val="00B96074"/>
    <w:rsid w:val="00B9665A"/>
    <w:rsid w:val="00B96976"/>
    <w:rsid w:val="00B97BA0"/>
    <w:rsid w:val="00BA0330"/>
    <w:rsid w:val="00BA0BAB"/>
    <w:rsid w:val="00BA18E9"/>
    <w:rsid w:val="00BA1E4C"/>
    <w:rsid w:val="00BA497A"/>
    <w:rsid w:val="00BA68FB"/>
    <w:rsid w:val="00BA6A7D"/>
    <w:rsid w:val="00BA6DB9"/>
    <w:rsid w:val="00BB092F"/>
    <w:rsid w:val="00BB0DF8"/>
    <w:rsid w:val="00BB117C"/>
    <w:rsid w:val="00BB143C"/>
    <w:rsid w:val="00BB1484"/>
    <w:rsid w:val="00BB17FE"/>
    <w:rsid w:val="00BB1812"/>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458C"/>
    <w:rsid w:val="00BC55A0"/>
    <w:rsid w:val="00BC60EC"/>
    <w:rsid w:val="00BC6142"/>
    <w:rsid w:val="00BC6E69"/>
    <w:rsid w:val="00BC779E"/>
    <w:rsid w:val="00BC7983"/>
    <w:rsid w:val="00BC7B4D"/>
    <w:rsid w:val="00BD0F11"/>
    <w:rsid w:val="00BD10C0"/>
    <w:rsid w:val="00BD15CF"/>
    <w:rsid w:val="00BD1827"/>
    <w:rsid w:val="00BD2995"/>
    <w:rsid w:val="00BD2E7A"/>
    <w:rsid w:val="00BD574B"/>
    <w:rsid w:val="00BD7316"/>
    <w:rsid w:val="00BD7723"/>
    <w:rsid w:val="00BE1109"/>
    <w:rsid w:val="00BE1AED"/>
    <w:rsid w:val="00BE2AE0"/>
    <w:rsid w:val="00BE3980"/>
    <w:rsid w:val="00BE3F91"/>
    <w:rsid w:val="00BE421A"/>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57C5"/>
    <w:rsid w:val="00BF6337"/>
    <w:rsid w:val="00BF6B93"/>
    <w:rsid w:val="00BF749B"/>
    <w:rsid w:val="00BF76FB"/>
    <w:rsid w:val="00C013A4"/>
    <w:rsid w:val="00C0194E"/>
    <w:rsid w:val="00C02D89"/>
    <w:rsid w:val="00C02D9D"/>
    <w:rsid w:val="00C033A3"/>
    <w:rsid w:val="00C036C4"/>
    <w:rsid w:val="00C03CF2"/>
    <w:rsid w:val="00C042FB"/>
    <w:rsid w:val="00C04D30"/>
    <w:rsid w:val="00C05244"/>
    <w:rsid w:val="00C052EE"/>
    <w:rsid w:val="00C070E8"/>
    <w:rsid w:val="00C1007D"/>
    <w:rsid w:val="00C113DF"/>
    <w:rsid w:val="00C11687"/>
    <w:rsid w:val="00C117F2"/>
    <w:rsid w:val="00C13AC9"/>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74D"/>
    <w:rsid w:val="00C3191B"/>
    <w:rsid w:val="00C32383"/>
    <w:rsid w:val="00C33249"/>
    <w:rsid w:val="00C33602"/>
    <w:rsid w:val="00C33718"/>
    <w:rsid w:val="00C339C1"/>
    <w:rsid w:val="00C33CBC"/>
    <w:rsid w:val="00C343FE"/>
    <w:rsid w:val="00C34473"/>
    <w:rsid w:val="00C35ABA"/>
    <w:rsid w:val="00C35DFC"/>
    <w:rsid w:val="00C37089"/>
    <w:rsid w:val="00C371AE"/>
    <w:rsid w:val="00C37623"/>
    <w:rsid w:val="00C37F35"/>
    <w:rsid w:val="00C406C2"/>
    <w:rsid w:val="00C40807"/>
    <w:rsid w:val="00C40ECA"/>
    <w:rsid w:val="00C414E0"/>
    <w:rsid w:val="00C42310"/>
    <w:rsid w:val="00C44175"/>
    <w:rsid w:val="00C44353"/>
    <w:rsid w:val="00C446D2"/>
    <w:rsid w:val="00C4577C"/>
    <w:rsid w:val="00C45B54"/>
    <w:rsid w:val="00C46138"/>
    <w:rsid w:val="00C46B07"/>
    <w:rsid w:val="00C46D56"/>
    <w:rsid w:val="00C46FA4"/>
    <w:rsid w:val="00C50605"/>
    <w:rsid w:val="00C52CC6"/>
    <w:rsid w:val="00C5421F"/>
    <w:rsid w:val="00C5431D"/>
    <w:rsid w:val="00C55C4B"/>
    <w:rsid w:val="00C56455"/>
    <w:rsid w:val="00C56D05"/>
    <w:rsid w:val="00C6062D"/>
    <w:rsid w:val="00C61CD6"/>
    <w:rsid w:val="00C62032"/>
    <w:rsid w:val="00C62140"/>
    <w:rsid w:val="00C6225B"/>
    <w:rsid w:val="00C63515"/>
    <w:rsid w:val="00C63CFB"/>
    <w:rsid w:val="00C63D60"/>
    <w:rsid w:val="00C642FB"/>
    <w:rsid w:val="00C64437"/>
    <w:rsid w:val="00C64914"/>
    <w:rsid w:val="00C6499E"/>
    <w:rsid w:val="00C64CF9"/>
    <w:rsid w:val="00C65296"/>
    <w:rsid w:val="00C67282"/>
    <w:rsid w:val="00C67E4C"/>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DB6"/>
    <w:rsid w:val="00C85F92"/>
    <w:rsid w:val="00C86D9F"/>
    <w:rsid w:val="00C8709B"/>
    <w:rsid w:val="00C9465E"/>
    <w:rsid w:val="00C962A4"/>
    <w:rsid w:val="00C96CB9"/>
    <w:rsid w:val="00C9745D"/>
    <w:rsid w:val="00C97B26"/>
    <w:rsid w:val="00CA0383"/>
    <w:rsid w:val="00CA07BB"/>
    <w:rsid w:val="00CA10B0"/>
    <w:rsid w:val="00CA1D7B"/>
    <w:rsid w:val="00CA328D"/>
    <w:rsid w:val="00CA3653"/>
    <w:rsid w:val="00CA3C9E"/>
    <w:rsid w:val="00CA43AB"/>
    <w:rsid w:val="00CA4948"/>
    <w:rsid w:val="00CA5757"/>
    <w:rsid w:val="00CA58DF"/>
    <w:rsid w:val="00CA5966"/>
    <w:rsid w:val="00CA652D"/>
    <w:rsid w:val="00CB101D"/>
    <w:rsid w:val="00CB1FB8"/>
    <w:rsid w:val="00CB219E"/>
    <w:rsid w:val="00CB22A4"/>
    <w:rsid w:val="00CB3174"/>
    <w:rsid w:val="00CB3DE3"/>
    <w:rsid w:val="00CB4382"/>
    <w:rsid w:val="00CB4660"/>
    <w:rsid w:val="00CB4C17"/>
    <w:rsid w:val="00CB58AE"/>
    <w:rsid w:val="00CB694E"/>
    <w:rsid w:val="00CB7174"/>
    <w:rsid w:val="00CB7287"/>
    <w:rsid w:val="00CB770F"/>
    <w:rsid w:val="00CB7F96"/>
    <w:rsid w:val="00CB7FEB"/>
    <w:rsid w:val="00CC0DE9"/>
    <w:rsid w:val="00CC196E"/>
    <w:rsid w:val="00CC30F1"/>
    <w:rsid w:val="00CC33F9"/>
    <w:rsid w:val="00CC34F9"/>
    <w:rsid w:val="00CC42FE"/>
    <w:rsid w:val="00CC4E9D"/>
    <w:rsid w:val="00CC5128"/>
    <w:rsid w:val="00CC5252"/>
    <w:rsid w:val="00CC6139"/>
    <w:rsid w:val="00CC6A4D"/>
    <w:rsid w:val="00CC6DEA"/>
    <w:rsid w:val="00CC7365"/>
    <w:rsid w:val="00CC73E3"/>
    <w:rsid w:val="00CC7AF8"/>
    <w:rsid w:val="00CD0D38"/>
    <w:rsid w:val="00CD148F"/>
    <w:rsid w:val="00CD1929"/>
    <w:rsid w:val="00CD208D"/>
    <w:rsid w:val="00CD2478"/>
    <w:rsid w:val="00CD2DF0"/>
    <w:rsid w:val="00CD35FD"/>
    <w:rsid w:val="00CD48E0"/>
    <w:rsid w:val="00CD4B8A"/>
    <w:rsid w:val="00CD5673"/>
    <w:rsid w:val="00CD5D9D"/>
    <w:rsid w:val="00CD5E42"/>
    <w:rsid w:val="00CD6C60"/>
    <w:rsid w:val="00CD6EE9"/>
    <w:rsid w:val="00CD7179"/>
    <w:rsid w:val="00CD7AFA"/>
    <w:rsid w:val="00CD7FE7"/>
    <w:rsid w:val="00CE27E6"/>
    <w:rsid w:val="00CE3093"/>
    <w:rsid w:val="00CE32EB"/>
    <w:rsid w:val="00CE340B"/>
    <w:rsid w:val="00CE4B8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F8D"/>
    <w:rsid w:val="00D00F21"/>
    <w:rsid w:val="00D00FF3"/>
    <w:rsid w:val="00D014AD"/>
    <w:rsid w:val="00D01CF7"/>
    <w:rsid w:val="00D02335"/>
    <w:rsid w:val="00D02D43"/>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393D"/>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7B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47DD0"/>
    <w:rsid w:val="00D50DB5"/>
    <w:rsid w:val="00D51486"/>
    <w:rsid w:val="00D51C33"/>
    <w:rsid w:val="00D52036"/>
    <w:rsid w:val="00D52D5C"/>
    <w:rsid w:val="00D53384"/>
    <w:rsid w:val="00D53CEE"/>
    <w:rsid w:val="00D54255"/>
    <w:rsid w:val="00D5488A"/>
    <w:rsid w:val="00D54F66"/>
    <w:rsid w:val="00D56C28"/>
    <w:rsid w:val="00D57183"/>
    <w:rsid w:val="00D608F8"/>
    <w:rsid w:val="00D619DB"/>
    <w:rsid w:val="00D626AF"/>
    <w:rsid w:val="00D62CA5"/>
    <w:rsid w:val="00D6371E"/>
    <w:rsid w:val="00D66A44"/>
    <w:rsid w:val="00D66B73"/>
    <w:rsid w:val="00D6714D"/>
    <w:rsid w:val="00D70AE4"/>
    <w:rsid w:val="00D70DB9"/>
    <w:rsid w:val="00D71F6C"/>
    <w:rsid w:val="00D720FF"/>
    <w:rsid w:val="00D72945"/>
    <w:rsid w:val="00D73B4F"/>
    <w:rsid w:val="00D74C23"/>
    <w:rsid w:val="00D757C2"/>
    <w:rsid w:val="00D757DD"/>
    <w:rsid w:val="00D7621B"/>
    <w:rsid w:val="00D765AD"/>
    <w:rsid w:val="00D76FE6"/>
    <w:rsid w:val="00D80B3B"/>
    <w:rsid w:val="00D81344"/>
    <w:rsid w:val="00D81624"/>
    <w:rsid w:val="00D8194C"/>
    <w:rsid w:val="00D81A03"/>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5F"/>
    <w:rsid w:val="00D94F65"/>
    <w:rsid w:val="00D95866"/>
    <w:rsid w:val="00D95EB4"/>
    <w:rsid w:val="00D967A9"/>
    <w:rsid w:val="00D96B3C"/>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C6667"/>
    <w:rsid w:val="00DC7561"/>
    <w:rsid w:val="00DD22C4"/>
    <w:rsid w:val="00DD2559"/>
    <w:rsid w:val="00DD267E"/>
    <w:rsid w:val="00DD2C50"/>
    <w:rsid w:val="00DD2DDD"/>
    <w:rsid w:val="00DD34F9"/>
    <w:rsid w:val="00DD4949"/>
    <w:rsid w:val="00DD5C88"/>
    <w:rsid w:val="00DD62F2"/>
    <w:rsid w:val="00DD6E4D"/>
    <w:rsid w:val="00DD6F9E"/>
    <w:rsid w:val="00DD750F"/>
    <w:rsid w:val="00DD7E19"/>
    <w:rsid w:val="00DE11E6"/>
    <w:rsid w:val="00DE1831"/>
    <w:rsid w:val="00DE24A3"/>
    <w:rsid w:val="00DE5B28"/>
    <w:rsid w:val="00DE630E"/>
    <w:rsid w:val="00DE70C8"/>
    <w:rsid w:val="00DF09F0"/>
    <w:rsid w:val="00DF1492"/>
    <w:rsid w:val="00DF166A"/>
    <w:rsid w:val="00DF25C3"/>
    <w:rsid w:val="00DF281D"/>
    <w:rsid w:val="00DF2A6B"/>
    <w:rsid w:val="00DF3ACF"/>
    <w:rsid w:val="00DF4052"/>
    <w:rsid w:val="00DF4180"/>
    <w:rsid w:val="00DF5919"/>
    <w:rsid w:val="00DF5DE9"/>
    <w:rsid w:val="00DF6863"/>
    <w:rsid w:val="00DF6BFF"/>
    <w:rsid w:val="00DF7608"/>
    <w:rsid w:val="00E02AA2"/>
    <w:rsid w:val="00E02FF8"/>
    <w:rsid w:val="00E036A4"/>
    <w:rsid w:val="00E03954"/>
    <w:rsid w:val="00E04260"/>
    <w:rsid w:val="00E05766"/>
    <w:rsid w:val="00E06406"/>
    <w:rsid w:val="00E06DD1"/>
    <w:rsid w:val="00E06F52"/>
    <w:rsid w:val="00E07489"/>
    <w:rsid w:val="00E10A1D"/>
    <w:rsid w:val="00E11121"/>
    <w:rsid w:val="00E116C4"/>
    <w:rsid w:val="00E12532"/>
    <w:rsid w:val="00E133FB"/>
    <w:rsid w:val="00E13B4F"/>
    <w:rsid w:val="00E14352"/>
    <w:rsid w:val="00E1484A"/>
    <w:rsid w:val="00E1576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94E"/>
    <w:rsid w:val="00E26F70"/>
    <w:rsid w:val="00E2736B"/>
    <w:rsid w:val="00E276EB"/>
    <w:rsid w:val="00E308A2"/>
    <w:rsid w:val="00E310F2"/>
    <w:rsid w:val="00E3177A"/>
    <w:rsid w:val="00E31924"/>
    <w:rsid w:val="00E32DAE"/>
    <w:rsid w:val="00E332AC"/>
    <w:rsid w:val="00E333EA"/>
    <w:rsid w:val="00E33EB7"/>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3CF8"/>
    <w:rsid w:val="00E542EA"/>
    <w:rsid w:val="00E5485F"/>
    <w:rsid w:val="00E5518A"/>
    <w:rsid w:val="00E551C2"/>
    <w:rsid w:val="00E559B2"/>
    <w:rsid w:val="00E55A61"/>
    <w:rsid w:val="00E55BC7"/>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70F9"/>
    <w:rsid w:val="00E777DD"/>
    <w:rsid w:val="00E77DF9"/>
    <w:rsid w:val="00E81C3F"/>
    <w:rsid w:val="00E81C57"/>
    <w:rsid w:val="00E83D58"/>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43A"/>
    <w:rsid w:val="00EB1BE2"/>
    <w:rsid w:val="00EB1CAC"/>
    <w:rsid w:val="00EB224F"/>
    <w:rsid w:val="00EB315D"/>
    <w:rsid w:val="00EB35F6"/>
    <w:rsid w:val="00EB42DE"/>
    <w:rsid w:val="00EB44AE"/>
    <w:rsid w:val="00EB45B9"/>
    <w:rsid w:val="00EB46C5"/>
    <w:rsid w:val="00EB475A"/>
    <w:rsid w:val="00EB6EB2"/>
    <w:rsid w:val="00EC0EB0"/>
    <w:rsid w:val="00EC0F93"/>
    <w:rsid w:val="00EC1007"/>
    <w:rsid w:val="00EC33A0"/>
    <w:rsid w:val="00EC4BE7"/>
    <w:rsid w:val="00EC5DD4"/>
    <w:rsid w:val="00EC7891"/>
    <w:rsid w:val="00ED057C"/>
    <w:rsid w:val="00ED0684"/>
    <w:rsid w:val="00ED0E67"/>
    <w:rsid w:val="00ED21A3"/>
    <w:rsid w:val="00ED357F"/>
    <w:rsid w:val="00ED4102"/>
    <w:rsid w:val="00ED4D91"/>
    <w:rsid w:val="00ED6173"/>
    <w:rsid w:val="00ED6DC8"/>
    <w:rsid w:val="00ED72B2"/>
    <w:rsid w:val="00ED7460"/>
    <w:rsid w:val="00ED78EF"/>
    <w:rsid w:val="00ED793D"/>
    <w:rsid w:val="00EE0746"/>
    <w:rsid w:val="00EE36B2"/>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459"/>
    <w:rsid w:val="00EF5888"/>
    <w:rsid w:val="00EF5FE4"/>
    <w:rsid w:val="00EF6011"/>
    <w:rsid w:val="00EF6C57"/>
    <w:rsid w:val="00EF75FC"/>
    <w:rsid w:val="00F00EF0"/>
    <w:rsid w:val="00F0207C"/>
    <w:rsid w:val="00F020A7"/>
    <w:rsid w:val="00F020C2"/>
    <w:rsid w:val="00F02920"/>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230"/>
    <w:rsid w:val="00F2274C"/>
    <w:rsid w:val="00F23B36"/>
    <w:rsid w:val="00F246DC"/>
    <w:rsid w:val="00F24D0F"/>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4BF9"/>
    <w:rsid w:val="00F458E2"/>
    <w:rsid w:val="00F46871"/>
    <w:rsid w:val="00F46A23"/>
    <w:rsid w:val="00F47055"/>
    <w:rsid w:val="00F4721A"/>
    <w:rsid w:val="00F4777B"/>
    <w:rsid w:val="00F478F0"/>
    <w:rsid w:val="00F508C6"/>
    <w:rsid w:val="00F52410"/>
    <w:rsid w:val="00F542DA"/>
    <w:rsid w:val="00F54BFE"/>
    <w:rsid w:val="00F550C1"/>
    <w:rsid w:val="00F5616A"/>
    <w:rsid w:val="00F60101"/>
    <w:rsid w:val="00F60165"/>
    <w:rsid w:val="00F61507"/>
    <w:rsid w:val="00F617B5"/>
    <w:rsid w:val="00F61DCC"/>
    <w:rsid w:val="00F632C8"/>
    <w:rsid w:val="00F63FEF"/>
    <w:rsid w:val="00F651F4"/>
    <w:rsid w:val="00F652B5"/>
    <w:rsid w:val="00F66393"/>
    <w:rsid w:val="00F67B43"/>
    <w:rsid w:val="00F7034C"/>
    <w:rsid w:val="00F70D75"/>
    <w:rsid w:val="00F70D97"/>
    <w:rsid w:val="00F70F78"/>
    <w:rsid w:val="00F714C0"/>
    <w:rsid w:val="00F71585"/>
    <w:rsid w:val="00F71C9E"/>
    <w:rsid w:val="00F71F59"/>
    <w:rsid w:val="00F72ADB"/>
    <w:rsid w:val="00F72B35"/>
    <w:rsid w:val="00F72E26"/>
    <w:rsid w:val="00F745BF"/>
    <w:rsid w:val="00F74A92"/>
    <w:rsid w:val="00F74CA4"/>
    <w:rsid w:val="00F75871"/>
    <w:rsid w:val="00F75FAA"/>
    <w:rsid w:val="00F763B4"/>
    <w:rsid w:val="00F763F5"/>
    <w:rsid w:val="00F76BD6"/>
    <w:rsid w:val="00F770BB"/>
    <w:rsid w:val="00F77958"/>
    <w:rsid w:val="00F80949"/>
    <w:rsid w:val="00F80A23"/>
    <w:rsid w:val="00F80EB8"/>
    <w:rsid w:val="00F810D9"/>
    <w:rsid w:val="00F81243"/>
    <w:rsid w:val="00F821AA"/>
    <w:rsid w:val="00F82665"/>
    <w:rsid w:val="00F82AC5"/>
    <w:rsid w:val="00F82AEC"/>
    <w:rsid w:val="00F85356"/>
    <w:rsid w:val="00F858C0"/>
    <w:rsid w:val="00F86630"/>
    <w:rsid w:val="00F8699A"/>
    <w:rsid w:val="00F877EB"/>
    <w:rsid w:val="00F900F5"/>
    <w:rsid w:val="00F91BE0"/>
    <w:rsid w:val="00F94228"/>
    <w:rsid w:val="00F94B97"/>
    <w:rsid w:val="00F96E71"/>
    <w:rsid w:val="00F97E17"/>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619A"/>
    <w:rsid w:val="00FB6B3A"/>
    <w:rsid w:val="00FB6ECD"/>
    <w:rsid w:val="00FB73EA"/>
    <w:rsid w:val="00FB755F"/>
    <w:rsid w:val="00FC0349"/>
    <w:rsid w:val="00FC090F"/>
    <w:rsid w:val="00FC0971"/>
    <w:rsid w:val="00FC1D18"/>
    <w:rsid w:val="00FC1D78"/>
    <w:rsid w:val="00FC1F23"/>
    <w:rsid w:val="00FC2490"/>
    <w:rsid w:val="00FC3929"/>
    <w:rsid w:val="00FC3BCF"/>
    <w:rsid w:val="00FC471A"/>
    <w:rsid w:val="00FC4D6A"/>
    <w:rsid w:val="00FC6A52"/>
    <w:rsid w:val="00FD0DE0"/>
    <w:rsid w:val="00FD1A7B"/>
    <w:rsid w:val="00FD2195"/>
    <w:rsid w:val="00FD2242"/>
    <w:rsid w:val="00FD228B"/>
    <w:rsid w:val="00FD2F87"/>
    <w:rsid w:val="00FD30FF"/>
    <w:rsid w:val="00FD387B"/>
    <w:rsid w:val="00FD617A"/>
    <w:rsid w:val="00FD659F"/>
    <w:rsid w:val="00FE0181"/>
    <w:rsid w:val="00FE0901"/>
    <w:rsid w:val="00FE0DCF"/>
    <w:rsid w:val="00FE204D"/>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C65"/>
    <w:rsid w:val="00FF3D8B"/>
    <w:rsid w:val="00FF52F8"/>
    <w:rsid w:val="00FF701B"/>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8.png"/><Relationship Id="rId39" Type="http://schemas.openxmlformats.org/officeDocument/2006/relationships/header" Target="header3.xml"/><Relationship Id="rId21" Type="http://schemas.openxmlformats.org/officeDocument/2006/relationships/image" Target="media/image3.png"/><Relationship Id="rId34" Type="http://schemas.microsoft.com/office/2016/09/relationships/commentsIds" Target="commentsIds.xm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openxmlformats.org/officeDocument/2006/relationships/image" Target="media/image6.png"/><Relationship Id="rId32" Type="http://schemas.openxmlformats.org/officeDocument/2006/relationships/comments" Target="comments.xml"/><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1.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hart" Target="charts/chart1.xml"/><Relationship Id="rId35" Type="http://schemas.microsoft.com/office/2018/08/relationships/commentsExtensible" Target="commentsExtensible.xml"/><Relationship Id="rId43" Type="http://schemas.openxmlformats.org/officeDocument/2006/relationships/theme" Target="theme/theme1.xml"/><Relationship Id="rId8" Type="http://schemas.openxmlformats.org/officeDocument/2006/relationships/hyperlink" Target="https://orcid.org/0009-0001-9822-1818" TargetMode="External"/><Relationship Id="rId3" Type="http://schemas.openxmlformats.org/officeDocument/2006/relationships/styles" Target="styl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7.png"/><Relationship Id="rId33" Type="http://schemas.microsoft.com/office/2011/relationships/commentsExtended" Target="commentsExtended.xml"/><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faith\Documents\PhD%20stuff\Literature%20Review\Literature%20Review.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faith\Documents\PhD%20stuff\Literature%20Review\Literature%20Revie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t>Summay of Published Research Papers by the Senors being utilised from 2017 to 2023 </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System'!$B$109</c:f>
              <c:strCache>
                <c:ptCount val="1"/>
                <c:pt idx="0">
                  <c:v>Pressure Sensor</c:v>
                </c:pt>
              </c:strCache>
            </c:strRef>
          </c:tx>
          <c:spPr>
            <a:solidFill>
              <a:schemeClr val="accent1"/>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System'!$C$109:$F$109</c:f>
              <c:numCache>
                <c:formatCode>General</c:formatCode>
                <c:ptCount val="4"/>
                <c:pt idx="0">
                  <c:v>1</c:v>
                </c:pt>
                <c:pt idx="1">
                  <c:v>4</c:v>
                </c:pt>
                <c:pt idx="2">
                  <c:v>5</c:v>
                </c:pt>
                <c:pt idx="3">
                  <c:v>22</c:v>
                </c:pt>
              </c:numCache>
            </c:numRef>
          </c:val>
          <c:extLst>
            <c:ext xmlns:c16="http://schemas.microsoft.com/office/drawing/2014/chart" uri="{C3380CC4-5D6E-409C-BE32-E72D297353CC}">
              <c16:uniqueId val="{00000000-81E9-4D94-8551-EE74455BB5B1}"/>
            </c:ext>
          </c:extLst>
        </c:ser>
        <c:ser>
          <c:idx val="1"/>
          <c:order val="1"/>
          <c:tx>
            <c:strRef>
              <c:f>'Sitting Posture System'!$B$110</c:f>
              <c:strCache>
                <c:ptCount val="1"/>
                <c:pt idx="0">
                  <c:v>Load Cell</c:v>
                </c:pt>
              </c:strCache>
            </c:strRef>
          </c:tx>
          <c:spPr>
            <a:solidFill>
              <a:schemeClr val="accent2"/>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System'!$C$110:$F$110</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System'!$B$111</c:f>
              <c:strCache>
                <c:ptCount val="1"/>
                <c:pt idx="0">
                  <c:v>Camera</c:v>
                </c:pt>
              </c:strCache>
            </c:strRef>
          </c:tx>
          <c:spPr>
            <a:solidFill>
              <a:schemeClr val="accent3"/>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System'!$C$111:$F$111</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System'!$B$112</c:f>
              <c:strCache>
                <c:ptCount val="1"/>
                <c:pt idx="0">
                  <c:v>Flex Sensor</c:v>
                </c:pt>
              </c:strCache>
            </c:strRef>
          </c:tx>
          <c:spPr>
            <a:solidFill>
              <a:schemeClr val="accent4"/>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System'!$C$112:$F$112</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System'!$B$113</c:f>
              <c:strCache>
                <c:ptCount val="1"/>
                <c:pt idx="0">
                  <c:v>Distance Sensor</c:v>
                </c:pt>
              </c:strCache>
            </c:strRef>
          </c:tx>
          <c:spPr>
            <a:solidFill>
              <a:schemeClr val="accent6"/>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System'!$C$113:$F$113</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Title</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Title</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showDLblsOverMax val="0"/>
    <c:extLst/>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004146580357094"/>
                  <c:y val="2.7560863573725267E-2"/>
                </c:manualLayout>
              </c:layout>
              <c:tx>
                <c:rich>
                  <a:bodyPr/>
                  <a:lstStyle/>
                  <a:p>
                    <a:fld id="{7F3372FD-F49C-4312-8EC5-C13EB1A5245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7.9993871509633122E-2"/>
                  <c:y val="-1.8373909049150206E-2"/>
                </c:manualLayout>
              </c:layout>
              <c:tx>
                <c:rich>
                  <a:bodyPr/>
                  <a:lstStyle/>
                  <a:p>
                    <a:fld id="{1A080320-D645-4A16-BE68-30FC474F1C2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21473223421776935"/>
                  <c:y val="6.4308681672025678E-2"/>
                </c:manualLayout>
              </c:layout>
              <c:tx>
                <c:rich>
                  <a:bodyPr/>
                  <a:lstStyle/>
                  <a:p>
                    <a:fld id="{ABB7BE18-E947-450E-A123-112D140BC2D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8.0855143280821704E-2"/>
                  <c:y val="0.14239779513091402"/>
                </c:manualLayout>
              </c:layout>
              <c:tx>
                <c:rich>
                  <a:bodyPr/>
                  <a:lstStyle/>
                  <a:p>
                    <a:fld id="{47B81C77-A8C3-410B-B0FB-03CE30152F9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2.6383151028984476E-3"/>
                  <c:y val="6.4308681672025719E-2"/>
                </c:manualLayout>
              </c:layout>
              <c:tx>
                <c:rich>
                  <a:bodyPr/>
                  <a:lstStyle/>
                  <a:p>
                    <a:fld id="{8B7E68C1-8C8F-4023-9B5E-E9A59118EA2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2.1171307721350573E-2"/>
                  <c:y val="-6.8902158934313285E-2"/>
                </c:manualLayout>
              </c:layout>
              <c:tx>
                <c:rich>
                  <a:bodyPr/>
                  <a:lstStyle/>
                  <a:p>
                    <a:fld id="{3D223757-9C45-4A9E-B354-312533D35EF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0207044480801956"/>
                  <c:y val="-0.13780431786862654"/>
                </c:manualLayout>
              </c:layout>
              <c:tx>
                <c:rich>
                  <a:bodyPr/>
                  <a:lstStyle/>
                  <a:p>
                    <a:fld id="{033FCAE0-D79A-4706-8B41-68BA660EA0F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8.7373449409859208E-2"/>
                  <c:y val="-8.4979510197881261E-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fld id="{6BC186EE-B2A6-465D-9D8A-0FCA916985F7}" type="CELLRANGE">
                      <a:rPr lang="en-US"/>
                      <a:pPr>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6.0472440944881904E-2"/>
                      <c:h val="6.8833437620940463E-2"/>
                    </c:manualLayout>
                  </c15:layout>
                  <c15:dlblFieldTable/>
                  <c15:showDataLabelsRange val="1"/>
                </c:ext>
                <c:ext xmlns:c16="http://schemas.microsoft.com/office/drawing/2014/chart" uri="{C3380CC4-5D6E-409C-BE32-E72D297353CC}">
                  <c16:uniqueId val="{00000007-6E0B-4DAD-A07D-2A00371DFE94}"/>
                </c:ext>
              </c:extLst>
            </c:dLbl>
            <c:dLbl>
              <c:idx val="8"/>
              <c:layout>
                <c:manualLayout>
                  <c:x val="1.171701695731397E-2"/>
                  <c:y val="0.1148369315571888"/>
                </c:manualLayout>
              </c:layout>
              <c:tx>
                <c:rich>
                  <a:bodyPr/>
                  <a:lstStyle/>
                  <a:p>
                    <a:fld id="{B753CDFE-180F-446A-AFE1-C0EA8A336F3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9.349668678489546E-3"/>
                  <c:y val="2.7560863573725312E-2"/>
                </c:manualLayout>
              </c:layout>
              <c:tx>
                <c:rich>
                  <a:bodyPr/>
                  <a:lstStyle/>
                  <a:p>
                    <a:fld id="{578CD8A2-7F07-4B95-82C2-AE481AD3CF9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6541605336164114"/>
                  <c:y val="-8.2682590721175925E-2"/>
                </c:manualLayout>
              </c:layout>
              <c:tx>
                <c:rich>
                  <a:bodyPr/>
                  <a:lstStyle/>
                  <a:p>
                    <a:fld id="{329A28C9-ACD0-40FA-B62F-BAFAED262F0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dLbl>
              <c:idx val="11"/>
              <c:layout>
                <c:manualLayout>
                  <c:x val="-6.5962255065580316E-2"/>
                  <c:y val="0.10105649977032609"/>
                </c:manualLayout>
              </c:layout>
              <c:tx>
                <c:rich>
                  <a:bodyPr/>
                  <a:lstStyle/>
                  <a:p>
                    <a:fld id="{F9D007B3-ACDA-410C-B269-B6FFD76E9A7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F-DA49-4602-9BF0-CAEFDE8BE72D}"/>
                </c:ext>
              </c:extLst>
            </c:dLbl>
            <c:dLbl>
              <c:idx val="12"/>
              <c:layout>
                <c:manualLayout>
                  <c:x val="-5.080759276181513E-2"/>
                  <c:y val="0.11024345429490125"/>
                </c:manualLayout>
              </c:layout>
              <c:dLblPos val="r"/>
              <c:showLegendKey val="0"/>
              <c:showVal val="0"/>
              <c:showCatName val="0"/>
              <c:showSerName val="0"/>
              <c:showPercent val="0"/>
              <c:showBubbleSize val="0"/>
              <c:extLst>
                <c:ext xmlns:c15="http://schemas.microsoft.com/office/drawing/2012/chart" uri="{CE6537A1-D6FC-4f65-9D91-7224C49458BB}">
                  <c15:showDataLabelsRange val="1"/>
                </c:ext>
                <c:ext xmlns:c16="http://schemas.microsoft.com/office/drawing/2014/chart" uri="{C3380CC4-5D6E-409C-BE32-E72D297353CC}">
                  <c16:uniqueId val="{00000010-DA49-4602-9BF0-CAEFDE8BE7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System'!$C$78:$C$89</c:f>
              <c:numCache>
                <c:formatCode>General</c:formatCode>
                <c:ptCount val="12"/>
                <c:pt idx="0">
                  <c:v>7.75</c:v>
                </c:pt>
                <c:pt idx="1">
                  <c:v>7.25</c:v>
                </c:pt>
                <c:pt idx="2">
                  <c:v>5.666666666666667</c:v>
                </c:pt>
                <c:pt idx="3">
                  <c:v>7.4</c:v>
                </c:pt>
                <c:pt idx="4">
                  <c:v>8.3333333333333339</c:v>
                </c:pt>
                <c:pt idx="5">
                  <c:v>8</c:v>
                </c:pt>
                <c:pt idx="6">
                  <c:v>6</c:v>
                </c:pt>
                <c:pt idx="7">
                  <c:v>15</c:v>
                </c:pt>
                <c:pt idx="8">
                  <c:v>8</c:v>
                </c:pt>
                <c:pt idx="9">
                  <c:v>10</c:v>
                </c:pt>
                <c:pt idx="10">
                  <c:v>4.5</c:v>
                </c:pt>
                <c:pt idx="11">
                  <c:v>6</c:v>
                </c:pt>
              </c:numCache>
            </c:numRef>
          </c:xVal>
          <c:yVal>
            <c:numRef>
              <c:f>'Sitting Posture System'!$D$78:$D$89</c:f>
              <c:numCache>
                <c:formatCode>0.00%</c:formatCode>
                <c:ptCount val="12"/>
                <c:pt idx="0">
                  <c:v>0.94724000000000008</c:v>
                </c:pt>
                <c:pt idx="1">
                  <c:v>0.97204999999999997</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0.97219999999999995</c:v>
                </c:pt>
                <c:pt idx="11">
                  <c:v>0.93</c:v>
                </c:pt>
              </c:numCache>
            </c:numRef>
          </c:yVal>
          <c:bubbleSize>
            <c:numRef>
              <c:f>'Sitting Posture System'!$E$78:$E$89</c:f>
              <c:numCache>
                <c:formatCode>General</c:formatCode>
                <c:ptCount val="12"/>
                <c:pt idx="0">
                  <c:v>8.6666666666666661</c:v>
                </c:pt>
                <c:pt idx="1">
                  <c:v>44</c:v>
                </c:pt>
                <c:pt idx="2">
                  <c:v>12</c:v>
                </c:pt>
                <c:pt idx="3">
                  <c:v>38.25</c:v>
                </c:pt>
                <c:pt idx="4">
                  <c:v>24.333333333333332</c:v>
                </c:pt>
                <c:pt idx="5">
                  <c:v>14.5</c:v>
                </c:pt>
                <c:pt idx="6">
                  <c:v>40</c:v>
                </c:pt>
                <c:pt idx="7">
                  <c:v>19</c:v>
                </c:pt>
                <c:pt idx="8">
                  <c:v>40</c:v>
                </c:pt>
                <c:pt idx="9">
                  <c:v>20</c:v>
                </c:pt>
                <c:pt idx="10">
                  <c:v>36</c:v>
                </c:pt>
                <c:pt idx="11">
                  <c:v>50</c:v>
                </c:pt>
              </c:numCache>
            </c:numRef>
          </c:bubbleSize>
          <c:bubble3D val="0"/>
          <c:extLst>
            <c:ext xmlns:c15="http://schemas.microsoft.com/office/drawing/2012/chart" uri="{02D57815-91ED-43cb-92C2-25804820EDAC}">
              <c15:datalabelsRange>
                <c15:f>'Sitting Posture System'!$B$78:$B$89</c15:f>
                <c15:dlblRangeCache>
                  <c:ptCount val="12"/>
                  <c:pt idx="0">
                    <c:v>CNN</c:v>
                  </c:pt>
                  <c:pt idx="1">
                    <c:v>KNN</c:v>
                  </c:pt>
                  <c:pt idx="2">
                    <c:v>Decision Tree</c:v>
                  </c:pt>
                  <c:pt idx="3">
                    <c:v>ANN</c:v>
                  </c:pt>
                  <c:pt idx="4">
                    <c:v>Random Forest</c:v>
                  </c:pt>
                  <c:pt idx="5">
                    <c:v>SVM</c:v>
                  </c:pt>
                  <c:pt idx="6">
                    <c:v>SOM (ISOM-SPR)</c:v>
                  </c:pt>
                  <c:pt idx="7">
                    <c:v>SNN</c:v>
                  </c:pt>
                  <c:pt idx="8">
                    <c:v>EMN</c:v>
                  </c:pt>
                  <c:pt idx="9">
                    <c:v>SimpleLogistic</c:v>
                  </c:pt>
                  <c:pt idx="10">
                    <c:v>LightGBM </c:v>
                  </c:pt>
                  <c:pt idx="11">
                    <c:v>DNN</c:v>
                  </c:pt>
                </c15:dlblRangeCache>
              </c15:datalabelsRange>
            </c:ext>
            <c:ext xmlns:c16="http://schemas.microsoft.com/office/drawing/2014/chart" uri="{C3380CC4-5D6E-409C-BE32-E72D297353CC}">
              <c16:uniqueId val="{0000000B-6E0B-4DAD-A07D-2A00371DFE94}"/>
            </c:ext>
          </c:extLst>
        </c:ser>
        <c:dLbls>
          <c:dLblPos val="ctr"/>
          <c:showLegendKey val="0"/>
          <c:showVal val="1"/>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showDLblsOverMax val="0"/>
    <c:extLst/>
  </c:chart>
  <c:spPr>
    <a:solidFill>
      <a:schemeClr val="bg1"/>
    </a:solidFill>
    <a:ln w="9525" cap="flat" cmpd="sng" algn="ctr">
      <a:solidFill>
        <a:schemeClr val="tx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22908</TotalTime>
  <Pages>27</Pages>
  <Words>57528</Words>
  <Characters>327915</Characters>
  <Application>Microsoft Office Word</Application>
  <DocSecurity>0</DocSecurity>
  <Lines>2732</Lines>
  <Paragraphs>769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384674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607</cp:revision>
  <cp:lastPrinted>2024-03-12T21:55:00Z</cp:lastPrinted>
  <dcterms:created xsi:type="dcterms:W3CDTF">2024-01-18T09:54:00Z</dcterms:created>
  <dcterms:modified xsi:type="dcterms:W3CDTF">2024-04-24T14:11:00Z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id="Sun8ogjx"/&gt;&lt;style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