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5EF59DE5"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Incorrect sitting posture, characterized by asymmetrical or uneven positioning of th</w:t>
      </w:r>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EE5BC4" w:rsidRPr="0095269D">
        <w:rPr>
          <w:lang w:val="en-GB"/>
        </w:rPr>
        <w:t>o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w:t>
      </w:r>
      <w:r w:rsidR="00155617" w:rsidRPr="00155617">
        <w:rPr>
          <w:color w:val="FF0000"/>
          <w:lang w:val="en-GB"/>
        </w:rPr>
        <w:t>various neurological conditions but also</w:t>
      </w:r>
      <w:r w:rsidR="00155617">
        <w:rPr>
          <w:color w:val="auto"/>
          <w:lang w:val="en-GB"/>
        </w:rPr>
        <w:t xml:space="preserve"> </w:t>
      </w:r>
      <w:r w:rsidRPr="00621204">
        <w:rPr>
          <w:color w:val="auto"/>
          <w:lang w:val="en-GB"/>
        </w:rPr>
        <w:t xml:space="preserve">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w:t>
      </w:r>
      <w:r w:rsidRPr="00621204">
        <w:rPr>
          <w:color w:val="auto"/>
          <w:lang w:val="en-GB"/>
        </w:rPr>
        <w:lastRenderedPageBreak/>
        <w:t xml:space="preserve">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Typically performed in clinical settings, these assessments are subjective, with the detection of abnormalities dependent on visual inspection</w:t>
      </w:r>
      <w:r w:rsidR="000A0BDB">
        <w:rPr>
          <w:lang w:val="en-GB"/>
        </w:rPr>
        <w:t xml:space="preserve"> </w:t>
      </w:r>
      <w:r w:rsidR="000A0BDB" w:rsidRPr="000A0BDB">
        <w:rPr>
          <w:color w:val="FF0000"/>
          <w:lang w:val="en-GB"/>
        </w:rPr>
        <w:t>and palpation of the underlying skeletal structure</w:t>
      </w:r>
      <w:r w:rsidRPr="00621204">
        <w:rPr>
          <w:lang w:val="en-GB"/>
        </w:rPr>
        <w:t xml:space="preserve">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w:t>
      </w:r>
      <w:r w:rsidR="00A067EA" w:rsidRPr="00B42D19">
        <w:rPr>
          <w:color w:val="FF0000"/>
          <w:lang w:val="en-GB"/>
        </w:rPr>
        <w:t>are</w:t>
      </w:r>
      <w:r w:rsidR="00A067EA">
        <w:rPr>
          <w:lang w:val="en-GB"/>
        </w:rPr>
        <w:t xml:space="preserve"> </w:t>
      </w:r>
      <w:r w:rsidRPr="00621204">
        <w:rPr>
          <w:lang w:val="en-GB"/>
        </w:rPr>
        <w:t xml:space="preserve">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w:t>
      </w:r>
      <w:r w:rsidRPr="007614A5">
        <w:rPr>
          <w:lang w:val="en-GB"/>
        </w:rPr>
        <w:lastRenderedPageBreak/>
        <w:t>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29445907" w:rsidR="00D30503" w:rsidRPr="00621204" w:rsidRDefault="00D30503" w:rsidP="007614A5">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the majority of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DA6788" w:rsidRPr="00401328">
        <w:rPr>
          <w:color w:val="FF0000"/>
          <w:shd w:val="clear" w:color="auto" w:fill="FFFFFF"/>
          <w:lang w:val="en-GB"/>
        </w:rPr>
        <w:t>several</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5CC4895"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Textile Pressure Sensor (a) Textile Pressure Sensor composition</w:t>
      </w:r>
      <w:r w:rsidR="00DA649D">
        <w:rPr>
          <w:lang w:val="en-GB"/>
        </w:rPr>
        <w:t xml:space="preserve"> </w:t>
      </w:r>
      <w:r w:rsidR="00DA649D" w:rsidRPr="006E1ADC">
        <w:rPr>
          <w:color w:val="FF0000"/>
          <w:lang w:val="en-GB"/>
        </w:rPr>
        <w:t>Reproduced with Permission</w:t>
      </w:r>
      <w:r w:rsidRPr="00621204">
        <w:rPr>
          <w:lang w:val="en-GB"/>
        </w:rPr>
        <w:t xml:space="preserve">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PreCaTex </w:t>
      </w:r>
      <w:r w:rsidR="0076058A" w:rsidRPr="00621204">
        <w:rPr>
          <w:lang w:val="en-GB"/>
        </w:rPr>
        <w:t xml:space="preserve">textile </w:t>
      </w:r>
      <w:r w:rsidRPr="00621204">
        <w:rPr>
          <w:lang w:val="en-GB"/>
        </w:rPr>
        <w:t xml:space="preserve">sensor </w:t>
      </w:r>
      <w:r w:rsidR="0051664E">
        <w:rPr>
          <w:lang w:val="en-GB"/>
        </w:rPr>
        <w:t xml:space="preserve"> </w:t>
      </w:r>
      <w:r w:rsidR="0051664E" w:rsidRPr="006E1ADC">
        <w:rPr>
          <w:color w:val="FF0000"/>
          <w:lang w:val="en-GB"/>
        </w:rPr>
        <w:t>Reproduced with Permission</w:t>
      </w:r>
      <w:r w:rsidR="0051664E" w:rsidRPr="00621204">
        <w:rPr>
          <w:lang w:val="en-GB"/>
        </w:rPr>
        <w:t xml:space="preserve">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w:t>
      </w:r>
      <w:r w:rsidR="00E52229" w:rsidRPr="00621204">
        <w:rPr>
          <w:lang w:val="en-GB"/>
        </w:rPr>
        <w:lastRenderedPageBreak/>
        <w:t>tile pressure sensor and incorporated it into their chair system to classify 7 sitting postures using a decision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LightGBM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528D55A2"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w:t>
      </w:r>
      <w:r w:rsidR="00D54255" w:rsidRPr="006E7F32">
        <w:rPr>
          <w:color w:val="auto"/>
          <w:lang w:val="en-GB"/>
        </w:rPr>
        <w:t>feedback</w:t>
      </w:r>
      <w:r w:rsidR="00765CFC" w:rsidRPr="006E7F32">
        <w:rPr>
          <w:color w:val="auto"/>
          <w:lang w:val="en-GB"/>
        </w:rPr>
        <w:t xml:space="preserve"> </w:t>
      </w:r>
      <w:r w:rsidR="00765CFC" w:rsidRPr="006E1ADC">
        <w:rPr>
          <w:color w:val="FF0000"/>
          <w:lang w:val="en-GB"/>
        </w:rPr>
        <w:t>Reproduced with Permission</w:t>
      </w:r>
      <w:r w:rsidR="00D54255" w:rsidRPr="00621204">
        <w:rPr>
          <w:lang w:val="en-GB"/>
        </w:rPr>
        <w:t xml:space="preserve">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w:t>
      </w:r>
      <w:r w:rsidR="003203C3" w:rsidRPr="006E7F32">
        <w:rPr>
          <w:color w:val="auto"/>
          <w:lang w:val="en-GB"/>
        </w:rPr>
        <w:t>cushion</w:t>
      </w:r>
      <w:r w:rsidR="00A40047" w:rsidRPr="006E7F32">
        <w:rPr>
          <w:color w:val="auto"/>
          <w:lang w:val="en-GB"/>
        </w:rPr>
        <w:t xml:space="preserve">. </w:t>
      </w:r>
      <w:r w:rsidR="00A40047" w:rsidRPr="006E1ADC">
        <w:rPr>
          <w:color w:val="FF0000"/>
          <w:lang w:val="en-GB"/>
        </w:rPr>
        <w:t>Reproduced with Permission</w:t>
      </w:r>
      <w:r w:rsidR="00A40047">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00B20556">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In addition to this, there was a Desktop Graphical User Interface (GUI) application which displayed the senor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0F4240D5"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 xml:space="preserve">Chair fitted with 19 FSR </w:t>
      </w:r>
      <w:r w:rsidR="007C3724" w:rsidRPr="006E7F32">
        <w:rPr>
          <w:color w:val="auto"/>
          <w:lang w:val="en-GB"/>
        </w:rPr>
        <w:t>sensor</w:t>
      </w:r>
      <w:r w:rsidR="003D0987" w:rsidRPr="006E7F32">
        <w:rPr>
          <w:color w:val="auto"/>
          <w:lang w:val="en-GB"/>
        </w:rPr>
        <w:t>s</w:t>
      </w:r>
      <w:r w:rsidR="006E7F32" w:rsidRPr="008B08C6">
        <w:rPr>
          <w:color w:val="FF0000"/>
          <w:lang w:val="en-GB"/>
        </w:rPr>
        <w:t>.</w:t>
      </w:r>
      <w:r w:rsidR="00564620" w:rsidRPr="008B08C6">
        <w:rPr>
          <w:color w:val="FF0000"/>
          <w:lang w:val="en-GB"/>
        </w:rPr>
        <w:t xml:space="preserve"> Reproduced with Permission</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51664E">
        <w:rPr>
          <w:lang w:val="en-GB"/>
        </w:rPr>
        <w:t xml:space="preserve">. </w:t>
      </w:r>
      <w:r w:rsidR="0051664E" w:rsidRPr="006E1ADC">
        <w:rPr>
          <w:color w:val="FF0000"/>
          <w:lang w:val="en-GB"/>
        </w:rPr>
        <w:t>Reproduced with Permission</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lastRenderedPageBreak/>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w:t>
      </w:r>
      <w:r w:rsidR="00BE1AED">
        <w:rPr>
          <w:lang w:val="en-GB"/>
        </w:rPr>
        <w:t xml:space="preserve"> </w:t>
      </w:r>
      <w:r w:rsidR="00BE1AED" w:rsidRPr="00820DD3">
        <w:rPr>
          <w:color w:val="FF0000"/>
          <w:lang w:val="en-GB"/>
        </w:rPr>
        <w:t>but may not be feasible for people with MSDs due to their unique body shapes</w:t>
      </w:r>
      <w:r w:rsidR="00BE1AED" w:rsidRPr="00BE1AED">
        <w:rPr>
          <w:lang w:val="en-GB"/>
        </w:rPr>
        <w:t>.</w:t>
      </w:r>
      <w:r w:rsidRPr="00621204">
        <w:rPr>
          <w:lang w:val="en-GB"/>
        </w:rPr>
        <w:t xml:space="preserve"> In the area of sitting </w:t>
      </w:r>
      <w:r w:rsidRPr="00621204">
        <w:rPr>
          <w:lang w:val="en-GB"/>
        </w:rPr>
        <w:lastRenderedPageBreak/>
        <w:t xml:space="preserve">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8032AA" w:rsidRDefault="00617BCB" w:rsidP="00D45936">
      <w:pPr>
        <w:pStyle w:val="MDPI31text"/>
        <w:rPr>
          <w:color w:val="FF0000"/>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r w:rsidR="00DF1492">
        <w:rPr>
          <w:color w:val="FF0000"/>
          <w:lang w:val="en-GB"/>
        </w:rPr>
        <w:t>Validation</w:t>
      </w:r>
      <w:r w:rsidR="00CE69C2" w:rsidRPr="008032AA">
        <w:rPr>
          <w:color w:val="FF0000"/>
          <w:lang w:val="en-GB"/>
        </w:rPr>
        <w:t xml:space="preserve"> </w:t>
      </w:r>
      <w:r w:rsidR="00411E77">
        <w:rPr>
          <w:color w:val="FF0000"/>
          <w:lang w:val="en-GB"/>
        </w:rPr>
        <w:t>tools</w:t>
      </w:r>
      <w:r w:rsidR="003B5B2A" w:rsidRPr="008032AA">
        <w:rPr>
          <w:color w:val="FF0000"/>
          <w:lang w:val="en-GB"/>
        </w:rPr>
        <w:t xml:space="preserve"> such as System Usability Scale</w:t>
      </w:r>
      <w:r w:rsidR="00CE69C2" w:rsidRPr="008032AA">
        <w:rPr>
          <w:color w:val="FF0000"/>
          <w:lang w:val="en-GB"/>
        </w:rPr>
        <w:t>,</w:t>
      </w:r>
      <w:r w:rsidR="00647073" w:rsidRPr="008032AA">
        <w:rPr>
          <w:color w:val="FF0000"/>
          <w:lang w:val="en-GB"/>
        </w:rPr>
        <w:t xml:space="preserve"> </w:t>
      </w:r>
      <w:r w:rsidR="003B5B2A" w:rsidRPr="008032AA">
        <w:rPr>
          <w:color w:val="FF0000"/>
          <w:lang w:val="en-GB"/>
        </w:rPr>
        <w:t>NASA</w:t>
      </w:r>
      <w:r w:rsidR="00647073" w:rsidRPr="008032AA">
        <w:rPr>
          <w:color w:val="FF0000"/>
          <w:lang w:val="en-GB"/>
        </w:rPr>
        <w:t xml:space="preserve"> Task-Load Index (</w:t>
      </w:r>
      <w:r w:rsidR="003B5B2A" w:rsidRPr="008032AA">
        <w:rPr>
          <w:color w:val="FF0000"/>
          <w:lang w:val="en-GB"/>
        </w:rPr>
        <w:t>TLX</w:t>
      </w:r>
      <w:r w:rsidR="00647073" w:rsidRPr="008032AA">
        <w:rPr>
          <w:color w:val="FF0000"/>
          <w:lang w:val="en-GB"/>
        </w:rPr>
        <w:t>), and</w:t>
      </w:r>
      <w:r w:rsidR="003B5B2A" w:rsidRPr="008032AA">
        <w:rPr>
          <w:color w:val="FF0000"/>
          <w:lang w:val="en-GB"/>
        </w:rPr>
        <w:t xml:space="preserve"> Single Ease Question</w:t>
      </w:r>
      <w:r w:rsidR="009A1C5B" w:rsidRPr="008032AA">
        <w:rPr>
          <w:color w:val="FF0000"/>
          <w:lang w:val="en-GB"/>
        </w:rPr>
        <w:t>s</w:t>
      </w:r>
      <w:r w:rsidR="00647073" w:rsidRPr="008032AA">
        <w:rPr>
          <w:color w:val="FF0000"/>
          <w:lang w:val="en-GB"/>
        </w:rPr>
        <w:t xml:space="preserve"> could be implemented </w:t>
      </w:r>
      <w:r w:rsidR="009A1C5B" w:rsidRPr="008032AA">
        <w:rPr>
          <w:color w:val="FF0000"/>
          <w:lang w:val="en-GB"/>
        </w:rPr>
        <w:t>to assess</w:t>
      </w:r>
      <w:r w:rsidR="00C2503D">
        <w:rPr>
          <w:color w:val="FF0000"/>
          <w:lang w:val="en-GB"/>
        </w:rPr>
        <w:t xml:space="preserve"> user</w:t>
      </w:r>
      <w:r w:rsidR="009A1C5B" w:rsidRPr="008032AA">
        <w:rPr>
          <w:color w:val="FF0000"/>
          <w:lang w:val="en-GB"/>
        </w:rPr>
        <w:t xml:space="preserve"> </w:t>
      </w:r>
      <w:r w:rsidR="00222D56" w:rsidRPr="008032AA">
        <w:rPr>
          <w:color w:val="FF0000"/>
          <w:lang w:val="en-GB"/>
        </w:rPr>
        <w:t>usability across the entire system</w:t>
      </w:r>
      <w:r w:rsidR="003D6172" w:rsidRPr="008032AA">
        <w:rPr>
          <w:color w:val="FF0000"/>
          <w:lang w:val="en-GB"/>
        </w:rPr>
        <w:t xml:space="preserve"> </w:t>
      </w:r>
      <w:r w:rsidR="003D6172" w:rsidRPr="008032AA">
        <w:rPr>
          <w:color w:val="FF0000"/>
          <w:lang w:val="en-GB"/>
        </w:rPr>
        <w:fldChar w:fldCharType="begin"/>
      </w:r>
      <w:r w:rsidR="006D1C7D" w:rsidRPr="008032AA">
        <w:rPr>
          <w:color w:val="FF0000"/>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8032AA">
        <w:rPr>
          <w:color w:val="FF0000"/>
          <w:lang w:val="en-GB"/>
        </w:rPr>
        <w:fldChar w:fldCharType="separate"/>
      </w:r>
      <w:r w:rsidR="006D1C7D" w:rsidRPr="008032AA">
        <w:rPr>
          <w:color w:val="FF0000"/>
        </w:rPr>
        <w:t>[74,75]</w:t>
      </w:r>
      <w:r w:rsidR="003D6172" w:rsidRPr="008032AA">
        <w:rPr>
          <w:color w:val="FF0000"/>
          <w:lang w:val="en-GB"/>
        </w:rPr>
        <w:fldChar w:fldCharType="end"/>
      </w:r>
      <w:r w:rsidR="00222D56" w:rsidRPr="008032AA">
        <w:rPr>
          <w:color w:val="FF0000"/>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1" w:name="_Hlk89945590"/>
      <w:bookmarkStart w:id="2" w:name="_Hlk60054323"/>
      <w:r w:rsidRPr="00621204">
        <w:rPr>
          <w:b/>
          <w:lang w:val="en-GB"/>
        </w:rPr>
        <w:t xml:space="preserve">Institutional Review Board Statement: </w:t>
      </w:r>
      <w:r w:rsidR="001718DC" w:rsidRPr="00621204">
        <w:rPr>
          <w:lang w:val="en-GB"/>
        </w:rPr>
        <w:t>Not applicable</w:t>
      </w:r>
    </w:p>
    <w:bookmarkEnd w:id="1"/>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2"/>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3A48E7AF" w14:textId="23015307" w:rsidR="004F5641" w:rsidRPr="00621204" w:rsidRDefault="00E93210" w:rsidP="006846FD">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Default="007A08BB" w:rsidP="007658DA">
      <w:pPr>
        <w:pStyle w:val="Bibliography"/>
      </w:pPr>
      <w:r w:rsidRPr="00621204">
        <w:fldChar w:fldCharType="begin"/>
      </w:r>
      <w:r w:rsidR="007658DA">
        <w:instrText xml:space="preserve"> ADDIN ZOTERO_BIBL {"uncited":[],"omitted":[],"custom":[]} CSL_BIBLIOGRAPHY </w:instrText>
      </w:r>
      <w:r w:rsidRPr="00621204">
        <w:fldChar w:fldCharType="separate"/>
      </w:r>
      <w:r w:rsidR="007658DA">
        <w:t xml:space="preserve">1. </w:t>
      </w:r>
      <w:r w:rsidR="007658DA">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Pr>
          <w:i/>
          <w:iCs/>
        </w:rPr>
        <w:t>The Lancet Rheumatology</w:t>
      </w:r>
      <w:r w:rsidR="007658DA">
        <w:t xml:space="preserve"> </w:t>
      </w:r>
      <w:r w:rsidR="007658DA">
        <w:rPr>
          <w:b/>
          <w:bCs/>
        </w:rPr>
        <w:t>2023</w:t>
      </w:r>
      <w:r w:rsidR="007658DA">
        <w:t xml:space="preserve">, </w:t>
      </w:r>
      <w:r w:rsidR="007658DA">
        <w:rPr>
          <w:i/>
          <w:iCs/>
        </w:rPr>
        <w:t>5</w:t>
      </w:r>
      <w:r w:rsidR="007658DA">
        <w:t>, e670–e682, doi:10.1016/S2665-9913(23)00232-1.</w:t>
      </w:r>
    </w:p>
    <w:p w14:paraId="640C6DFB" w14:textId="77777777" w:rsidR="007658DA" w:rsidRDefault="007658DA" w:rsidP="007658DA">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BE42B4C" w14:textId="77777777" w:rsidR="007658DA" w:rsidRDefault="007658DA" w:rsidP="007658DA">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B5DD8C8" w14:textId="77777777" w:rsidR="007658DA" w:rsidRDefault="007658DA" w:rsidP="007658DA">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A521FCA" w14:textId="77777777" w:rsidR="007658DA" w:rsidRDefault="007658DA" w:rsidP="007658DA">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2B9A4587" w14:textId="77777777" w:rsidR="007658DA" w:rsidRDefault="007658DA" w:rsidP="007658DA">
      <w:pPr>
        <w:pStyle w:val="Bibliography"/>
      </w:pPr>
      <w:r>
        <w:lastRenderedPageBreak/>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86A07E9" w14:textId="77777777" w:rsidR="007658DA" w:rsidRDefault="007658DA" w:rsidP="007658DA">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76BE5480" w14:textId="77777777" w:rsidR="007658DA" w:rsidRDefault="007658DA" w:rsidP="007658DA">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EBCB10D" w14:textId="77777777" w:rsidR="007658DA" w:rsidRDefault="007658DA" w:rsidP="007658DA">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27E137FC" w14:textId="77777777" w:rsidR="007658DA" w:rsidRDefault="007658DA" w:rsidP="007658DA">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62D868F" w14:textId="77777777" w:rsidR="007658DA" w:rsidRDefault="007658DA" w:rsidP="007658DA">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1B8FBE6B" w14:textId="77777777" w:rsidR="007658DA" w:rsidRDefault="007658DA" w:rsidP="007658DA">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Default="007658DA" w:rsidP="007658DA">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0C4FD47" w14:textId="77777777" w:rsidR="007658DA" w:rsidRDefault="007658DA" w:rsidP="007658DA">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603552D9" w14:textId="77777777" w:rsidR="007658DA" w:rsidRDefault="007658DA" w:rsidP="007658DA">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8B848AA" w14:textId="77777777" w:rsidR="007658DA" w:rsidRDefault="007658DA" w:rsidP="007658DA">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50C888EF" w14:textId="77777777" w:rsidR="007658DA" w:rsidRDefault="007658DA" w:rsidP="007658DA">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83A174F" w14:textId="77777777" w:rsidR="007658DA" w:rsidRDefault="007658DA" w:rsidP="007658DA">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79D0D6A" w14:textId="77777777" w:rsidR="007658DA" w:rsidRDefault="007658DA" w:rsidP="007658DA">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F185B92" w14:textId="77777777" w:rsidR="007658DA" w:rsidRDefault="007658DA" w:rsidP="007658DA">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47DD57D" w14:textId="77777777" w:rsidR="007658DA" w:rsidRDefault="007658DA" w:rsidP="007658DA">
      <w:pPr>
        <w:pStyle w:val="Bibliography"/>
      </w:pPr>
      <w:r>
        <w:lastRenderedPageBreak/>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Default="007658DA" w:rsidP="007658DA">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732448A9" w14:textId="77777777" w:rsidR="007658DA" w:rsidRDefault="007658DA" w:rsidP="007658DA">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204644B" w14:textId="77777777" w:rsidR="007658DA" w:rsidRDefault="007658DA" w:rsidP="007658DA">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0D88767A" w14:textId="77777777" w:rsidR="007658DA" w:rsidRDefault="007658DA" w:rsidP="007658DA">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735E902" w14:textId="77777777" w:rsidR="007658DA" w:rsidRDefault="007658DA" w:rsidP="007658DA">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A38BE86" w14:textId="77777777" w:rsidR="007658DA" w:rsidRDefault="007658DA" w:rsidP="007658DA">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DF221D9" w14:textId="77777777" w:rsidR="007658DA" w:rsidRDefault="007658DA" w:rsidP="007658DA">
      <w:pPr>
        <w:pStyle w:val="Bibliography"/>
      </w:pPr>
      <w:r>
        <w:t xml:space="preserve">28. </w:t>
      </w:r>
      <w:r>
        <w:tab/>
        <w:t>Ohmite Ohmite FSR Series Integration Guide: Force Sensing Resistor 2018.</w:t>
      </w:r>
    </w:p>
    <w:p w14:paraId="7D0975BE" w14:textId="77777777" w:rsidR="007658DA" w:rsidRDefault="007658DA" w:rsidP="007658DA">
      <w:pPr>
        <w:pStyle w:val="Bibliography"/>
      </w:pPr>
      <w:r>
        <w:t xml:space="preserve">29. </w:t>
      </w:r>
      <w:r>
        <w:tab/>
        <w:t>Interlink Electronics FSR 402 Data Sheet.</w:t>
      </w:r>
    </w:p>
    <w:p w14:paraId="6EF6FA39" w14:textId="77777777" w:rsidR="007658DA" w:rsidRDefault="007658DA" w:rsidP="007658DA">
      <w:pPr>
        <w:pStyle w:val="Bibliography"/>
      </w:pPr>
      <w:r>
        <w:t xml:space="preserve">30. </w:t>
      </w:r>
      <w:r>
        <w:tab/>
        <w:t>Interlink Electronics FSR 406 Data Sheet.</w:t>
      </w:r>
    </w:p>
    <w:p w14:paraId="13EA54D2" w14:textId="77777777" w:rsidR="007658DA" w:rsidRDefault="007658DA" w:rsidP="007658DA">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1FC4B65C" w14:textId="77777777" w:rsidR="007658DA" w:rsidRDefault="007658DA" w:rsidP="007658DA">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894B87E" w14:textId="77777777" w:rsidR="007658DA" w:rsidRDefault="007658DA" w:rsidP="007658DA">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C76A824" w14:textId="77777777" w:rsidR="007658DA" w:rsidRDefault="007658DA" w:rsidP="007658DA">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F1D5C45" w14:textId="77777777" w:rsidR="007658DA" w:rsidRDefault="007658DA" w:rsidP="007658DA">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3469B230" w14:textId="77777777" w:rsidR="007658DA" w:rsidRDefault="007658DA" w:rsidP="007658DA">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5E59D39" w14:textId="77777777" w:rsidR="007658DA" w:rsidRDefault="007658DA" w:rsidP="007658DA">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4CD7FFA" w14:textId="77777777" w:rsidR="007658DA" w:rsidRDefault="007658DA" w:rsidP="007658DA">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3AB385B8" w14:textId="77777777" w:rsidR="007658DA" w:rsidRDefault="007658DA" w:rsidP="007658DA">
      <w:pPr>
        <w:pStyle w:val="Bibliography"/>
      </w:pPr>
      <w:r>
        <w:t xml:space="preserve">39. </w:t>
      </w:r>
      <w:r>
        <w:tab/>
        <w:t>SpectraSymbol Flex Sensor Data Sheet 2014.</w:t>
      </w:r>
    </w:p>
    <w:p w14:paraId="141DACE7" w14:textId="77777777" w:rsidR="007658DA" w:rsidRDefault="007658DA" w:rsidP="007658DA">
      <w:pPr>
        <w:pStyle w:val="Bibliography"/>
      </w:pPr>
      <w:r>
        <w:t xml:space="preserve">40. </w:t>
      </w:r>
      <w:r>
        <w:tab/>
        <w:t>SpectraSymbol Flex Sensor 2.2.</w:t>
      </w:r>
    </w:p>
    <w:p w14:paraId="517ED137" w14:textId="77777777" w:rsidR="007658DA" w:rsidRDefault="007658DA" w:rsidP="007658DA">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92D06C5" w14:textId="77777777" w:rsidR="007658DA" w:rsidRDefault="007658DA" w:rsidP="007658DA">
      <w:pPr>
        <w:pStyle w:val="Bibliography"/>
      </w:pPr>
      <w:r>
        <w:lastRenderedPageBreak/>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Default="007658DA" w:rsidP="007658DA">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Default="007658DA" w:rsidP="007658DA">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56A888F9" w14:textId="77777777" w:rsidR="007658DA" w:rsidRDefault="007658DA" w:rsidP="007658DA">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A9B9BBD" w14:textId="77777777" w:rsidR="007658DA" w:rsidRDefault="007658DA" w:rsidP="007658DA">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EB26EFC" w14:textId="77777777" w:rsidR="007658DA" w:rsidRDefault="007658DA" w:rsidP="007658DA">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E58A4C4" w14:textId="77777777" w:rsidR="007658DA" w:rsidRDefault="007658DA" w:rsidP="007658DA">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B5F0A3" w14:textId="77777777" w:rsidR="007658DA" w:rsidRDefault="007658DA" w:rsidP="007658DA">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43DD5363" w14:textId="77777777" w:rsidR="007658DA" w:rsidRDefault="007658DA" w:rsidP="007658DA">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CD4E352" w14:textId="77777777" w:rsidR="007658DA" w:rsidRDefault="007658DA" w:rsidP="007658DA">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E2178E9" w14:textId="77777777" w:rsidR="007658DA" w:rsidRDefault="007658DA" w:rsidP="007658DA">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55285E5B" w14:textId="77777777" w:rsidR="007658DA" w:rsidRDefault="007658DA" w:rsidP="007658DA">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Default="007658DA" w:rsidP="007658DA">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10D80" w14:textId="77777777" w:rsidR="007658DA" w:rsidRDefault="007658DA" w:rsidP="007658DA">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4DFBF17" w14:textId="77777777" w:rsidR="007658DA" w:rsidRDefault="007658DA" w:rsidP="007658DA">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6B2BC27" w14:textId="77777777" w:rsidR="007658DA" w:rsidRDefault="007658DA" w:rsidP="007658DA">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1E92C76" w14:textId="77777777" w:rsidR="007658DA" w:rsidRDefault="007658DA" w:rsidP="007658DA">
      <w:pPr>
        <w:pStyle w:val="Bibliography"/>
      </w:pPr>
      <w:r>
        <w:lastRenderedPageBreak/>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95B944B" w14:textId="77777777" w:rsidR="007658DA" w:rsidRDefault="007658DA" w:rsidP="007658DA">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54CA87" w14:textId="77777777" w:rsidR="007658DA" w:rsidRDefault="007658DA" w:rsidP="007658DA">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4EA6940" w14:textId="77777777" w:rsidR="007658DA" w:rsidRDefault="007658DA" w:rsidP="007658DA">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FD46550" w14:textId="77777777" w:rsidR="007658DA" w:rsidRDefault="007658DA" w:rsidP="007658DA">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23F7639" w14:textId="77777777" w:rsidR="007658DA" w:rsidRDefault="007658DA" w:rsidP="007658DA">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Default="007658DA" w:rsidP="007658DA">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B2E0D" w14:textId="77777777" w:rsidR="007658DA" w:rsidRDefault="007658DA" w:rsidP="007658DA">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Default="007658DA" w:rsidP="007658DA">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056C2081" w14:textId="77777777" w:rsidR="007658DA" w:rsidRDefault="007658DA" w:rsidP="007658DA">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2027B860" w14:textId="77777777" w:rsidR="007658DA" w:rsidRDefault="007658DA" w:rsidP="007658DA">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Default="007658DA" w:rsidP="007658DA">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Default="007658DA" w:rsidP="007658DA">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07F788B2" w14:textId="77777777" w:rsidR="007658DA" w:rsidRDefault="007658DA" w:rsidP="007658DA">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E43C7B1" w14:textId="77777777" w:rsidR="007658DA" w:rsidRDefault="007658DA" w:rsidP="007658DA">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9509F87" w14:textId="77777777" w:rsidR="007658DA" w:rsidRDefault="007658DA" w:rsidP="007658DA">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504C9CC" w14:textId="77777777" w:rsidR="007658DA" w:rsidRDefault="007658DA" w:rsidP="007658DA">
      <w:pPr>
        <w:pStyle w:val="Bibliography"/>
      </w:pPr>
      <w:r>
        <w:lastRenderedPageBreak/>
        <w:t xml:space="preserve">74. </w:t>
      </w:r>
      <w:r>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Default="007658DA" w:rsidP="007658DA">
      <w:pPr>
        <w:pStyle w:val="Bibliography"/>
      </w:pPr>
      <w:r>
        <w:t xml:space="preserve">75.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F91BE0">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D598E" w14:textId="77777777" w:rsidR="00F91BE0" w:rsidRPr="00621204" w:rsidRDefault="00F91BE0">
      <w:pPr>
        <w:spacing w:line="240" w:lineRule="auto"/>
      </w:pPr>
      <w:r w:rsidRPr="00621204">
        <w:separator/>
      </w:r>
    </w:p>
    <w:p w14:paraId="01E17348" w14:textId="77777777" w:rsidR="00F91BE0" w:rsidRDefault="00F91BE0"/>
  </w:endnote>
  <w:endnote w:type="continuationSeparator" w:id="0">
    <w:p w14:paraId="290EA20D" w14:textId="77777777" w:rsidR="00F91BE0" w:rsidRPr="00621204" w:rsidRDefault="00F91BE0">
      <w:pPr>
        <w:spacing w:line="240" w:lineRule="auto"/>
      </w:pPr>
      <w:r w:rsidRPr="00621204">
        <w:continuationSeparator/>
      </w:r>
    </w:p>
    <w:p w14:paraId="316BA238" w14:textId="77777777" w:rsidR="00F91BE0" w:rsidRDefault="00F91B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0E9EF" w14:textId="77777777" w:rsidR="00F91BE0" w:rsidRPr="00621204" w:rsidRDefault="00F91BE0">
      <w:pPr>
        <w:spacing w:line="240" w:lineRule="auto"/>
      </w:pPr>
      <w:r w:rsidRPr="00621204">
        <w:separator/>
      </w:r>
    </w:p>
    <w:p w14:paraId="1A5B3D02" w14:textId="77777777" w:rsidR="00F91BE0" w:rsidRDefault="00F91BE0"/>
  </w:footnote>
  <w:footnote w:type="continuationSeparator" w:id="0">
    <w:p w14:paraId="70AF9C93" w14:textId="77777777" w:rsidR="00F91BE0" w:rsidRPr="00621204" w:rsidRDefault="00F91BE0">
      <w:pPr>
        <w:spacing w:line="240" w:lineRule="auto"/>
      </w:pPr>
      <w:r w:rsidRPr="00621204">
        <w:continuationSeparator/>
      </w:r>
    </w:p>
    <w:p w14:paraId="1C16976F" w14:textId="77777777" w:rsidR="00F91BE0" w:rsidRDefault="00F91B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643B0DF7-A947-40F3-AD98-9FE9044ACE3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6291622F-10B2-4788-9A83-651A01FD7A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27FC7C60-3F59-407E-AA77-39D8FC7C3EC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41CC5A7-E4FF-451F-A052-AB4C2F53DD6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54C5FBC5-30D4-4D5D-99A2-825F039AB96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CB34CFB6-6710-4179-93AF-49C314F39DC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D215D94B-876E-482D-9493-D581F1DD494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9E7029A3-8964-4FEB-B6D6-D9009CAAA99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12F2E1DC-01F3-41B5-81A2-E85CF4EE3F0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FE3C2C03-83EE-4E05-8508-D0CCCC88EDC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0C9DAD55-06C8-4D73-9A27-6D417152B35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17809</TotalTime>
  <Pages>22</Pages>
  <Words>40540</Words>
  <Characters>231084</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450</cp:revision>
  <cp:lastPrinted>2024-03-12T21:55:00Z</cp:lastPrinted>
  <dcterms:created xsi:type="dcterms:W3CDTF">2024-01-18T09:54:00Z</dcterms:created>
  <dcterms:modified xsi:type="dcterms:W3CDTF">2024-03-13T16:16:00Z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