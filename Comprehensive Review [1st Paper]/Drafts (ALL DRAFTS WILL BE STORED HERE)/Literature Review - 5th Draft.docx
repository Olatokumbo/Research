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38D62867" w:rsidR="00E93210" w:rsidRPr="00621204" w:rsidRDefault="003A446E" w:rsidP="00735236">
      <w:pPr>
        <w:pStyle w:val="MDPI12title"/>
        <w:rPr>
          <w:strike/>
          <w:lang w:val="en-GB"/>
          <w:rPrChange w:id="0" w:author="Janusz Kulon" w:date="2024-01-18T14:26:00Z">
            <w:rPr/>
          </w:rPrChange>
        </w:rPr>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A Systematic Literature Review</w:t>
      </w:r>
    </w:p>
    <w:p w14:paraId="61B0F467" w14:textId="1E855F07" w:rsidR="00913916" w:rsidRPr="00621204" w:rsidRDefault="00FE4368" w:rsidP="00E93210">
      <w:pPr>
        <w:pStyle w:val="MDPI13authornames"/>
        <w:rPr>
          <w:lang w:val="en-GB"/>
        </w:rPr>
      </w:pPr>
      <w:commentRangeStart w:id="1"/>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C213F2" w:rsidRPr="00621204">
        <w:rPr>
          <w:lang w:val="en-GB"/>
        </w:rPr>
        <w:t xml:space="preserve"> Janusz</w:t>
      </w:r>
      <w:r w:rsidR="00735819" w:rsidRPr="00621204">
        <w:rPr>
          <w:lang w:val="en-GB"/>
        </w:rPr>
        <w:t xml:space="preserve"> Kulon </w:t>
      </w:r>
      <w:commentRangeEnd w:id="1"/>
      <w:r w:rsidR="000965BE" w:rsidRPr="00621204">
        <w:rPr>
          <w:vertAlign w:val="superscript"/>
          <w:lang w:val="en-GB"/>
        </w:rPr>
        <w:t>1</w:t>
      </w:r>
      <w:r w:rsidR="00E276EB" w:rsidRPr="00621204">
        <w:rPr>
          <w:rStyle w:val="CommentReference"/>
          <w:rFonts w:eastAsia="SimSun"/>
          <w:b w:val="0"/>
          <w:lang w:val="en-GB" w:eastAsia="zh-CN" w:bidi="ar-SA"/>
        </w:rPr>
        <w:commentReference w:id="1"/>
      </w:r>
      <w:r w:rsidR="00A575AC" w:rsidRPr="00621204">
        <w:rPr>
          <w:lang w:val="en-GB"/>
        </w:rPr>
        <w:t xml:space="preserve"> , </w:t>
      </w:r>
      <w:r w:rsidR="00CD35FD" w:rsidRPr="00621204">
        <w:rPr>
          <w:lang w:val="en-GB"/>
        </w:rPr>
        <w:t>Shiny Verghese</w:t>
      </w:r>
      <w:r w:rsidR="000965BE" w:rsidRPr="00621204">
        <w:rPr>
          <w:lang w:val="en-GB"/>
        </w:rPr>
        <w:t xml:space="preserve"> </w:t>
      </w:r>
      <w:r w:rsidR="000965BE" w:rsidRPr="00621204">
        <w:rPr>
          <w:vertAlign w:val="superscript"/>
          <w:lang w:val="en-GB"/>
        </w:rPr>
        <w:t>1</w:t>
      </w:r>
      <w:commentRangeStart w:id="2"/>
      <w:commentRangeEnd w:id="2"/>
      <w:r w:rsidR="000965BE" w:rsidRPr="00621204">
        <w:rPr>
          <w:rStyle w:val="CommentReference"/>
          <w:rFonts w:eastAsia="SimSun"/>
          <w:b w:val="0"/>
          <w:lang w:val="en-GB" w:eastAsia="zh-CN" w:bidi="ar-SA"/>
        </w:rPr>
        <w:commentReference w:id="2"/>
      </w:r>
      <w:r w:rsidR="00CD35FD" w:rsidRPr="00621204">
        <w:rPr>
          <w:lang w:val="en-GB"/>
        </w:rPr>
        <w:t>, Adam Partlow</w:t>
      </w:r>
      <w:r w:rsidR="00521F2D" w:rsidRPr="00621204">
        <w:rPr>
          <w:lang w:val="en-GB"/>
        </w:rPr>
        <w:t xml:space="preserve"> </w:t>
      </w:r>
      <w:r w:rsidR="000965BE" w:rsidRPr="00621204">
        <w:rPr>
          <w:vertAlign w:val="superscript"/>
          <w:lang w:val="en-GB"/>
        </w:rPr>
        <w:t>2</w:t>
      </w:r>
      <w:commentRangeStart w:id="3"/>
      <w:commentRangeEnd w:id="3"/>
      <w:r w:rsidR="000965BE" w:rsidRPr="00621204">
        <w:rPr>
          <w:rStyle w:val="CommentReference"/>
          <w:rFonts w:eastAsia="SimSun"/>
          <w:b w:val="0"/>
          <w:lang w:val="en-GB" w:eastAsia="zh-CN" w:bidi="ar-SA"/>
        </w:rPr>
        <w:commentReference w:id="3"/>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commentRangeStart w:id="4"/>
      <w:commentRangeEnd w:id="4"/>
      <w:r w:rsidR="000965BE" w:rsidRPr="00621204">
        <w:rPr>
          <w:rStyle w:val="CommentReference"/>
          <w:rFonts w:eastAsia="SimSun"/>
          <w:b w:val="0"/>
          <w:lang w:val="en-GB" w:eastAsia="zh-CN" w:bidi="ar-SA"/>
        </w:rPr>
        <w:commentReference w:id="4"/>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21204" w:rsidRDefault="00897848" w:rsidP="00E93210">
      <w:pPr>
        <w:pStyle w:val="MDPI16affiliation"/>
        <w:rPr>
          <w:lang w:val="en-GB"/>
          <w:rPrChange w:id="5" w:author="Janusz Kulon" w:date="2024-01-18T12:44:00Z">
            <w:rPr/>
          </w:rPrChange>
        </w:rPr>
      </w:pPr>
      <w:r w:rsidRPr="00621204">
        <w:rPr>
          <w:vertAlign w:val="superscript"/>
          <w:lang w:val="en-GB"/>
          <w:rPrChange w:id="6" w:author="Janusz Kulon" w:date="2024-01-18T12:44:00Z">
            <w:rPr>
              <w:vertAlign w:val="superscript"/>
            </w:rPr>
          </w:rPrChange>
        </w:rPr>
        <w:t>1</w:t>
      </w:r>
      <w:r w:rsidR="00E93210" w:rsidRPr="00621204">
        <w:rPr>
          <w:lang w:val="en-GB"/>
          <w:rPrChange w:id="7" w:author="Janusz Kulon" w:date="2024-01-18T12:44:00Z">
            <w:rPr/>
          </w:rPrChange>
        </w:rPr>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5767" w:rsidRPr="00621204">
        <w:rPr>
          <w:lang w:val="en-GB"/>
        </w:rPr>
        <w:t>;</w:t>
      </w:r>
      <w:r w:rsidR="00E93210" w:rsidRPr="00621204">
        <w:rPr>
          <w:lang w:val="en-GB"/>
          <w:rPrChange w:id="8" w:author="Janusz Kulon" w:date="2024-01-18T12:44:00Z">
            <w:rPr/>
          </w:rPrChange>
        </w:rPr>
        <w:t xml:space="preserve"> </w:t>
      </w:r>
      <w:r w:rsidR="00BB5199" w:rsidRPr="00621204">
        <w:rPr>
          <w:lang w:val="en-GB"/>
          <w:rPrChange w:id="9" w:author="Janusz Kulon" w:date="2024-01-18T12:44:00Z">
            <w:rPr/>
          </w:rPrChange>
        </w:rPr>
        <w:t>30025293@southwales.ac.uk</w:t>
      </w:r>
      <w:r w:rsidR="00BB5199" w:rsidRPr="00621204">
        <w:rPr>
          <w:lang w:val="en-GB"/>
        </w:rPr>
        <w:t xml:space="preserve">; </w:t>
      </w:r>
      <w:r w:rsidR="00422435" w:rsidRPr="00621204">
        <w:rPr>
          <w:lang w:val="en-GB"/>
          <w:rPrChange w:id="10" w:author="Janusz Kulon" w:date="2024-01-18T12:44:00Z">
            <w:rPr/>
          </w:rPrChange>
        </w:rPr>
        <w:t>j.kulon@southwales.ac.uk</w:t>
      </w:r>
      <w:r w:rsidR="00422435" w:rsidRPr="00621204">
        <w:rPr>
          <w:lang w:val="en-GB"/>
        </w:rPr>
        <w:t>; shiny.verghese@southwales.ac.uk</w:t>
      </w:r>
    </w:p>
    <w:p w14:paraId="676785BE" w14:textId="2B2984B1" w:rsidR="00E93210" w:rsidRPr="00621204" w:rsidRDefault="00E93210" w:rsidP="00454698">
      <w:pPr>
        <w:pStyle w:val="MDPI16affiliation"/>
        <w:rPr>
          <w:lang w:val="en-GB"/>
        </w:rPr>
      </w:pPr>
      <w:r w:rsidRPr="00621204">
        <w:rPr>
          <w:vertAlign w:val="superscript"/>
          <w:lang w:val="en-GB"/>
          <w:rPrChange w:id="11" w:author="Janusz Kulon" w:date="2024-01-18T12:44:00Z">
            <w:rPr>
              <w:vertAlign w:val="superscript"/>
            </w:rPr>
          </w:rPrChange>
        </w:rPr>
        <w:t>2</w:t>
      </w:r>
      <w:r w:rsidRPr="00621204">
        <w:rPr>
          <w:lang w:val="en-GB"/>
          <w:rPrChange w:id="12" w:author="Janusz Kulon" w:date="2024-01-18T12:44:00Z">
            <w:rPr/>
          </w:rPrChange>
        </w:rPr>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UK</w:t>
      </w:r>
      <w:r w:rsidR="00E95767" w:rsidRPr="00621204">
        <w:rPr>
          <w:lang w:val="en-GB"/>
        </w:rPr>
        <w:t>;</w:t>
      </w:r>
      <w:r w:rsidRPr="00621204">
        <w:rPr>
          <w:lang w:val="en-GB"/>
          <w:rPrChange w:id="13" w:author="Janusz Kulon" w:date="2024-01-18T12:44:00Z">
            <w:rPr/>
          </w:rPrChange>
        </w:rPr>
        <w:t xml:space="preserve"> </w:t>
      </w:r>
      <w:r w:rsidR="0084766B" w:rsidRPr="00621204">
        <w:rPr>
          <w:color w:val="FF0000"/>
          <w:lang w:val="en-GB"/>
        </w:rPr>
        <w:t>&lt;Add Relevant Emails here&gt;</w:t>
      </w:r>
    </w:p>
    <w:p w14:paraId="59A2212A" w14:textId="30B5FE5C" w:rsidR="00381B0E" w:rsidRPr="00621204" w:rsidRDefault="00E93210" w:rsidP="004C7DB0">
      <w:pPr>
        <w:pStyle w:val="MDPI17abstract"/>
        <w:rPr>
          <w:ins w:id="14" w:author="Janusz Kulon" w:date="2024-01-18T14:20:00Z"/>
          <w:bCs/>
          <w:color w:val="FF0000"/>
          <w:szCs w:val="18"/>
          <w:lang w:val="en-GB"/>
        </w:rPr>
      </w:pPr>
      <w:r w:rsidRPr="00621204">
        <w:rPr>
          <w:b/>
          <w:szCs w:val="18"/>
          <w:lang w:val="en-GB"/>
        </w:rPr>
        <w:t>Abstract:</w:t>
      </w:r>
      <w:r w:rsidR="00735236" w:rsidRPr="00621204">
        <w:rPr>
          <w:bCs/>
          <w:szCs w:val="18"/>
          <w:lang w:val="en-GB"/>
        </w:rPr>
        <w:t xml:space="preserve"> </w:t>
      </w:r>
      <w:r w:rsidR="00902F90" w:rsidRPr="00621204">
        <w:rPr>
          <w:bCs/>
          <w:szCs w:val="18"/>
          <w:lang w:val="en-GB"/>
        </w:rPr>
        <w:t>Improper s</w:t>
      </w:r>
      <w:r w:rsidR="00735236" w:rsidRPr="00621204">
        <w:rPr>
          <w:bCs/>
          <w:szCs w:val="18"/>
          <w:lang w:val="en-GB"/>
        </w:rPr>
        <w:t>itting posture</w:t>
      </w:r>
      <w:r w:rsidR="00497B82" w:rsidRPr="00621204">
        <w:rPr>
          <w:bCs/>
          <w:szCs w:val="18"/>
          <w:lang w:val="en-GB"/>
        </w:rPr>
        <w:t xml:space="preserve"> </w:t>
      </w:r>
      <w:r w:rsidR="00043D16" w:rsidRPr="00621204">
        <w:rPr>
          <w:bCs/>
          <w:szCs w:val="18"/>
          <w:lang w:val="en-GB"/>
        </w:rPr>
        <w:t>is the act of sitting in an asymmetric</w:t>
      </w:r>
      <w:r w:rsidR="004A3D5D" w:rsidRPr="00621204">
        <w:rPr>
          <w:bCs/>
          <w:szCs w:val="18"/>
          <w:lang w:val="en-GB"/>
        </w:rPr>
        <w:t xml:space="preserve"> or an uneven way</w:t>
      </w:r>
      <w:r w:rsidR="00E9715D" w:rsidRPr="00621204">
        <w:rPr>
          <w:bCs/>
          <w:szCs w:val="18"/>
          <w:lang w:val="en-GB"/>
        </w:rPr>
        <w:t xml:space="preserve">. If </w:t>
      </w:r>
      <w:r w:rsidR="00E9715D" w:rsidRPr="00621204">
        <w:rPr>
          <w:bCs/>
          <w:color w:val="auto"/>
          <w:szCs w:val="18"/>
          <w:lang w:val="en-GB"/>
        </w:rPr>
        <w:t>maintained</w:t>
      </w:r>
      <w:r w:rsidR="00735236" w:rsidRPr="00621204">
        <w:rPr>
          <w:bCs/>
          <w:color w:val="auto"/>
          <w:szCs w:val="18"/>
          <w:lang w:val="en-GB"/>
        </w:rPr>
        <w:t xml:space="preserve"> </w:t>
      </w:r>
      <w:r w:rsidR="00E9715D" w:rsidRPr="00621204">
        <w:rPr>
          <w:bCs/>
          <w:color w:val="auto"/>
          <w:szCs w:val="18"/>
          <w:lang w:val="en-GB"/>
        </w:rPr>
        <w:t xml:space="preserve">for an </w:t>
      </w:r>
      <w:r w:rsidR="00735236" w:rsidRPr="00621204">
        <w:rPr>
          <w:bCs/>
          <w:color w:val="auto"/>
          <w:szCs w:val="18"/>
          <w:lang w:val="en-GB"/>
        </w:rPr>
        <w:t>extended period</w:t>
      </w:r>
      <w:r w:rsidR="00E9715D" w:rsidRPr="00621204">
        <w:rPr>
          <w:bCs/>
          <w:color w:val="auto"/>
          <w:szCs w:val="18"/>
          <w:lang w:val="en-GB"/>
        </w:rPr>
        <w:t xml:space="preserve">, it </w:t>
      </w:r>
      <w:r w:rsidR="00735236" w:rsidRPr="00621204">
        <w:rPr>
          <w:bCs/>
          <w:color w:val="auto"/>
          <w:szCs w:val="18"/>
          <w:lang w:val="en-GB"/>
        </w:rPr>
        <w:t>can negatively affect one’s wellbeing and can lead to long-term health conditions</w:t>
      </w:r>
      <w:r w:rsidR="00C070E8" w:rsidRPr="00621204">
        <w:rPr>
          <w:bCs/>
          <w:color w:val="auto"/>
          <w:szCs w:val="18"/>
          <w:lang w:val="en-GB"/>
        </w:rPr>
        <w:t xml:space="preserve"> such as spinal deformity</w:t>
      </w:r>
      <w:r w:rsidR="00A35127" w:rsidRPr="00621204">
        <w:rPr>
          <w:bCs/>
          <w:color w:val="auto"/>
          <w:szCs w:val="18"/>
          <w:lang w:val="en-GB"/>
        </w:rPr>
        <w:t xml:space="preserve"> and musculoskeletal disorders</w:t>
      </w:r>
      <w:r w:rsidR="00735236" w:rsidRPr="00621204">
        <w:rPr>
          <w:bCs/>
          <w:color w:val="auto"/>
          <w:szCs w:val="18"/>
          <w:lang w:val="en-GB"/>
        </w:rPr>
        <w:t>.</w:t>
      </w:r>
      <w:r w:rsidR="003879C2" w:rsidRPr="00621204">
        <w:rPr>
          <w:bCs/>
          <w:color w:val="auto"/>
          <w:szCs w:val="18"/>
          <w:lang w:val="en-GB"/>
        </w:rPr>
        <w:t xml:space="preserve"> </w:t>
      </w:r>
      <w:r w:rsidR="002C44D5" w:rsidRPr="00621204">
        <w:rPr>
          <w:bCs/>
          <w:color w:val="auto"/>
          <w:szCs w:val="18"/>
          <w:lang w:val="en-GB"/>
        </w:rPr>
        <w:t>With the current advancement in sensor</w:t>
      </w:r>
      <w:r w:rsidR="00755FD4" w:rsidRPr="00621204">
        <w:rPr>
          <w:bCs/>
          <w:color w:val="auto"/>
          <w:szCs w:val="18"/>
          <w:lang w:val="en-GB"/>
        </w:rPr>
        <w:t xml:space="preserve"> technology, </w:t>
      </w:r>
      <w:r w:rsidR="009D47FE" w:rsidRPr="00621204">
        <w:rPr>
          <w:bCs/>
          <w:color w:val="auto"/>
          <w:szCs w:val="18"/>
          <w:lang w:val="en-GB"/>
        </w:rPr>
        <w:t>there are different methods</w:t>
      </w:r>
      <w:r w:rsidR="005E25DB" w:rsidRPr="00621204">
        <w:rPr>
          <w:bCs/>
          <w:color w:val="auto"/>
          <w:szCs w:val="18"/>
          <w:lang w:val="en-GB"/>
        </w:rPr>
        <w:t xml:space="preserve"> that are</w:t>
      </w:r>
      <w:r w:rsidR="009D47FE" w:rsidRPr="00621204">
        <w:rPr>
          <w:bCs/>
          <w:color w:val="auto"/>
          <w:szCs w:val="18"/>
          <w:lang w:val="en-GB"/>
        </w:rPr>
        <w:t xml:space="preserve"> being employed </w:t>
      </w:r>
      <w:r w:rsidR="00024C20" w:rsidRPr="00621204">
        <w:rPr>
          <w:bCs/>
          <w:color w:val="auto"/>
          <w:szCs w:val="18"/>
          <w:lang w:val="en-GB"/>
        </w:rPr>
        <w:t xml:space="preserve">within the research sphere with hopes of tackling improper sitting postures. </w:t>
      </w:r>
      <w:r w:rsidR="00755FD4" w:rsidRPr="00621204">
        <w:rPr>
          <w:bCs/>
          <w:color w:val="auto"/>
          <w:szCs w:val="18"/>
          <w:lang w:val="en-GB"/>
        </w:rPr>
        <w:t>This</w:t>
      </w:r>
      <w:r w:rsidR="001F3965" w:rsidRPr="00621204">
        <w:rPr>
          <w:bCs/>
          <w:color w:val="auto"/>
          <w:szCs w:val="18"/>
          <w:lang w:val="en-GB"/>
        </w:rPr>
        <w:t xml:space="preserve"> </w:t>
      </w:r>
      <w:r w:rsidR="00FE630E" w:rsidRPr="00621204">
        <w:rPr>
          <w:bCs/>
          <w:color w:val="auto"/>
          <w:szCs w:val="18"/>
          <w:lang w:val="en-GB"/>
        </w:rPr>
        <w:t xml:space="preserve">study aims </w:t>
      </w:r>
      <w:r w:rsidR="00A843F6" w:rsidRPr="00621204">
        <w:rPr>
          <w:bCs/>
          <w:color w:val="auto"/>
          <w:szCs w:val="18"/>
          <w:lang w:val="en-GB"/>
        </w:rPr>
        <w:t>to systematically review</w:t>
      </w:r>
      <w:r w:rsidR="004223D5" w:rsidRPr="00621204">
        <w:rPr>
          <w:bCs/>
          <w:color w:val="auto"/>
          <w:szCs w:val="18"/>
          <w:lang w:val="en-GB"/>
        </w:rPr>
        <w:t xml:space="preserve"> </w:t>
      </w:r>
      <w:r w:rsidR="009D47FE" w:rsidRPr="00621204">
        <w:rPr>
          <w:bCs/>
          <w:color w:val="auto"/>
          <w:szCs w:val="18"/>
          <w:lang w:val="en-GB"/>
        </w:rPr>
        <w:t>some of the existing literature</w:t>
      </w:r>
      <w:r w:rsidR="00C64437" w:rsidRPr="00621204">
        <w:rPr>
          <w:bCs/>
          <w:color w:val="auto"/>
          <w:szCs w:val="18"/>
          <w:lang w:val="en-GB"/>
        </w:rPr>
        <w:t xml:space="preserve"> </w:t>
      </w:r>
      <w:r w:rsidR="00ED78EF" w:rsidRPr="00621204">
        <w:rPr>
          <w:bCs/>
          <w:color w:val="auto"/>
          <w:szCs w:val="18"/>
          <w:lang w:val="en-GB"/>
        </w:rPr>
        <w:t>to</w:t>
      </w:r>
      <w:r w:rsidR="00C64437" w:rsidRPr="00621204">
        <w:rPr>
          <w:bCs/>
          <w:color w:val="auto"/>
          <w:szCs w:val="18"/>
          <w:lang w:val="en-GB"/>
        </w:rPr>
        <w:t xml:space="preserve"> </w:t>
      </w:r>
      <w:r w:rsidR="002B1557" w:rsidRPr="00621204">
        <w:rPr>
          <w:bCs/>
          <w:color w:val="auto"/>
          <w:szCs w:val="18"/>
          <w:lang w:val="en-GB"/>
        </w:rPr>
        <w:t>shed some insight into</w:t>
      </w:r>
      <w:r w:rsidR="00C64437" w:rsidRPr="00621204">
        <w:rPr>
          <w:bCs/>
          <w:color w:val="auto"/>
          <w:szCs w:val="18"/>
          <w:lang w:val="en-GB"/>
        </w:rPr>
        <w:t xml:space="preserve"> the</w:t>
      </w:r>
      <w:r w:rsidR="003B684D" w:rsidRPr="00621204">
        <w:rPr>
          <w:bCs/>
          <w:color w:val="auto"/>
          <w:szCs w:val="18"/>
          <w:lang w:val="en-GB"/>
        </w:rPr>
        <w:t xml:space="preserve"> common </w:t>
      </w:r>
      <w:r w:rsidR="002739C4" w:rsidRPr="00621204">
        <w:rPr>
          <w:bCs/>
          <w:color w:val="auto"/>
          <w:szCs w:val="18"/>
          <w:lang w:val="en-GB"/>
        </w:rPr>
        <w:t xml:space="preserve">approaches being </w:t>
      </w:r>
      <w:r w:rsidR="002B1557" w:rsidRPr="00621204">
        <w:rPr>
          <w:bCs/>
          <w:color w:val="auto"/>
          <w:szCs w:val="18"/>
          <w:lang w:val="en-GB"/>
        </w:rPr>
        <w:t>adopted</w:t>
      </w:r>
      <w:r w:rsidR="002739C4" w:rsidRPr="00621204">
        <w:rPr>
          <w:bCs/>
          <w:color w:val="auto"/>
          <w:szCs w:val="18"/>
          <w:lang w:val="en-GB"/>
        </w:rPr>
        <w:t xml:space="preserve"> in the detection</w:t>
      </w:r>
      <w:r w:rsidR="00A87A08" w:rsidRPr="00621204">
        <w:rPr>
          <w:bCs/>
          <w:color w:val="auto"/>
          <w:szCs w:val="18"/>
          <w:lang w:val="en-GB"/>
        </w:rPr>
        <w:t xml:space="preserve"> and classification</w:t>
      </w:r>
      <w:r w:rsidR="002739C4" w:rsidRPr="00621204">
        <w:rPr>
          <w:bCs/>
          <w:color w:val="auto"/>
          <w:szCs w:val="18"/>
          <w:lang w:val="en-GB"/>
        </w:rPr>
        <w:t xml:space="preserve"> of improper sitting postures. </w:t>
      </w:r>
      <w:r w:rsidR="007D0D00" w:rsidRPr="00621204">
        <w:rPr>
          <w:bCs/>
          <w:color w:val="auto"/>
          <w:szCs w:val="18"/>
          <w:lang w:val="en-GB"/>
        </w:rPr>
        <w:t xml:space="preserve">Over the past 2 decades, various </w:t>
      </w:r>
      <w:r w:rsidR="004A176C" w:rsidRPr="00621204">
        <w:rPr>
          <w:bCs/>
          <w:color w:val="auto"/>
          <w:szCs w:val="18"/>
          <w:lang w:val="en-GB"/>
        </w:rPr>
        <w:t>research studies</w:t>
      </w:r>
      <w:r w:rsidR="00BE6576" w:rsidRPr="00621204">
        <w:rPr>
          <w:bCs/>
          <w:color w:val="auto"/>
          <w:szCs w:val="18"/>
          <w:lang w:val="en-GB"/>
        </w:rPr>
        <w:t xml:space="preserve"> have</w:t>
      </w:r>
      <w:r w:rsidR="004A176C" w:rsidRPr="00621204">
        <w:rPr>
          <w:bCs/>
          <w:color w:val="auto"/>
          <w:szCs w:val="18"/>
          <w:lang w:val="en-GB"/>
        </w:rPr>
        <w:t xml:space="preserve"> </w:t>
      </w:r>
      <w:r w:rsidR="00035BA7" w:rsidRPr="00621204">
        <w:rPr>
          <w:bCs/>
          <w:color w:val="auto"/>
          <w:szCs w:val="18"/>
          <w:lang w:val="en-GB"/>
        </w:rPr>
        <w:t xml:space="preserve">explored the concept of a smart sensing chair </w:t>
      </w:r>
      <w:r w:rsidR="00B6112C" w:rsidRPr="00621204">
        <w:rPr>
          <w:bCs/>
          <w:color w:val="auto"/>
          <w:szCs w:val="18"/>
          <w:lang w:val="en-GB"/>
        </w:rPr>
        <w:t xml:space="preserve">in the monitoring of sitting postures. </w:t>
      </w:r>
      <w:r w:rsidR="00BE6576" w:rsidRPr="00621204">
        <w:rPr>
          <w:bCs/>
          <w:color w:val="auto"/>
          <w:szCs w:val="18"/>
          <w:lang w:val="en-GB"/>
        </w:rPr>
        <w:t>Furthermore, a</w:t>
      </w:r>
      <w:r w:rsidR="00D32E2F" w:rsidRPr="00621204">
        <w:rPr>
          <w:bCs/>
          <w:color w:val="auto"/>
          <w:szCs w:val="18"/>
          <w:lang w:val="en-GB"/>
        </w:rPr>
        <w:t xml:space="preserve">n in-depth search </w:t>
      </w:r>
      <w:r w:rsidR="009639EC" w:rsidRPr="00621204">
        <w:rPr>
          <w:bCs/>
          <w:color w:val="auto"/>
          <w:szCs w:val="18"/>
          <w:lang w:val="en-GB"/>
        </w:rPr>
        <w:t xml:space="preserve">was conducted </w:t>
      </w:r>
      <w:r w:rsidR="00D32E2F" w:rsidRPr="00621204">
        <w:rPr>
          <w:bCs/>
          <w:color w:val="auto"/>
          <w:szCs w:val="18"/>
          <w:lang w:val="en-GB"/>
        </w:rPr>
        <w:t xml:space="preserve">across </w:t>
      </w:r>
      <w:r w:rsidR="001D6A40" w:rsidRPr="00621204">
        <w:rPr>
          <w:bCs/>
          <w:color w:val="auto"/>
          <w:szCs w:val="18"/>
          <w:lang w:val="en-GB"/>
        </w:rPr>
        <w:t>3 main</w:t>
      </w:r>
      <w:r w:rsidR="00D32E2F" w:rsidRPr="00621204">
        <w:rPr>
          <w:bCs/>
          <w:color w:val="auto"/>
          <w:szCs w:val="18"/>
          <w:lang w:val="en-GB"/>
        </w:rPr>
        <w:t xml:space="preserve"> research databases</w:t>
      </w:r>
      <w:r w:rsidR="001D6A40" w:rsidRPr="00621204">
        <w:rPr>
          <w:bCs/>
          <w:color w:val="auto"/>
          <w:szCs w:val="18"/>
          <w:lang w:val="en-GB"/>
        </w:rPr>
        <w:t xml:space="preserve"> </w:t>
      </w:r>
      <w:r w:rsidR="009639EC" w:rsidRPr="00621204">
        <w:rPr>
          <w:bCs/>
          <w:color w:val="auto"/>
          <w:szCs w:val="18"/>
          <w:lang w:val="en-GB"/>
        </w:rPr>
        <w:t xml:space="preserve">which were </w:t>
      </w:r>
      <w:r w:rsidR="001D6A40" w:rsidRPr="00621204">
        <w:rPr>
          <w:bCs/>
          <w:color w:val="auto"/>
          <w:szCs w:val="18"/>
          <w:lang w:val="en-GB"/>
        </w:rPr>
        <w:t xml:space="preserve">MDPI, IEEE, and </w:t>
      </w:r>
      <w:r w:rsidR="00A2309D" w:rsidRPr="00621204">
        <w:rPr>
          <w:bCs/>
          <w:color w:val="auto"/>
          <w:szCs w:val="18"/>
          <w:lang w:val="en-GB"/>
        </w:rPr>
        <w:t>Google Scholar.</w:t>
      </w:r>
      <w:r w:rsidR="00B75AC7" w:rsidRPr="00621204">
        <w:rPr>
          <w:bCs/>
          <w:color w:val="auto"/>
          <w:szCs w:val="18"/>
          <w:lang w:val="en-GB"/>
        </w:rPr>
        <w:t xml:space="preserve"> The selection criteria </w:t>
      </w:r>
      <w:r w:rsidR="00F431CA" w:rsidRPr="00621204">
        <w:rPr>
          <w:bCs/>
          <w:color w:val="auto"/>
          <w:szCs w:val="18"/>
          <w:lang w:val="en-GB"/>
        </w:rPr>
        <w:t>primarily</w:t>
      </w:r>
      <w:r w:rsidR="004E37AA" w:rsidRPr="00621204">
        <w:rPr>
          <w:bCs/>
          <w:color w:val="auto"/>
          <w:szCs w:val="18"/>
          <w:lang w:val="en-GB"/>
        </w:rPr>
        <w:t xml:space="preserve"> focused on studies that used non-invasive means in the </w:t>
      </w:r>
      <w:r w:rsidR="00F431CA" w:rsidRPr="00621204">
        <w:rPr>
          <w:bCs/>
          <w:color w:val="auto"/>
          <w:szCs w:val="18"/>
          <w:lang w:val="en-GB"/>
        </w:rPr>
        <w:t>monitoring of sitting postures.</w:t>
      </w:r>
      <w:r w:rsidR="002D7871" w:rsidRPr="00621204">
        <w:rPr>
          <w:bCs/>
          <w:color w:val="auto"/>
          <w:szCs w:val="18"/>
          <w:lang w:val="en-GB"/>
        </w:rPr>
        <w:t xml:space="preserve"> A</w:t>
      </w:r>
      <w:r w:rsidR="009E584D" w:rsidRPr="00621204">
        <w:rPr>
          <w:bCs/>
          <w:color w:val="auto"/>
          <w:szCs w:val="18"/>
          <w:lang w:val="en-GB"/>
        </w:rPr>
        <w:t>fter filtering out all the irrelevant and duplicated articles</w:t>
      </w:r>
      <w:r w:rsidR="002D7871" w:rsidRPr="00621204">
        <w:rPr>
          <w:bCs/>
          <w:color w:val="auto"/>
          <w:szCs w:val="18"/>
          <w:lang w:val="en-GB"/>
        </w:rPr>
        <w:t>, there w</w:t>
      </w:r>
      <w:r w:rsidR="00670CE4" w:rsidRPr="00621204">
        <w:rPr>
          <w:bCs/>
          <w:color w:val="auto"/>
          <w:szCs w:val="18"/>
          <w:lang w:val="en-GB"/>
        </w:rPr>
        <w:t>ere</w:t>
      </w:r>
      <w:r w:rsidR="002D7871" w:rsidRPr="00621204">
        <w:rPr>
          <w:bCs/>
          <w:color w:val="auto"/>
          <w:szCs w:val="18"/>
          <w:lang w:val="en-GB"/>
        </w:rPr>
        <w:t xml:space="preserve"> a total of 33 research articles and journals</w:t>
      </w:r>
      <w:r w:rsidR="00E9090D" w:rsidRPr="00621204">
        <w:rPr>
          <w:bCs/>
          <w:color w:val="auto"/>
          <w:szCs w:val="18"/>
          <w:lang w:val="en-GB"/>
        </w:rPr>
        <w:t xml:space="preserve"> identified</w:t>
      </w:r>
      <w:r w:rsidR="009639EC" w:rsidRPr="00621204">
        <w:rPr>
          <w:bCs/>
          <w:color w:val="auto"/>
          <w:szCs w:val="18"/>
          <w:lang w:val="en-GB"/>
        </w:rPr>
        <w:t>.</w:t>
      </w:r>
      <w:r w:rsidR="00904E60" w:rsidRPr="00621204">
        <w:rPr>
          <w:bCs/>
          <w:color w:val="auto"/>
          <w:szCs w:val="18"/>
          <w:lang w:val="en-GB"/>
        </w:rPr>
        <w:t xml:space="preserve"> Overall, it was </w:t>
      </w:r>
      <w:r w:rsidR="006F4CE9" w:rsidRPr="00621204">
        <w:rPr>
          <w:bCs/>
          <w:color w:val="auto"/>
          <w:szCs w:val="18"/>
          <w:lang w:val="en-GB"/>
        </w:rPr>
        <w:t>observed</w:t>
      </w:r>
      <w:r w:rsidR="00904E60" w:rsidRPr="00621204">
        <w:rPr>
          <w:bCs/>
          <w:color w:val="auto"/>
          <w:szCs w:val="18"/>
          <w:lang w:val="en-GB"/>
        </w:rPr>
        <w:t xml:space="preserve"> that the Force Sensing Resistor (FSR) </w:t>
      </w:r>
      <w:r w:rsidR="00CC4E9D" w:rsidRPr="00621204">
        <w:rPr>
          <w:bCs/>
          <w:color w:val="auto"/>
          <w:szCs w:val="18"/>
          <w:lang w:val="en-GB"/>
        </w:rPr>
        <w:t>is the commonly used sensor for sitting posture detection</w:t>
      </w:r>
      <w:r w:rsidR="00B90F41" w:rsidRPr="00621204">
        <w:rPr>
          <w:bCs/>
          <w:color w:val="auto"/>
          <w:szCs w:val="18"/>
          <w:lang w:val="en-GB"/>
        </w:rPr>
        <w:t>s</w:t>
      </w:r>
      <w:r w:rsidR="00CC4E9D" w:rsidRPr="00621204">
        <w:rPr>
          <w:bCs/>
          <w:color w:val="auto"/>
          <w:szCs w:val="18"/>
          <w:lang w:val="en-GB"/>
        </w:rPr>
        <w:t>.</w:t>
      </w:r>
      <w:r w:rsidR="00E06DD1" w:rsidRPr="00621204">
        <w:rPr>
          <w:bCs/>
          <w:color w:val="auto"/>
          <w:szCs w:val="18"/>
          <w:lang w:val="en-GB"/>
        </w:rPr>
        <w:t xml:space="preserve"> Additionally,</w:t>
      </w:r>
      <w:r w:rsidR="00B53B6D" w:rsidRPr="00621204">
        <w:rPr>
          <w:bCs/>
          <w:color w:val="auto"/>
          <w:szCs w:val="18"/>
          <w:lang w:val="en-GB"/>
        </w:rPr>
        <w:t xml:space="preserve"> the</w:t>
      </w:r>
      <w:r w:rsidR="00B53B6D" w:rsidRPr="00621204">
        <w:rPr>
          <w:color w:val="auto"/>
          <w:lang w:val="en-GB"/>
        </w:rPr>
        <w:t xml:space="preserve"> </w:t>
      </w:r>
      <w:r w:rsidR="00B53B6D" w:rsidRPr="00621204">
        <w:rPr>
          <w:bCs/>
          <w:color w:val="auto"/>
          <w:szCs w:val="18"/>
          <w:lang w:val="en-GB"/>
        </w:rPr>
        <w:t xml:space="preserve">CNN (Convolutional Neural Networks) and the ANN (Artificial Neural Networks) were 2 of the most used machine learning </w:t>
      </w:r>
      <w:r w:rsidR="004C7DB0" w:rsidRPr="00621204">
        <w:rPr>
          <w:bCs/>
          <w:color w:val="auto"/>
          <w:szCs w:val="18"/>
          <w:lang w:val="en-GB"/>
        </w:rPr>
        <w:t>models</w:t>
      </w:r>
      <w:r w:rsidR="00B53B6D" w:rsidRPr="00621204">
        <w:rPr>
          <w:bCs/>
          <w:color w:val="auto"/>
          <w:szCs w:val="18"/>
          <w:lang w:val="en-GB"/>
        </w:rPr>
        <w:t xml:space="preserve"> for </w:t>
      </w:r>
      <w:r w:rsidR="00FE325B" w:rsidRPr="00621204">
        <w:rPr>
          <w:bCs/>
          <w:color w:val="auto"/>
          <w:szCs w:val="18"/>
          <w:lang w:val="en-GB"/>
        </w:rPr>
        <w:t>sitting posture classification</w:t>
      </w:r>
      <w:r w:rsidR="008368F5" w:rsidRPr="00621204">
        <w:rPr>
          <w:bCs/>
          <w:color w:val="auto"/>
          <w:szCs w:val="18"/>
          <w:lang w:val="en-GB"/>
        </w:rPr>
        <w:t>. The reviewed studies also highlighted a</w:t>
      </w:r>
      <w:r w:rsidR="00A55167" w:rsidRPr="00621204">
        <w:rPr>
          <w:bCs/>
          <w:color w:val="auto"/>
          <w:szCs w:val="18"/>
          <w:lang w:val="en-GB"/>
        </w:rPr>
        <w:t xml:space="preserve"> gap</w:t>
      </w:r>
      <w:r w:rsidR="00DA5D82" w:rsidRPr="00621204">
        <w:rPr>
          <w:bCs/>
          <w:color w:val="auto"/>
          <w:szCs w:val="18"/>
          <w:lang w:val="en-GB"/>
        </w:rPr>
        <w:t xml:space="preserve"> </w:t>
      </w:r>
      <w:r w:rsidR="00E770F9" w:rsidRPr="00621204">
        <w:rPr>
          <w:bCs/>
          <w:color w:val="auto"/>
          <w:szCs w:val="18"/>
          <w:lang w:val="en-GB"/>
        </w:rPr>
        <w:t>within the</w:t>
      </w:r>
      <w:r w:rsidR="00DA5D82" w:rsidRPr="00621204">
        <w:rPr>
          <w:bCs/>
          <w:color w:val="auto"/>
          <w:szCs w:val="18"/>
          <w:lang w:val="en-GB"/>
        </w:rPr>
        <w:t xml:space="preserve"> research field,</w:t>
      </w:r>
      <w:r w:rsidR="00A55167" w:rsidRPr="00621204">
        <w:rPr>
          <w:bCs/>
          <w:color w:val="auto"/>
          <w:szCs w:val="18"/>
          <w:lang w:val="en-GB"/>
        </w:rPr>
        <w:t xml:space="preserve"> </w:t>
      </w:r>
      <w:r w:rsidR="001A3085" w:rsidRPr="00621204">
        <w:rPr>
          <w:bCs/>
          <w:color w:val="auto"/>
          <w:szCs w:val="18"/>
          <w:lang w:val="en-GB"/>
        </w:rPr>
        <w:t xml:space="preserve">revealing that </w:t>
      </w:r>
      <w:r w:rsidR="00013DA3" w:rsidRPr="00621204">
        <w:rPr>
          <w:bCs/>
          <w:color w:val="auto"/>
          <w:szCs w:val="18"/>
          <w:lang w:val="en-GB"/>
        </w:rPr>
        <w:t>a significant</w:t>
      </w:r>
      <w:r w:rsidR="00106602" w:rsidRPr="00621204">
        <w:rPr>
          <w:bCs/>
          <w:color w:val="auto"/>
          <w:szCs w:val="18"/>
          <w:lang w:val="en-GB"/>
        </w:rPr>
        <w:t xml:space="preserve"> </w:t>
      </w:r>
      <w:r w:rsidR="001A3085" w:rsidRPr="00621204">
        <w:rPr>
          <w:bCs/>
          <w:color w:val="auto"/>
          <w:szCs w:val="18"/>
          <w:lang w:val="en-GB"/>
        </w:rPr>
        <w:t xml:space="preserve">emphasis is </w:t>
      </w:r>
      <w:r w:rsidR="00013DA3" w:rsidRPr="00621204">
        <w:rPr>
          <w:bCs/>
          <w:color w:val="auto"/>
          <w:szCs w:val="18"/>
          <w:lang w:val="en-GB"/>
        </w:rPr>
        <w:t>drawn on the</w:t>
      </w:r>
      <w:r w:rsidR="00602D1F" w:rsidRPr="00621204">
        <w:rPr>
          <w:bCs/>
          <w:color w:val="auto"/>
          <w:szCs w:val="18"/>
          <w:lang w:val="en-GB"/>
        </w:rPr>
        <w:t xml:space="preserve"> validati</w:t>
      </w:r>
      <w:r w:rsidR="00013DA3" w:rsidRPr="00621204">
        <w:rPr>
          <w:bCs/>
          <w:color w:val="auto"/>
          <w:szCs w:val="18"/>
          <w:lang w:val="en-GB"/>
        </w:rPr>
        <w:t>ng the</w:t>
      </w:r>
      <w:r w:rsidR="00602D1F" w:rsidRPr="00621204">
        <w:rPr>
          <w:bCs/>
          <w:color w:val="auto"/>
          <w:szCs w:val="18"/>
          <w:lang w:val="en-GB"/>
        </w:rPr>
        <w:t xml:space="preserve"> proposed sitting posture algorithm, while the </w:t>
      </w:r>
      <w:r w:rsidR="00B54269" w:rsidRPr="00621204">
        <w:rPr>
          <w:bCs/>
          <w:color w:val="auto"/>
          <w:szCs w:val="18"/>
          <w:lang w:val="en-GB"/>
        </w:rPr>
        <w:t xml:space="preserve">critical </w:t>
      </w:r>
      <w:r w:rsidR="00602D1F" w:rsidRPr="00621204">
        <w:rPr>
          <w:bCs/>
          <w:color w:val="auto"/>
          <w:szCs w:val="18"/>
          <w:lang w:val="en-GB"/>
        </w:rPr>
        <w:t>evaluation on th</w:t>
      </w:r>
      <w:r w:rsidR="00B54269" w:rsidRPr="00621204">
        <w:rPr>
          <w:bCs/>
          <w:color w:val="auto"/>
          <w:szCs w:val="18"/>
          <w:lang w:val="en-GB"/>
        </w:rPr>
        <w:t>e user feedback system</w:t>
      </w:r>
      <w:r w:rsidR="000D745D" w:rsidRPr="00621204">
        <w:rPr>
          <w:bCs/>
          <w:color w:val="auto"/>
          <w:szCs w:val="18"/>
          <w:lang w:val="en-GB"/>
        </w:rPr>
        <w:t xml:space="preserve"> for posture </w:t>
      </w:r>
      <w:r w:rsidR="00F71585" w:rsidRPr="00621204">
        <w:rPr>
          <w:bCs/>
          <w:color w:val="auto"/>
          <w:szCs w:val="18"/>
          <w:lang w:val="en-GB"/>
        </w:rPr>
        <w:t>correction</w:t>
      </w:r>
      <w:r w:rsidR="00B54269" w:rsidRPr="00621204">
        <w:rPr>
          <w:bCs/>
          <w:color w:val="auto"/>
          <w:szCs w:val="18"/>
          <w:lang w:val="en-GB"/>
        </w:rPr>
        <w:t xml:space="preserve"> is often dismissed</w:t>
      </w:r>
      <w:r w:rsidR="00670CE4" w:rsidRPr="00621204">
        <w:rPr>
          <w:bCs/>
          <w:color w:val="auto"/>
          <w:szCs w:val="18"/>
          <w:lang w:val="en-GB"/>
        </w:rPr>
        <w:t xml:space="preserve"> upon</w:t>
      </w:r>
      <w:r w:rsidR="00B54269" w:rsidRPr="00621204">
        <w:rPr>
          <w:bCs/>
          <w:color w:val="auto"/>
          <w:szCs w:val="18"/>
          <w:lang w:val="en-GB"/>
        </w:rPr>
        <w:t>.</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319577D8"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alone,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2AC1134B"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 xml:space="preserve">Early development of MSDs can be attributed to sedentary lifestyles and poor </w:t>
      </w:r>
      <w:r w:rsidR="006E3167" w:rsidRPr="00621204">
        <w:rPr>
          <w:color w:val="auto"/>
          <w:lang w:val="en-GB"/>
        </w:rPr>
        <w:t>postur</w:t>
      </w:r>
      <w:r w:rsidR="00AD69B7" w:rsidRPr="00621204">
        <w:rPr>
          <w:color w:val="auto"/>
          <w:lang w:val="en-GB"/>
        </w:rPr>
        <w:t>e</w:t>
      </w:r>
      <w:r w:rsidR="00174474" w:rsidRPr="00621204">
        <w:rPr>
          <w:color w:val="auto"/>
          <w:lang w:val="en-GB"/>
        </w:rPr>
        <w:t xml:space="preserve"> </w:t>
      </w:r>
      <w:r w:rsidR="00174474" w:rsidRPr="00621204">
        <w:rPr>
          <w:b/>
          <w:color w:val="auto"/>
          <w:lang w:val="en-GB"/>
        </w:rPr>
        <w:fldChar w:fldCharType="begin"/>
      </w:r>
      <w:r w:rsidR="00174474" w:rsidRPr="00621204">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21204">
        <w:rPr>
          <w:b/>
          <w:color w:val="auto"/>
          <w:lang w:val="en-GB"/>
        </w:rPr>
        <w:fldChar w:fldCharType="separate"/>
      </w:r>
      <w:r w:rsidR="00174474" w:rsidRPr="00621204">
        <w:rPr>
          <w:color w:val="auto"/>
          <w:lang w:val="en-GB"/>
        </w:rPr>
        <w:t>[5]</w:t>
      </w:r>
      <w:r w:rsidR="00174474" w:rsidRPr="00621204">
        <w:rPr>
          <w:b/>
          <w:color w:val="auto"/>
          <w:lang w:val="en-GB"/>
        </w:rPr>
        <w:fldChar w:fldCharType="end"/>
      </w:r>
      <w:r w:rsidRPr="00621204">
        <w:rPr>
          <w:color w:val="auto"/>
          <w:lang w:val="en-GB"/>
        </w:rPr>
        <w:t>. The office environment, characterized by prolonged 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w:t>
      </w:r>
      <w:r w:rsidRPr="00621204">
        <w:rPr>
          <w:color w:val="auto"/>
          <w:lang w:val="en-GB"/>
        </w:rPr>
        <w:lastRenderedPageBreak/>
        <w:t xml:space="preserve">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4FD331C8"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assessments are subjective, with the detection of abnormalities dependent on visual inspection </w:t>
      </w:r>
      <w:r w:rsidR="002B0A81" w:rsidRPr="00621204">
        <w:rPr>
          <w:lang w:val="en-GB"/>
        </w:rPr>
        <w:fldChar w:fldCharType="begin"/>
      </w:r>
      <w:r w:rsidR="00AD69B7" w:rsidRPr="00621204">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21204">
        <w:rPr>
          <w:lang w:val="en-GB"/>
        </w:rPr>
        <w:fldChar w:fldCharType="separate"/>
      </w:r>
      <w:r w:rsidR="00AD69B7" w:rsidRPr="00621204">
        <w:rPr>
          <w:lang w:val="en-GB"/>
        </w:rPr>
        <w:t>[14]</w:t>
      </w:r>
      <w:r w:rsidR="002B0A81" w:rsidRPr="00621204">
        <w:rPr>
          <w:lang w:val="en-GB"/>
        </w:rPr>
        <w:fldChar w:fldCharType="end"/>
      </w:r>
      <w:r w:rsidRPr="00621204">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scoliometers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Moire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0BF86AF"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699A116A" w:rsidR="00BF2689" w:rsidRPr="00621204" w:rsidRDefault="00BF2689" w:rsidP="00424DDD">
      <w:pPr>
        <w:pStyle w:val="MDPI31text"/>
        <w:rPr>
          <w:lang w:val="en-GB"/>
        </w:rPr>
      </w:pPr>
      <w:r w:rsidRPr="00621204">
        <w:rPr>
          <w:lang w:val="en-GB"/>
        </w:rPr>
        <w:t>The primary aim of this literature review study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1E1757D4" w14:textId="77777777" w:rsidR="0067077B" w:rsidRPr="00621204" w:rsidRDefault="0067077B" w:rsidP="00735236">
      <w:pPr>
        <w:pStyle w:val="MDPI31text"/>
        <w:rPr>
          <w:lang w:val="en-GB"/>
        </w:rPr>
      </w:pPr>
    </w:p>
    <w:p w14:paraId="4497FFFF" w14:textId="77777777" w:rsidR="00A33909" w:rsidRPr="00621204" w:rsidRDefault="00A33909" w:rsidP="00735236">
      <w:pPr>
        <w:pStyle w:val="MDPI31text"/>
        <w:rPr>
          <w:lang w:val="en-GB"/>
        </w:rPr>
      </w:pPr>
    </w:p>
    <w:p w14:paraId="5AF5BFCE" w14:textId="77777777" w:rsidR="0067077B" w:rsidRPr="00621204" w:rsidRDefault="0067077B" w:rsidP="00735236">
      <w:pPr>
        <w:pStyle w:val="MDPI31text"/>
        <w:rPr>
          <w:lang w:val="en-GB"/>
        </w:rPr>
      </w:pPr>
    </w:p>
    <w:p w14:paraId="507FA24B" w14:textId="77777777" w:rsidR="0067077B" w:rsidRPr="00621204" w:rsidRDefault="0067077B" w:rsidP="00735236">
      <w:pPr>
        <w:pStyle w:val="MDPI31text"/>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04048FAA"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which is the following: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38E24ADC" w14:textId="77777777"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p>
          <w:p w14:paraId="7D9AF67E" w14:textId="5C5EB2B6" w:rsidR="00943780" w:rsidRPr="00621204" w:rsidRDefault="00943780" w:rsidP="00943780">
            <w:pPr>
              <w:pStyle w:val="MDPI42tablebody"/>
              <w:jc w:val="left"/>
              <w:rPr>
                <w:lang w:val="en-GB"/>
              </w:rPr>
            </w:pP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4328701" w14:textId="634950A5"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p>
          <w:p w14:paraId="37F67C16" w14:textId="3ED5F184" w:rsidR="002570FC" w:rsidRPr="00621204" w:rsidRDefault="002570FC" w:rsidP="002570FC">
            <w:pPr>
              <w:pStyle w:val="MDPI42tablebody"/>
              <w:jc w:val="left"/>
              <w:rPr>
                <w:lang w:val="en-GB"/>
              </w:rPr>
            </w:pP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71759C85" w14:textId="77777777"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p>
          <w:p w14:paraId="6D306FB9" w14:textId="48028BD5" w:rsidR="00A50DE9" w:rsidRPr="00621204" w:rsidRDefault="00A50DE9" w:rsidP="00A50DE9">
            <w:pPr>
              <w:pStyle w:val="MDPI42tablebody"/>
              <w:jc w:val="left"/>
              <w:rPr>
                <w:lang w:val="en-GB"/>
              </w:rPr>
            </w:pP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214751D3" w14:textId="77777777" w:rsidR="00725A06" w:rsidRPr="00621204" w:rsidRDefault="00725A06" w:rsidP="00725A06">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2826F170" w:rsidR="00A759D5" w:rsidRPr="00621204" w:rsidRDefault="00581BC2" w:rsidP="00A759D5">
      <w:pPr>
        <w:pStyle w:val="MDPI52figure"/>
        <w:rPr>
          <w:lang w:val="en-GB"/>
        </w:rPr>
      </w:pPr>
      <w:r w:rsidRPr="00621204">
        <w:rPr>
          <w:noProof/>
          <w:lang w:val="en-GB"/>
        </w:rPr>
        <w:drawing>
          <wp:inline distT="0" distB="0" distL="0" distR="0" wp14:anchorId="0EBCBB0D" wp14:editId="5EDA0800">
            <wp:extent cx="6474330" cy="4942564"/>
            <wp:effectExtent l="19050" t="19050" r="3175" b="0"/>
            <wp:docPr id="604234575"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34575" name="Picture 1" descr="A diagram of a research process&#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2560" t="-3159" r="-2583" b="-3518"/>
                    <a:stretch/>
                  </pic:blipFill>
                  <pic:spPr bwMode="auto">
                    <a:xfrm>
                      <a:off x="0" y="0"/>
                      <a:ext cx="6608151" cy="5044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Pr="00621204"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505FCD05" w14:textId="3B1C5B3A" w:rsidR="00735236" w:rsidRPr="00621204" w:rsidRDefault="001A5D3A" w:rsidP="00496397">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0EE79039" w14:textId="1A81A89A" w:rsidR="001A5D3A" w:rsidRPr="00621204" w:rsidRDefault="00735236" w:rsidP="00050E38">
      <w:pPr>
        <w:pStyle w:val="MDPI31text"/>
        <w:rPr>
          <w:lang w:val="en-GB"/>
        </w:rPr>
      </w:pPr>
      <w:del w:id="15" w:author="Shiny Verghese" w:date="2024-01-18T09:39:00Z">
        <w:r w:rsidRPr="00621204" w:rsidDel="00CB770F">
          <w:rPr>
            <w:lang w:val="en-GB"/>
          </w:rPr>
          <w:delText>Once the relevant research papers were found and collected, the data extraction phase was followed. This</w:delText>
        </w:r>
      </w:del>
      <w:ins w:id="16" w:author="Shiny Verghese" w:date="2024-01-18T09:39:00Z">
        <w:r w:rsidR="00CB770F" w:rsidRPr="00621204">
          <w:rPr>
            <w:lang w:val="en-GB"/>
          </w:rPr>
          <w:t xml:space="preserve">The </w:t>
        </w:r>
      </w:ins>
      <w:r w:rsidR="0070594E" w:rsidRPr="00621204">
        <w:rPr>
          <w:lang w:val="en-GB"/>
        </w:rPr>
        <w:t>d</w:t>
      </w:r>
      <w:ins w:id="17" w:author="Shiny Verghese" w:date="2024-01-18T09:39:00Z">
        <w:r w:rsidR="00CB770F" w:rsidRPr="00621204">
          <w:rPr>
            <w:lang w:val="en-GB"/>
          </w:rPr>
          <w:t xml:space="preserve">ata </w:t>
        </w:r>
      </w:ins>
      <w:r w:rsidR="0070594E" w:rsidRPr="00621204">
        <w:rPr>
          <w:lang w:val="en-GB"/>
        </w:rPr>
        <w:t>e</w:t>
      </w:r>
      <w:ins w:id="18" w:author="Shiny Verghese" w:date="2024-01-18T09:39:00Z">
        <w:r w:rsidR="00CB770F" w:rsidRPr="00621204">
          <w:rPr>
            <w:lang w:val="en-GB"/>
          </w:rPr>
          <w:t>xtraction</w:t>
        </w:r>
      </w:ins>
      <w:r w:rsidRPr="00621204">
        <w:rPr>
          <w:lang w:val="en-GB"/>
        </w:rPr>
        <w:t xml:space="preserve"> phase</w:t>
      </w:r>
      <w:r w:rsidR="00D6371E" w:rsidRPr="00621204">
        <w:rPr>
          <w:lang w:val="en-GB"/>
        </w:rPr>
        <w:t xml:space="preserve"> is</w:t>
      </w:r>
      <w:r w:rsidRPr="00621204">
        <w:rPr>
          <w:lang w:val="en-GB"/>
        </w:rPr>
        <w:t xml:space="preserve"> </w:t>
      </w:r>
      <w:del w:id="19" w:author="Shiny Verghese" w:date="2024-01-18T09:39:00Z">
        <w:r w:rsidRPr="00621204" w:rsidDel="00CB770F">
          <w:rPr>
            <w:lang w:val="en-GB"/>
          </w:rPr>
          <w:delText xml:space="preserve">is </w:delText>
        </w:r>
      </w:del>
      <w:r w:rsidRPr="00621204">
        <w:rPr>
          <w:lang w:val="en-GB"/>
        </w:rPr>
        <w:t xml:space="preserve">primarily focused on extracting the relevant information </w:t>
      </w:r>
      <w:del w:id="20" w:author="Shiny Verghese" w:date="2024-01-18T09:40:00Z">
        <w:r w:rsidRPr="00621204" w:rsidDel="00CB770F">
          <w:rPr>
            <w:lang w:val="en-GB"/>
          </w:rPr>
          <w:delText>which relates</w:delText>
        </w:r>
      </w:del>
      <w:r w:rsidR="0070594E" w:rsidRPr="00621204">
        <w:rPr>
          <w:lang w:val="en-GB"/>
        </w:rPr>
        <w:t>from the research papers gathered</w:t>
      </w:r>
      <w:ins w:id="21" w:author="Shiny Verghese" w:date="2024-01-18T09:40:00Z">
        <w:r w:rsidR="00CB770F" w:rsidRPr="00621204">
          <w:rPr>
            <w:lang w:val="en-GB"/>
          </w:rPr>
          <w:t>.</w:t>
        </w:r>
      </w:ins>
      <w:r w:rsidR="00282668" w:rsidRPr="00621204">
        <w:rPr>
          <w:lang w:val="en-GB"/>
        </w:rPr>
        <w:t xml:space="preserve"> This was achieved by individually</w:t>
      </w:r>
      <w:r w:rsidR="003D13ED" w:rsidRPr="00621204">
        <w:rPr>
          <w:lang w:val="en-GB"/>
        </w:rPr>
        <w:t xml:space="preserve"> reading through each paper in hopes </w:t>
      </w:r>
      <w:r w:rsidR="001E6D1E" w:rsidRPr="00621204">
        <w:rPr>
          <w:lang w:val="en-GB"/>
        </w:rPr>
        <w:t>of gathering</w:t>
      </w:r>
      <w:r w:rsidR="008F121C" w:rsidRPr="00621204">
        <w:rPr>
          <w:lang w:val="en-GB"/>
        </w:rPr>
        <w:t xml:space="preserve"> useful</w:t>
      </w:r>
      <w:r w:rsidR="003D13ED" w:rsidRPr="00621204">
        <w:rPr>
          <w:lang w:val="en-GB"/>
        </w:rPr>
        <w:t xml:space="preserve"> </w:t>
      </w:r>
      <w:r w:rsidR="005337A6" w:rsidRPr="00621204">
        <w:rPr>
          <w:lang w:val="en-GB"/>
        </w:rPr>
        <w:t>data,</w:t>
      </w:r>
      <w:r w:rsidR="008F121C" w:rsidRPr="00621204">
        <w:rPr>
          <w:lang w:val="en-GB"/>
        </w:rPr>
        <w:t xml:space="preserve"> </w:t>
      </w:r>
      <w:r w:rsidR="0011342F" w:rsidRPr="00621204">
        <w:rPr>
          <w:lang w:val="en-GB"/>
        </w:rPr>
        <w:t xml:space="preserve">especially </w:t>
      </w:r>
      <w:r w:rsidR="008F121C" w:rsidRPr="00621204">
        <w:rPr>
          <w:lang w:val="en-GB"/>
        </w:rPr>
        <w:t>on the methods</w:t>
      </w:r>
      <w:r w:rsidR="0011342F" w:rsidRPr="00621204">
        <w:rPr>
          <w:lang w:val="en-GB"/>
        </w:rPr>
        <w:t xml:space="preserve"> and </w:t>
      </w:r>
      <w:r w:rsidR="0011342F" w:rsidRPr="00621204">
        <w:rPr>
          <w:lang w:val="en-GB"/>
        </w:rPr>
        <w:lastRenderedPageBreak/>
        <w:t>techniques being</w:t>
      </w:r>
      <w:r w:rsidR="008F121C" w:rsidRPr="00621204">
        <w:rPr>
          <w:lang w:val="en-GB"/>
        </w:rPr>
        <w:t xml:space="preserve"> employed in the development of a smart sensing chair system. </w:t>
      </w:r>
      <w:r w:rsidRPr="00621204">
        <w:rPr>
          <w:lang w:val="en-GB"/>
        </w:rPr>
        <w:t>Listed below are the following information that was captured while going through each</w:t>
      </w:r>
      <w:r w:rsidR="00733AA7" w:rsidRPr="00621204">
        <w:rPr>
          <w:lang w:val="en-GB"/>
        </w:rPr>
        <w:t xml:space="preserve"> research</w:t>
      </w:r>
      <w:r w:rsidRPr="00621204">
        <w:rPr>
          <w:lang w:val="en-GB"/>
        </w:rPr>
        <w:t xml:space="preserve"> paper:</w:t>
      </w:r>
      <w:r w:rsidR="00CA5757" w:rsidRPr="00621204">
        <w:rPr>
          <w:lang w:val="en-GB"/>
        </w:rPr>
        <w:t xml:space="preserve"> </w:t>
      </w:r>
      <w:r w:rsidRPr="00621204">
        <w:rPr>
          <w:lang w:val="en-GB"/>
        </w:rPr>
        <w:t>Authors</w:t>
      </w:r>
      <w:r w:rsidR="00CA5757" w:rsidRPr="00621204">
        <w:rPr>
          <w:lang w:val="en-GB"/>
        </w:rPr>
        <w:t xml:space="preserve">, </w:t>
      </w:r>
      <w:r w:rsidRPr="00621204">
        <w:rPr>
          <w:lang w:val="en-GB"/>
        </w:rPr>
        <w:t>Published Year</w:t>
      </w:r>
      <w:r w:rsidR="00CA5757" w:rsidRPr="00621204">
        <w:rPr>
          <w:lang w:val="en-GB"/>
        </w:rPr>
        <w:t xml:space="preserve">, </w:t>
      </w:r>
      <w:r w:rsidRPr="00621204">
        <w:rPr>
          <w:lang w:val="en-GB"/>
        </w:rPr>
        <w:t>Sensors Used</w:t>
      </w:r>
      <w:r w:rsidR="00CA5757" w:rsidRPr="00621204">
        <w:rPr>
          <w:lang w:val="en-GB"/>
        </w:rPr>
        <w:t xml:space="preserve">, </w:t>
      </w:r>
      <w:r w:rsidRPr="00621204">
        <w:rPr>
          <w:lang w:val="en-GB"/>
        </w:rPr>
        <w:t>Sensor Placement</w:t>
      </w:r>
      <w:r w:rsidR="00CA5757" w:rsidRPr="00621204">
        <w:rPr>
          <w:lang w:val="en-GB"/>
        </w:rPr>
        <w:t xml:space="preserve">, </w:t>
      </w:r>
      <w:r w:rsidRPr="00621204">
        <w:rPr>
          <w:lang w:val="en-GB"/>
        </w:rPr>
        <w:t>Number of Postures Classified</w:t>
      </w:r>
      <w:r w:rsidR="00CA5757" w:rsidRPr="00621204">
        <w:rPr>
          <w:lang w:val="en-GB"/>
        </w:rPr>
        <w:t xml:space="preserve">, </w:t>
      </w:r>
      <w:r w:rsidRPr="00621204">
        <w:rPr>
          <w:lang w:val="en-GB"/>
        </w:rPr>
        <w:t>Recognized Postures</w:t>
      </w:r>
      <w:r w:rsidR="00CA5757" w:rsidRPr="00621204">
        <w:rPr>
          <w:lang w:val="en-GB"/>
        </w:rPr>
        <w:t xml:space="preserve">, </w:t>
      </w:r>
      <w:r w:rsidRPr="00621204">
        <w:rPr>
          <w:lang w:val="en-GB"/>
        </w:rPr>
        <w:t>Classification Method</w:t>
      </w:r>
      <w:r w:rsidR="00CA5757" w:rsidRPr="00621204">
        <w:rPr>
          <w:lang w:val="en-GB"/>
        </w:rPr>
        <w:t xml:space="preserve">, </w:t>
      </w:r>
      <w:r w:rsidRPr="00621204">
        <w:rPr>
          <w:lang w:val="en-GB"/>
        </w:rPr>
        <w:t>Classification Accuracy</w:t>
      </w:r>
      <w:r w:rsidR="00CA5757" w:rsidRPr="00621204">
        <w:rPr>
          <w:lang w:val="en-GB"/>
        </w:rPr>
        <w:t xml:space="preserve">, </w:t>
      </w:r>
      <w:r w:rsidRPr="00621204">
        <w:rPr>
          <w:lang w:val="en-GB"/>
        </w:rPr>
        <w:t>Limitations</w:t>
      </w:r>
      <w:r w:rsidR="00CA5757" w:rsidRPr="00621204">
        <w:rPr>
          <w:lang w:val="en-GB"/>
        </w:rPr>
        <w:t xml:space="preserve">, </w:t>
      </w:r>
      <w:r w:rsidRPr="00621204">
        <w:rPr>
          <w:lang w:val="en-GB"/>
        </w:rPr>
        <w:t>User Feedback System</w:t>
      </w:r>
      <w:r w:rsidR="00CA5757" w:rsidRPr="00621204">
        <w:rPr>
          <w:lang w:val="en-GB"/>
        </w:rPr>
        <w:t xml:space="preserve">, </w:t>
      </w:r>
      <w:r w:rsidRPr="00621204">
        <w:rPr>
          <w:lang w:val="en-GB"/>
        </w:rPr>
        <w:t>Realtime</w:t>
      </w:r>
      <w:r w:rsidR="00CA5757" w:rsidRPr="00621204">
        <w:rPr>
          <w:lang w:val="en-GB"/>
        </w:rPr>
        <w:t xml:space="preserve">, and </w:t>
      </w:r>
      <w:r w:rsidRPr="00621204">
        <w:rPr>
          <w:lang w:val="en-GB"/>
        </w:rPr>
        <w:t>Method Used</w:t>
      </w:r>
      <w:r w:rsidR="008A5A7D" w:rsidRPr="00621204">
        <w:rPr>
          <w:lang w:val="en-GB"/>
        </w:rPr>
        <w:t>.</w:t>
      </w:r>
    </w:p>
    <w:p w14:paraId="48499E08" w14:textId="77777777" w:rsidR="00D30503" w:rsidRPr="00621204" w:rsidRDefault="00D30503" w:rsidP="00D30503">
      <w:pPr>
        <w:pStyle w:val="MDPI21heading1"/>
        <w:rPr>
          <w:lang w:val="en-GB"/>
        </w:rPr>
      </w:pPr>
      <w:r w:rsidRPr="00621204">
        <w:rPr>
          <w:lang w:val="en-GB"/>
        </w:rPr>
        <w:t>3. Sitting posture selection</w:t>
      </w:r>
    </w:p>
    <w:p w14:paraId="5633DAF0" w14:textId="4274FE1D"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621204">
        <w:rPr>
          <w:lang w:val="en-GB"/>
        </w:rPr>
        <w:t>chairs</w:t>
      </w:r>
      <w:r w:rsidRPr="00621204">
        <w:rPr>
          <w:lang w:val="en-GB"/>
        </w:rPr>
        <w:t xml:space="preserve"> include 1. Upright sitting with backrest, 2. Leaning forward with backrest (slouching) 3. Leaning forward without backrest (slouching), 4. Sitting on the front edge 5. Leaning Left 6. Leaning Right reported by the majority of studies.</w:t>
      </w:r>
      <w:r w:rsidR="0038377F" w:rsidRPr="00621204">
        <w:rPr>
          <w:lang w:val="en-GB"/>
        </w:rPr>
        <w:t xml:space="preserve"> </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4"/>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026827DD" w14:textId="72D9740A" w:rsidR="00907A82" w:rsidRPr="00621204" w:rsidRDefault="007C0F86" w:rsidP="00A40B75">
      <w:pPr>
        <w:pStyle w:val="MDPI31text"/>
        <w:rPr>
          <w:shd w:val="clear" w:color="auto" w:fill="FFFFFF"/>
          <w:lang w:val="en-GB"/>
        </w:rPr>
      </w:pPr>
      <w:r w:rsidRPr="00621204">
        <w:rPr>
          <w:shd w:val="clear" w:color="auto" w:fill="FFFFFF"/>
          <w:lang w:val="en-GB"/>
        </w:rPr>
        <w:t xml:space="preserve">Currently, </w:t>
      </w:r>
      <w:r w:rsidR="008F244C" w:rsidRPr="00621204">
        <w:rPr>
          <w:shd w:val="clear" w:color="auto" w:fill="FFFFFF"/>
          <w:lang w:val="en-GB"/>
        </w:rPr>
        <w:t xml:space="preserve">there are </w:t>
      </w:r>
      <w:r w:rsidR="003E099C" w:rsidRPr="00621204">
        <w:rPr>
          <w:shd w:val="clear" w:color="auto" w:fill="FFFFFF"/>
          <w:lang w:val="en-GB"/>
        </w:rPr>
        <w:t>various</w:t>
      </w:r>
      <w:r w:rsidR="00B36850" w:rsidRPr="00621204">
        <w:rPr>
          <w:shd w:val="clear" w:color="auto" w:fill="FFFFFF"/>
          <w:lang w:val="en-GB"/>
        </w:rPr>
        <w:t xml:space="preserve"> </w:t>
      </w:r>
      <w:r w:rsidR="006F7EDC" w:rsidRPr="00621204">
        <w:rPr>
          <w:shd w:val="clear" w:color="auto" w:fill="FFFFFF"/>
          <w:lang w:val="en-GB"/>
        </w:rPr>
        <w:t>types of sensors</w:t>
      </w:r>
      <w:r w:rsidR="00876C75" w:rsidRPr="00621204">
        <w:rPr>
          <w:shd w:val="clear" w:color="auto" w:fill="FFFFFF"/>
          <w:lang w:val="en-GB"/>
        </w:rPr>
        <w:t xml:space="preserve"> being </w:t>
      </w:r>
      <w:r w:rsidR="006F7EDC" w:rsidRPr="00621204">
        <w:rPr>
          <w:shd w:val="clear" w:color="auto" w:fill="FFFFFF"/>
          <w:lang w:val="en-GB"/>
        </w:rPr>
        <w:t>used</w:t>
      </w:r>
      <w:r w:rsidR="006C29CF" w:rsidRPr="00621204">
        <w:rPr>
          <w:shd w:val="clear" w:color="auto" w:fill="FFFFFF"/>
          <w:lang w:val="en-GB"/>
        </w:rPr>
        <w:t xml:space="preserve"> </w:t>
      </w:r>
      <w:r w:rsidR="00C266BD" w:rsidRPr="00621204">
        <w:rPr>
          <w:shd w:val="clear" w:color="auto" w:fill="FFFFFF"/>
          <w:lang w:val="en-GB"/>
        </w:rPr>
        <w:t>in the development of</w:t>
      </w:r>
      <w:r w:rsidR="006C29CF" w:rsidRPr="00621204">
        <w:rPr>
          <w:shd w:val="clear" w:color="auto" w:fill="FFFFFF"/>
          <w:lang w:val="en-GB"/>
        </w:rPr>
        <w:t xml:space="preserve"> smart sensing chairs</w:t>
      </w:r>
      <w:r w:rsidRPr="00621204">
        <w:rPr>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A40B75" w:rsidRPr="00621204">
        <w:rPr>
          <w:shd w:val="clear" w:color="auto" w:fill="FFFFFF"/>
          <w:lang w:val="en-GB"/>
        </w:rPr>
        <w:t xml:space="preserve">Furthermore, this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2EFA0316" w14:textId="77777777" w:rsidR="005E24D9" w:rsidRPr="00621204" w:rsidRDefault="005E24D9" w:rsidP="007F5342">
      <w:pPr>
        <w:pStyle w:val="MDPI52figure"/>
        <w:rPr>
          <w:lang w:val="en-GB"/>
        </w:rPr>
      </w:pPr>
    </w:p>
    <w:p w14:paraId="0DF8BAC3" w14:textId="10EB53C9" w:rsidR="003A7E8F" w:rsidRPr="00621204" w:rsidRDefault="005E24D9" w:rsidP="007F5342">
      <w:pPr>
        <w:pStyle w:val="MDPI52figure"/>
        <w:rPr>
          <w:shd w:val="clear" w:color="auto" w:fill="FFFFFF"/>
          <w:lang w:val="en-GB"/>
        </w:rPr>
      </w:pPr>
      <w:r w:rsidRPr="00621204">
        <w:rPr>
          <w:noProof/>
          <w:lang w:val="en-GB"/>
        </w:rPr>
        <w:drawing>
          <wp:inline distT="0" distB="0" distL="0" distR="0" wp14:anchorId="071EC4EC" wp14:editId="1C2D5EC4">
            <wp:extent cx="4566699" cy="4772648"/>
            <wp:effectExtent l="19050" t="19050" r="5715" b="9525"/>
            <wp:docPr id="313672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911" t="-2768" r="-3142" b="-2623"/>
                    <a:stretch/>
                  </pic:blipFill>
                  <pic:spPr bwMode="auto">
                    <a:xfrm>
                      <a:off x="0" y="0"/>
                      <a:ext cx="4595922" cy="48031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6"/>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7"/>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r w:rsidRPr="00621204">
              <w:rPr>
                <w:color w:val="auto"/>
                <w:lang w:val="en-GB"/>
              </w:rPr>
              <w:t>Ohmite</w:t>
            </w:r>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9"/>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0777FD4F" w:rsidR="00E52229" w:rsidRPr="00621204" w:rsidRDefault="00E52229" w:rsidP="00E52229">
      <w:pPr>
        <w:pStyle w:val="MDPI51figurecaption"/>
        <w:ind w:left="2968"/>
        <w:rPr>
          <w:lang w:val="en-GB"/>
        </w:rPr>
      </w:pPr>
      <w:r w:rsidRPr="00621204">
        <w:rPr>
          <w:b/>
          <w:bCs/>
          <w:lang w:val="en-GB"/>
        </w:rPr>
        <w:t xml:space="preserve">Figure </w:t>
      </w:r>
      <w:r w:rsidR="00CD5673" w:rsidRPr="00621204">
        <w:rPr>
          <w:b/>
          <w:bCs/>
          <w:lang w:val="en-GB"/>
        </w:rPr>
        <w:t>5</w:t>
      </w:r>
      <w:r w:rsidRPr="00621204">
        <w:rPr>
          <w:lang w:val="en-GB"/>
        </w:rPr>
        <w:t xml:space="preserve">. Textile Pressure Sensor (a) Textile Pressure Sensor composition </w:t>
      </w:r>
      <w:r w:rsidR="008409CE" w:rsidRPr="00621204">
        <w:rPr>
          <w:lang w:val="en-GB"/>
        </w:rPr>
        <w:fldChar w:fldCharType="begin"/>
      </w:r>
      <w:r w:rsidR="00AD69B7" w:rsidRPr="00621204">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21204">
        <w:rPr>
          <w:lang w:val="en-GB"/>
        </w:rPr>
        <w:fldChar w:fldCharType="separate"/>
      </w:r>
      <w:r w:rsidR="00AD69B7" w:rsidRPr="00621204">
        <w:rPr>
          <w:lang w:val="en-GB"/>
        </w:rPr>
        <w:t>[31]</w:t>
      </w:r>
      <w:r w:rsidR="008409CE" w:rsidRPr="00621204">
        <w:rPr>
          <w:lang w:val="en-GB"/>
        </w:rPr>
        <w:fldChar w:fldCharType="end"/>
      </w:r>
      <w:r w:rsidRPr="00621204">
        <w:rPr>
          <w:lang w:val="en-GB"/>
        </w:rPr>
        <w:t xml:space="preserve">; (b) PreCaTex </w:t>
      </w:r>
      <w:r w:rsidR="0076058A" w:rsidRPr="00621204">
        <w:rPr>
          <w:lang w:val="en-GB"/>
        </w:rPr>
        <w:t xml:space="preserve">textile </w:t>
      </w:r>
      <w:r w:rsidRPr="00621204">
        <w:rPr>
          <w:lang w:val="en-GB"/>
        </w:rPr>
        <w:t xml:space="preserve">sensor </w:t>
      </w:r>
      <w:r w:rsidR="008409CE" w:rsidRPr="00621204">
        <w:rPr>
          <w:lang w:val="en-GB"/>
        </w:rPr>
        <w:fldChar w:fldCharType="begin"/>
      </w:r>
      <w:r w:rsidR="00AD69B7" w:rsidRPr="00621204">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21204">
        <w:rPr>
          <w:lang w:val="en-GB"/>
        </w:rPr>
        <w:fldChar w:fldCharType="separate"/>
      </w:r>
      <w:r w:rsidR="00AD69B7" w:rsidRPr="00621204">
        <w:rPr>
          <w:lang w:val="en-GB"/>
        </w:rPr>
        <w:t>[32]</w:t>
      </w:r>
      <w:r w:rsidR="008409CE" w:rsidRPr="00621204">
        <w:rPr>
          <w:lang w:val="en-GB"/>
        </w:rPr>
        <w:fldChar w:fldCharType="end"/>
      </w:r>
      <w:r w:rsidRPr="00621204">
        <w:rPr>
          <w:lang w:val="en-GB"/>
        </w:rPr>
        <w:t>.</w:t>
      </w:r>
    </w:p>
    <w:p w14:paraId="776001F8" w14:textId="7A5BBD84" w:rsidR="00EA3453" w:rsidRPr="00621204" w:rsidRDefault="00B1271D" w:rsidP="0076058A">
      <w:pPr>
        <w:pStyle w:val="MDPI31text"/>
        <w:rPr>
          <w:lang w:val="en-GB"/>
        </w:rPr>
      </w:pPr>
      <w:r w:rsidRPr="00621204">
        <w:rPr>
          <w:lang w:val="en-GB"/>
        </w:rPr>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w:t>
      </w:r>
      <w:r w:rsidR="00E52229" w:rsidRPr="00621204">
        <w:rPr>
          <w:lang w:val="en-GB"/>
        </w:rPr>
        <w:lastRenderedPageBreak/>
        <w:t>tures using a decision algorithm. Another study proposed a “eCushion” device</w:t>
      </w:r>
      <w:r w:rsidR="00EB315D" w:rsidRPr="00621204">
        <w:rPr>
          <w:lang w:val="en-GB"/>
        </w:rPr>
        <w:t xml:space="preserve"> which incorporated an “eTextile”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(PreCaTex)</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r w:rsidRPr="00621204">
              <w:rPr>
                <w:color w:val="auto"/>
                <w:lang w:val="en-GB"/>
              </w:rPr>
              <w:t>SparkFun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r w:rsidRPr="00621204">
        <w:rPr>
          <w:lang w:val="en-GB"/>
        </w:rPr>
        <w:t xml:space="preserve">Roh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599FA14A" w14:textId="5DE8EDBF" w:rsidR="00D359E5" w:rsidRPr="00621204" w:rsidRDefault="00D359E5" w:rsidP="00E32DAE">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developed a similar system without the use of an ML model which aimed at detecting 7 different sitting postures. </w:t>
      </w:r>
    </w:p>
    <w:p w14:paraId="5BFB751A" w14:textId="77777777" w:rsidR="00D359E5" w:rsidRPr="00621204" w:rsidRDefault="00D359E5" w:rsidP="00D359E5">
      <w:pPr>
        <w:pStyle w:val="MDPI31text"/>
        <w:rPr>
          <w:lang w:val="en-GB"/>
        </w:rPr>
      </w:pPr>
      <w:r w:rsidRPr="00621204">
        <w:rPr>
          <w:lang w:val="en-GB"/>
        </w:rPr>
        <w:t xml:space="preserve"> </w:t>
      </w:r>
    </w:p>
    <w:p w14:paraId="19027447" w14:textId="77777777" w:rsidR="009B2E14" w:rsidRPr="00621204" w:rsidRDefault="009B2E14" w:rsidP="00D359E5">
      <w:pPr>
        <w:pStyle w:val="MDPI31text"/>
        <w:rPr>
          <w:lang w:val="en-GB"/>
        </w:rPr>
      </w:pPr>
    </w:p>
    <w:p w14:paraId="690C489A" w14:textId="3CC136B7" w:rsidR="00E52229" w:rsidRPr="00621204" w:rsidRDefault="00E10A1D" w:rsidP="00E10A1D">
      <w:pPr>
        <w:pStyle w:val="MDPI23heading3"/>
        <w:rPr>
          <w:lang w:val="en-GB"/>
        </w:rPr>
      </w:pPr>
      <w:r w:rsidRPr="00621204">
        <w:rPr>
          <w:lang w:val="en-GB"/>
        </w:rPr>
        <w:lastRenderedPageBreak/>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OpenPose</w:t>
      </w:r>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OpenPose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LightGBM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5ED73831" w:rsidR="00785699" w:rsidRPr="00621204" w:rsidRDefault="00785699" w:rsidP="00785699">
      <w:pPr>
        <w:pStyle w:val="MDPI52figure"/>
        <w:rPr>
          <w:lang w:val="en-GB"/>
        </w:rPr>
      </w:pPr>
      <w:r w:rsidRPr="00621204">
        <w:rPr>
          <w:noProof/>
          <w:lang w:val="en-GB"/>
        </w:rPr>
        <w:lastRenderedPageBreak/>
        <w:drawing>
          <wp:inline distT="0" distB="0" distL="0" distR="0" wp14:anchorId="019392DC" wp14:editId="0AA9F560">
            <wp:extent cx="4814229" cy="2655048"/>
            <wp:effectExtent l="0" t="0" r="0" b="0"/>
            <wp:docPr id="1168928742"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8742" name="Picture 1" descr="A collage of different types of electronic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707" cy="2664687"/>
                    </a:xfrm>
                    <a:prstGeom prst="rect">
                      <a:avLst/>
                    </a:prstGeom>
                    <a:noFill/>
                    <a:ln>
                      <a:noFill/>
                    </a:ln>
                  </pic:spPr>
                </pic:pic>
              </a:graphicData>
            </a:graphic>
          </wp:inline>
        </w:drawing>
      </w:r>
    </w:p>
    <w:p w14:paraId="1BB8DE31" w14:textId="179D3D94" w:rsidR="00785699" w:rsidRPr="00621204" w:rsidRDefault="00785699" w:rsidP="00785699">
      <w:pPr>
        <w:pStyle w:val="MDPI51figurecaption"/>
        <w:rPr>
          <w:lang w:val="en-GB"/>
        </w:rPr>
      </w:pPr>
      <w:r w:rsidRPr="00621204">
        <w:rPr>
          <w:b/>
          <w:bCs/>
          <w:lang w:val="en-GB"/>
        </w:rPr>
        <w:t xml:space="preserve">Figure </w:t>
      </w:r>
      <w:r w:rsidR="00A50BE6" w:rsidRPr="00621204">
        <w:rPr>
          <w:b/>
          <w:bCs/>
          <w:lang w:val="en-GB"/>
        </w:rPr>
        <w:t>6</w:t>
      </w:r>
      <w:r w:rsidRPr="00621204">
        <w:rPr>
          <w:lang w:val="en-GB"/>
        </w:rPr>
        <w:t xml:space="preserve">. </w:t>
      </w:r>
      <w:r w:rsidR="00F82AC5" w:rsidRPr="00621204">
        <w:rPr>
          <w:lang w:val="en-GB"/>
        </w:rPr>
        <w:t>Illustration of s</w:t>
      </w:r>
      <w:r w:rsidRPr="00621204">
        <w:rPr>
          <w:lang w:val="en-GB"/>
        </w:rPr>
        <w:t xml:space="preserve">ome </w:t>
      </w:r>
      <w:r w:rsidR="00215DD9" w:rsidRPr="00621204">
        <w:rPr>
          <w:lang w:val="en-GB"/>
        </w:rPr>
        <w:t>studies</w:t>
      </w:r>
      <w:r w:rsidR="009B6663" w:rsidRPr="00621204">
        <w:rPr>
          <w:lang w:val="en-GB"/>
        </w:rPr>
        <w:t xml:space="preserve"> </w:t>
      </w:r>
      <w:r w:rsidR="00F82AC5" w:rsidRPr="00621204">
        <w:rPr>
          <w:lang w:val="en-GB"/>
        </w:rPr>
        <w:t xml:space="preserve">that implemented the </w:t>
      </w:r>
      <w:r w:rsidRPr="00621204">
        <w:rPr>
          <w:lang w:val="en-GB"/>
        </w:rPr>
        <w:t>use of dense sensor arrays</w:t>
      </w:r>
      <w:r w:rsidR="00EB6EB2" w:rsidRPr="00621204">
        <w:rPr>
          <w:lang w:val="en-GB"/>
        </w:rPr>
        <w:t>.</w:t>
      </w:r>
      <w:r w:rsidRPr="00621204">
        <w:rPr>
          <w:lang w:val="en-GB"/>
        </w:rPr>
        <w:t xml:space="preserve"> </w:t>
      </w:r>
      <w:r w:rsidRPr="00621204">
        <w:rPr>
          <w:b/>
          <w:bCs/>
          <w:lang w:val="en-GB"/>
        </w:rPr>
        <w:t>(a)</w:t>
      </w:r>
      <w:r w:rsidR="00D54255" w:rsidRPr="00621204">
        <w:rPr>
          <w:lang w:val="en-GB"/>
        </w:rPr>
        <w:t xml:space="preserve"> Pressure array cushion</w:t>
      </w:r>
      <w:r w:rsidR="007C3724" w:rsidRPr="00621204">
        <w:rPr>
          <w:lang w:val="en-GB"/>
        </w:rPr>
        <w:t xml:space="preserve"> </w:t>
      </w:r>
      <w:r w:rsidR="00D54255" w:rsidRPr="00621204">
        <w:rPr>
          <w:lang w:val="en-GB"/>
        </w:rPr>
        <w:t xml:space="preserve">with haptic feedback </w:t>
      </w:r>
      <w:r w:rsidR="00D54255" w:rsidRPr="00621204">
        <w:rPr>
          <w:lang w:val="en-GB"/>
        </w:rPr>
        <w:fldChar w:fldCharType="begin"/>
      </w:r>
      <w:r w:rsidR="005233B7">
        <w:rPr>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621204">
        <w:rPr>
          <w:lang w:val="en-GB"/>
        </w:rPr>
        <w:fldChar w:fldCharType="separate"/>
      </w:r>
      <w:r w:rsidR="005233B7" w:rsidRPr="005233B7">
        <w:t>[49]</w:t>
      </w:r>
      <w:r w:rsidR="00D54255" w:rsidRPr="00621204">
        <w:rPr>
          <w:lang w:val="en-GB"/>
        </w:rPr>
        <w:fldChar w:fldCharType="end"/>
      </w:r>
      <w:r w:rsidRPr="00621204">
        <w:rPr>
          <w:lang w:val="en-GB"/>
        </w:rPr>
        <w:t xml:space="preserve"> </w:t>
      </w:r>
      <w:r w:rsidRPr="00621204">
        <w:rPr>
          <w:b/>
          <w:bCs/>
          <w:lang w:val="en-GB"/>
        </w:rPr>
        <w:t>(</w:t>
      </w:r>
      <w:r w:rsidR="00D54255" w:rsidRPr="00621204">
        <w:rPr>
          <w:b/>
          <w:bCs/>
          <w:lang w:val="en-GB"/>
        </w:rPr>
        <w:t>b</w:t>
      </w:r>
      <w:r w:rsidRPr="00621204">
        <w:rPr>
          <w:b/>
          <w:bCs/>
          <w:lang w:val="en-GB"/>
        </w:rPr>
        <w:t>)</w:t>
      </w:r>
      <w:r w:rsidR="0063104E" w:rsidRPr="00621204">
        <w:rPr>
          <w:lang w:val="en-GB"/>
        </w:rPr>
        <w:t xml:space="preserve"> </w:t>
      </w:r>
      <w:r w:rsidR="00EB6EB2" w:rsidRPr="00621204">
        <w:rPr>
          <w:lang w:val="en-GB"/>
        </w:rPr>
        <w:t xml:space="preserve">Chair fitted with </w:t>
      </w:r>
      <w:r w:rsidR="00D4022C" w:rsidRPr="00621204">
        <w:rPr>
          <w:lang w:val="en-GB"/>
        </w:rPr>
        <w:t xml:space="preserve">2 large pressure sensor array </w:t>
      </w:r>
      <w:r w:rsidR="0063104E" w:rsidRPr="00621204">
        <w:rPr>
          <w:lang w:val="en-GB"/>
        </w:rPr>
        <w:t>modules</w:t>
      </w:r>
      <w:r w:rsidR="003203C3" w:rsidRPr="00621204">
        <w:rPr>
          <w:lang w:val="en-GB"/>
        </w:rPr>
        <w:t xml:space="preserve"> placed on the seating cushion</w:t>
      </w:r>
      <w:r w:rsidR="0063104E" w:rsidRPr="00621204">
        <w:rPr>
          <w:lang w:val="en-GB"/>
        </w:rPr>
        <w:t xml:space="preserve"> </w:t>
      </w:r>
      <w:r w:rsidR="0063104E" w:rsidRPr="00621204">
        <w:rPr>
          <w:lang w:val="en-GB"/>
        </w:rPr>
        <w:fldChar w:fldCharType="begin"/>
      </w:r>
      <w:r w:rsidR="005233B7">
        <w:rPr>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621204">
        <w:rPr>
          <w:lang w:val="en-GB"/>
        </w:rPr>
        <w:fldChar w:fldCharType="separate"/>
      </w:r>
      <w:r w:rsidR="005233B7" w:rsidRPr="005233B7">
        <w:t>[51]</w:t>
      </w:r>
      <w:r w:rsidR="0063104E" w:rsidRPr="00621204">
        <w:rPr>
          <w:lang w:val="en-GB"/>
        </w:rPr>
        <w:fldChar w:fldCharType="end"/>
      </w:r>
      <w:r w:rsidRPr="00621204">
        <w:rPr>
          <w:lang w:val="en-GB"/>
        </w:rPr>
        <w:t xml:space="preserve">; </w:t>
      </w:r>
      <w:r w:rsidRPr="00621204">
        <w:rPr>
          <w:b/>
          <w:bCs/>
          <w:lang w:val="en-GB"/>
        </w:rPr>
        <w:t>(</w:t>
      </w:r>
      <w:r w:rsidR="00FD0DE0" w:rsidRPr="00621204">
        <w:rPr>
          <w:b/>
          <w:bCs/>
          <w:lang w:val="en-GB"/>
        </w:rPr>
        <w:t>c</w:t>
      </w:r>
      <w:r w:rsidRPr="00621204">
        <w:rPr>
          <w:b/>
          <w:bCs/>
          <w:lang w:val="en-GB"/>
        </w:rPr>
        <w:t>)</w:t>
      </w:r>
      <w:r w:rsidR="00FD0DE0" w:rsidRPr="00621204">
        <w:rPr>
          <w:lang w:val="en-GB"/>
        </w:rPr>
        <w:t xml:space="preserve"> </w:t>
      </w:r>
      <w:r w:rsidR="003203C3" w:rsidRPr="00621204">
        <w:rPr>
          <w:lang w:val="en-GB"/>
        </w:rPr>
        <w:t xml:space="preserve">Screen printed pressure sensor placed under the seating cushion </w:t>
      </w:r>
      <w:r w:rsidR="003203C3" w:rsidRPr="00621204">
        <w:rPr>
          <w:lang w:val="en-GB"/>
        </w:rPr>
        <w:fldChar w:fldCharType="begin"/>
      </w:r>
      <w:r w:rsidR="005233B7">
        <w:rPr>
          <w:lang w:val="en-GB"/>
        </w:rPr>
        <w:instrText xml:space="preserve"> ADDIN ZOTERO_ITEM CSL_CITATION {"citationID":"eJsr4hOm","properties":{"formattedCitation":"[50]","plainCitation":"[50]","noteIndex":0},"citationItems":[{"id":105,"uris":["http://zotero.org/groups/5004747/items/N5KK9WGQ"],"itemData":{"id":105,"type":"article-journal","abstract":"This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3203C3" w:rsidRPr="00621204">
        <w:rPr>
          <w:lang w:val="en-GB"/>
        </w:rPr>
        <w:fldChar w:fldCharType="separate"/>
      </w:r>
      <w:r w:rsidR="005233B7" w:rsidRPr="005233B7">
        <w:t>[50]</w:t>
      </w:r>
      <w:r w:rsidR="003203C3" w:rsidRPr="00621204">
        <w:rPr>
          <w:lang w:val="en-GB"/>
        </w:rPr>
        <w:fldChar w:fldCharType="end"/>
      </w:r>
      <w:r w:rsidRPr="00621204">
        <w:rPr>
          <w:lang w:val="en-GB"/>
        </w:rPr>
        <w:t>.</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621204">
              <w:rPr>
                <w:lang w:val="en-GB"/>
                <w:rPrChange w:id="22" w:author="Janusz Kulon" w:date="2024-01-18T12:44:00Z">
                  <w:rPr/>
                </w:rPrChange>
              </w:rPr>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4CD2020D" w:rsidR="00AF40AD" w:rsidRPr="00621204" w:rsidRDefault="00000000" w:rsidP="00406786">
      <w:pPr>
        <w:pStyle w:val="MDPI31text"/>
        <w:ind w:left="0" w:firstLine="0"/>
        <w:rPr>
          <w:lang w:val="en-GB"/>
        </w:rPr>
      </w:pPr>
      <w:r>
        <w:rPr>
          <w:lang w:val="en-GB"/>
        </w:rPr>
        <w:pict w14:anchorId="78FC9612">
          <v:rect id="Ink 56" o:spid="_x0000_s2058" style="position:absolute;left:0;text-align:left;margin-left:591.95pt;margin-top:-30.75pt;width:138.8pt;height:91.55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" annotation="t"/>
          </v:rect>
        </w:pict>
      </w: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242B7025" w:rsidR="00AF40AD" w:rsidRPr="00621204" w:rsidRDefault="00081DFF" w:rsidP="00AF40AD">
      <w:pPr>
        <w:pStyle w:val="MDPI31text"/>
        <w:rPr>
          <w:lang w:val="en-GB"/>
        </w:rPr>
      </w:pPr>
      <w:r w:rsidRPr="00621204">
        <w:rPr>
          <w:lang w:val="en-GB"/>
        </w:rPr>
        <w:t xml:space="preserve">This sensor configuration is </w:t>
      </w:r>
      <w:r w:rsidR="003E2D88" w:rsidRPr="00621204">
        <w:rPr>
          <w:lang w:val="en-GB"/>
        </w:rPr>
        <w:t xml:space="preserve">looks to be a more popular option as more studies </w:t>
      </w:r>
      <w:r w:rsidR="00C46D56" w:rsidRPr="00621204">
        <w:rPr>
          <w:lang w:val="en-GB"/>
        </w:rPr>
        <w:t>implemented this setup compared to its counterpart.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Aminosharieh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xml:space="preserve">. In addition to this, there was a Desktop Graphical User Interface (GUI) application which displayed the senor reading in real-time. Luna-Perejón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00E00C61" w:rsidR="00046064" w:rsidRPr="00621204" w:rsidRDefault="00046064" w:rsidP="00046064">
      <w:pPr>
        <w:pStyle w:val="MDPI51figurecaption"/>
        <w:rPr>
          <w:lang w:val="en-GB"/>
        </w:rPr>
      </w:pPr>
      <w:r w:rsidRPr="00621204">
        <w:rPr>
          <w:b/>
          <w:bCs/>
          <w:lang w:val="en-GB"/>
        </w:rPr>
        <w:t xml:space="preserve">Figure </w:t>
      </w:r>
      <w:r w:rsidR="004A65C8" w:rsidRPr="00621204">
        <w:rPr>
          <w:b/>
          <w:bCs/>
          <w:lang w:val="en-GB"/>
        </w:rPr>
        <w:t>7</w:t>
      </w:r>
      <w:r w:rsidRPr="00621204">
        <w:rPr>
          <w:lang w:val="en-GB"/>
        </w:rPr>
        <w:t xml:space="preserve">. </w:t>
      </w:r>
      <w:r w:rsidR="004A65C8" w:rsidRPr="00621204">
        <w:rPr>
          <w:lang w:val="en-GB"/>
        </w:rPr>
        <w:t xml:space="preserve">Research studies </w:t>
      </w:r>
      <w:r w:rsidR="00DB078C" w:rsidRPr="00621204">
        <w:rPr>
          <w:lang w:val="en-GB"/>
        </w:rPr>
        <w:t>using</w:t>
      </w:r>
      <w:r w:rsidR="00636AF8" w:rsidRPr="00621204">
        <w:rPr>
          <w:lang w:val="en-GB"/>
        </w:rPr>
        <w:t xml:space="preserve"> multiple pressure sensors placed </w:t>
      </w:r>
      <w:r w:rsidR="00347F08" w:rsidRPr="00621204">
        <w:rPr>
          <w:lang w:val="en-GB"/>
        </w:rPr>
        <w:t>around the chair</w:t>
      </w:r>
      <w:r w:rsidRPr="00621204">
        <w:rPr>
          <w:lang w:val="en-GB"/>
        </w:rPr>
        <w:t xml:space="preserve">. </w:t>
      </w:r>
      <w:r w:rsidRPr="00621204">
        <w:rPr>
          <w:b/>
          <w:bCs/>
          <w:lang w:val="en-GB"/>
        </w:rPr>
        <w:t>(a)</w:t>
      </w:r>
      <w:r w:rsidRPr="00621204">
        <w:rPr>
          <w:lang w:val="en-GB"/>
        </w:rPr>
        <w:t xml:space="preserve"> </w:t>
      </w:r>
      <w:r w:rsidR="007C3724" w:rsidRPr="00621204">
        <w:rPr>
          <w:lang w:val="en-GB"/>
        </w:rPr>
        <w:t>Chair fitted with 19 FSR sensor</w:t>
      </w:r>
      <w:r w:rsidR="003D0987" w:rsidRPr="00621204">
        <w:rPr>
          <w:lang w:val="en-GB"/>
        </w:rPr>
        <w:t>s</w:t>
      </w:r>
      <w:r w:rsidR="000E6623" w:rsidRPr="00621204">
        <w:rPr>
          <w:lang w:val="en-GB"/>
        </w:rPr>
        <w:t xml:space="preserve"> </w:t>
      </w:r>
      <w:r w:rsidR="000E6623" w:rsidRPr="00621204">
        <w:rPr>
          <w:lang w:val="en-GB"/>
        </w:rPr>
        <w:fldChar w:fldCharType="begin"/>
      </w:r>
      <w:r w:rsidR="005233B7">
        <w:rPr>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621204">
        <w:rPr>
          <w:lang w:val="en-GB"/>
        </w:rPr>
        <w:fldChar w:fldCharType="separate"/>
      </w:r>
      <w:r w:rsidR="005233B7" w:rsidRPr="005233B7">
        <w:t>[53]</w:t>
      </w:r>
      <w:r w:rsidR="000E6623" w:rsidRPr="00621204">
        <w:rPr>
          <w:lang w:val="en-GB"/>
        </w:rPr>
        <w:fldChar w:fldCharType="end"/>
      </w:r>
      <w:r w:rsidRPr="00621204">
        <w:rPr>
          <w:lang w:val="en-GB"/>
        </w:rPr>
        <w:t xml:space="preserve"> </w:t>
      </w:r>
      <w:r w:rsidRPr="00621204">
        <w:rPr>
          <w:b/>
          <w:bCs/>
          <w:lang w:val="en-GB"/>
        </w:rPr>
        <w:t>(b)</w:t>
      </w:r>
      <w:r w:rsidRPr="00621204">
        <w:rPr>
          <w:lang w:val="en-GB"/>
        </w:rPr>
        <w:t xml:space="preserve"> </w:t>
      </w:r>
      <w:r w:rsidR="00BC3B7D" w:rsidRPr="00621204">
        <w:rPr>
          <w:lang w:val="en-GB"/>
        </w:rPr>
        <w:t>8 FSR sensors placed around the chair</w:t>
      </w:r>
      <w:r w:rsidR="000D19E9" w:rsidRPr="00621204">
        <w:rPr>
          <w:lang w:val="en-GB"/>
        </w:rPr>
        <w:t>; 5</w:t>
      </w:r>
      <w:r w:rsidR="00892729" w:rsidRPr="00621204">
        <w:rPr>
          <w:lang w:val="en-GB"/>
        </w:rPr>
        <w:t xml:space="preserve"> sensors</w:t>
      </w:r>
      <w:r w:rsidR="000D19E9" w:rsidRPr="00621204">
        <w:rPr>
          <w:lang w:val="en-GB"/>
        </w:rPr>
        <w:t xml:space="preserve"> </w:t>
      </w:r>
      <w:r w:rsidR="00B70491" w:rsidRPr="00621204">
        <w:rPr>
          <w:lang w:val="en-GB"/>
        </w:rPr>
        <w:t xml:space="preserve">placed </w:t>
      </w:r>
      <w:r w:rsidR="000D19E9" w:rsidRPr="00621204">
        <w:rPr>
          <w:lang w:val="en-GB"/>
        </w:rPr>
        <w:t>on the sitting cushion and</w:t>
      </w:r>
      <w:r w:rsidR="00892729" w:rsidRPr="00621204">
        <w:rPr>
          <w:lang w:val="en-GB"/>
        </w:rPr>
        <w:t xml:space="preserve"> </w:t>
      </w:r>
      <w:r w:rsidR="000D19E9" w:rsidRPr="00621204">
        <w:rPr>
          <w:lang w:val="en-GB"/>
        </w:rPr>
        <w:t>3</w:t>
      </w:r>
      <w:r w:rsidR="00892729" w:rsidRPr="00621204">
        <w:rPr>
          <w:lang w:val="en-GB"/>
        </w:rPr>
        <w:t xml:space="preserve"> sensors</w:t>
      </w:r>
      <w:r w:rsidR="00B70491" w:rsidRPr="00621204">
        <w:rPr>
          <w:lang w:val="en-GB"/>
        </w:rPr>
        <w:t xml:space="preserve"> added</w:t>
      </w:r>
      <w:r w:rsidR="000D19E9" w:rsidRPr="00621204">
        <w:rPr>
          <w:lang w:val="en-GB"/>
        </w:rPr>
        <w:t xml:space="preserve"> </w:t>
      </w:r>
      <w:r w:rsidR="00892729" w:rsidRPr="00621204">
        <w:rPr>
          <w:lang w:val="en-GB"/>
        </w:rPr>
        <w:t xml:space="preserve">to the </w:t>
      </w:r>
      <w:r w:rsidR="000D19E9" w:rsidRPr="00621204">
        <w:rPr>
          <w:lang w:val="en-GB"/>
        </w:rPr>
        <w:t>back rest</w:t>
      </w:r>
      <w:r w:rsidR="00404B08" w:rsidRPr="00621204">
        <w:rPr>
          <w:lang w:val="en-GB"/>
        </w:rPr>
        <w:t xml:space="preserve"> </w:t>
      </w:r>
      <w:r w:rsidR="00404B08" w:rsidRPr="00621204">
        <w:rPr>
          <w:lang w:val="en-GB"/>
        </w:rPr>
        <w:fldChar w:fldCharType="begin"/>
      </w:r>
      <w:r w:rsidR="005233B7">
        <w:rPr>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621204">
        <w:rPr>
          <w:lang w:val="en-GB"/>
        </w:rPr>
        <w:fldChar w:fldCharType="separate"/>
      </w:r>
      <w:r w:rsidR="005233B7" w:rsidRPr="005233B7">
        <w:t>[55]</w:t>
      </w:r>
      <w:r w:rsidR="00404B08" w:rsidRPr="00621204">
        <w:rPr>
          <w:lang w:val="en-GB"/>
        </w:rPr>
        <w:fldChar w:fldCharType="end"/>
      </w:r>
      <w:r w:rsidR="000D19E9" w:rsidRPr="00621204">
        <w:rPr>
          <w:lang w:val="en-GB"/>
        </w:rPr>
        <w:t xml:space="preserve">. </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Neighbors)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t>
      </w:r>
      <w:r w:rsidR="002423A8" w:rsidRPr="00621204">
        <w:rPr>
          <w:lang w:val="en-GB"/>
        </w:rPr>
        <w:lastRenderedPageBreak/>
        <w:t xml:space="preserve">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B17EA45"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result </w:t>
      </w:r>
      <w:r w:rsidR="00EE4154" w:rsidRPr="00621204">
        <w:rPr>
          <w:lang w:val="en-GB"/>
        </w:rPr>
        <w:t>to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7DAE8"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Desktop 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634D8F7E" w14:textId="77777777" w:rsidR="00CF0A64" w:rsidRPr="00621204" w:rsidRDefault="00CF0A64" w:rsidP="00740AB3">
      <w:pPr>
        <w:pStyle w:val="MDPI31text"/>
        <w:rPr>
          <w:lang w:val="en-GB"/>
        </w:rPr>
      </w:pPr>
    </w:p>
    <w:p w14:paraId="1F194AF5" w14:textId="77777777" w:rsidR="00974214" w:rsidRPr="00621204" w:rsidRDefault="00974214" w:rsidP="00740AB3">
      <w:pPr>
        <w:pStyle w:val="MDPI31text"/>
        <w:rPr>
          <w:lang w:val="en-GB"/>
        </w:rPr>
      </w:pPr>
    </w:p>
    <w:p w14:paraId="21E972B7" w14:textId="77777777" w:rsidR="00974214" w:rsidRDefault="00974214" w:rsidP="00740AB3">
      <w:pPr>
        <w:pStyle w:val="MDPI31text"/>
        <w:rPr>
          <w:lang w:val="en-GB"/>
        </w:rPr>
      </w:pPr>
    </w:p>
    <w:p w14:paraId="5DFB2645" w14:textId="77777777" w:rsidR="000A5D3F" w:rsidRPr="00621204" w:rsidRDefault="000A5D3F" w:rsidP="00740AB3">
      <w:pPr>
        <w:pStyle w:val="MDPI31text"/>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77777777" w:rsidR="00D71F6C" w:rsidRPr="00621204" w:rsidRDefault="00D71F6C" w:rsidP="00D71F6C">
      <w:pPr>
        <w:pStyle w:val="MDPI52figure"/>
        <w:rPr>
          <w:lang w:val="en-GB"/>
        </w:rPr>
      </w:pPr>
      <w:r w:rsidRPr="00621204">
        <w:rPr>
          <w:noProof/>
          <w:lang w:val="en-GB"/>
        </w:rPr>
        <w:drawing>
          <wp:inline distT="0" distB="0" distL="0" distR="0" wp14:anchorId="7EB42DCA" wp14:editId="614D9B23">
            <wp:extent cx="4895850" cy="3190875"/>
            <wp:effectExtent l="0" t="0" r="0" b="0"/>
            <wp:docPr id="596065058"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LBCNet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46D61D28" w14:textId="7A68B2BF" w:rsidR="002902DA" w:rsidRDefault="002902DA" w:rsidP="002902D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Bourahmoune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13C6C16C" w14:textId="77777777" w:rsidR="002902DA" w:rsidRDefault="002902DA" w:rsidP="00F66393">
      <w:pPr>
        <w:pStyle w:val="MDPI31text"/>
        <w:rPr>
          <w:lang w:val="en-GB"/>
        </w:rPr>
      </w:pPr>
    </w:p>
    <w:p w14:paraId="7C4C54CD" w14:textId="77777777" w:rsidR="00AB0B3E" w:rsidRPr="00621204" w:rsidRDefault="00AB0B3E" w:rsidP="006E664B">
      <w:pPr>
        <w:pStyle w:val="MDPI52figure"/>
        <w:rPr>
          <w:lang w:val="en-GB"/>
        </w:rPr>
      </w:pPr>
      <w:r w:rsidRPr="00621204">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31A1B80" w14:textId="1D6FCD8E"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w:t>
      </w:r>
      <w:r w:rsidRPr="00621204">
        <w:rPr>
          <w:color w:val="auto"/>
          <w:lang w:val="en-GB"/>
        </w:rPr>
        <w:lastRenderedPageBreak/>
        <w:t>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0F1CA2F0" w:rsidR="00617BCB" w:rsidRPr="00621204" w:rsidRDefault="00617BCB" w:rsidP="00D45936">
      <w:pPr>
        <w:pStyle w:val="MDPI31text"/>
        <w:rPr>
          <w:lang w:val="en-GB"/>
        </w:rPr>
      </w:pPr>
      <w:r w:rsidRPr="00621204">
        <w:rPr>
          <w:lang w:val="en-GB"/>
        </w:rPr>
        <w:t xml:space="preserve">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 In the area of sitting posture classification, various machine learning models have been employed, with many achieving a high classification accuracy rate of 90%. Despite these successes, </w:t>
      </w:r>
      <w:r w:rsidRPr="00621204">
        <w:rPr>
          <w:lang w:val="en-GB"/>
        </w:rPr>
        <w:lastRenderedPageBreak/>
        <w:t xml:space="preserve">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77777777" w:rsidR="009B7C0A" w:rsidRPr="00621204" w:rsidRDefault="00617BCB" w:rsidP="00D45936">
      <w:pPr>
        <w:pStyle w:val="MDPI31text"/>
        <w:rPr>
          <w:lang w:val="en-GB"/>
        </w:rPr>
      </w:pPr>
      <w:r w:rsidRPr="00621204">
        <w:rPr>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621204">
        <w:rPr>
          <w:lang w:val="en-GB"/>
        </w:rPr>
        <w:t xml:space="preserve"> </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08E03B74" w14:textId="77777777" w:rsidR="002020B1" w:rsidRPr="00621204" w:rsidRDefault="002020B1" w:rsidP="00617BCB">
      <w:pPr>
        <w:pStyle w:val="MDPI62BackMatter"/>
        <w:spacing w:before="240"/>
        <w:rPr>
          <w:color w:val="auto"/>
          <w:sz w:val="20"/>
          <w:szCs w:val="22"/>
          <w:lang w:val="en-GB" w:eastAsia="de-DE"/>
        </w:rPr>
      </w:pPr>
    </w:p>
    <w:p w14:paraId="67642AEC" w14:textId="6A5C9111" w:rsidR="00E93210" w:rsidRPr="00621204" w:rsidRDefault="00E93210" w:rsidP="00617BCB">
      <w:pPr>
        <w:pStyle w:val="MDPI62BackMatter"/>
        <w:spacing w:before="240"/>
        <w:rPr>
          <w:lang w:val="en-GB"/>
        </w:rPr>
      </w:pPr>
      <w:r w:rsidRPr="00621204">
        <w:rPr>
          <w:b/>
          <w:lang w:val="en-GB"/>
        </w:rPr>
        <w:t>Supplementary Materials:</w:t>
      </w:r>
      <w:r w:rsidR="00EF6C57" w:rsidRPr="00621204">
        <w:rPr>
          <w:b/>
          <w:lang w:val="en-GB"/>
        </w:rPr>
        <w:t xml:space="preserve"> </w:t>
      </w:r>
      <w:r w:rsidR="003F1D3D" w:rsidRPr="00621204">
        <w:rPr>
          <w:lang w:val="en-GB"/>
        </w:rPr>
        <w:t>__</w:t>
      </w:r>
    </w:p>
    <w:p w14:paraId="08CF8FFB" w14:textId="4D59D4F2" w:rsidR="00E93210" w:rsidRPr="00621204" w:rsidRDefault="00E93210" w:rsidP="00E93210">
      <w:pPr>
        <w:pStyle w:val="MDPI62BackMatter"/>
        <w:rPr>
          <w:lang w:val="en-GB"/>
        </w:rPr>
      </w:pPr>
      <w:r w:rsidRPr="00621204">
        <w:rPr>
          <w:b/>
          <w:lang w:val="en-GB"/>
        </w:rPr>
        <w:t>Author Contributions:</w:t>
      </w:r>
      <w:r w:rsidRPr="00621204">
        <w:rPr>
          <w:lang w:val="en-GB"/>
        </w:rPr>
        <w:t xml:space="preserve"> </w:t>
      </w:r>
      <w:r w:rsidR="003F1D3D" w:rsidRPr="00621204">
        <w:rPr>
          <w:lang w:val="en-GB"/>
        </w:rPr>
        <w:t>___</w:t>
      </w:r>
    </w:p>
    <w:p w14:paraId="1DD34768" w14:textId="5B0925FF" w:rsidR="00E93210" w:rsidRPr="00621204" w:rsidRDefault="00E93210" w:rsidP="00E93210">
      <w:pPr>
        <w:pStyle w:val="MDPI62BackMatter"/>
        <w:rPr>
          <w:lang w:val="en-GB"/>
        </w:rPr>
      </w:pPr>
      <w:r w:rsidRPr="00621204">
        <w:rPr>
          <w:b/>
          <w:lang w:val="en-GB"/>
        </w:rPr>
        <w:t>Funding:</w:t>
      </w:r>
      <w:r w:rsidRPr="00621204">
        <w:rPr>
          <w:lang w:val="en-GB"/>
        </w:rPr>
        <w:t xml:space="preserve"> </w:t>
      </w:r>
      <w:r w:rsidR="001718DC" w:rsidRPr="00621204">
        <w:rPr>
          <w:lang w:val="en-GB"/>
        </w:rPr>
        <w:t>___</w:t>
      </w:r>
    </w:p>
    <w:p w14:paraId="4D673599" w14:textId="0663E5BF" w:rsidR="00AE2596" w:rsidRPr="00621204" w:rsidRDefault="00AE2596" w:rsidP="00AE2596">
      <w:pPr>
        <w:pStyle w:val="MDPI62BackMatter"/>
        <w:rPr>
          <w:b/>
          <w:lang w:val="en-GB"/>
        </w:rPr>
      </w:pPr>
      <w:bookmarkStart w:id="23" w:name="_Hlk89945590"/>
      <w:bookmarkStart w:id="24" w:name="_Hlk60054323"/>
      <w:r w:rsidRPr="00621204">
        <w:rPr>
          <w:b/>
          <w:lang w:val="en-GB"/>
        </w:rPr>
        <w:t xml:space="preserve">Institutional Review Board Statement: </w:t>
      </w:r>
      <w:r w:rsidR="001718DC" w:rsidRPr="00621204">
        <w:rPr>
          <w:lang w:val="en-GB"/>
        </w:rPr>
        <w:t>Not applicable</w:t>
      </w:r>
    </w:p>
    <w:bookmarkEnd w:id="23"/>
    <w:p w14:paraId="4D5C400A" w14:textId="549E61AD" w:rsidR="00974880" w:rsidRPr="00621204" w:rsidRDefault="00974880" w:rsidP="008F070A">
      <w:pPr>
        <w:pStyle w:val="MDPI62BackMatter"/>
        <w:spacing w:after="0"/>
        <w:rPr>
          <w:lang w:val="en-GB"/>
        </w:rPr>
      </w:pPr>
      <w:r w:rsidRPr="00621204">
        <w:rPr>
          <w:b/>
          <w:lang w:val="en-GB"/>
        </w:rPr>
        <w:t xml:space="preserve">Informed Consent Statement: </w:t>
      </w:r>
      <w:r w:rsidR="008F070A" w:rsidRPr="00621204">
        <w:rPr>
          <w:lang w:val="en-GB"/>
        </w:rPr>
        <w:t>Not Applicable</w:t>
      </w:r>
    </w:p>
    <w:bookmarkEnd w:id="24"/>
    <w:p w14:paraId="67119B1E" w14:textId="153C65F1" w:rsidR="00B958EA" w:rsidRPr="00621204" w:rsidRDefault="00B958EA" w:rsidP="00B958EA">
      <w:pPr>
        <w:pStyle w:val="MDPI62BackMatter"/>
        <w:rPr>
          <w:lang w:val="en-GB"/>
        </w:rPr>
      </w:pPr>
      <w:r w:rsidRPr="00621204">
        <w:rPr>
          <w:b/>
          <w:lang w:val="en-GB"/>
        </w:rPr>
        <w:t>Data Availability Statement:</w:t>
      </w:r>
      <w:r w:rsidRPr="00621204">
        <w:rPr>
          <w:lang w:val="en-GB"/>
        </w:rPr>
        <w:t xml:space="preserve"> </w:t>
      </w:r>
      <w:r w:rsidR="008F070A" w:rsidRPr="00621204">
        <w:rPr>
          <w:lang w:val="en-GB"/>
        </w:rPr>
        <w:t>___</w:t>
      </w:r>
    </w:p>
    <w:p w14:paraId="2978C5C9" w14:textId="2D1CA4DA" w:rsidR="00E93210" w:rsidRPr="00621204" w:rsidRDefault="00E93210" w:rsidP="00E93210">
      <w:pPr>
        <w:pStyle w:val="MDPI62BackMatter"/>
        <w:rPr>
          <w:lang w:val="en-GB"/>
        </w:rPr>
      </w:pPr>
      <w:r w:rsidRPr="00621204">
        <w:rPr>
          <w:b/>
          <w:lang w:val="en-GB"/>
        </w:rPr>
        <w:t>Acknowledgments:</w:t>
      </w:r>
      <w:r w:rsidRPr="00621204">
        <w:rPr>
          <w:lang w:val="en-GB"/>
        </w:rPr>
        <w:t xml:space="preserve"> </w:t>
      </w:r>
      <w:r w:rsidR="008F070A" w:rsidRPr="00621204">
        <w:rPr>
          <w:lang w:val="en-GB"/>
        </w:rPr>
        <w:t>___</w:t>
      </w:r>
    </w:p>
    <w:p w14:paraId="19487B7A" w14:textId="585FBE66" w:rsidR="00E93210" w:rsidRPr="00621204" w:rsidRDefault="00E93210" w:rsidP="00E93210">
      <w:pPr>
        <w:pStyle w:val="MDPI62BackMatter"/>
        <w:rPr>
          <w:lang w:val="en-GB"/>
        </w:rPr>
      </w:pPr>
      <w:r w:rsidRPr="00621204">
        <w:rPr>
          <w:b/>
          <w:lang w:val="en-GB"/>
        </w:rPr>
        <w:t>Conflicts of Interest:</w:t>
      </w:r>
      <w:r w:rsidRPr="00621204">
        <w:rPr>
          <w:lang w:val="en-GB"/>
        </w:rPr>
        <w:t xml:space="preserve"> </w:t>
      </w:r>
      <w:r w:rsidR="005C56E0" w:rsidRPr="00621204">
        <w:rPr>
          <w:lang w:val="en-GB"/>
        </w:rPr>
        <w:t>There are no conflicts of interest among authors.</w:t>
      </w:r>
    </w:p>
    <w:p w14:paraId="769568BC" w14:textId="77777777" w:rsidR="008F070A" w:rsidRPr="00621204" w:rsidRDefault="008F070A" w:rsidP="00E93210">
      <w:pPr>
        <w:pStyle w:val="MDPI62BackMatter"/>
        <w:rPr>
          <w:lang w:val="en-GB"/>
        </w:rPr>
      </w:pPr>
    </w:p>
    <w:p w14:paraId="17407DD6" w14:textId="77777777" w:rsidR="008F070A" w:rsidRPr="00621204" w:rsidRDefault="008F070A" w:rsidP="00E93210">
      <w:pPr>
        <w:pStyle w:val="MDPI62BackMatter"/>
        <w:rPr>
          <w:lang w:val="en-GB"/>
        </w:rPr>
      </w:pPr>
    </w:p>
    <w:p w14:paraId="114B67C0" w14:textId="77777777" w:rsidR="004F5641" w:rsidRPr="00621204" w:rsidRDefault="004F5641" w:rsidP="00E93210">
      <w:pPr>
        <w:pStyle w:val="MDPI62BackMatter"/>
        <w:rPr>
          <w:lang w:val="en-GB"/>
        </w:rPr>
      </w:pPr>
    </w:p>
    <w:p w14:paraId="3C6653B2" w14:textId="77777777" w:rsidR="004F5641" w:rsidRPr="00621204" w:rsidRDefault="004F5641" w:rsidP="00E93210">
      <w:pPr>
        <w:pStyle w:val="MDPI62BackMatter"/>
        <w:rPr>
          <w:lang w:val="en-GB"/>
        </w:rPr>
      </w:pPr>
    </w:p>
    <w:p w14:paraId="3A48E7AF" w14:textId="77777777" w:rsidR="004F5641" w:rsidRPr="00621204" w:rsidRDefault="004F5641" w:rsidP="00E93210">
      <w:pPr>
        <w:pStyle w:val="MDPI62BackMatter"/>
        <w:rPr>
          <w:lang w:val="en-GB"/>
        </w:rPr>
      </w:pPr>
    </w:p>
    <w:p w14:paraId="3281AA59" w14:textId="77777777" w:rsidR="004F5641" w:rsidRPr="00621204" w:rsidRDefault="004F5641" w:rsidP="00E93210">
      <w:pPr>
        <w:pStyle w:val="MDPI62BackMatter"/>
        <w:rPr>
          <w:lang w:val="en-GB"/>
        </w:rPr>
      </w:pPr>
    </w:p>
    <w:p w14:paraId="0BABDA54" w14:textId="77777777" w:rsidR="004F5641" w:rsidRPr="00621204" w:rsidRDefault="004F5641" w:rsidP="00E93210">
      <w:pPr>
        <w:pStyle w:val="MDPI62BackMatter"/>
        <w:rPr>
          <w:lang w:val="en-GB"/>
        </w:rPr>
      </w:pPr>
    </w:p>
    <w:p w14:paraId="64B6A9D5" w14:textId="77777777" w:rsidR="004F5641" w:rsidRPr="00621204" w:rsidRDefault="004F5641" w:rsidP="00E93210">
      <w:pPr>
        <w:pStyle w:val="MDPI62BackMatter"/>
        <w:rPr>
          <w:lang w:val="en-GB"/>
        </w:rPr>
      </w:pPr>
    </w:p>
    <w:p w14:paraId="253C52B7" w14:textId="77777777" w:rsidR="004F5641" w:rsidRPr="00621204" w:rsidRDefault="004F5641" w:rsidP="00E93210">
      <w:pPr>
        <w:pStyle w:val="MDPI62BackMatter"/>
        <w:rPr>
          <w:lang w:val="en-GB"/>
        </w:rPr>
      </w:pPr>
    </w:p>
    <w:p w14:paraId="63A0A701" w14:textId="77777777" w:rsidR="004F5641" w:rsidRPr="00621204" w:rsidRDefault="004F5641" w:rsidP="00E93210">
      <w:pPr>
        <w:pStyle w:val="MDPI62BackMatter"/>
        <w:rPr>
          <w:lang w:val="en-GB"/>
        </w:rPr>
      </w:pPr>
    </w:p>
    <w:p w14:paraId="4F3AE203" w14:textId="77777777" w:rsidR="004F5641" w:rsidRPr="00621204" w:rsidRDefault="004F5641" w:rsidP="00E93210">
      <w:pPr>
        <w:pStyle w:val="MDPI62BackMatter"/>
        <w:rPr>
          <w:lang w:val="en-GB"/>
        </w:rPr>
      </w:pPr>
    </w:p>
    <w:p w14:paraId="35739DD9" w14:textId="77777777" w:rsidR="004F5641" w:rsidRPr="00621204" w:rsidRDefault="004F5641" w:rsidP="00E93210">
      <w:pPr>
        <w:pStyle w:val="MDPI62BackMatter"/>
        <w:rPr>
          <w:lang w:val="en-GB"/>
        </w:rPr>
      </w:pPr>
    </w:p>
    <w:p w14:paraId="4D96F7B7" w14:textId="3ADA6200" w:rsidR="00E93210" w:rsidRPr="00621204" w:rsidRDefault="00E93210" w:rsidP="00070792">
      <w:pPr>
        <w:pStyle w:val="MDPI21heading1"/>
        <w:ind w:left="0"/>
        <w:rPr>
          <w:lang w:val="en-GB"/>
        </w:rPr>
      </w:pPr>
      <w:r w:rsidRPr="00621204">
        <w:rPr>
          <w:lang w:val="en-GB"/>
        </w:rPr>
        <w:t>References</w:t>
      </w:r>
    </w:p>
    <w:p w14:paraId="2DEFF636" w14:textId="77777777" w:rsidR="000A5D3F" w:rsidRDefault="007A08BB" w:rsidP="000A5D3F">
      <w:pPr>
        <w:pStyle w:val="Bibliography"/>
      </w:pPr>
      <w:r w:rsidRPr="00621204">
        <w:fldChar w:fldCharType="begin"/>
      </w:r>
      <w:r w:rsidR="00663106">
        <w:instrText xml:space="preserve"> ADDIN ZOTERO_BIBL {"uncited":[],"omitted":[],"custom":[]} CSL_BIBLIOGRAPHY </w:instrText>
      </w:r>
      <w:r w:rsidRPr="00621204">
        <w:fldChar w:fldCharType="separate"/>
      </w:r>
      <w:r w:rsidR="000A5D3F">
        <w:t xml:space="preserve">1. </w:t>
      </w:r>
      <w:r w:rsidR="000A5D3F">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0A5D3F">
        <w:rPr>
          <w:i/>
          <w:iCs/>
        </w:rPr>
        <w:t>The Lancet Rheumatology</w:t>
      </w:r>
      <w:r w:rsidR="000A5D3F">
        <w:t xml:space="preserve"> </w:t>
      </w:r>
      <w:r w:rsidR="000A5D3F">
        <w:rPr>
          <w:b/>
          <w:bCs/>
        </w:rPr>
        <w:t>2023</w:t>
      </w:r>
      <w:r w:rsidR="000A5D3F">
        <w:t xml:space="preserve">, </w:t>
      </w:r>
      <w:r w:rsidR="000A5D3F">
        <w:rPr>
          <w:i/>
          <w:iCs/>
        </w:rPr>
        <w:t>5</w:t>
      </w:r>
      <w:r w:rsidR="000A5D3F">
        <w:t>, e670–e682, doi:10.1016/S2665-9913(23)00232-1.</w:t>
      </w:r>
    </w:p>
    <w:p w14:paraId="69C539BA" w14:textId="77777777" w:rsidR="000A5D3F" w:rsidRDefault="000A5D3F" w:rsidP="000A5D3F">
      <w:pPr>
        <w:pStyle w:val="Bibliography"/>
      </w:pPr>
      <w:r>
        <w:lastRenderedPageBreak/>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4E4489AF" w14:textId="77777777" w:rsidR="000A5D3F" w:rsidRDefault="000A5D3F" w:rsidP="000A5D3F">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3662D4BE" w14:textId="77777777" w:rsidR="000A5D3F" w:rsidRDefault="000A5D3F" w:rsidP="000A5D3F">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8885285" w14:textId="77777777" w:rsidR="000A5D3F" w:rsidRDefault="000A5D3F" w:rsidP="000A5D3F">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70D27575" w14:textId="77777777" w:rsidR="000A5D3F" w:rsidRDefault="000A5D3F" w:rsidP="000A5D3F">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4F0EBBC" w14:textId="77777777" w:rsidR="000A5D3F" w:rsidRDefault="000A5D3F" w:rsidP="000A5D3F">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39906A3B" w14:textId="77777777" w:rsidR="000A5D3F" w:rsidRDefault="000A5D3F" w:rsidP="000A5D3F">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74483897" w14:textId="77777777" w:rsidR="000A5D3F" w:rsidRDefault="000A5D3F" w:rsidP="000A5D3F">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11AFECEC" w14:textId="77777777" w:rsidR="000A5D3F" w:rsidRDefault="000A5D3F" w:rsidP="000A5D3F">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2520DB26" w14:textId="77777777" w:rsidR="000A5D3F" w:rsidRDefault="000A5D3F" w:rsidP="000A5D3F">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78840A3B" w14:textId="77777777" w:rsidR="000A5D3F" w:rsidRDefault="000A5D3F" w:rsidP="000A5D3F">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C8979EF" w14:textId="77777777" w:rsidR="000A5D3F" w:rsidRDefault="000A5D3F" w:rsidP="000A5D3F">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4117B372" w14:textId="77777777" w:rsidR="000A5D3F" w:rsidRDefault="000A5D3F" w:rsidP="000A5D3F">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454BEC5D" w14:textId="77777777" w:rsidR="000A5D3F" w:rsidRDefault="000A5D3F" w:rsidP="000A5D3F">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0CB77E5C" w14:textId="77777777" w:rsidR="000A5D3F" w:rsidRDefault="000A5D3F" w:rsidP="000A5D3F">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76774957" w14:textId="77777777" w:rsidR="000A5D3F" w:rsidRDefault="000A5D3F" w:rsidP="000A5D3F">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5945781A" w14:textId="77777777" w:rsidR="000A5D3F" w:rsidRDefault="000A5D3F" w:rsidP="000A5D3F">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591D740E" w14:textId="77777777" w:rsidR="000A5D3F" w:rsidRDefault="000A5D3F" w:rsidP="000A5D3F">
      <w:pPr>
        <w:pStyle w:val="Bibliography"/>
      </w:pPr>
      <w:r>
        <w:lastRenderedPageBreak/>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59FA2B87" w14:textId="77777777" w:rsidR="000A5D3F" w:rsidRDefault="000A5D3F" w:rsidP="000A5D3F">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6D64D034" w14:textId="77777777" w:rsidR="000A5D3F" w:rsidRDefault="000A5D3F" w:rsidP="000A5D3F">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4F9445E3" w14:textId="77777777" w:rsidR="000A5D3F" w:rsidRDefault="000A5D3F" w:rsidP="000A5D3F">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0649FDFE" w14:textId="77777777" w:rsidR="000A5D3F" w:rsidRDefault="000A5D3F" w:rsidP="000A5D3F">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5FA1BBA9" w14:textId="77777777" w:rsidR="000A5D3F" w:rsidRDefault="000A5D3F" w:rsidP="000A5D3F">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5AA919AF" w14:textId="77777777" w:rsidR="000A5D3F" w:rsidRDefault="000A5D3F" w:rsidP="000A5D3F">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244B3FDE" w14:textId="77777777" w:rsidR="000A5D3F" w:rsidRDefault="000A5D3F" w:rsidP="000A5D3F">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75DDF3B3" w14:textId="77777777" w:rsidR="000A5D3F" w:rsidRDefault="000A5D3F" w:rsidP="000A5D3F">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5EDB01E0" w14:textId="77777777" w:rsidR="000A5D3F" w:rsidRDefault="000A5D3F" w:rsidP="000A5D3F">
      <w:pPr>
        <w:pStyle w:val="Bibliography"/>
      </w:pPr>
      <w:r>
        <w:t xml:space="preserve">28. </w:t>
      </w:r>
      <w:r>
        <w:tab/>
        <w:t>Ohmite Ohmite FSR Series Integration Guide: Force Sensing Resistor 2018.</w:t>
      </w:r>
    </w:p>
    <w:p w14:paraId="12E3E54A" w14:textId="77777777" w:rsidR="000A5D3F" w:rsidRDefault="000A5D3F" w:rsidP="000A5D3F">
      <w:pPr>
        <w:pStyle w:val="Bibliography"/>
      </w:pPr>
      <w:r>
        <w:t xml:space="preserve">29. </w:t>
      </w:r>
      <w:r>
        <w:tab/>
        <w:t>Interlink Electronics FSR 402 Data Sheet.</w:t>
      </w:r>
    </w:p>
    <w:p w14:paraId="4BE00579" w14:textId="77777777" w:rsidR="000A5D3F" w:rsidRDefault="000A5D3F" w:rsidP="000A5D3F">
      <w:pPr>
        <w:pStyle w:val="Bibliography"/>
      </w:pPr>
      <w:r>
        <w:t xml:space="preserve">30. </w:t>
      </w:r>
      <w:r>
        <w:tab/>
        <w:t>Interlink Electronics FSR 406 Data Sheet.</w:t>
      </w:r>
    </w:p>
    <w:p w14:paraId="6C3ED8A2" w14:textId="77777777" w:rsidR="000A5D3F" w:rsidRDefault="000A5D3F" w:rsidP="000A5D3F">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4209AB59" w14:textId="77777777" w:rsidR="000A5D3F" w:rsidRDefault="000A5D3F" w:rsidP="000A5D3F">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07FF4FC6" w14:textId="77777777" w:rsidR="000A5D3F" w:rsidRDefault="000A5D3F" w:rsidP="000A5D3F">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68A41B9F" w14:textId="77777777" w:rsidR="000A5D3F" w:rsidRDefault="000A5D3F" w:rsidP="000A5D3F">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7AC4818B" w14:textId="77777777" w:rsidR="000A5D3F" w:rsidRDefault="000A5D3F" w:rsidP="000A5D3F">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5FAAA914" w14:textId="77777777" w:rsidR="000A5D3F" w:rsidRDefault="000A5D3F" w:rsidP="000A5D3F">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31256093" w14:textId="77777777" w:rsidR="000A5D3F" w:rsidRDefault="000A5D3F" w:rsidP="000A5D3F">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01F6A7FF" w14:textId="77777777" w:rsidR="000A5D3F" w:rsidRDefault="000A5D3F" w:rsidP="000A5D3F">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6E9784C7" w14:textId="77777777" w:rsidR="000A5D3F" w:rsidRDefault="000A5D3F" w:rsidP="000A5D3F">
      <w:pPr>
        <w:pStyle w:val="Bibliography"/>
      </w:pPr>
      <w:r>
        <w:lastRenderedPageBreak/>
        <w:t xml:space="preserve">39. </w:t>
      </w:r>
      <w:r>
        <w:tab/>
        <w:t>SpectraSymbol Flex Sensor Data Sheet 2014.</w:t>
      </w:r>
    </w:p>
    <w:p w14:paraId="45CDA767" w14:textId="77777777" w:rsidR="000A5D3F" w:rsidRDefault="000A5D3F" w:rsidP="000A5D3F">
      <w:pPr>
        <w:pStyle w:val="Bibliography"/>
      </w:pPr>
      <w:r>
        <w:t xml:space="preserve">40. </w:t>
      </w:r>
      <w:r>
        <w:tab/>
        <w:t>SpectraSymbol Flex Sensor 2.2.</w:t>
      </w:r>
    </w:p>
    <w:p w14:paraId="7D9BF48E" w14:textId="77777777" w:rsidR="000A5D3F" w:rsidRDefault="000A5D3F" w:rsidP="000A5D3F">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6301D921" w14:textId="77777777" w:rsidR="000A5D3F" w:rsidRDefault="000A5D3F" w:rsidP="000A5D3F">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58F3B668" w14:textId="77777777" w:rsidR="000A5D3F" w:rsidRDefault="000A5D3F" w:rsidP="000A5D3F">
      <w:pPr>
        <w:pStyle w:val="Bibliography"/>
      </w:pPr>
      <w:r>
        <w:t xml:space="preserve">43.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18A99172" w14:textId="77777777" w:rsidR="000A5D3F" w:rsidRDefault="000A5D3F" w:rsidP="000A5D3F">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3C3D77D7" w14:textId="77777777" w:rsidR="000A5D3F" w:rsidRDefault="000A5D3F" w:rsidP="000A5D3F">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1D2B3A24" w14:textId="77777777" w:rsidR="000A5D3F" w:rsidRDefault="000A5D3F" w:rsidP="000A5D3F">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1E62320D" w14:textId="77777777" w:rsidR="000A5D3F" w:rsidRDefault="000A5D3F" w:rsidP="000A5D3F">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3826CE53" w14:textId="77777777" w:rsidR="000A5D3F" w:rsidRDefault="000A5D3F" w:rsidP="000A5D3F">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43C6296F" w14:textId="77777777" w:rsidR="000A5D3F" w:rsidRDefault="000A5D3F" w:rsidP="000A5D3F">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43054A7" w14:textId="77777777" w:rsidR="000A5D3F" w:rsidRDefault="000A5D3F" w:rsidP="000A5D3F">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6D2C4F86" w14:textId="77777777" w:rsidR="000A5D3F" w:rsidRDefault="000A5D3F" w:rsidP="000A5D3F">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57F3C51C" w14:textId="77777777" w:rsidR="000A5D3F" w:rsidRDefault="000A5D3F" w:rsidP="000A5D3F">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3DDD9FB5" w14:textId="77777777" w:rsidR="000A5D3F" w:rsidRDefault="000A5D3F" w:rsidP="000A5D3F">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7A44C91A" w14:textId="77777777" w:rsidR="000A5D3F" w:rsidRDefault="000A5D3F" w:rsidP="000A5D3F">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BE3EF4B" w14:textId="77777777" w:rsidR="000A5D3F" w:rsidRDefault="000A5D3F" w:rsidP="000A5D3F">
      <w:pPr>
        <w:pStyle w:val="Bibliography"/>
      </w:pPr>
      <w:r>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325FEC09" w14:textId="77777777" w:rsidR="000A5D3F" w:rsidRDefault="000A5D3F" w:rsidP="000A5D3F">
      <w:pPr>
        <w:pStyle w:val="Bibliography"/>
      </w:pPr>
      <w:r>
        <w:lastRenderedPageBreak/>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24EEDC4E" w14:textId="77777777" w:rsidR="000A5D3F" w:rsidRDefault="000A5D3F" w:rsidP="000A5D3F">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7A86574D" w14:textId="77777777" w:rsidR="000A5D3F" w:rsidRDefault="000A5D3F" w:rsidP="000A5D3F">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0ED0234E" w14:textId="77777777" w:rsidR="000A5D3F" w:rsidRDefault="000A5D3F" w:rsidP="000A5D3F">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61E72467" w14:textId="77777777" w:rsidR="000A5D3F" w:rsidRDefault="000A5D3F" w:rsidP="000A5D3F">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7B6C5EAD" w14:textId="77777777" w:rsidR="000A5D3F" w:rsidRDefault="000A5D3F" w:rsidP="000A5D3F">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07791C32" w14:textId="77777777" w:rsidR="000A5D3F" w:rsidRDefault="000A5D3F" w:rsidP="000A5D3F">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4C3B5BB1" w14:textId="77777777" w:rsidR="000A5D3F" w:rsidRDefault="000A5D3F" w:rsidP="000A5D3F">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1C39719D" w14:textId="77777777" w:rsidR="000A5D3F" w:rsidRDefault="000A5D3F" w:rsidP="000A5D3F">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62C8657B" w14:textId="77777777" w:rsidR="000A5D3F" w:rsidRDefault="000A5D3F" w:rsidP="000A5D3F">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CEA0A88" w14:textId="77777777" w:rsidR="000A5D3F" w:rsidRDefault="000A5D3F" w:rsidP="000A5D3F">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79A2DDFE" w14:textId="77777777" w:rsidR="000A5D3F" w:rsidRDefault="000A5D3F" w:rsidP="000A5D3F">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782B4A43" w14:textId="77777777" w:rsidR="000A5D3F" w:rsidRDefault="000A5D3F" w:rsidP="000A5D3F">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FCCE93F" w14:textId="77777777" w:rsidR="000A5D3F" w:rsidRDefault="000A5D3F" w:rsidP="000A5D3F">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631CE7EE" w14:textId="77777777" w:rsidR="000A5D3F" w:rsidRDefault="000A5D3F" w:rsidP="000A5D3F">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66FA91B1" w14:textId="77777777" w:rsidR="000A5D3F" w:rsidRDefault="000A5D3F" w:rsidP="000A5D3F">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35B41349" w14:textId="77777777" w:rsidR="000A5D3F" w:rsidRDefault="000A5D3F" w:rsidP="000A5D3F">
      <w:pPr>
        <w:pStyle w:val="Bibliography"/>
      </w:pPr>
      <w:r>
        <w:lastRenderedPageBreak/>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5854A525" w14:textId="77777777" w:rsidR="000A5D3F" w:rsidRDefault="000A5D3F" w:rsidP="000A5D3F">
      <w:pPr>
        <w:pStyle w:val="Bibliography"/>
      </w:pPr>
      <w:r>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CD0C967" w14:textId="1FA18159" w:rsidR="007D65C8" w:rsidRPr="00621204" w:rsidRDefault="007A08BB" w:rsidP="007A08BB">
      <w:pPr>
        <w:pStyle w:val="MDPI21heading1"/>
        <w:ind w:left="0"/>
        <w:rPr>
          <w:lang w:val="en-GB"/>
        </w:rPr>
      </w:pPr>
      <w:r w:rsidRPr="00621204">
        <w:rPr>
          <w:lang w:val="en-GB"/>
        </w:rPr>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1B261D">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anusz Kulon" w:date="2024-01-18T12:45:00Z" w:initials="JK">
    <w:p w14:paraId="6DAD7049" w14:textId="77777777" w:rsidR="00246D7F" w:rsidRPr="00621204" w:rsidRDefault="00E276EB" w:rsidP="00246D7F">
      <w:pPr>
        <w:pStyle w:val="CommentText"/>
        <w:jc w:val="left"/>
      </w:pPr>
      <w:r w:rsidRPr="00621204">
        <w:rPr>
          <w:rStyle w:val="CommentReference"/>
        </w:rPr>
        <w:annotationRef/>
      </w:r>
      <w:r w:rsidR="00246D7F" w:rsidRPr="00621204">
        <w:t>Expand co authors review papers are collaborative and done by experts  in the field</w:t>
      </w:r>
    </w:p>
  </w:comment>
  <w:comment w:id="2" w:author="Janusz Kulon" w:date="2024-01-18T12:45:00Z" w:initials="JK">
    <w:p w14:paraId="6FC4CB5D" w14:textId="77777777" w:rsidR="000965BE" w:rsidRPr="00621204" w:rsidRDefault="000965BE" w:rsidP="000965BE">
      <w:pPr>
        <w:pStyle w:val="CommentText"/>
        <w:jc w:val="left"/>
      </w:pPr>
      <w:r w:rsidRPr="00621204">
        <w:rPr>
          <w:rStyle w:val="CommentReference"/>
        </w:rPr>
        <w:annotationRef/>
      </w:r>
      <w:r w:rsidRPr="00621204">
        <w:t>Expand co authors review papers are collaborative and done by experts  in the field</w:t>
      </w:r>
    </w:p>
  </w:comment>
  <w:comment w:id="3" w:author="Janusz Kulon" w:date="2024-01-18T12:45:00Z" w:initials="JK">
    <w:p w14:paraId="73427861" w14:textId="77777777" w:rsidR="000965BE" w:rsidRPr="00621204" w:rsidRDefault="000965BE" w:rsidP="000965BE">
      <w:pPr>
        <w:pStyle w:val="CommentText"/>
        <w:jc w:val="left"/>
      </w:pPr>
      <w:r w:rsidRPr="00621204">
        <w:rPr>
          <w:rStyle w:val="CommentReference"/>
        </w:rPr>
        <w:annotationRef/>
      </w:r>
      <w:r w:rsidRPr="00621204">
        <w:t>Expand co authors review papers are collaborative and done by experts  in the field</w:t>
      </w:r>
    </w:p>
  </w:comment>
  <w:comment w:id="4" w:author="Janusz Kulon" w:date="2024-01-18T12:45:00Z" w:initials="JK">
    <w:p w14:paraId="077CF4E7" w14:textId="77777777" w:rsidR="000965BE" w:rsidRDefault="000965BE" w:rsidP="000965BE">
      <w:pPr>
        <w:pStyle w:val="CommentText"/>
        <w:jc w:val="left"/>
      </w:pPr>
      <w:r w:rsidRPr="00621204">
        <w:rPr>
          <w:rStyle w:val="CommentReference"/>
        </w:rPr>
        <w:annotationRef/>
      </w:r>
      <w:r w:rsidRPr="00621204">
        <w:t>Expand co authors review papers are collaborative and done by experts  in the field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AD7049" w15:done="0"/>
  <w15:commentEx w15:paraId="6FC4CB5D" w15:done="0"/>
  <w15:commentEx w15:paraId="73427861" w15:done="0"/>
  <w15:commentEx w15:paraId="077CF4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E348354"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08C3919"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52C17AAB"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Extensible w16cex:durableId="1A0510BF" w16cex:dateUtc="2024-01-18T12:45:00Z">
    <w16cex:extLst>
      <w16:ext w16:uri="{CE6994B0-6A32-4C9F-8C6B-6E91EDA988CE}">
        <cr:reactions xmlns:cr="http://schemas.microsoft.com/office/comments/2020/reactions">
          <cr:reaction reactionType="1">
            <cr:reactionInfo dateUtc="2024-01-20T14:43:02Z">
              <cr:user userId="S::30025293@students.southwales.ac.uk::a0b92056-2b6b-4e32-a102-ab94f0d565c0" userProvider="AD" userName="Odesola D F (FCES)"/>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AD7049" w16cid:durableId="7E348354"/>
  <w16cid:commentId w16cid:paraId="6FC4CB5D" w16cid:durableId="508C3919"/>
  <w16cid:commentId w16cid:paraId="73427861" w16cid:durableId="52C17AAB"/>
  <w16cid:commentId w16cid:paraId="077CF4E7" w16cid:durableId="1A0510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8F944" w14:textId="77777777" w:rsidR="001B261D" w:rsidRPr="00621204" w:rsidRDefault="001B261D">
      <w:pPr>
        <w:spacing w:line="240" w:lineRule="auto"/>
      </w:pPr>
      <w:r w:rsidRPr="00621204">
        <w:separator/>
      </w:r>
    </w:p>
  </w:endnote>
  <w:endnote w:type="continuationSeparator" w:id="0">
    <w:p w14:paraId="05C9B7A4" w14:textId="77777777" w:rsidR="001B261D" w:rsidRPr="00621204" w:rsidRDefault="001B261D">
      <w:pPr>
        <w:spacing w:line="240" w:lineRule="auto"/>
      </w:pPr>
      <w:r w:rsidRPr="0062120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21204" w:rsidRDefault="00494C08" w:rsidP="00691AA3">
    <w:pPr>
      <w:pStyle w:val="MDPIfooterfirstpage"/>
      <w:tabs>
        <w:tab w:val="clear" w:pos="8845"/>
        <w:tab w:val="right" w:pos="10466"/>
      </w:tabs>
      <w:spacing w:line="240" w:lineRule="auto"/>
      <w:jc w:val="both"/>
      <w:rPr>
        <w:lang w:val="en-GB"/>
        <w:rPrChange w:id="25" w:author="Janusz Kulon" w:date="2024-01-18T12:44:00Z">
          <w:rPr>
            <w:lang w:val="fr-CH"/>
          </w:rPr>
        </w:rPrChange>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621204">
      <w:rPr>
        <w:lang w:val="en-GB"/>
        <w:rPrChange w:id="26" w:author="Janusz Kulon" w:date="2024-01-18T12:44:00Z">
          <w:rPr>
            <w:lang w:val="fr-CH"/>
          </w:rPr>
        </w:rPrChange>
      </w:rPr>
      <w:tab/>
    </w:r>
    <w:r w:rsidRPr="00621204">
      <w:rPr>
        <w:lang w:val="en-GB"/>
        <w:rPrChange w:id="27" w:author="Janusz Kulon" w:date="2024-01-18T12:44:00Z">
          <w:rPr>
            <w:lang w:val="fr-CH"/>
          </w:rPr>
        </w:rPrChange>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F34D3" w14:textId="77777777" w:rsidR="001B261D" w:rsidRPr="00621204" w:rsidRDefault="001B261D">
      <w:pPr>
        <w:spacing w:line="240" w:lineRule="auto"/>
      </w:pPr>
      <w:r w:rsidRPr="00621204">
        <w:separator/>
      </w:r>
    </w:p>
  </w:footnote>
  <w:footnote w:type="continuationSeparator" w:id="0">
    <w:p w14:paraId="29B2B5BF" w14:textId="77777777" w:rsidR="001B261D" w:rsidRPr="00621204" w:rsidRDefault="001B261D">
      <w:pPr>
        <w:spacing w:line="240" w:lineRule="auto"/>
      </w:pPr>
      <w:r w:rsidRPr="0062120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rson w15:author="Shiny Verghese">
    <w15:presenceInfo w15:providerId="AD" w15:userId="S::shiny.verghese@southwales.ac.uk::c10a988d-d41c-40c6-9572-b7208f9e52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50F"/>
    <w:rsid w:val="00064A99"/>
    <w:rsid w:val="00065B5F"/>
    <w:rsid w:val="000660BB"/>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739A"/>
    <w:rsid w:val="0021778B"/>
    <w:rsid w:val="00217BC0"/>
    <w:rsid w:val="00222CA6"/>
    <w:rsid w:val="00226367"/>
    <w:rsid w:val="002272C9"/>
    <w:rsid w:val="00230BB2"/>
    <w:rsid w:val="00230F90"/>
    <w:rsid w:val="0023111C"/>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655"/>
    <w:rsid w:val="00401B29"/>
    <w:rsid w:val="00401D30"/>
    <w:rsid w:val="00402944"/>
    <w:rsid w:val="004037E4"/>
    <w:rsid w:val="004047BF"/>
    <w:rsid w:val="00404B08"/>
    <w:rsid w:val="0040533B"/>
    <w:rsid w:val="00405542"/>
    <w:rsid w:val="00406786"/>
    <w:rsid w:val="004072F0"/>
    <w:rsid w:val="00411BB5"/>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745F"/>
    <w:rsid w:val="005901D9"/>
    <w:rsid w:val="00590487"/>
    <w:rsid w:val="00591202"/>
    <w:rsid w:val="005939A2"/>
    <w:rsid w:val="005942A1"/>
    <w:rsid w:val="00594CA1"/>
    <w:rsid w:val="005979D6"/>
    <w:rsid w:val="00597E6D"/>
    <w:rsid w:val="005A063B"/>
    <w:rsid w:val="005A4752"/>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D4A"/>
    <w:rsid w:val="00636AF8"/>
    <w:rsid w:val="00636B13"/>
    <w:rsid w:val="006375EA"/>
    <w:rsid w:val="0064020E"/>
    <w:rsid w:val="00640E38"/>
    <w:rsid w:val="00641662"/>
    <w:rsid w:val="006432CB"/>
    <w:rsid w:val="006434BC"/>
    <w:rsid w:val="00643773"/>
    <w:rsid w:val="00645610"/>
    <w:rsid w:val="00645882"/>
    <w:rsid w:val="00645BE6"/>
    <w:rsid w:val="0064678E"/>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ED9"/>
    <w:rsid w:val="006D140B"/>
    <w:rsid w:val="006D264F"/>
    <w:rsid w:val="006D3DAD"/>
    <w:rsid w:val="006D40A8"/>
    <w:rsid w:val="006D50AE"/>
    <w:rsid w:val="006D532E"/>
    <w:rsid w:val="006E07F2"/>
    <w:rsid w:val="006E0FEB"/>
    <w:rsid w:val="006E1AAC"/>
    <w:rsid w:val="006E3167"/>
    <w:rsid w:val="006E464C"/>
    <w:rsid w:val="006E5B56"/>
    <w:rsid w:val="006E6100"/>
    <w:rsid w:val="006E64E8"/>
    <w:rsid w:val="006E664B"/>
    <w:rsid w:val="006E6BCC"/>
    <w:rsid w:val="006E6C6E"/>
    <w:rsid w:val="006E7296"/>
    <w:rsid w:val="006E74DA"/>
    <w:rsid w:val="006E756F"/>
    <w:rsid w:val="006E7811"/>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1BFC"/>
    <w:rsid w:val="007627CE"/>
    <w:rsid w:val="007636CB"/>
    <w:rsid w:val="00764085"/>
    <w:rsid w:val="00764D84"/>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61B"/>
    <w:rsid w:val="007A3CC0"/>
    <w:rsid w:val="007A5233"/>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5CE4"/>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4D4F"/>
    <w:rsid w:val="00805E7D"/>
    <w:rsid w:val="00807744"/>
    <w:rsid w:val="008120F1"/>
    <w:rsid w:val="00812443"/>
    <w:rsid w:val="00813EF2"/>
    <w:rsid w:val="00816774"/>
    <w:rsid w:val="0081704D"/>
    <w:rsid w:val="008202F8"/>
    <w:rsid w:val="0082087C"/>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112B"/>
    <w:rsid w:val="0089129A"/>
    <w:rsid w:val="00892729"/>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3CA2"/>
    <w:rsid w:val="0092499A"/>
    <w:rsid w:val="009251E6"/>
    <w:rsid w:val="00925886"/>
    <w:rsid w:val="00925A50"/>
    <w:rsid w:val="00925AEC"/>
    <w:rsid w:val="00927119"/>
    <w:rsid w:val="00927E3C"/>
    <w:rsid w:val="009306EC"/>
    <w:rsid w:val="00930EE8"/>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4F14"/>
    <w:rsid w:val="009955B1"/>
    <w:rsid w:val="00996C22"/>
    <w:rsid w:val="00997334"/>
    <w:rsid w:val="00997560"/>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5199"/>
    <w:rsid w:val="00BB5203"/>
    <w:rsid w:val="00BB54A8"/>
    <w:rsid w:val="00BB595E"/>
    <w:rsid w:val="00BB5E5E"/>
    <w:rsid w:val="00BB6348"/>
    <w:rsid w:val="00BB7246"/>
    <w:rsid w:val="00BC06EF"/>
    <w:rsid w:val="00BC29D1"/>
    <w:rsid w:val="00BC3B7D"/>
    <w:rsid w:val="00BC41A7"/>
    <w:rsid w:val="00BC55A0"/>
    <w:rsid w:val="00BC60EC"/>
    <w:rsid w:val="00BC7983"/>
    <w:rsid w:val="00BC7B4D"/>
    <w:rsid w:val="00BD0F11"/>
    <w:rsid w:val="00BD10C0"/>
    <w:rsid w:val="00BD15CF"/>
    <w:rsid w:val="00BD2995"/>
    <w:rsid w:val="00BD574B"/>
    <w:rsid w:val="00BD7316"/>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ACD"/>
    <w:rsid w:val="00CF0299"/>
    <w:rsid w:val="00CF0A64"/>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7C8B"/>
    <w:rsid w:val="00DB078C"/>
    <w:rsid w:val="00DB0A7C"/>
    <w:rsid w:val="00DB0AF2"/>
    <w:rsid w:val="00DB3BD8"/>
    <w:rsid w:val="00DB689E"/>
    <w:rsid w:val="00DB6ED1"/>
    <w:rsid w:val="00DB74CD"/>
    <w:rsid w:val="00DC04F0"/>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2110B"/>
    <w:rsid w:val="00E2235F"/>
    <w:rsid w:val="00E22A5D"/>
    <w:rsid w:val="00E23A75"/>
    <w:rsid w:val="00E23ADF"/>
    <w:rsid w:val="00E240C1"/>
    <w:rsid w:val="00E2476B"/>
    <w:rsid w:val="00E25B0B"/>
    <w:rsid w:val="00E2603B"/>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1775"/>
    <w:rsid w:val="00E423CB"/>
    <w:rsid w:val="00E42A0A"/>
    <w:rsid w:val="00E443CF"/>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9"/>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2.xml"/><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Summay</a:t>
            </a:r>
            <a:r>
              <a:rPr lang="en-GB" sz="1100" baseline="0"/>
              <a:t> of Published Research Papers by the Sensors being utilised from 2007 to 2023 </a:t>
            </a:r>
            <a:endParaRPr lang="en-GB"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6964-4FE9-8FC1-80D1598E9407}"/>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6964-4FE9-8FC1-80D1598E9407}"/>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6964-4FE9-8FC1-80D1598E9407}"/>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6964-4FE9-8FC1-80D1598E9407}"/>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2010]</c:v>
                </c:pt>
                <c:pt idx="1">
                  <c:v>[2011, 2014]</c:v>
                </c:pt>
                <c:pt idx="2">
                  <c:v>[2015, 2018]</c:v>
                </c:pt>
                <c:pt idx="3">
                  <c:v>[2019,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6964-4FE9-8FC1-80D1598E9407}"/>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6C8C6537-E09D-4E71-A902-AC4B8FEF5AC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DAFFF983-FE67-4BD5-B835-993A93085EC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0B0476E8-BC96-4612-9FE3-3B7C6A72FB8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F2D22FD7-055A-4690-B222-8CFEDB3983D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C049F949-A358-4170-BCD0-480F82C7BA9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1FD5F8B2-3FD2-43B9-9167-83E9A24F6A2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6FCB18E2-09AD-42C5-8FE7-41EDE01399F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F41AB511-9789-4062-81CC-4049128EF21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97A31353-4D97-4AAD-94DC-681C70E1DD3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F1CF65A1-4F79-46F1-9D93-07CCBE3009C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12C16C2B-B7A5-4ABE-BE25-4AC3767416F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16436</TotalTime>
  <Pages>22</Pages>
  <Words>40515</Words>
  <Characters>230936</Characters>
  <Application>Microsoft Office Word</Application>
  <DocSecurity>0</DocSecurity>
  <Lines>1924</Lines>
  <Paragraphs>541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405</cp:revision>
  <cp:lastPrinted>2024-03-03T23:01:00Z</cp:lastPrinted>
  <dcterms:created xsi:type="dcterms:W3CDTF">2024-01-18T09:54:00Z</dcterms:created>
  <dcterms:modified xsi:type="dcterms:W3CDTF">2024-03-06T07:59:00Z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id="sPVpfpd6"/&gt;&lt;style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