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solution </w:t>
      </w:r>
      <w:r w:rsidR="00EE5BC4" w:rsidRPr="00FE0901">
        <w:rPr>
          <w:highlight w:val="yellow"/>
          <w:lang w:val="en-GB"/>
        </w:rPr>
        <w:t>for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5F095D">
        <w:rPr>
          <w:b/>
          <w:lang w:val="en-GB"/>
        </w:rPr>
        <w:fldChar w:fldCharType="begin"/>
      </w:r>
      <w:r w:rsidRPr="005F095D">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F095D">
        <w:rPr>
          <w:b/>
          <w:lang w:val="en-GB"/>
        </w:rPr>
        <w:fldChar w:fldCharType="separate"/>
      </w:r>
      <w:r w:rsidRPr="005F095D">
        <w:rPr>
          <w:lang w:val="en-GB"/>
        </w:rPr>
        <w:t>[1]</w:t>
      </w:r>
      <w:r w:rsidRPr="005F095D">
        <w:rPr>
          <w:b/>
          <w:lang w:val="en-GB"/>
        </w:rPr>
        <w:fldChar w:fldCharType="end"/>
      </w:r>
      <w:r w:rsidR="008B4D43" w:rsidRPr="005F095D">
        <w:rPr>
          <w:lang w:val="en-GB"/>
        </w:rPr>
        <w:t xml:space="preserve">. </w:t>
      </w:r>
      <w:r w:rsidR="008B4D43" w:rsidRPr="00F80A23">
        <w:rPr>
          <w:highlight w:val="yellow"/>
          <w:lang w:val="en-GB"/>
        </w:rPr>
        <w:t>In the United Kingdom,</w:t>
      </w:r>
      <w:r w:rsidR="008B4D43" w:rsidRPr="00621204">
        <w:rPr>
          <w:lang w:val="en-GB"/>
        </w:rPr>
        <w:t xml:space="preserv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w:t>
      </w:r>
      <w:r w:rsidRPr="00621204">
        <w:rPr>
          <w:color w:val="auto"/>
          <w:lang w:val="en-GB"/>
        </w:rPr>
        <w:lastRenderedPageBreak/>
        <w:t xml:space="preserve">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621204">
        <w:rPr>
          <w:lang w:val="en-GB"/>
        </w:rPr>
        <w:t xml:space="preserve">Table 1 presents the research questions for the </w:t>
      </w:r>
      <w:r w:rsidR="00516945" w:rsidRPr="00516945">
        <w:rPr>
          <w:highlight w:val="yellow"/>
          <w:lang w:val="en-GB"/>
        </w:rPr>
        <w:t>comprehensive</w:t>
      </w:r>
      <w:r w:rsidRPr="00621204">
        <w:rPr>
          <w:lang w:val="en-GB"/>
        </w:rPr>
        <w:t xml:space="preserve">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8E0CD0">
        <w:rPr>
          <w:highlight w:val="yellow"/>
          <w:lang w:val="en-GB"/>
        </w:rPr>
        <w:t xml:space="preserve">Figure </w:t>
      </w:r>
      <w:r w:rsidR="008E0CD0" w:rsidRPr="008E0CD0">
        <w:rPr>
          <w:highlight w:val="yellow"/>
          <w:lang w:val="en-GB"/>
        </w:rPr>
        <w:t>2</w:t>
      </w:r>
      <w:r w:rsidRPr="0026124F">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w:t>
      </w:r>
      <w:r w:rsidR="00524DCF" w:rsidRPr="00524DCF">
        <w:rPr>
          <w:highlight w:val="yellow"/>
          <w:shd w:val="clear" w:color="auto" w:fill="FFFFFF"/>
          <w:lang w:val="en-GB"/>
        </w:rPr>
        <w:t>s</w:t>
      </w:r>
      <w:r w:rsidR="00280A54" w:rsidRPr="00621204">
        <w:rPr>
          <w:shd w:val="clear" w:color="auto" w:fill="FFFFFF"/>
          <w:lang w:val="en-GB"/>
        </w:rPr>
        <w:t xml:space="preserve">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0E9FD162"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w:t>
      </w:r>
      <w:r w:rsidR="00CF7126" w:rsidRPr="00CF7126">
        <w:rPr>
          <w:highlight w:val="yellow"/>
          <w:lang w:val="en-GB"/>
        </w:rPr>
        <w:t>exerted</w:t>
      </w:r>
      <w:r w:rsidR="00CF7126">
        <w:rPr>
          <w:lang w:val="en-GB"/>
        </w:rPr>
        <w:t xml:space="preserve"> </w:t>
      </w:r>
      <w:r w:rsidRPr="00621204">
        <w:rPr>
          <w:lang w:val="en-GB"/>
        </w:rPr>
        <w:t xml:space="preserve">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w:t>
      </w:r>
      <w:r w:rsidR="007F106B">
        <w:rPr>
          <w:lang w:val="en-GB"/>
        </w:rPr>
        <w:t xml:space="preserve"> </w:t>
      </w:r>
      <w:r w:rsidR="007F106B" w:rsidRPr="007F106B">
        <w:rPr>
          <w:highlight w:val="yellow"/>
          <w:lang w:val="en-GB"/>
        </w:rPr>
        <w:t>T</w:t>
      </w:r>
      <w:r w:rsidRPr="007F106B">
        <w:rPr>
          <w:highlight w:val="yellow"/>
          <w:lang w:val="en-GB"/>
        </w:rPr>
        <w:t>h</w:t>
      </w:r>
      <w:r w:rsidR="007F106B" w:rsidRPr="007F106B">
        <w:rPr>
          <w:highlight w:val="yellow"/>
          <w:lang w:val="en-GB"/>
        </w:rPr>
        <w:t>is</w:t>
      </w:r>
      <w:r w:rsidRPr="00621204">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w:t>
      </w:r>
      <w:r w:rsidR="00E61F97" w:rsidRPr="00E61F97">
        <w:rPr>
          <w:highlight w:val="yellow"/>
          <w:lang w:val="en-GB"/>
        </w:rPr>
        <w:t>D</w:t>
      </w:r>
      <w:r w:rsidRPr="00E61F97">
        <w:rPr>
          <w:highlight w:val="yellow"/>
          <w:lang w:val="en-GB"/>
        </w:rPr>
        <w:t xml:space="preserve">ifferent methods such as </w:t>
      </w:r>
      <w:r w:rsidR="00E61F97" w:rsidRPr="00E61F97">
        <w:rPr>
          <w:highlight w:val="yellow"/>
          <w:lang w:val="en-GB"/>
        </w:rPr>
        <w:t xml:space="preserve">periodical </w:t>
      </w:r>
      <w:r w:rsidRPr="00E61F97">
        <w:rPr>
          <w:highlight w:val="yellow"/>
          <w:lang w:val="en-GB"/>
        </w:rPr>
        <w:t xml:space="preserve">sensor calibration and other advanced force computing techniques </w:t>
      </w:r>
      <w:r w:rsidR="00E61F97" w:rsidRPr="00E61F97">
        <w:rPr>
          <w:highlight w:val="yellow"/>
          <w:lang w:val="en-GB"/>
        </w:rPr>
        <w:t>are able to</w:t>
      </w:r>
      <w:r w:rsidRPr="00E61F97">
        <w:rPr>
          <w:highlight w:val="yellow"/>
          <w:lang w:val="en-GB"/>
        </w:rPr>
        <w:t xml:space="preserve"> mitigate this issue</w:t>
      </w:r>
      <w:r w:rsidRPr="00621204">
        <w:rPr>
          <w:lang w:val="en-GB"/>
        </w:rPr>
        <w:t xml:space="preserv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621204">
        <w:rPr>
          <w:lang w:val="en-GB"/>
        </w:rPr>
        <w:t xml:space="preserve">A textile-based pressure sensor is </w:t>
      </w:r>
      <w:r w:rsidR="007F7AF7" w:rsidRPr="007F7AF7">
        <w:rPr>
          <w:highlight w:val="yellow"/>
          <w:lang w:val="en-GB"/>
        </w:rPr>
        <w:t>generally</w:t>
      </w:r>
      <w:r w:rsidR="005A4752" w:rsidRPr="00621204">
        <w:rPr>
          <w:lang w:val="en-GB"/>
        </w:rPr>
        <w:t xml:space="preserve">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w:t>
      </w:r>
      <w:proofErr w:type="spellStart"/>
      <w:r w:rsidRPr="0042750D">
        <w:rPr>
          <w:color w:val="auto"/>
          <w:highlight w:val="yellow"/>
          <w:lang w:val="en-GB"/>
        </w:rPr>
        <w:t>PreCaTex</w:t>
      </w:r>
      <w:proofErr w:type="spellEnd"/>
      <w:r w:rsidRPr="0042750D">
        <w:rPr>
          <w:color w:val="auto"/>
          <w:highlight w:val="yellow"/>
          <w:lang w:val="en-GB"/>
        </w:rPr>
        <w:t xml:space="preserve">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sensors to classify sitting postures. One of which was Kim et al</w:t>
      </w:r>
      <w:r w:rsidR="008C4943" w:rsidRPr="008C4943">
        <w:rPr>
          <w:highlight w:val="yellow"/>
          <w:lang w:val="en-GB"/>
        </w:rPr>
        <w:t>.</w:t>
      </w:r>
      <w:r w:rsidR="00E52229" w:rsidRPr="00621204">
        <w:rPr>
          <w:lang w:val="en-GB"/>
        </w:rPr>
        <w:t xml:space="preserve">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w:t>
      </w:r>
      <w:r w:rsidR="00CB7F96" w:rsidRPr="00CB7F96">
        <w:rPr>
          <w:highlight w:val="yellow"/>
          <w:lang w:val="en-GB"/>
        </w:rPr>
        <w:t>-tree</w:t>
      </w:r>
      <w:r w:rsidR="00E52229" w:rsidRPr="00621204">
        <w:rPr>
          <w:lang w:val="en-GB"/>
        </w:rPr>
        <w:t xml:space="preserve">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array that</w:t>
      </w:r>
      <w:r w:rsidR="00CB7F96">
        <w:rPr>
          <w:lang w:val="en-GB"/>
        </w:rPr>
        <w:t xml:space="preserve"> could</w:t>
      </w:r>
      <w:r w:rsidR="00E52229" w:rsidRPr="00621204">
        <w:rPr>
          <w:lang w:val="en-GB"/>
        </w:rPr>
        <w:t xml:space="preserve">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Additionally, Martínez-Estrada</w:t>
      </w:r>
      <w:r w:rsidR="008C4943">
        <w:rPr>
          <w:lang w:val="en-GB"/>
        </w:rPr>
        <w:t xml:space="preserve"> </w:t>
      </w:r>
      <w:r w:rsidR="00E52229" w:rsidRPr="00621204">
        <w:rPr>
          <w:lang w:val="en-GB"/>
        </w:rPr>
        <w:t>et</w:t>
      </w:r>
      <w:r w:rsidR="008C4943">
        <w:rPr>
          <w:lang w:val="en-GB"/>
        </w:rPr>
        <w:t xml:space="preserve"> </w:t>
      </w:r>
      <w:r w:rsidR="00E52229" w:rsidRPr="00621204">
        <w:rPr>
          <w:lang w:val="en-GB"/>
        </w:rPr>
        <w:t>al</w:t>
      </w:r>
      <w:r w:rsidR="008C4943" w:rsidRPr="008C4943">
        <w:rPr>
          <w:highlight w:val="yellow"/>
          <w:lang w:val="en-GB"/>
        </w:rPr>
        <w:t>.</w:t>
      </w:r>
      <w:r w:rsidR="00E52229" w:rsidRPr="00621204">
        <w:rPr>
          <w:lang w:val="en-GB"/>
        </w:rPr>
        <w:t xml:space="preserve">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5008CAA"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w:t>
      </w:r>
      <w:r w:rsidR="007340C0" w:rsidRPr="007340C0">
        <w:rPr>
          <w:highlight w:val="yellow"/>
          <w:lang w:val="en-GB"/>
        </w:rPr>
        <w:t>s</w:t>
      </w:r>
      <w:r w:rsidRPr="00621204">
        <w:rPr>
          <w:lang w:val="en-GB"/>
        </w:rPr>
        <w:t xml:space="preserv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D647662"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666C69" w:rsidRPr="00666C69">
        <w:rPr>
          <w:highlight w:val="yellow"/>
          <w:lang w:val="en-GB"/>
        </w:rPr>
        <w:t>that</w:t>
      </w:r>
      <w:r w:rsidR="009611F1" w:rsidRPr="00621204">
        <w:rPr>
          <w:lang w:val="en-GB"/>
        </w:rPr>
        <w:t xml:space="preserve"> has a conductive ink</w:t>
      </w:r>
      <w:r w:rsidR="00957D80" w:rsidRPr="00621204">
        <w:rPr>
          <w:lang w:val="en-GB"/>
        </w:rPr>
        <w:t xml:space="preserve"> material</w:t>
      </w:r>
      <w:r w:rsidR="009611F1" w:rsidRPr="00621204">
        <w:rPr>
          <w:lang w:val="en-GB"/>
        </w:rPr>
        <w:t xml:space="preserve"> </w:t>
      </w:r>
      <w:r w:rsidR="00666C69">
        <w:rPr>
          <w:lang w:val="en-GB"/>
        </w:rPr>
        <w:t xml:space="preserve">which </w:t>
      </w:r>
      <w:r w:rsidR="009611F1" w:rsidRPr="00621204">
        <w:rPr>
          <w:lang w:val="en-GB"/>
        </w:rPr>
        <w:t xml:space="preserve">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r w:rsidR="000D64F8" w:rsidRPr="000D64F8">
        <w:rPr>
          <w:highlight w:val="yellow"/>
          <w:lang w:val="en-GB"/>
        </w:rPr>
        <w:t>Table 2 provides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936DB56" w:rsidR="009B2E14" w:rsidRPr="00621204" w:rsidRDefault="00D359E5" w:rsidP="00EC0EB0">
      <w:pPr>
        <w:pStyle w:val="MDPI31text"/>
        <w:rPr>
          <w:lang w:val="en-GB"/>
        </w:rPr>
      </w:pPr>
      <w:r w:rsidRPr="00621204">
        <w:rPr>
          <w:lang w:val="en-GB"/>
        </w:rPr>
        <w:t>Overall, there were only 2 studies identified that utilized this method for sitting posture detection. The first was by Hu et al</w:t>
      </w:r>
      <w:r w:rsidR="008E3CDA" w:rsidRPr="008E3CDA">
        <w:rPr>
          <w:highlight w:val="yellow"/>
          <w:lang w:val="en-GB"/>
        </w:rPr>
        <w:t>.</w:t>
      </w:r>
      <w:r w:rsidRPr="00621204">
        <w:rPr>
          <w:lang w:val="en-GB"/>
        </w:rPr>
        <w:t xml:space="preserve">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w:t>
      </w:r>
      <w:r w:rsidRPr="00621204">
        <w:rPr>
          <w:lang w:val="en-GB"/>
        </w:rPr>
        <w:lastRenderedPageBreak/>
        <w:t xml:space="preserve">postures and achieved an accuracy of 97.43%. </w:t>
      </w:r>
      <w:r w:rsidRPr="002223C5">
        <w:rPr>
          <w:highlight w:val="yellow"/>
          <w:lang w:val="en-GB"/>
        </w:rPr>
        <w:t>The second was by</w:t>
      </w:r>
      <w:r w:rsidR="00AC4E36" w:rsidRPr="002223C5">
        <w:rPr>
          <w:highlight w:val="yellow"/>
        </w:rPr>
        <w:t xml:space="preserve"> </w:t>
      </w:r>
      <w:proofErr w:type="spellStart"/>
      <w:r w:rsidR="00AC4E36" w:rsidRPr="002223C5">
        <w:rPr>
          <w:highlight w:val="yellow"/>
          <w:lang w:val="en-GB"/>
        </w:rPr>
        <w:t>AbuTerkia</w:t>
      </w:r>
      <w:proofErr w:type="spellEnd"/>
      <w:r w:rsidR="00AC4E36" w:rsidRPr="002223C5">
        <w:rPr>
          <w:highlight w:val="yellow"/>
          <w:lang w:val="en-GB"/>
        </w:rPr>
        <w:t xml:space="preserve"> et al. </w:t>
      </w:r>
      <w:r w:rsidRPr="002223C5">
        <w:rPr>
          <w:highlight w:val="yellow"/>
          <w:lang w:val="en-GB"/>
        </w:rPr>
        <w:fldChar w:fldCharType="begin"/>
      </w:r>
      <w:r w:rsidR="00556CB2" w:rsidRPr="002223C5">
        <w:rPr>
          <w:highlight w:val="yellow"/>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2223C5">
        <w:rPr>
          <w:highlight w:val="yellow"/>
          <w:lang w:val="en-GB"/>
        </w:rPr>
        <w:fldChar w:fldCharType="separate"/>
      </w:r>
      <w:r w:rsidR="00556CB2" w:rsidRPr="002223C5">
        <w:rPr>
          <w:highlight w:val="yellow"/>
          <w:lang w:val="en-GB"/>
        </w:rPr>
        <w:t>[42]</w:t>
      </w:r>
      <w:r w:rsidRPr="002223C5">
        <w:rPr>
          <w:highlight w:val="yellow"/>
          <w:lang w:val="en-GB"/>
        </w:rPr>
        <w:fldChar w:fldCharType="end"/>
      </w:r>
      <w:r w:rsidRPr="002223C5">
        <w:rPr>
          <w:highlight w:val="yellow"/>
          <w:lang w:val="en-GB"/>
        </w:rPr>
        <w:t xml:space="preserve"> which developed a similar</w:t>
      </w:r>
      <w:r w:rsidR="0058601F">
        <w:rPr>
          <w:highlight w:val="yellow"/>
          <w:lang w:val="en-GB"/>
        </w:rPr>
        <w:t xml:space="preserve"> smart-seating</w:t>
      </w:r>
      <w:r w:rsidRPr="002223C5">
        <w:rPr>
          <w:highlight w:val="yellow"/>
          <w:lang w:val="en-GB"/>
        </w:rPr>
        <w:t xml:space="preserve"> system without the use of an ML model</w:t>
      </w:r>
      <w:r w:rsidR="0058601F">
        <w:rPr>
          <w:highlight w:val="yellow"/>
          <w:lang w:val="en-GB"/>
        </w:rPr>
        <w:t xml:space="preserve"> that could</w:t>
      </w:r>
      <w:r w:rsidRPr="002223C5">
        <w:rPr>
          <w:highlight w:val="yellow"/>
          <w:lang w:val="en-GB"/>
        </w:rPr>
        <w:t xml:space="preserve"> </w:t>
      </w:r>
      <w:r w:rsidR="002223C5" w:rsidRPr="002223C5">
        <w:rPr>
          <w:highlight w:val="yellow"/>
          <w:lang w:val="en-GB"/>
        </w:rPr>
        <w:t>detected</w:t>
      </w:r>
      <w:r w:rsidRPr="002223C5">
        <w:rPr>
          <w:highlight w:val="yellow"/>
          <w:lang w:val="en-GB"/>
        </w:rPr>
        <w:t xml:space="preserve"> </w:t>
      </w:r>
      <w:r w:rsidR="0058601F">
        <w:rPr>
          <w:highlight w:val="yellow"/>
          <w:lang w:val="en-GB"/>
        </w:rPr>
        <w:t xml:space="preserve">up to </w:t>
      </w:r>
      <w:r w:rsidRPr="002223C5">
        <w:rPr>
          <w:highlight w:val="yellow"/>
          <w:lang w:val="en-GB"/>
        </w:rPr>
        <w:t>7 different sitting postures.</w:t>
      </w:r>
      <w:r w:rsidRPr="00621204">
        <w:rPr>
          <w:lang w:val="en-GB"/>
        </w:rPr>
        <w:t xml:space="preserve">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0C5CF1" w:rsidR="00014839" w:rsidRPr="00621204" w:rsidRDefault="00090278" w:rsidP="003501E0">
      <w:pPr>
        <w:pStyle w:val="MDPI31text"/>
        <w:rPr>
          <w:color w:val="auto"/>
          <w:lang w:val="en-GB"/>
        </w:rPr>
      </w:pPr>
      <w:r w:rsidRPr="003501E0">
        <w:rPr>
          <w:color w:val="auto"/>
          <w:highlight w:val="yellow"/>
          <w:lang w:val="en-GB"/>
        </w:rPr>
        <w:t>Image-based sensor such as cameras and 3D image sensors a</w:t>
      </w:r>
      <w:r w:rsidR="00733815" w:rsidRPr="003501E0">
        <w:rPr>
          <w:color w:val="auto"/>
          <w:highlight w:val="yellow"/>
          <w:lang w:val="en-GB"/>
        </w:rPr>
        <w:t xml:space="preserve">re another type of technology being used by some studies. These sensors </w:t>
      </w:r>
      <w:r w:rsidR="00F94B97" w:rsidRPr="003501E0">
        <w:rPr>
          <w:color w:val="auto"/>
          <w:highlight w:val="yellow"/>
          <w:lang w:val="en-GB"/>
        </w:rPr>
        <w:t>often integrate with</w:t>
      </w:r>
      <w:r w:rsidR="00EE6CF6" w:rsidRPr="003501E0">
        <w:rPr>
          <w:color w:val="auto"/>
          <w:highlight w:val="yellow"/>
          <w:lang w:val="en-GB"/>
        </w:rPr>
        <w:t xml:space="preserve"> </w:t>
      </w:r>
      <w:r w:rsidR="00F94B97" w:rsidRPr="003501E0">
        <w:rPr>
          <w:color w:val="auto"/>
          <w:highlight w:val="yellow"/>
          <w:lang w:val="en-GB"/>
        </w:rPr>
        <w:t xml:space="preserve">computer vision </w:t>
      </w:r>
      <w:r w:rsidR="00EE6CF6" w:rsidRPr="003501E0">
        <w:rPr>
          <w:color w:val="auto"/>
          <w:highlight w:val="yellow"/>
          <w:lang w:val="en-GB"/>
        </w:rPr>
        <w:t>algorithms</w:t>
      </w:r>
      <w:r w:rsidR="00F94B97" w:rsidRPr="003501E0">
        <w:rPr>
          <w:color w:val="auto"/>
          <w:highlight w:val="yellow"/>
          <w:lang w:val="en-GB"/>
        </w:rPr>
        <w:t>. These algorithms</w:t>
      </w:r>
      <w:r w:rsidR="00EE6CF6" w:rsidRPr="003501E0">
        <w:rPr>
          <w:color w:val="auto"/>
          <w:highlight w:val="yellow"/>
          <w:lang w:val="en-GB"/>
        </w:rPr>
        <w:t xml:space="preserve"> operate by </w:t>
      </w:r>
      <w:r w:rsidR="00A1375C" w:rsidRPr="003501E0">
        <w:rPr>
          <w:color w:val="auto"/>
          <w:highlight w:val="yellow"/>
          <w:lang w:val="en-GB"/>
        </w:rPr>
        <w:t xml:space="preserve">identifying </w:t>
      </w:r>
      <w:r w:rsidR="00EE6CF6" w:rsidRPr="003501E0">
        <w:rPr>
          <w:color w:val="auto"/>
          <w:highlight w:val="yellow"/>
          <w:lang w:val="en-GB"/>
        </w:rPr>
        <w:t>visual elements from images</w:t>
      </w:r>
      <w:r w:rsidR="00A1375C" w:rsidRPr="003501E0">
        <w:rPr>
          <w:color w:val="auto"/>
          <w:highlight w:val="yellow"/>
          <w:lang w:val="en-GB"/>
        </w:rPr>
        <w:t xml:space="preserve"> and videos</w:t>
      </w:r>
      <w:r w:rsidR="00EE6CF6" w:rsidRPr="003501E0">
        <w:rPr>
          <w:color w:val="auto"/>
          <w:highlight w:val="yellow"/>
          <w:lang w:val="en-GB"/>
        </w:rPr>
        <w:t>.</w:t>
      </w:r>
      <w:r w:rsidR="003501E0" w:rsidRPr="003501E0">
        <w:rPr>
          <w:color w:val="auto"/>
          <w:highlight w:val="yellow"/>
          <w:lang w:val="en-GB"/>
        </w:rPr>
        <w:t xml:space="preserve"> </w:t>
      </w:r>
      <w:r w:rsidR="002A6A47" w:rsidRPr="003501E0">
        <w:rPr>
          <w:color w:val="auto"/>
          <w:highlight w:val="yellow"/>
          <w:lang w:val="en-GB"/>
        </w:rPr>
        <w:t xml:space="preserve">In the classification of sitting postures, </w:t>
      </w:r>
      <w:r w:rsidR="00EF255F" w:rsidRPr="003501E0">
        <w:rPr>
          <w:color w:val="auto"/>
          <w:highlight w:val="yellow"/>
          <w:lang w:val="en-GB"/>
        </w:rPr>
        <w:t>there is</w:t>
      </w:r>
      <w:r w:rsidR="003501E0" w:rsidRPr="003501E0">
        <w:rPr>
          <w:color w:val="auto"/>
          <w:highlight w:val="yellow"/>
          <w:lang w:val="en-GB"/>
        </w:rPr>
        <w:t xml:space="preserve"> </w:t>
      </w:r>
      <w:r w:rsidR="00EF255F" w:rsidRPr="003501E0">
        <w:rPr>
          <w:color w:val="auto"/>
          <w:highlight w:val="yellow"/>
          <w:lang w:val="en-GB"/>
        </w:rPr>
        <w:t xml:space="preserve">a </w:t>
      </w:r>
      <w:r w:rsidR="00B53FF9" w:rsidRPr="003501E0">
        <w:rPr>
          <w:color w:val="auto"/>
          <w:highlight w:val="yellow"/>
          <w:lang w:val="en-GB"/>
        </w:rPr>
        <w:t>digital camera actively positioned directly at the subject</w:t>
      </w:r>
      <w:r w:rsidR="00B53FF9" w:rsidRPr="00AE1A03">
        <w:rPr>
          <w:color w:val="auto"/>
          <w:highlight w:val="yellow"/>
          <w:lang w:val="en-GB"/>
        </w:rPr>
        <w:t xml:space="preserve">s. </w:t>
      </w:r>
      <w:r w:rsidR="00AE1A03" w:rsidRPr="00AE1A03">
        <w:rPr>
          <w:color w:val="auto"/>
          <w:highlight w:val="yellow"/>
          <w:lang w:val="en-GB"/>
        </w:rPr>
        <w:t>Subsequently</w:t>
      </w:r>
      <w:r w:rsidR="00B53FF9" w:rsidRPr="00621204">
        <w:rPr>
          <w:color w:val="auto"/>
          <w:lang w:val="en-GB"/>
        </w:rPr>
        <w:t xml:space="preserv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7559F6" w:rsidRPr="007559F6">
        <w:rPr>
          <w:color w:val="auto"/>
          <w:highlight w:val="yellow"/>
          <w:lang w:val="en-GB"/>
        </w:rPr>
        <w:t>s of test subject</w:t>
      </w:r>
      <w:r w:rsidR="007559F6" w:rsidRPr="00E86C8B">
        <w:rPr>
          <w:color w:val="auto"/>
          <w:highlight w:val="yellow"/>
          <w:lang w:val="en-GB"/>
        </w:rPr>
        <w:t xml:space="preserve"> </w:t>
      </w:r>
      <w:r w:rsidR="00E86C8B" w:rsidRPr="00E86C8B">
        <w:rPr>
          <w:color w:val="auto"/>
          <w:highlight w:val="yellow"/>
          <w:lang w:val="en-GB"/>
        </w:rPr>
        <w:t>in view</w:t>
      </w:r>
      <w:r w:rsidR="00B53FF9" w:rsidRPr="00621204">
        <w:rPr>
          <w:color w:val="auto"/>
          <w:lang w:val="en-GB"/>
        </w:rPr>
        <w:t>.</w:t>
      </w:r>
      <w:r w:rsidR="00EF255F" w:rsidRPr="00621204">
        <w:rPr>
          <w:color w:val="auto"/>
          <w:lang w:val="en-GB"/>
        </w:rPr>
        <w:t xml:space="preserve"> </w:t>
      </w:r>
    </w:p>
    <w:p w14:paraId="6A6A980C" w14:textId="49A19C9F" w:rsidR="00653748" w:rsidRPr="00621204"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w:t>
      </w:r>
      <w:r w:rsidR="00AB178B">
        <w:rPr>
          <w:lang w:val="en-GB"/>
        </w:rPr>
        <w:t xml:space="preserve">, </w:t>
      </w:r>
      <w:r w:rsidR="00653748" w:rsidRPr="00AB178B">
        <w:rPr>
          <w:highlight w:val="yellow"/>
          <w:lang w:val="en-GB"/>
        </w:rPr>
        <w:t>a 3D</w:t>
      </w:r>
      <w:r w:rsidR="00653748" w:rsidRPr="00621204">
        <w:rPr>
          <w:lang w:val="en-GB"/>
        </w:rPr>
        <w:t xml:space="preserve"> depth </w:t>
      </w:r>
      <w:r w:rsidR="009D5750" w:rsidRPr="00621204">
        <w:rPr>
          <w:lang w:val="en-GB"/>
        </w:rPr>
        <w:t xml:space="preserve">sensing </w:t>
      </w:r>
      <w:r w:rsidR="00653748" w:rsidRPr="00621204">
        <w:rPr>
          <w:lang w:val="en-GB"/>
        </w:rPr>
        <w:t xml:space="preserve">camera. </w:t>
      </w:r>
      <w:r w:rsidR="004C32C6" w:rsidRPr="00621204">
        <w:rPr>
          <w:lang w:val="en-GB"/>
        </w:rPr>
        <w:t xml:space="preserve">With the </w:t>
      </w:r>
      <w:r w:rsidR="002F63FC" w:rsidRPr="002F63FC">
        <w:rPr>
          <w:highlight w:val="yellow"/>
          <w:lang w:val="en-GB"/>
        </w:rPr>
        <w:t>integration</w:t>
      </w:r>
      <w:r w:rsidR="004C32C6" w:rsidRPr="00621204">
        <w:rPr>
          <w:lang w:val="en-GB"/>
        </w:rPr>
        <w:t xml:space="preserve">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7936FF4D"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w:t>
      </w:r>
      <w:r w:rsidR="00063839" w:rsidRPr="00063839">
        <w:rPr>
          <w:highlight w:val="yellow"/>
          <w:lang w:val="en-GB"/>
        </w:rPr>
        <w:t>the</w:t>
      </w:r>
      <w:r w:rsidR="00AF40AD" w:rsidRPr="00621204">
        <w:rPr>
          <w:lang w:val="en-GB"/>
        </w:rPr>
        <w:t xml:space="preserve">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w:t>
      </w:r>
      <w:r w:rsidR="00063839" w:rsidRPr="00063839">
        <w:rPr>
          <w:highlight w:val="yellow"/>
          <w:lang w:val="en-GB"/>
        </w:rPr>
        <w:t>concept</w:t>
      </w:r>
      <w:r w:rsidR="0095068A" w:rsidRPr="00621204">
        <w:rPr>
          <w:lang w:val="en-GB"/>
        </w:rPr>
        <w:t xml:space="preserve">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5FDED067" w:rsidR="00EC0F93" w:rsidRPr="00621204" w:rsidRDefault="00BE3980" w:rsidP="00E97CA0">
      <w:pPr>
        <w:pStyle w:val="MDPI23heading3"/>
        <w:rPr>
          <w:lang w:val="en-GB"/>
        </w:rPr>
      </w:pPr>
      <w:r w:rsidRPr="00621204">
        <w:rPr>
          <w:lang w:val="en-GB"/>
        </w:rPr>
        <w:t xml:space="preserve">4.2.1 </w:t>
      </w:r>
      <w:r w:rsidR="00AF40AD" w:rsidRPr="00621204">
        <w:rPr>
          <w:lang w:val="en-GB"/>
        </w:rPr>
        <w:t xml:space="preserve">Dense Sensor </w:t>
      </w:r>
      <w:r w:rsidR="00151702" w:rsidRPr="00151702">
        <w:rPr>
          <w:highlight w:val="yellow"/>
          <w:lang w:val="en-GB"/>
        </w:rPr>
        <w:t>Configuration</w:t>
      </w:r>
    </w:p>
    <w:p w14:paraId="784022DC" w14:textId="58E28068" w:rsidR="00BA497A" w:rsidRPr="00621204" w:rsidRDefault="00AF40AD" w:rsidP="00197BEE">
      <w:pPr>
        <w:pStyle w:val="MDPI31text"/>
        <w:rPr>
          <w:lang w:val="en-GB"/>
        </w:rPr>
      </w:pPr>
      <w:r w:rsidRPr="00621204">
        <w:rPr>
          <w:lang w:val="en-GB"/>
        </w:rPr>
        <w:t xml:space="preserve">Xu et al, </w:t>
      </w:r>
      <w:r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r w:rsidRPr="00621204">
        <w:rPr>
          <w:lang w:val="en-GB"/>
        </w:rPr>
        <w:t xml:space="preserve"> used a textile pressure sensor array along with a dynamic time wrapping based algorithm to classify 7 sitting postures with 85.90 accuracy. </w:t>
      </w:r>
      <w:r w:rsidRPr="005A703E">
        <w:rPr>
          <w:highlight w:val="yellow"/>
          <w:lang w:val="en-GB"/>
        </w:rPr>
        <w:t>Huang et al.</w:t>
      </w:r>
      <w:r w:rsidRPr="00621204">
        <w:rPr>
          <w:lang w:val="en-GB"/>
        </w:rPr>
        <w:t xml:space="preserve"> </w:t>
      </w:r>
      <w:r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r w:rsidRPr="00621204">
        <w:rPr>
          <w:lang w:val="en-GB"/>
        </w:rPr>
        <w:t xml:space="preserve"> used a 52x44 Piezo-Resistive Sensor Array which was placed on the bottom seating. Using the ANN classifier, they were able to achieve a classification accuracy of 92.2%. Kim et al., 2018 </w:t>
      </w:r>
      <w:r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r w:rsidRPr="00621204">
        <w:rPr>
          <w:lang w:val="en-GB"/>
        </w:rPr>
        <w:t xml:space="preserve"> developed a washable fabric-based sensor array. Even after one thousand independent washes, the capacitance reading from textile sensors array had not deteriorated. Kim et al. </w:t>
      </w:r>
      <w:r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r w:rsidRPr="00621204">
        <w:rPr>
          <w:lang w:val="en-GB"/>
        </w:rPr>
        <w:t xml:space="preserve"> achieved a 95.30% accuracy using 8</w:t>
      </w:r>
      <w:r w:rsidR="00ED0E67">
        <w:rPr>
          <w:lang w:val="en-GB"/>
        </w:rPr>
        <w:t xml:space="preserve"> </w:t>
      </w:r>
      <w:r w:rsidRPr="00621204">
        <w:rPr>
          <w:lang w:val="en-GB"/>
        </w:rPr>
        <w:t>x</w:t>
      </w:r>
      <w:r w:rsidR="00ED0E67">
        <w:rPr>
          <w:lang w:val="en-GB"/>
        </w:rPr>
        <w:t xml:space="preserve"> </w:t>
      </w:r>
      <w:r w:rsidRPr="00621204">
        <w:rPr>
          <w:lang w:val="en-GB"/>
        </w:rPr>
        <w:t xml:space="preserve">8 pressure array and a CNN classifier to classify 5 sitting postures among children. Similarly, Cai et al. </w:t>
      </w:r>
      <w:r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r w:rsidRPr="00621204">
        <w:rPr>
          <w:lang w:val="en-GB"/>
        </w:rPr>
        <w:t xml:space="preserve"> utilized a flexible pressure sensor array (400mm</w:t>
      </w:r>
      <w:r w:rsidR="00ED0E67">
        <w:rPr>
          <w:lang w:val="en-GB"/>
        </w:rPr>
        <w:t xml:space="preserve"> </w:t>
      </w:r>
      <w:r w:rsidRPr="00621204">
        <w:rPr>
          <w:lang w:val="en-GB"/>
        </w:rPr>
        <w:t>x</w:t>
      </w:r>
      <w:r w:rsidR="00ED0E67">
        <w:rPr>
          <w:lang w:val="en-GB"/>
        </w:rPr>
        <w:t xml:space="preserve"> </w:t>
      </w:r>
      <w:r w:rsidRPr="00621204">
        <w:rPr>
          <w:lang w:val="en-GB"/>
        </w:rPr>
        <w:t>400mm) placed on the bottom seat cushion to recognize 6 different sitting postures</w:t>
      </w:r>
      <w:r w:rsidR="002F5A15">
        <w:rPr>
          <w:lang w:val="en-GB"/>
        </w:rPr>
        <w:t xml:space="preserve"> </w:t>
      </w:r>
      <w:r w:rsidR="002F5A15" w:rsidRPr="0006317C">
        <w:rPr>
          <w:highlight w:val="yellow"/>
          <w:lang w:val="en-GB"/>
        </w:rPr>
        <w:t xml:space="preserve">as shown in </w:t>
      </w:r>
      <w:r w:rsidR="0006317C" w:rsidRPr="0006317C">
        <w:rPr>
          <w:highlight w:val="yellow"/>
          <w:lang w:val="en-GB"/>
        </w:rPr>
        <w:t>Figure 6a</w:t>
      </w:r>
      <w:r w:rsidRPr="00621204">
        <w:rPr>
          <w:lang w:val="en-GB"/>
        </w:rPr>
        <w:t xml:space="preserve">. Ran et al. </w:t>
      </w:r>
      <w:r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r w:rsidRPr="00621204">
        <w:rPr>
          <w:lang w:val="en-GB"/>
        </w:rPr>
        <w:t xml:space="preserve"> installed a 11</w:t>
      </w:r>
      <w:r w:rsidR="00ED0E67">
        <w:rPr>
          <w:lang w:val="en-GB"/>
        </w:rPr>
        <w:t xml:space="preserve"> </w:t>
      </w:r>
      <w:r w:rsidRPr="00621204">
        <w:rPr>
          <w:lang w:val="en-GB"/>
        </w:rPr>
        <w:t>×</w:t>
      </w:r>
      <w:r w:rsidR="00ED0E67">
        <w:rPr>
          <w:lang w:val="en-GB"/>
        </w:rPr>
        <w:t xml:space="preserve"> </w:t>
      </w:r>
      <w:r w:rsidRPr="00621204">
        <w:rPr>
          <w:lang w:val="en-GB"/>
        </w:rPr>
        <w:t>13 Pressure Sensor Array (IMM00014, I-MOTION) which communicated with a Raspberry PI computer which achieve a 96.22% classification accuracy using a 5-layer ANN classifier</w:t>
      </w:r>
      <w:r w:rsidR="002C09D0">
        <w:rPr>
          <w:lang w:val="en-GB"/>
        </w:rPr>
        <w:t xml:space="preserve"> </w:t>
      </w:r>
      <w:r w:rsidR="002C09D0" w:rsidRPr="002C09D0">
        <w:rPr>
          <w:highlight w:val="yellow"/>
          <w:lang w:val="en-GB"/>
        </w:rPr>
        <w:t>seen in Figure 6b</w:t>
      </w:r>
      <w:r w:rsidR="001D2054">
        <w:rPr>
          <w:lang w:val="en-GB"/>
        </w:rPr>
        <w:t>.</w:t>
      </w:r>
      <w:r w:rsidRPr="00621204">
        <w:rPr>
          <w:lang w:val="en-GB"/>
        </w:rPr>
        <w:t xml:space="preserve"> Ahmad et al. </w:t>
      </w:r>
      <w:r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r w:rsidRPr="00621204">
        <w:rPr>
          <w:lang w:val="en-GB"/>
        </w:rPr>
        <w:t xml:space="preserve"> embedded a 16 screen pressure sensor array, also using a </w:t>
      </w:r>
      <w:r w:rsidR="008570F6">
        <w:rPr>
          <w:lang w:val="en-GB"/>
        </w:rPr>
        <w:t>R</w:t>
      </w:r>
      <w:r w:rsidRPr="00621204">
        <w:rPr>
          <w:lang w:val="en-GB"/>
        </w:rPr>
        <w:t xml:space="preserve">aspberry </w:t>
      </w:r>
      <w:r w:rsidR="008570F6">
        <w:rPr>
          <w:lang w:val="en-GB"/>
        </w:rPr>
        <w:t xml:space="preserve">Pi </w:t>
      </w:r>
      <w:r w:rsidR="008570F6" w:rsidRPr="008570F6">
        <w:rPr>
          <w:highlight w:val="yellow"/>
          <w:lang w:val="en-GB"/>
        </w:rPr>
        <w:t>computer</w:t>
      </w:r>
      <w:r w:rsidRPr="00621204">
        <w:rPr>
          <w:lang w:val="en-GB"/>
        </w:rPr>
        <w:t xml:space="preserve"> for sitting classification which obtained an high accuracy of 99.03% using </w:t>
      </w:r>
      <w:proofErr w:type="spellStart"/>
      <w:r w:rsidRPr="00621204">
        <w:rPr>
          <w:lang w:val="en-GB"/>
        </w:rPr>
        <w:t>LightGBM</w:t>
      </w:r>
      <w:proofErr w:type="spellEnd"/>
      <w:r w:rsidRPr="00621204">
        <w:rPr>
          <w:lang w:val="en-GB"/>
        </w:rPr>
        <w:t xml:space="preserve"> machine learning algorithm</w:t>
      </w:r>
      <w:r w:rsidR="002644CF">
        <w:rPr>
          <w:lang w:val="en-GB"/>
        </w:rPr>
        <w:t>.</w:t>
      </w:r>
      <w:r w:rsidRPr="00621204">
        <w:rPr>
          <w:lang w:val="en-GB"/>
        </w:rPr>
        <w:t xml:space="preserve"> Wang et al. </w:t>
      </w:r>
      <w:r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r w:rsidRPr="00621204">
        <w:rPr>
          <w:lang w:val="en-GB"/>
        </w:rPr>
        <w:t xml:space="preserve"> developed 2 sets of interconnected sensor sheets which cover</w:t>
      </w:r>
      <w:r w:rsidR="002644CF" w:rsidRPr="002644CF">
        <w:rPr>
          <w:highlight w:val="yellow"/>
          <w:lang w:val="en-GB"/>
        </w:rPr>
        <w:t>ed</w:t>
      </w:r>
      <w:r w:rsidRPr="00621204">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r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w:t>
      </w:r>
      <w:r w:rsidR="00683154" w:rsidRPr="00026396">
        <w:rPr>
          <w:highlight w:val="yellow"/>
          <w:lang w:val="en-GB"/>
        </w:rPr>
        <w:t>sensor arra</w:t>
      </w:r>
      <w:r w:rsidR="00026396" w:rsidRPr="00026396">
        <w:rPr>
          <w:highlight w:val="yellow"/>
          <w:lang w:val="en-GB"/>
        </w:rPr>
        <w:t>ys</w:t>
      </w:r>
      <w:r w:rsidR="00683154" w:rsidRPr="00621204">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62B482F6"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00DC4112" w:rsidRPr="0042750D">
        <w:rPr>
          <w:b/>
          <w:bCs/>
          <w:color w:val="auto"/>
          <w:highlight w:val="yellow"/>
          <w:lang w:val="en-GB"/>
        </w:rPr>
        <w:t>(</w:t>
      </w:r>
      <w:r w:rsidR="00DC4112">
        <w:rPr>
          <w:b/>
          <w:bCs/>
          <w:color w:val="auto"/>
          <w:highlight w:val="yellow"/>
          <w:lang w:val="en-GB"/>
        </w:rPr>
        <w:t>a</w:t>
      </w:r>
      <w:r w:rsidR="00DC4112" w:rsidRPr="0042750D">
        <w:rPr>
          <w:b/>
          <w:bCs/>
          <w:color w:val="auto"/>
          <w:highlight w:val="yellow"/>
          <w:lang w:val="en-GB"/>
        </w:rPr>
        <w:t>)</w:t>
      </w:r>
      <w:r w:rsidR="00DC4112" w:rsidRPr="0042750D">
        <w:rPr>
          <w:color w:val="auto"/>
          <w:highlight w:val="yellow"/>
          <w:lang w:val="en-GB"/>
        </w:rPr>
        <w:t xml:space="preserve"> Chair fitted with </w:t>
      </w:r>
      <w:r w:rsidR="00DC4112">
        <w:rPr>
          <w:color w:val="auto"/>
          <w:highlight w:val="yellow"/>
          <w:lang w:val="en-GB"/>
        </w:rPr>
        <w:t>a</w:t>
      </w:r>
      <w:r w:rsidR="00DC4112" w:rsidRPr="0042750D">
        <w:rPr>
          <w:color w:val="auto"/>
          <w:highlight w:val="yellow"/>
          <w:lang w:val="en-GB"/>
        </w:rPr>
        <w:t xml:space="preserve"> large pressure sensor array modules placed on</w:t>
      </w:r>
      <w:r w:rsidR="00530476">
        <w:rPr>
          <w:color w:val="auto"/>
          <w:highlight w:val="yellow"/>
          <w:lang w:val="en-GB"/>
        </w:rPr>
        <w:t xml:space="preserve"> top of </w:t>
      </w:r>
      <w:r w:rsidR="00DC4112" w:rsidRPr="0042750D">
        <w:rPr>
          <w:color w:val="auto"/>
          <w:highlight w:val="yellow"/>
          <w:lang w:val="en-GB"/>
        </w:rPr>
        <w:t>the seating cushion. Reproduced with permission</w:t>
      </w:r>
      <w:r w:rsidR="00171AD8">
        <w:rPr>
          <w:color w:val="auto"/>
          <w:highlight w:val="yellow"/>
          <w:lang w:val="en-GB"/>
        </w:rPr>
        <w:t xml:space="preserve"> </w:t>
      </w:r>
      <w:r w:rsidR="00CA43AB">
        <w:rPr>
          <w:color w:val="auto"/>
          <w:highlight w:val="yellow"/>
          <w:lang w:val="en-GB"/>
        </w:rPr>
        <w:fldChar w:fldCharType="begin"/>
      </w:r>
      <w:r w:rsidR="006966C7">
        <w:rPr>
          <w:color w:val="auto"/>
          <w:highlight w:val="yellow"/>
          <w:lang w:val="en-GB"/>
        </w:rPr>
        <w:instrText xml:space="preserve"> ADDIN ZOTERO_ITEM CSL_CITATION {"citationID":"Makp1uEj","properties":{"formattedCitation":"[48]","plainCitation":"[48]","noteIndex":0},"citationItems":[{"id":143,"uris":["http://zotero.org/users/11398818/items/6LWNY69L"],"itemData":{"id":143,"type":"article-journal","abstract":"As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Pr>
          <w:color w:val="auto"/>
          <w:highlight w:val="yellow"/>
          <w:lang w:val="en-GB"/>
        </w:rPr>
        <w:fldChar w:fldCharType="separate"/>
      </w:r>
      <w:r w:rsidR="006966C7" w:rsidRPr="006966C7">
        <w:rPr>
          <w:highlight w:val="yellow"/>
        </w:rPr>
        <w:t>[48]</w:t>
      </w:r>
      <w:r w:rsidR="00CA43AB">
        <w:rPr>
          <w:color w:val="auto"/>
          <w:highlight w:val="yellow"/>
          <w:lang w:val="en-GB"/>
        </w:rPr>
        <w:fldChar w:fldCharType="end"/>
      </w:r>
      <w:r w:rsidR="00171AD8">
        <w:rPr>
          <w:color w:val="auto"/>
          <w:highlight w:val="yellow"/>
          <w:lang w:val="en-GB"/>
        </w:rPr>
        <w:t xml:space="preserve"> </w:t>
      </w:r>
      <w:r w:rsidR="00530476" w:rsidRPr="0042750D">
        <w:rPr>
          <w:color w:val="auto"/>
          <w:highlight w:val="yellow"/>
          <w:lang w:val="en-GB"/>
        </w:rPr>
        <w:t>Reproduced with permission</w:t>
      </w:r>
      <w:r w:rsidR="00530476">
        <w:rPr>
          <w:color w:val="auto"/>
          <w:highlight w:val="yellow"/>
          <w:lang w:val="en-GB"/>
        </w:rPr>
        <w:t xml:space="preserve"> </w:t>
      </w:r>
      <w:r w:rsidR="00DC4112" w:rsidRPr="0042750D">
        <w:rPr>
          <w:color w:val="auto"/>
          <w:highlight w:val="yellow"/>
          <w:lang w:val="en-GB"/>
        </w:rPr>
        <w:t>Copyright 2021</w:t>
      </w:r>
      <w:r w:rsidR="00DC4112" w:rsidRPr="0042750D">
        <w:rPr>
          <w:i/>
          <w:iCs/>
          <w:color w:val="auto"/>
          <w:highlight w:val="yellow"/>
          <w:lang w:val="en-GB"/>
        </w:rPr>
        <w:t xml:space="preserve"> </w:t>
      </w:r>
      <w:r w:rsidR="00700F36">
        <w:rPr>
          <w:i/>
          <w:iCs/>
          <w:color w:val="auto"/>
          <w:highlight w:val="yellow"/>
          <w:lang w:val="en-GB"/>
        </w:rPr>
        <w:t>Sensors</w:t>
      </w:r>
      <w:r w:rsidR="002622FF">
        <w:rPr>
          <w:i/>
          <w:iCs/>
          <w:color w:val="auto"/>
          <w:highlight w:val="yellow"/>
          <w:lang w:val="en-GB"/>
        </w:rPr>
        <w:t>.</w:t>
      </w:r>
      <w:r w:rsidR="00DC4112" w:rsidRPr="0042750D">
        <w:rPr>
          <w:b/>
          <w:bCs/>
          <w:color w:val="auto"/>
          <w:highlight w:val="yellow"/>
          <w:lang w:val="en-GB"/>
        </w:rPr>
        <w:t xml:space="preserve"> </w:t>
      </w:r>
      <w:r w:rsidRPr="0042750D">
        <w:rPr>
          <w:b/>
          <w:bCs/>
          <w:color w:val="auto"/>
          <w:highlight w:val="yellow"/>
          <w:lang w:val="en-GB"/>
        </w:rPr>
        <w:t>(</w:t>
      </w:r>
      <w:r w:rsidR="00DC4112">
        <w:rPr>
          <w:b/>
          <w:bCs/>
          <w:color w:val="auto"/>
          <w:highlight w:val="yellow"/>
          <w:lang w:val="en-GB"/>
        </w:rPr>
        <w:t>b</w:t>
      </w:r>
      <w:r w:rsidRPr="0042750D">
        <w:rPr>
          <w:b/>
          <w:bCs/>
          <w:color w:val="auto"/>
          <w:highlight w:val="yellow"/>
          <w:lang w:val="en-GB"/>
        </w:rPr>
        <w:t>)</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permission</w:t>
      </w:r>
      <w:r w:rsidR="00171AD8">
        <w:rPr>
          <w:color w:val="auto"/>
          <w:highlight w:val="yellow"/>
          <w:lang w:val="en-GB"/>
        </w:rPr>
        <w:t xml:space="preserve"> </w:t>
      </w:r>
      <w:r w:rsidR="00171AD8">
        <w:rPr>
          <w:color w:val="auto"/>
          <w:highlight w:val="yellow"/>
          <w:lang w:val="en-GB"/>
        </w:rPr>
        <w:fldChar w:fldCharType="begin"/>
      </w:r>
      <w:r w:rsidR="00171AD8">
        <w:rPr>
          <w:color w:val="auto"/>
          <w:highlight w:val="yellow"/>
          <w:lang w:val="en-GB"/>
        </w:rPr>
        <w:instrText xml:space="preserve"> ADDIN ZOTERO_ITEM CSL_CITATION {"citationID":"r1ikZX5P","properties":{"formattedCitation":"[49]","plainCitation":"[49]","noteIndex":0},"citationItems":[{"id":163,"uris":["http://zotero.org/users/11398818/items/L7KAFSQC"],"itemData":{"id":163,"type":"article-journal","container-title":"Sensors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Pr>
          <w:color w:val="auto"/>
          <w:highlight w:val="yellow"/>
          <w:lang w:val="en-GB"/>
        </w:rPr>
        <w:fldChar w:fldCharType="separate"/>
      </w:r>
      <w:r w:rsidR="00171AD8" w:rsidRPr="00171AD8">
        <w:rPr>
          <w:highlight w:val="yellow"/>
        </w:rPr>
        <w:t>[49]</w:t>
      </w:r>
      <w:r w:rsidR="00171AD8">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DF07D1B"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implemented this setup compared</w:t>
      </w:r>
      <w:r w:rsidR="001E3F05">
        <w:rPr>
          <w:lang w:val="en-GB"/>
        </w:rPr>
        <w:t xml:space="preserve"> </w:t>
      </w:r>
      <w:r w:rsidR="001E3F05" w:rsidRPr="001E3F05">
        <w:rPr>
          <w:highlight w:val="yellow"/>
          <w:lang w:val="en-GB"/>
        </w:rPr>
        <w:t>to</w:t>
      </w:r>
      <w:r w:rsidR="00C46D56" w:rsidRPr="001E3F05">
        <w:rPr>
          <w:highlight w:val="yellow"/>
          <w:lang w:val="en-GB"/>
        </w:rPr>
        <w:t xml:space="preserve"> </w:t>
      </w:r>
      <w:r w:rsidR="001E3F05" w:rsidRPr="001E3F05">
        <w:rPr>
          <w:highlight w:val="yellow"/>
          <w:lang w:val="en-GB"/>
        </w:rPr>
        <w:t>the dense sensor configuration</w:t>
      </w:r>
      <w:r w:rsidR="00C46D56" w:rsidRPr="00621204">
        <w:rPr>
          <w:lang w:val="en-GB"/>
        </w:rPr>
        <w:t>.</w:t>
      </w:r>
      <w:r w:rsidRPr="00621204">
        <w:rPr>
          <w:lang w:val="en-GB"/>
        </w:rPr>
        <w:t xml:space="preserve"> </w:t>
      </w:r>
      <w:r w:rsidR="00AF40AD" w:rsidRPr="001E3F05">
        <w:rPr>
          <w:highlight w:val="yellow"/>
          <w:lang w:val="en-GB"/>
        </w:rPr>
        <w:t>Mutlu</w:t>
      </w:r>
      <w:r w:rsidR="00AF40AD" w:rsidRPr="00621204">
        <w:rPr>
          <w:lang w:val="en-GB"/>
        </w:rPr>
        <w:t xml:space="preserve">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w:t>
      </w:r>
      <w:r w:rsidR="00AF40AD" w:rsidRPr="00C17D4E">
        <w:rPr>
          <w:highlight w:val="yellow"/>
          <w:lang w:val="en-GB"/>
        </w:rPr>
        <w:t>In addition to this, a Desktop Graphical User Interface (GUI) application</w:t>
      </w:r>
      <w:r w:rsidR="00C17D4E" w:rsidRPr="00C17D4E">
        <w:rPr>
          <w:highlight w:val="yellow"/>
          <w:lang w:val="en-GB"/>
        </w:rPr>
        <w:t xml:space="preserve"> was also developed</w:t>
      </w:r>
      <w:r w:rsidR="00AF40AD" w:rsidRPr="00621204">
        <w:rPr>
          <w:lang w:val="en-GB"/>
        </w:rPr>
        <w:t xml:space="preserve"> which displayed the </w:t>
      </w:r>
      <w:r w:rsidR="00AF40AD" w:rsidRPr="00170BCB">
        <w:rPr>
          <w:highlight w:val="yellow"/>
          <w:lang w:val="en-GB"/>
        </w:rPr>
        <w:t>sen</w:t>
      </w:r>
      <w:r w:rsidR="00170BCB" w:rsidRPr="00170BCB">
        <w:rPr>
          <w:highlight w:val="yellow"/>
          <w:lang w:val="en-GB"/>
        </w:rPr>
        <w:t>s</w:t>
      </w:r>
      <w:r w:rsidR="00AF40AD" w:rsidRPr="00170BCB">
        <w:rPr>
          <w:highlight w:val="yellow"/>
          <w:lang w:val="en-GB"/>
        </w:rPr>
        <w:t>or</w:t>
      </w:r>
      <w:r w:rsidR="00AF40AD" w:rsidRPr="00621204">
        <w:rPr>
          <w:lang w:val="en-GB"/>
        </w:rPr>
        <w:t xml:space="preserve">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r w:rsidR="005E13A8">
        <w:rPr>
          <w:lang w:val="en-GB"/>
        </w:rPr>
        <w:t xml:space="preserve"> </w:t>
      </w:r>
      <w:r w:rsidR="005E13A8" w:rsidRPr="00751E1A">
        <w:rPr>
          <w:highlight w:val="yellow"/>
          <w:lang w:val="en-GB"/>
        </w:rPr>
        <w:t xml:space="preserve">Table 7 below provides the </w:t>
      </w:r>
      <w:r w:rsidR="00784C4F">
        <w:rPr>
          <w:highlight w:val="yellow"/>
          <w:lang w:val="en-GB"/>
        </w:rPr>
        <w:t xml:space="preserve">full </w:t>
      </w:r>
      <w:r w:rsidR="005E13A8" w:rsidRPr="00751E1A">
        <w:rPr>
          <w:highlight w:val="yellow"/>
          <w:lang w:val="en-GB"/>
        </w:rPr>
        <w:t>list of studies using this configuration.</w:t>
      </w:r>
    </w:p>
    <w:p w14:paraId="608199B9" w14:textId="77777777" w:rsidR="00F82AC5" w:rsidRPr="00621204" w:rsidRDefault="00F82AC5" w:rsidP="00555C45">
      <w:pPr>
        <w:pStyle w:val="MDPI31text"/>
        <w:ind w:left="0" w:firstLine="0"/>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054940FF"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r w:rsidR="0037457B" w:rsidRPr="0037457B">
        <w:rPr>
          <w:highlight w:val="yellow"/>
          <w:lang w:val="en-GB"/>
        </w:rPr>
        <w:t>Neighbours</w:t>
      </w:r>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w:t>
      </w:r>
      <w:r w:rsidR="0037457B" w:rsidRPr="0037457B">
        <w:rPr>
          <w:highlight w:val="yellow"/>
          <w:lang w:val="en-GB"/>
        </w:rPr>
        <w:t>-</w:t>
      </w:r>
      <w:r w:rsidR="00916640" w:rsidRPr="00621204">
        <w:rPr>
          <w:lang w:val="en-GB"/>
        </w:rPr>
        <w:t xml:space="preserve">sensing chair system, </w:t>
      </w:r>
      <w:r w:rsidRPr="00621204">
        <w:rPr>
          <w:lang w:val="en-GB"/>
        </w:rPr>
        <w:t xml:space="preserve">Ma </w:t>
      </w:r>
      <w:r w:rsidR="00972C85" w:rsidRPr="00621204">
        <w:rPr>
          <w:lang w:val="en-GB"/>
        </w:rPr>
        <w:t>et al. [</w:t>
      </w:r>
      <w:r w:rsidRPr="00621204">
        <w:rPr>
          <w:lang w:val="en-GB"/>
        </w:rPr>
        <w:t xml:space="preserve">23] highlighted the effectiveness of integrating IoT-based systems into healthcare </w:t>
      </w:r>
      <w:r w:rsidRPr="006C1EC5">
        <w:rPr>
          <w:highlight w:val="yellow"/>
          <w:lang w:val="en-GB"/>
        </w:rPr>
        <w:t>sensor</w:t>
      </w:r>
      <w:r w:rsidRPr="00621204">
        <w:rPr>
          <w:lang w:val="en-GB"/>
        </w:rPr>
        <w:t xml:space="preserve">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w:t>
      </w:r>
      <w:r w:rsidR="00AB6A23" w:rsidRPr="00AB6A23">
        <w:t xml:space="preserve"> </w:t>
      </w:r>
      <w:r w:rsidR="00AB6A23" w:rsidRPr="00AB6A23">
        <w:rPr>
          <w:highlight w:val="yellow"/>
          <w:lang w:val="en-GB"/>
        </w:rPr>
        <w:t>Message Queuing Telemetry Transport (</w:t>
      </w:r>
      <w:r w:rsidR="007E17D5" w:rsidRPr="00AB6A23">
        <w:rPr>
          <w:highlight w:val="yellow"/>
          <w:lang w:val="en-GB"/>
        </w:rPr>
        <w:t>MQTT</w:t>
      </w:r>
      <w:r w:rsidR="00AB6A23" w:rsidRPr="00AB6A23">
        <w:rPr>
          <w:highlight w:val="yellow"/>
          <w:lang w:val="en-GB"/>
        </w:rPr>
        <w:t>)</w:t>
      </w:r>
      <w:r w:rsidR="007E17D5" w:rsidRPr="00621204">
        <w:rPr>
          <w:lang w:val="en-GB"/>
        </w:rPr>
        <w:t xml:space="preserve"> telemetry protocol </w:t>
      </w:r>
      <w:r w:rsidR="00AB6A23" w:rsidRPr="00AB6A23">
        <w:rPr>
          <w:highlight w:val="yellow"/>
          <w:lang w:val="en-GB"/>
        </w:rPr>
        <w:t>in the detection of</w:t>
      </w:r>
      <w:r w:rsidR="007E17D5" w:rsidRPr="00621204">
        <w:rPr>
          <w:lang w:val="en-GB"/>
        </w:rPr>
        <w:t xml:space="preserve">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w:t>
      </w:r>
      <w:r w:rsidR="00AB6A23">
        <w:rPr>
          <w:lang w:val="en-GB"/>
        </w:rPr>
        <w:t xml:space="preserve"> </w:t>
      </w:r>
      <w:proofErr w:type="spellStart"/>
      <w:r w:rsidR="00AB6A23" w:rsidRPr="00AB6A23">
        <w:rPr>
          <w:lang w:val="en-GB"/>
        </w:rPr>
        <w:t>Kundaliya</w:t>
      </w:r>
      <w:proofErr w:type="spellEnd"/>
      <w:r w:rsidR="00AB6A23">
        <w:rPr>
          <w:lang w:val="en-GB"/>
        </w:rPr>
        <w:t xml:space="preserve"> et al.</w:t>
      </w:r>
      <w:r w:rsidR="007E17D5" w:rsidRPr="00621204">
        <w:rPr>
          <w:lang w:val="en-GB"/>
        </w:rPr>
        <w:t xml:space="preserve">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 xml:space="preserve">similarly used IoT for bad postures detection as well as </w:t>
      </w:r>
      <w:r w:rsidR="007E17D5" w:rsidRPr="007F0027">
        <w:rPr>
          <w:highlight w:val="yellow"/>
          <w:lang w:val="en-GB"/>
        </w:rPr>
        <w:t>providing valuable</w:t>
      </w:r>
      <w:r w:rsidR="007F0027" w:rsidRPr="007F0027">
        <w:rPr>
          <w:highlight w:val="yellow"/>
          <w:lang w:val="en-GB"/>
        </w:rPr>
        <w:t xml:space="preserve"> real-time</w:t>
      </w:r>
      <w:r w:rsidR="007E17D5" w:rsidRPr="007F0027">
        <w:rPr>
          <w:highlight w:val="yellow"/>
          <w:lang w:val="en-GB"/>
        </w:rPr>
        <w:t xml:space="preserve"> feedback to the end-user</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9A970"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Ran et al.</w:t>
      </w:r>
      <w:r w:rsidR="00E728EF">
        <w:rPr>
          <w:lang w:val="en-GB"/>
        </w:rPr>
        <w:t xml:space="preserve"> </w:t>
      </w:r>
      <w:r w:rsidR="00E728EF">
        <w:rPr>
          <w:lang w:val="en-GB"/>
        </w:rPr>
        <w:fldChar w:fldCharType="begin"/>
      </w:r>
      <w:r w:rsidR="00A37DB0">
        <w:rPr>
          <w:lang w:val="en-GB"/>
        </w:rPr>
        <w:instrText xml:space="preserve"> ADDIN ZOTERO_ITEM CSL_CITATION {"citationID":"qiO0vPvK","properties":{"formattedCitation":"[49]","plainCitation":"[49]","noteIndex":0},"citationItems":[{"id":163,"uris":["http://zotero.org/users/11398818/items/L7KAFSQC"],"itemData":{"id":163,"type":"article-journal","container-title":"Sensors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Pr>
          <w:lang w:val="en-GB"/>
        </w:rPr>
        <w:fldChar w:fldCharType="separate"/>
      </w:r>
      <w:r w:rsidR="00A37DB0" w:rsidRPr="00A37DB0">
        <w:t>[49]</w:t>
      </w:r>
      <w:r w:rsidR="00E728EF">
        <w:rPr>
          <w:lang w:val="en-GB"/>
        </w:rPr>
        <w:fldChar w:fldCharType="end"/>
      </w:r>
      <w:r w:rsidR="00A37DB0">
        <w:rPr>
          <w:lang w:val="en-GB"/>
        </w:rPr>
        <w:t xml:space="preserve"> </w:t>
      </w:r>
      <w:r w:rsidR="00BB1484" w:rsidRPr="00621204">
        <w:rPr>
          <w:lang w:val="en-GB"/>
        </w:rPr>
        <w:t>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 xml:space="preserve">there was no correlation seen that suggested that </w:t>
      </w:r>
      <w:r w:rsidR="00333BCC" w:rsidRPr="00E86C8B">
        <w:rPr>
          <w:color w:val="auto"/>
          <w:highlight w:val="yellow"/>
          <w:lang w:val="en-GB"/>
        </w:rPr>
        <w:t>one</w:t>
      </w:r>
      <w:r w:rsidR="00E86C8B" w:rsidRPr="00E86C8B">
        <w:rPr>
          <w:color w:val="auto"/>
          <w:highlight w:val="yellow"/>
          <w:lang w:val="en-GB"/>
        </w:rPr>
        <w:t xml:space="preserve"> sensor</w:t>
      </w:r>
      <w:r w:rsidR="00333BCC" w:rsidRPr="00E86C8B">
        <w:rPr>
          <w:color w:val="auto"/>
          <w:highlight w:val="yellow"/>
          <w:lang w:val="en-GB"/>
        </w:rPr>
        <w:t xml:space="preserve"> placement s</w:t>
      </w:r>
      <w:r w:rsidR="00333BCC" w:rsidRPr="00D00FF3">
        <w:rPr>
          <w:color w:val="auto"/>
          <w:highlight w:val="yellow"/>
          <w:lang w:val="en-GB"/>
        </w:rPr>
        <w:t>trategy produces higher classification</w:t>
      </w:r>
      <w:r w:rsidR="00333BCC" w:rsidRPr="00621204">
        <w:rPr>
          <w:color w:val="auto"/>
          <w:lang w:val="en-GB"/>
        </w:rPr>
        <w:t xml:space="preserve">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lastRenderedPageBreak/>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w:t>
      </w:r>
      <w:r w:rsidRPr="00621204">
        <w:rPr>
          <w:lang w:val="en-GB"/>
        </w:rPr>
        <w:lastRenderedPageBreak/>
        <w:t xml:space="preserve">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993C1FE"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A37DB0">
        <w:rPr>
          <w:color w:val="auto"/>
          <w:lang w:val="en-GB"/>
        </w:rPr>
        <w:instrText xml:space="preserve"> ADDIN ZOTERO_ITEM CSL_CITATION {"citationID":"UKVVycBb","properties":{"formattedCitation":"[73,74]","plainCitation":"[73,74]","noteIndex":0},"citationItems":[{"id":322,"uris":["http://zotero.org/users/11398818/items/MHECMGPV"],"itemData":{"id":322,"type":"webpage","container-title":"Nielsen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A37DB0" w:rsidRPr="00A37DB0">
        <w:t>[73,74]</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114F319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r w:rsidR="00180699" w:rsidRPr="00180699">
        <w:rPr>
          <w:szCs w:val="18"/>
          <w:highlight w:val="yellow"/>
          <w:lang w:val="en-GB"/>
        </w:rPr>
        <w:t>analysed</w:t>
      </w:r>
      <w:r w:rsidRPr="0026124F">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9CD43E9" w14:textId="77777777" w:rsidR="00A37DB0" w:rsidRDefault="007A08BB" w:rsidP="00A37DB0">
      <w:pPr>
        <w:pStyle w:val="Bibliography"/>
      </w:pPr>
      <w:r w:rsidRPr="0026124F">
        <w:fldChar w:fldCharType="begin"/>
      </w:r>
      <w:r w:rsidR="00A37DB0">
        <w:instrText xml:space="preserve"> ADDIN ZOTERO_BIBL {"uncited":[],"omitted":[],"custom":[]} CSL_BIBLIOGRAPHY </w:instrText>
      </w:r>
      <w:r w:rsidRPr="0026124F">
        <w:fldChar w:fldCharType="separate"/>
      </w:r>
      <w:r w:rsidR="00A37DB0">
        <w:t xml:space="preserve">1. </w:t>
      </w:r>
      <w:r w:rsidR="00A37DB0">
        <w:tab/>
        <w:t xml:space="preserve">Gill, T.K.; </w:t>
      </w:r>
      <w:proofErr w:type="spellStart"/>
      <w:r w:rsidR="00A37DB0">
        <w:t>Mittinty</w:t>
      </w:r>
      <w:proofErr w:type="spellEnd"/>
      <w:r w:rsidR="00A37DB0">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A37DB0">
        <w:rPr>
          <w:i/>
          <w:iCs/>
        </w:rPr>
        <w:t>The Lancet Rheumatology</w:t>
      </w:r>
      <w:r w:rsidR="00A37DB0">
        <w:t xml:space="preserve"> </w:t>
      </w:r>
      <w:r w:rsidR="00A37DB0">
        <w:rPr>
          <w:b/>
          <w:bCs/>
        </w:rPr>
        <w:t>2023</w:t>
      </w:r>
      <w:r w:rsidR="00A37DB0">
        <w:t xml:space="preserve">, </w:t>
      </w:r>
      <w:r w:rsidR="00A37DB0">
        <w:rPr>
          <w:i/>
          <w:iCs/>
        </w:rPr>
        <w:t>5</w:t>
      </w:r>
      <w:r w:rsidR="00A37DB0">
        <w:t>, e670–e682, doi:10.1016/S2665-9913(23)00232-1.</w:t>
      </w:r>
    </w:p>
    <w:p w14:paraId="32B32E97" w14:textId="77777777" w:rsidR="00A37DB0" w:rsidRDefault="00A37DB0" w:rsidP="00A37DB0">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1F0F34BE" w14:textId="77777777" w:rsidR="00A37DB0" w:rsidRDefault="00A37DB0" w:rsidP="00A37DB0">
      <w:pPr>
        <w:pStyle w:val="Bibliography"/>
      </w:pPr>
      <w:r>
        <w:lastRenderedPageBreak/>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2567275B" w14:textId="77777777" w:rsidR="00A37DB0" w:rsidRDefault="00A37DB0" w:rsidP="00A37DB0">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15D88BB" w14:textId="77777777" w:rsidR="00A37DB0" w:rsidRDefault="00A37DB0" w:rsidP="00A37DB0">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7C532A06" w14:textId="77777777" w:rsidR="00A37DB0" w:rsidRDefault="00A37DB0" w:rsidP="00A37DB0">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1D801BF3" w14:textId="77777777" w:rsidR="00A37DB0" w:rsidRDefault="00A37DB0" w:rsidP="00A37DB0">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56BCEA5B" w14:textId="77777777" w:rsidR="00A37DB0" w:rsidRDefault="00A37DB0" w:rsidP="00A37DB0">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8777DED" w14:textId="77777777" w:rsidR="00A37DB0" w:rsidRDefault="00A37DB0" w:rsidP="00A37DB0">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0B26B0E9" w14:textId="77777777" w:rsidR="00A37DB0" w:rsidRDefault="00A37DB0" w:rsidP="00A37DB0">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665D9CE1" w14:textId="77777777" w:rsidR="00A37DB0" w:rsidRDefault="00A37DB0" w:rsidP="00A37DB0">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30585375" w14:textId="77777777" w:rsidR="00A37DB0" w:rsidRDefault="00A37DB0" w:rsidP="00A37DB0">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478682AD" w14:textId="77777777" w:rsidR="00A37DB0" w:rsidRDefault="00A37DB0" w:rsidP="00A37DB0">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E4FF227" w14:textId="77777777" w:rsidR="00A37DB0" w:rsidRDefault="00A37DB0" w:rsidP="00A37DB0">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098AB3" w14:textId="77777777" w:rsidR="00A37DB0" w:rsidRDefault="00A37DB0" w:rsidP="00A37DB0">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051AC847" w14:textId="77777777" w:rsidR="00A37DB0" w:rsidRDefault="00A37DB0" w:rsidP="00A37DB0">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6F81F7B3" w14:textId="77777777" w:rsidR="00A37DB0" w:rsidRDefault="00A37DB0" w:rsidP="00A37DB0">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680878CC" w14:textId="77777777" w:rsidR="00A37DB0" w:rsidRDefault="00A37DB0" w:rsidP="00A37DB0">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80F242B" w14:textId="77777777" w:rsidR="00A37DB0" w:rsidRDefault="00A37DB0" w:rsidP="00A37DB0">
      <w:pPr>
        <w:pStyle w:val="Bibliography"/>
      </w:pPr>
      <w:r>
        <w:lastRenderedPageBreak/>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67EB5B56" w14:textId="77777777" w:rsidR="00A37DB0" w:rsidRDefault="00A37DB0" w:rsidP="00A37DB0">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4B1BEAA7" w14:textId="77777777" w:rsidR="00A37DB0" w:rsidRDefault="00A37DB0" w:rsidP="00A37DB0">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0905DE8A" w14:textId="77777777" w:rsidR="00A37DB0" w:rsidRDefault="00A37DB0" w:rsidP="00A37DB0">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41370DC1" w14:textId="77777777" w:rsidR="00A37DB0" w:rsidRDefault="00A37DB0" w:rsidP="00A37DB0">
      <w:pPr>
        <w:pStyle w:val="Bibliography"/>
      </w:pPr>
      <w:r>
        <w:t xml:space="preserve">23.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781772BC" w14:textId="77777777" w:rsidR="00A37DB0" w:rsidRDefault="00A37DB0" w:rsidP="00A37DB0">
      <w:pPr>
        <w:pStyle w:val="Bibliography"/>
      </w:pPr>
      <w:r>
        <w:t xml:space="preserve">24.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36999D65" w14:textId="77777777" w:rsidR="00A37DB0" w:rsidRDefault="00A37DB0" w:rsidP="00A37DB0">
      <w:pPr>
        <w:pStyle w:val="Bibliography"/>
      </w:pPr>
      <w:r>
        <w:t xml:space="preserve">25.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E37F259" w14:textId="77777777" w:rsidR="00A37DB0" w:rsidRDefault="00A37DB0" w:rsidP="00A37DB0">
      <w:pPr>
        <w:pStyle w:val="Bibliography"/>
      </w:pPr>
      <w:r>
        <w:t xml:space="preserve">26.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03592531" w14:textId="77777777" w:rsidR="00A37DB0" w:rsidRDefault="00A37DB0" w:rsidP="00A37DB0">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0DF468A6" w14:textId="77777777" w:rsidR="00A37DB0" w:rsidRDefault="00A37DB0" w:rsidP="00A37DB0">
      <w:pPr>
        <w:pStyle w:val="Bibliography"/>
      </w:pPr>
      <w:r>
        <w:t xml:space="preserve">28.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745F6358" w14:textId="77777777" w:rsidR="00A37DB0" w:rsidRDefault="00A37DB0" w:rsidP="00A37DB0">
      <w:pPr>
        <w:pStyle w:val="Bibliography"/>
      </w:pPr>
      <w:r>
        <w:t xml:space="preserve">29. </w:t>
      </w:r>
      <w:r>
        <w:tab/>
        <w:t>Interlink Electronics FSR 402 Data Sheet.</w:t>
      </w:r>
    </w:p>
    <w:p w14:paraId="0A732C45" w14:textId="77777777" w:rsidR="00A37DB0" w:rsidRDefault="00A37DB0" w:rsidP="00A37DB0">
      <w:pPr>
        <w:pStyle w:val="Bibliography"/>
      </w:pPr>
      <w:r>
        <w:t xml:space="preserve">30. </w:t>
      </w:r>
      <w:r>
        <w:tab/>
        <w:t>Interlink Electronics FSR 406 Data Sheet.</w:t>
      </w:r>
    </w:p>
    <w:p w14:paraId="7F760BEF" w14:textId="77777777" w:rsidR="00A37DB0" w:rsidRDefault="00A37DB0" w:rsidP="00A37DB0">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6EB4CADB" w14:textId="77777777" w:rsidR="00A37DB0" w:rsidRDefault="00A37DB0" w:rsidP="00A37DB0">
      <w:pPr>
        <w:pStyle w:val="Bibliography"/>
      </w:pPr>
      <w:r>
        <w:t xml:space="preserve">32.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8D7174A" w14:textId="77777777" w:rsidR="00A37DB0" w:rsidRDefault="00A37DB0" w:rsidP="00A37DB0">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5EA542BB" w14:textId="77777777" w:rsidR="00A37DB0" w:rsidRDefault="00A37DB0" w:rsidP="00A37DB0">
      <w:pPr>
        <w:pStyle w:val="Bibliography"/>
      </w:pPr>
      <w:r>
        <w:t xml:space="preserve">34.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4FDD967" w14:textId="77777777" w:rsidR="00A37DB0" w:rsidRDefault="00A37DB0" w:rsidP="00A37DB0">
      <w:pPr>
        <w:pStyle w:val="Bibliography"/>
      </w:pPr>
      <w:r>
        <w:t xml:space="preserve">35.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1989F340" w14:textId="77777777" w:rsidR="00A37DB0" w:rsidRDefault="00A37DB0" w:rsidP="00A37DB0">
      <w:pPr>
        <w:pStyle w:val="Bibliography"/>
      </w:pPr>
      <w:r>
        <w:t xml:space="preserve">36.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C45A5E1" w14:textId="77777777" w:rsidR="00A37DB0" w:rsidRDefault="00A37DB0" w:rsidP="00A37DB0">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6F99B73" w14:textId="77777777" w:rsidR="00A37DB0" w:rsidRDefault="00A37DB0" w:rsidP="00A37DB0">
      <w:pPr>
        <w:pStyle w:val="Bibliography"/>
      </w:pPr>
      <w:r>
        <w:lastRenderedPageBreak/>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0CD8E80" w14:textId="77777777" w:rsidR="00A37DB0" w:rsidRDefault="00A37DB0" w:rsidP="00A37DB0">
      <w:pPr>
        <w:pStyle w:val="Bibliography"/>
      </w:pPr>
      <w:r>
        <w:t xml:space="preserve">39. </w:t>
      </w:r>
      <w:r>
        <w:tab/>
      </w:r>
      <w:proofErr w:type="spellStart"/>
      <w:r>
        <w:t>SpectraSymbol</w:t>
      </w:r>
      <w:proofErr w:type="spellEnd"/>
      <w:r>
        <w:t xml:space="preserve"> Flex Sensor Data Sheet 2014.</w:t>
      </w:r>
    </w:p>
    <w:p w14:paraId="48E0AAED" w14:textId="77777777" w:rsidR="00A37DB0" w:rsidRDefault="00A37DB0" w:rsidP="00A37DB0">
      <w:pPr>
        <w:pStyle w:val="Bibliography"/>
      </w:pPr>
      <w:r>
        <w:t xml:space="preserve">40. </w:t>
      </w:r>
      <w:r>
        <w:tab/>
      </w:r>
      <w:proofErr w:type="spellStart"/>
      <w:r>
        <w:t>SpectraSymbol</w:t>
      </w:r>
      <w:proofErr w:type="spellEnd"/>
      <w:r>
        <w:t xml:space="preserve"> Flex Sensor 2.2.</w:t>
      </w:r>
    </w:p>
    <w:p w14:paraId="6E0A2B8C" w14:textId="77777777" w:rsidR="00A37DB0" w:rsidRDefault="00A37DB0" w:rsidP="00A37DB0">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73597D1" w14:textId="77777777" w:rsidR="00A37DB0" w:rsidRDefault="00A37DB0" w:rsidP="00A37DB0">
      <w:pPr>
        <w:pStyle w:val="Bibliography"/>
      </w:pPr>
      <w:r>
        <w:t xml:space="preserve">42.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7E0DED70" w14:textId="77777777" w:rsidR="00A37DB0" w:rsidRDefault="00A37DB0" w:rsidP="00A37DB0">
      <w:pPr>
        <w:pStyle w:val="Bibliography"/>
      </w:pPr>
      <w:r>
        <w:t xml:space="preserve">43.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75ACA96" w14:textId="77777777" w:rsidR="00A37DB0" w:rsidRDefault="00A37DB0" w:rsidP="00A37DB0">
      <w:pPr>
        <w:pStyle w:val="Bibliography"/>
      </w:pPr>
      <w:r>
        <w:t xml:space="preserve">44.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711AC1B8" w14:textId="77777777" w:rsidR="00A37DB0" w:rsidRDefault="00A37DB0" w:rsidP="00A37DB0">
      <w:pPr>
        <w:pStyle w:val="Bibliography"/>
      </w:pPr>
      <w:r>
        <w:t xml:space="preserve">45.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2A8698F8" w14:textId="77777777" w:rsidR="00A37DB0" w:rsidRDefault="00A37DB0" w:rsidP="00A37DB0">
      <w:pPr>
        <w:pStyle w:val="Bibliography"/>
      </w:pPr>
      <w:r>
        <w:t xml:space="preserve">46.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08A735F1" w14:textId="77777777" w:rsidR="00A37DB0" w:rsidRDefault="00A37DB0" w:rsidP="00A37DB0">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1CD1BD8" w14:textId="77777777" w:rsidR="00A37DB0" w:rsidRDefault="00A37DB0" w:rsidP="00A37DB0">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04B1F747" w14:textId="77777777" w:rsidR="00A37DB0" w:rsidRDefault="00A37DB0" w:rsidP="00A37DB0">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3A680F0C" w14:textId="77777777" w:rsidR="00A37DB0" w:rsidRDefault="00A37DB0" w:rsidP="00A37DB0">
      <w:pPr>
        <w:pStyle w:val="Bibliography"/>
      </w:pPr>
      <w:r>
        <w:t xml:space="preserve">50.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516184D" w14:textId="77777777" w:rsidR="00A37DB0" w:rsidRDefault="00A37DB0" w:rsidP="00A37DB0">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7BAF0CBF" w14:textId="77777777" w:rsidR="00A37DB0" w:rsidRDefault="00A37DB0" w:rsidP="00A37DB0">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0589063C" w14:textId="77777777" w:rsidR="00A37DB0" w:rsidRDefault="00A37DB0" w:rsidP="00A37DB0">
      <w:pPr>
        <w:pStyle w:val="Bibliography"/>
      </w:pPr>
      <w:r>
        <w:t xml:space="preserve">53.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74C0CF3C" w14:textId="77777777" w:rsidR="00A37DB0" w:rsidRDefault="00A37DB0" w:rsidP="00A37DB0">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23DB2DC8" w14:textId="77777777" w:rsidR="00A37DB0" w:rsidRDefault="00A37DB0" w:rsidP="00A37DB0">
      <w:pPr>
        <w:pStyle w:val="Bibliography"/>
      </w:pPr>
      <w:r>
        <w:lastRenderedPageBreak/>
        <w:t xml:space="preserve">55.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A78043C" w14:textId="77777777" w:rsidR="00A37DB0" w:rsidRDefault="00A37DB0" w:rsidP="00A37DB0">
      <w:pPr>
        <w:pStyle w:val="Bibliography"/>
      </w:pPr>
      <w:r>
        <w:t xml:space="preserve">56.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59473C93" w14:textId="77777777" w:rsidR="00A37DB0" w:rsidRDefault="00A37DB0" w:rsidP="00A37DB0">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1CEBB7E2" w14:textId="77777777" w:rsidR="00A37DB0" w:rsidRDefault="00A37DB0" w:rsidP="00A37DB0">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9FA22D5" w14:textId="77777777" w:rsidR="00A37DB0" w:rsidRDefault="00A37DB0" w:rsidP="00A37DB0">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C171507" w14:textId="77777777" w:rsidR="00A37DB0" w:rsidRDefault="00A37DB0" w:rsidP="00A37DB0">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C8E8A9B" w14:textId="77777777" w:rsidR="00A37DB0" w:rsidRDefault="00A37DB0" w:rsidP="00A37DB0">
      <w:pPr>
        <w:pStyle w:val="Bibliography"/>
      </w:pPr>
      <w:r>
        <w:t xml:space="preserve">61.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536826B6" w14:textId="77777777" w:rsidR="00A37DB0" w:rsidRDefault="00A37DB0" w:rsidP="00A37DB0">
      <w:pPr>
        <w:pStyle w:val="Bibliography"/>
      </w:pPr>
      <w:r>
        <w:t xml:space="preserve">62.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DA1FC1E" w14:textId="77777777" w:rsidR="00A37DB0" w:rsidRDefault="00A37DB0" w:rsidP="00A37DB0">
      <w:pPr>
        <w:pStyle w:val="Bibliography"/>
      </w:pPr>
      <w:r>
        <w:t xml:space="preserve">63.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2A51E93C" w14:textId="77777777" w:rsidR="00A37DB0" w:rsidRDefault="00A37DB0" w:rsidP="00A37DB0">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236D7093" w14:textId="77777777" w:rsidR="00A37DB0" w:rsidRDefault="00A37DB0" w:rsidP="00A37DB0">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8847FB5" w14:textId="77777777" w:rsidR="00A37DB0" w:rsidRDefault="00A37DB0" w:rsidP="00A37DB0">
      <w:pPr>
        <w:pStyle w:val="Bibliography"/>
      </w:pPr>
      <w:r>
        <w:t xml:space="preserve">66.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E242775" w14:textId="77777777" w:rsidR="00A37DB0" w:rsidRDefault="00A37DB0" w:rsidP="00A37DB0">
      <w:pPr>
        <w:pStyle w:val="Bibliography"/>
      </w:pPr>
      <w:r>
        <w:t xml:space="preserve">67.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5C0A9223" w14:textId="77777777" w:rsidR="00A37DB0" w:rsidRDefault="00A37DB0" w:rsidP="00A37DB0">
      <w:pPr>
        <w:pStyle w:val="Bibliography"/>
      </w:pPr>
      <w:r>
        <w:t xml:space="preserve">68.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1C95325E" w14:textId="77777777" w:rsidR="00A37DB0" w:rsidRDefault="00A37DB0" w:rsidP="00A37DB0">
      <w:pPr>
        <w:pStyle w:val="Bibliography"/>
      </w:pPr>
      <w:r>
        <w:lastRenderedPageBreak/>
        <w:t xml:space="preserve">69.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22B9F7F9" w14:textId="77777777" w:rsidR="00A37DB0" w:rsidRDefault="00A37DB0" w:rsidP="00A37DB0">
      <w:pPr>
        <w:pStyle w:val="Bibliography"/>
      </w:pPr>
      <w:r>
        <w:t xml:space="preserve">70.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536ACB4C" w14:textId="77777777" w:rsidR="00A37DB0" w:rsidRDefault="00A37DB0" w:rsidP="00A37DB0">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305F328" w14:textId="77777777" w:rsidR="00A37DB0" w:rsidRDefault="00A37DB0" w:rsidP="00A37DB0">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564E297C" w14:textId="77777777" w:rsidR="00A37DB0" w:rsidRDefault="00A37DB0" w:rsidP="00A37DB0">
      <w:pPr>
        <w:pStyle w:val="Bibliography"/>
      </w:pPr>
      <w:r>
        <w:t xml:space="preserve">73.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0F9A5FBA" w14:textId="77777777" w:rsidR="00A37DB0" w:rsidRDefault="00A37DB0" w:rsidP="00A37DB0">
      <w:pPr>
        <w:pStyle w:val="Bibliography"/>
      </w:pPr>
      <w:r>
        <w:t xml:space="preserve">74.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1AC15BD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DE5B28">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1B74C" w14:textId="77777777" w:rsidR="00DE5B28" w:rsidRPr="00621204" w:rsidRDefault="00DE5B28">
      <w:pPr>
        <w:spacing w:line="240" w:lineRule="auto"/>
      </w:pPr>
      <w:r w:rsidRPr="00621204">
        <w:separator/>
      </w:r>
    </w:p>
    <w:p w14:paraId="5C71D2E6" w14:textId="77777777" w:rsidR="00DE5B28" w:rsidRDefault="00DE5B28"/>
  </w:endnote>
  <w:endnote w:type="continuationSeparator" w:id="0">
    <w:p w14:paraId="4C304992" w14:textId="77777777" w:rsidR="00DE5B28" w:rsidRPr="00621204" w:rsidRDefault="00DE5B28">
      <w:pPr>
        <w:spacing w:line="240" w:lineRule="auto"/>
      </w:pPr>
      <w:r w:rsidRPr="00621204">
        <w:continuationSeparator/>
      </w:r>
    </w:p>
    <w:p w14:paraId="7383456C" w14:textId="77777777" w:rsidR="00DE5B28" w:rsidRDefault="00DE5B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A4844" w14:textId="77777777" w:rsidR="00DE5B28" w:rsidRPr="00621204" w:rsidRDefault="00DE5B28">
      <w:pPr>
        <w:spacing w:line="240" w:lineRule="auto"/>
      </w:pPr>
      <w:r w:rsidRPr="00621204">
        <w:separator/>
      </w:r>
    </w:p>
    <w:p w14:paraId="46A33F94" w14:textId="77777777" w:rsidR="00DE5B28" w:rsidRDefault="00DE5B28"/>
  </w:footnote>
  <w:footnote w:type="continuationSeparator" w:id="0">
    <w:p w14:paraId="28D8D3FD" w14:textId="77777777" w:rsidR="00DE5B28" w:rsidRPr="00621204" w:rsidRDefault="00DE5B28">
      <w:pPr>
        <w:spacing w:line="240" w:lineRule="auto"/>
      </w:pPr>
      <w:r w:rsidRPr="00621204">
        <w:continuationSeparator/>
      </w:r>
    </w:p>
    <w:p w14:paraId="214953AC" w14:textId="77777777" w:rsidR="00DE5B28" w:rsidRDefault="00DE5B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4AC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8DC"/>
    <w:rsid w:val="00171AD8"/>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9D0"/>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5A15"/>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077F"/>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457B"/>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748"/>
    <w:rsid w:val="005327CD"/>
    <w:rsid w:val="0053287E"/>
    <w:rsid w:val="00532D3F"/>
    <w:rsid w:val="005335D1"/>
    <w:rsid w:val="005337A6"/>
    <w:rsid w:val="0053405F"/>
    <w:rsid w:val="005350F5"/>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0F36"/>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3C91"/>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03"/>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7DA"/>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431D"/>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7183"/>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4112"/>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5B28"/>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28EF"/>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0E67"/>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C018B7E0-3A6C-44AB-A708-40810F8E207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A69EEB49-A20A-4AAA-8842-40E36C5CBBB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2461D7D0-F759-4FCC-BCE9-C89470FA657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52A4216E-5017-4A4D-AF6D-1C0946E1224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3A89A316-1B3B-40DF-8A71-3C4DA7BC938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9B7B9701-B035-4374-B6FA-F380416EC6C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6028D140-B503-4859-AFD3-D6538F064DED}"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6918F5F6-91CC-41EC-A57F-A43179D2AE6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3122303A-177B-4FE2-8FAE-FC484F6B8C1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F4E0D855-82F9-4059-A980-55370E25146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59E2F386-D06D-4E1C-B282-A7823943299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18214</TotalTime>
  <Pages>22</Pages>
  <Words>40758</Words>
  <Characters>232322</Characters>
  <Application>Microsoft Office Word</Application>
  <DocSecurity>0</DocSecurity>
  <Lines>1936</Lines>
  <Paragraphs>545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523</cp:revision>
  <cp:lastPrinted>2024-03-12T21:55:00Z</cp:lastPrinted>
  <dcterms:created xsi:type="dcterms:W3CDTF">2024-01-18T09:54:00Z</dcterms:created>
  <dcterms:modified xsi:type="dcterms:W3CDTF">2024-03-19T02:05:00Z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id="S65ni4QJ"/&gt;&lt;style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