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624020F2"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C75D3A">
        <w:rPr>
          <w:vertAlign w:val="superscript"/>
          <w:lang w:val="en-GB"/>
        </w:rPr>
        <w:t>,</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proofErr w:type="gramStart"/>
      <w:r w:rsidR="008E399F" w:rsidRPr="00621204">
        <w:rPr>
          <w:lang w:val="en-GB"/>
        </w:rPr>
        <w:t>Cardiff</w:t>
      </w:r>
      <w:proofErr w:type="gramEnd"/>
      <w:r w:rsidR="008E399F" w:rsidRPr="00621204">
        <w:rPr>
          <w:lang w:val="en-GB"/>
        </w:rPr>
        <w:t xml:space="preserve">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75E7B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w:t>
      </w:r>
      <w:r w:rsidR="00794948">
        <w:rPr>
          <w:lang w:val="en-GB"/>
        </w:rPr>
        <w:t xml:space="preserve"> and</w:t>
      </w:r>
      <w:r w:rsidRPr="007614A5">
        <w:rPr>
          <w:lang w:val="en-GB"/>
        </w:rPr>
        <w:t xml:space="preserve">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4CBBA53C"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AD69B7" w:rsidRPr="005A63CA">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AD69B7" w:rsidRPr="005A63CA">
        <w:rPr>
          <w:lang w:val="en-GB"/>
        </w:rPr>
        <w:t>[25]</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AD69B7" w:rsidRPr="005A63CA">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AD69B7" w:rsidRPr="005A63CA">
        <w:rPr>
          <w:lang w:val="en-GB"/>
        </w:rPr>
        <w:t>[26]</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AD69B7" w:rsidRPr="005A63CA">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AD69B7" w:rsidRPr="005A63CA">
        <w:rPr>
          <w:lang w:val="en-GB"/>
        </w:rPr>
        <w:t>[27]</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2F0078" w:rsidRPr="005A63CA">
        <w:rPr>
          <w:lang w:val="en-GB"/>
        </w:rPr>
        <w:t>3</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2B006B" w:rsidRPr="005A63CA">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2B006B" w:rsidRPr="005A63CA">
        <w:rPr>
          <w:lang w:val="en-GB"/>
        </w:rPr>
        <w:t>[31]</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5C1F2D8"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AD69B7" w:rsidRPr="005A63CA">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AD69B7" w:rsidRPr="005A63CA">
        <w:rPr>
          <w:color w:val="auto"/>
          <w:lang w:val="en-GB"/>
        </w:rPr>
        <w:t>[31]</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AD69B7" w:rsidRPr="005A63CA">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AD69B7" w:rsidRPr="005A63CA">
        <w:rPr>
          <w:color w:val="auto"/>
          <w:lang w:val="en-GB"/>
        </w:rPr>
        <w:t>[32]</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AD69B7" w:rsidRPr="005A63CA">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AD69B7" w:rsidRPr="005A63CA">
        <w:rPr>
          <w:lang w:val="en-GB"/>
        </w:rPr>
        <w:t>[33]</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AD69B7" w:rsidRPr="005A63CA">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AD69B7" w:rsidRPr="005A63CA">
        <w:rPr>
          <w:lang w:val="en-GB"/>
        </w:rPr>
        <w:t>[34]</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AD69B7" w:rsidRPr="005A63CA">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AD69B7" w:rsidRPr="005A63CA">
        <w:rPr>
          <w:lang w:val="en-GB"/>
        </w:rPr>
        <w:t>[32]</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5008CAA"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402F7127"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AC59CC" w:rsidRPr="005A63CA">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AC59CC" w:rsidRPr="005A63CA">
        <w:rPr>
          <w:lang w:val="en-GB"/>
        </w:rPr>
        <w:t>[38]</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Table 5 shows two commercially available flex sensors along with their technical specifications.</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E6ABAC7"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556CB2" w:rsidRPr="005A63CA">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556CB2" w:rsidRPr="005A63CA">
        <w:rPr>
          <w:lang w:val="en-GB"/>
        </w:rPr>
        <w:t>[41]</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556CB2" w:rsidRPr="00FF70BC">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556CB2" w:rsidRPr="00FF70BC">
        <w:rPr>
          <w:lang w:val="en-GB"/>
        </w:rPr>
        <w:t>[42]</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9A19C9F"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5233B7" w:rsidRPr="005A63CA">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5233B7" w:rsidRPr="005A63CA">
        <w:t>[44]</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7936FF4D"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5233B7" w:rsidRPr="005A63CA">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5233B7" w:rsidRPr="005A63CA">
        <w:t>[45]</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58E2806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AD69B7" w:rsidRPr="005A63CA">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AD69B7" w:rsidRPr="005A63CA">
        <w:rPr>
          <w:lang w:val="en-GB"/>
        </w:rPr>
        <w:t>[34]</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5233B7" w:rsidRPr="005A63CA">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5233B7" w:rsidRPr="005A63CA">
        <w:t>[46]</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AD69B7" w:rsidRPr="005A63CA">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AD69B7" w:rsidRPr="005A63CA">
        <w:rPr>
          <w:lang w:val="en-GB"/>
        </w:rPr>
        <w:t>[33]</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5233B7" w:rsidRPr="005A63CA">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5233B7" w:rsidRPr="005A63CA">
        <w:t>[47]</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5233B7" w:rsidRPr="005A63CA">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5233B7" w:rsidRPr="005A63CA">
        <w:t>[48]</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5233B7" w:rsidRPr="005A63CA">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5233B7" w:rsidRPr="005A63CA">
        <w:t>[49]</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5233B7" w:rsidRPr="005A63CA">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5233B7" w:rsidRPr="005A63CA">
        <w:t>[50]</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5233B7" w:rsidRPr="005A63CA">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5233B7" w:rsidRPr="005A63CA">
        <w:t>[51]</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5233B7" w:rsidRPr="005A63CA">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5233B7" w:rsidRPr="005A63CA">
        <w:t>[52]</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6</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7043A26"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966C7" w:rsidRPr="005A63CA">
        <w:rPr>
          <w:color w:val="auto"/>
          <w:lang w:val="en-GB"/>
        </w:rPr>
        <w:instrText xml:space="preserve"> ADDIN ZOTERO_ITEM CSL_CITATION {"citationID":"Makp1uEj","properties":{"formattedCitation":"[48]","plainCitation":"[48]","noteIndex":0},"citationItems":[{"id":143,"uris":["http://zotero.org/users/11398818/items/6LWNY69L"],"itemData":{"id":143,"type":"article-journal","abstract":"As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966C7" w:rsidRPr="005A63CA">
        <w:t>[48]</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171AD8" w:rsidRPr="005A63CA">
        <w:rPr>
          <w:color w:val="auto"/>
          <w:lang w:val="en-GB"/>
        </w:rPr>
        <w:instrText xml:space="preserve"> ADDIN ZOTERO_ITEM CSL_CITATION {"citationID":"r1ikZX5P","properties":{"formattedCitation":"[49]","plainCitation":"[49]","noteIndex":0},"citationItems":[{"id":163,"uris":["http://zotero.org/users/11398818/items/L7KAFSQC"],"itemData":{"id":163,"type":"article-journal","container-title":"Sensors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171AD8" w:rsidRPr="005A63CA">
        <w:t>[49]</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DDA9E8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5233B7" w:rsidRPr="005A63CA">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5233B7" w:rsidRPr="005A63CA">
        <w:t>[53]</w:t>
      </w:r>
      <w:r w:rsidR="006D532E" w:rsidRPr="005A63CA">
        <w:rPr>
          <w:lang w:val="en-GB"/>
        </w:rPr>
        <w:fldChar w:fldCharType="end"/>
      </w:r>
      <w:r w:rsidR="00AF40AD" w:rsidRPr="005A63CA">
        <w:rPr>
          <w:lang w:val="en-GB"/>
        </w:rPr>
        <w:t xml:space="preserve"> integrated 19 different FSRs into the seating cushion and used the Simple Logistic Regression ML algorithm to achieve 78% accuracy in classifying 10 different postures.</w:t>
      </w:r>
      <w:r w:rsidR="00086885">
        <w:rPr>
          <w:lang w:val="en-GB"/>
        </w:rPr>
        <w:t xml:space="preserve"> </w:t>
      </w:r>
      <w:r w:rsidR="00086885" w:rsidRPr="00107DC1">
        <w:rPr>
          <w:color w:val="FF0000"/>
          <w:lang w:val="en-GB"/>
        </w:rPr>
        <w:t>Martínez-Estrada et al.</w:t>
      </w:r>
      <w:r w:rsidR="00617189" w:rsidRPr="00107DC1">
        <w:rPr>
          <w:color w:val="FF0000"/>
          <w:lang w:val="en-GB"/>
        </w:rPr>
        <w:t xml:space="preserve"> </w:t>
      </w:r>
      <w:r w:rsidR="00617189" w:rsidRPr="00107DC1">
        <w:rPr>
          <w:color w:val="FF0000"/>
          <w:lang w:val="en-GB"/>
        </w:rPr>
        <w:fldChar w:fldCharType="begin"/>
      </w:r>
      <w:r w:rsidR="00617189" w:rsidRPr="00107DC1">
        <w:rPr>
          <w:color w:val="FF0000"/>
          <w:lang w:val="en-GB"/>
        </w:rPr>
        <w:instrText xml:space="preserve"> ADDIN ZOTERO_ITEM CSL_CITATION {"citationID":"Ezhrb21x","properties":{"formattedCitation":"[32]","plainCitation":"[32]","noteIndex":0},"citationItems":[{"id":153,"uris":["http://zotero.org/users/11398818/items/NETFL3DX"],"itemData":{"id":153,"type":"article-journal","abstract":"In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107DC1">
        <w:rPr>
          <w:color w:val="FF0000"/>
          <w:lang w:val="en-GB"/>
        </w:rPr>
        <w:fldChar w:fldCharType="separate"/>
      </w:r>
      <w:r w:rsidR="00617189" w:rsidRPr="00107DC1">
        <w:rPr>
          <w:color w:val="FF0000"/>
        </w:rPr>
        <w:t>[32]</w:t>
      </w:r>
      <w:r w:rsidR="00617189" w:rsidRPr="00107DC1">
        <w:rPr>
          <w:color w:val="FF0000"/>
          <w:lang w:val="en-GB"/>
        </w:rPr>
        <w:fldChar w:fldCharType="end"/>
      </w:r>
      <w:r w:rsidR="000A35E5" w:rsidRPr="00107DC1">
        <w:rPr>
          <w:color w:val="FF0000"/>
          <w:lang w:val="en-GB"/>
        </w:rPr>
        <w:t xml:space="preserve"> placed 6 textile sensors on the backrest and </w:t>
      </w:r>
      <w:r w:rsidR="00E87703" w:rsidRPr="00107DC1">
        <w:rPr>
          <w:color w:val="FF0000"/>
          <w:lang w:val="en-GB"/>
        </w:rPr>
        <w:t xml:space="preserve">an additional 4 </w:t>
      </w:r>
      <w:r w:rsidR="000A35E5" w:rsidRPr="00107DC1">
        <w:rPr>
          <w:color w:val="FF0000"/>
          <w:lang w:val="en-GB"/>
        </w:rPr>
        <w:t>sensors on the seating cushion</w:t>
      </w:r>
      <w:r w:rsidR="00E87703" w:rsidRPr="00107DC1">
        <w:rPr>
          <w:color w:val="FF0000"/>
          <w:lang w:val="en-GB"/>
        </w:rPr>
        <w:t xml:space="preserve"> in order to classify 8 sitting postures as show in Figure 7a.</w:t>
      </w:r>
      <w:r w:rsidR="00AF40AD" w:rsidRPr="005A63CA">
        <w:rPr>
          <w:lang w:val="en-GB"/>
        </w:rPr>
        <w:t xml:space="preserve"> Tsai et al. </w:t>
      </w:r>
      <w:r w:rsidR="006D532E" w:rsidRPr="005A63CA">
        <w:rPr>
          <w:lang w:val="en-GB"/>
        </w:rPr>
        <w:fldChar w:fldCharType="begin"/>
      </w:r>
      <w:r w:rsidR="005233B7" w:rsidRPr="005A63CA">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5A63CA">
        <w:rPr>
          <w:lang w:val="en-GB"/>
        </w:rPr>
        <w:fldChar w:fldCharType="separate"/>
      </w:r>
      <w:r w:rsidR="005233B7" w:rsidRPr="005A63CA">
        <w:t>[54]</w:t>
      </w:r>
      <w:r w:rsidR="006D532E" w:rsidRPr="005A63CA">
        <w:rPr>
          <w:lang w:val="en-GB"/>
        </w:rPr>
        <w:fldChar w:fldCharType="end"/>
      </w:r>
      <w:r w:rsidR="00AF40AD" w:rsidRPr="005A63CA">
        <w:rPr>
          <w:lang w:val="en-GB"/>
        </w:rPr>
        <w:t xml:space="preserve"> used 13 pressure sensors to classify 10 sitting postures and was able to achieve an accuracy of 99.10% using the SVM ML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5233B7" w:rsidRPr="005A63CA">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5233B7" w:rsidRPr="005A63CA">
        <w:t>[55]</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5233B7" w:rsidRPr="005A63CA">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5233B7" w:rsidRPr="005A63CA">
        <w:t>[56]</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7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2F90CE44"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ED72B2">
        <w:rPr>
          <w:color w:val="FF0000"/>
          <w:lang w:val="en-GB"/>
        </w:rPr>
        <w:t xml:space="preserve">with </w:t>
      </w:r>
      <w:r w:rsidR="006B5A32" w:rsidRPr="00ED72B2">
        <w:rPr>
          <w:color w:val="FF0000"/>
          <w:lang w:val="en-GB"/>
        </w:rPr>
        <w:t xml:space="preserve">10 Textile Pressure </w:t>
      </w:r>
      <w:r w:rsidR="007C3724" w:rsidRPr="00ED72B2">
        <w:rPr>
          <w:color w:val="FF0000"/>
          <w:lang w:val="en-GB"/>
        </w:rPr>
        <w:t>sensor</w:t>
      </w:r>
      <w:r w:rsidR="003D0987" w:rsidRPr="00ED72B2">
        <w:rPr>
          <w:color w:val="FF0000"/>
          <w:lang w:val="en-GB"/>
        </w:rPr>
        <w:t>s</w:t>
      </w:r>
      <w:r w:rsidR="006E7F32" w:rsidRPr="005A63CA">
        <w:rPr>
          <w:color w:val="auto"/>
          <w:lang w:val="en-GB"/>
        </w:rPr>
        <w:t>.</w:t>
      </w:r>
      <w:r w:rsidR="00564620" w:rsidRPr="005A63CA">
        <w:rPr>
          <w:color w:val="auto"/>
          <w:lang w:val="en-GB"/>
        </w:rPr>
        <w:t xml:space="preserve"> Reproduced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B701EE">
        <w:rPr>
          <w:color w:val="auto"/>
          <w:lang w:val="en-GB"/>
        </w:rPr>
        <w:instrText xml:space="preserve"> ADDIN ZOTERO_ITEM CSL_CITATION {"citationID":"UYRw8pMa","properties":{"formattedCitation":"[32]","plainCitation":"[32]","noteIndex":0},"citationItems":[{"id":153,"uris":["http://zotero.org/users/11398818/items/NETFL3DX"],"itemData":{"id":153,"type":"article-journal","abstract":"In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B701EE" w:rsidRPr="00B701EE">
        <w:t>[32]</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5233B7" w:rsidRPr="005A63CA">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5233B7" w:rsidRPr="005A63CA">
        <w:rPr>
          <w:color w:val="auto"/>
        </w:rPr>
        <w:t>[55]</w:t>
      </w:r>
      <w:r w:rsidR="00404B08" w:rsidRPr="005A63CA">
        <w:rPr>
          <w:color w:val="auto"/>
          <w:lang w:val="en-GB"/>
        </w:rPr>
        <w:fldChar w:fldCharType="end"/>
      </w:r>
      <w:r w:rsidR="000D19E9" w:rsidRPr="005A63CA">
        <w:rPr>
          <w:color w:val="auto"/>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2CF4262E"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9779BE">
              <w:rPr>
                <w:lang w:val="en-GB"/>
              </w:rPr>
              <w:instrText xml:space="preserve"> ADDIN ZOTERO_ITEM CSL_CITATION {"citationID":"WoObyPXW","properties":{"formattedCitation":"[32]","plainCitation":"[32]","noteIndex":0},"citationItems":[{"id":153,"uris":["http://zotero.org/users/11398818/items/NETFL3DX"],"itemData":{"id":153,"type":"article-journal","abstract":"In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9779BE" w:rsidRPr="009779BE">
              <w:t>[32]</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054940FF"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w:t>
      </w:r>
      <w:r w:rsidR="002423A8" w:rsidRPr="00621204">
        <w:rPr>
          <w:lang w:val="en-GB"/>
        </w:rPr>
        <w:lastRenderedPageBreak/>
        <w:t>(</w:t>
      </w:r>
      <w:r w:rsidR="002423A8" w:rsidRPr="005A63CA">
        <w:rPr>
          <w:lang w:val="en-GB"/>
        </w:rPr>
        <w:t xml:space="preserve">Artificial Neural Networks) </w:t>
      </w:r>
      <w:r w:rsidR="002423A8" w:rsidRPr="005A63CA">
        <w:rPr>
          <w:lang w:val="en-GB"/>
        </w:rPr>
        <w:fldChar w:fldCharType="begin"/>
      </w:r>
      <w:r w:rsidR="005233B7" w:rsidRPr="005A63CA">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5A63CA">
        <w:rPr>
          <w:lang w:val="en-GB"/>
        </w:rPr>
        <w:fldChar w:fldCharType="separate"/>
      </w:r>
      <w:r w:rsidR="005233B7" w:rsidRPr="005A63CA">
        <w:t>[46,49,56,59,62]</w:t>
      </w:r>
      <w:r w:rsidR="002423A8" w:rsidRPr="005A63CA">
        <w:rPr>
          <w:lang w:val="en-GB"/>
        </w:rPr>
        <w:fldChar w:fldCharType="end"/>
      </w:r>
      <w:r w:rsidR="002423A8" w:rsidRPr="005A63CA">
        <w:rPr>
          <w:lang w:val="en-GB"/>
        </w:rPr>
        <w:t xml:space="preserve">. Other algorithms being </w:t>
      </w:r>
      <w:r w:rsidR="0071316D" w:rsidRPr="005A63CA">
        <w:rPr>
          <w:lang w:val="en-GB"/>
        </w:rPr>
        <w:t>adopted were</w:t>
      </w:r>
      <w:r w:rsidR="002423A8" w:rsidRPr="005A63CA">
        <w:rPr>
          <w:lang w:val="en-GB"/>
        </w:rPr>
        <w:t xml:space="preserve"> KNN (K-Nearest </w:t>
      </w:r>
      <w:r w:rsidR="0037457B" w:rsidRPr="005A63CA">
        <w:rPr>
          <w:lang w:val="en-GB"/>
        </w:rPr>
        <w:t>Neighbours</w:t>
      </w:r>
      <w:r w:rsidR="002423A8" w:rsidRPr="005A63CA">
        <w:rPr>
          <w:lang w:val="en-GB"/>
        </w:rPr>
        <w:t xml:space="preserve">) </w:t>
      </w:r>
      <w:r w:rsidR="002423A8" w:rsidRPr="005A63CA">
        <w:rPr>
          <w:lang w:val="en-GB"/>
        </w:rPr>
        <w:fldChar w:fldCharType="begin"/>
      </w:r>
      <w:r w:rsidR="005233B7" w:rsidRPr="005A63CA">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5A63CA">
        <w:rPr>
          <w:lang w:val="en-GB"/>
        </w:rPr>
        <w:fldChar w:fldCharType="separate"/>
      </w:r>
      <w:r w:rsidR="005233B7" w:rsidRPr="005A63CA">
        <w:t>[37,59]</w:t>
      </w:r>
      <w:r w:rsidR="002423A8" w:rsidRPr="005A63CA">
        <w:rPr>
          <w:lang w:val="en-GB"/>
        </w:rPr>
        <w:fldChar w:fldCharType="end"/>
      </w:r>
      <w:r w:rsidR="002423A8" w:rsidRPr="005A63CA">
        <w:rPr>
          <w:lang w:val="en-GB"/>
        </w:rPr>
        <w:t>, Decision</w:t>
      </w:r>
      <w:r w:rsidR="002423A8" w:rsidRPr="00621204">
        <w:rPr>
          <w:lang w:val="en-GB"/>
        </w:rPr>
        <w:t xml:space="preserve">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5A63CA">
        <w:rPr>
          <w:lang w:val="en-GB"/>
        </w:rPr>
        <w:t>To</w:t>
      </w:r>
      <w:r w:rsidR="002423A8" w:rsidRPr="005A63CA">
        <w:rPr>
          <w:lang w:val="en-GB"/>
        </w:rPr>
        <w:t xml:space="preserve"> perform</w:t>
      </w:r>
      <w:r w:rsidR="002C2519" w:rsidRPr="005A63CA">
        <w:rPr>
          <w:lang w:val="en-GB"/>
        </w:rPr>
        <w:t xml:space="preserve"> </w:t>
      </w:r>
      <w:r w:rsidR="00353834" w:rsidRPr="005A63CA">
        <w:rPr>
          <w:lang w:val="en-GB"/>
        </w:rPr>
        <w:t>a</w:t>
      </w:r>
      <w:r w:rsidR="002423A8" w:rsidRPr="005A63CA">
        <w:rPr>
          <w:lang w:val="en-GB"/>
        </w:rPr>
        <w:t xml:space="preserve"> concrete validation on an ML model’s performance and accuracy, most studies </w:t>
      </w:r>
      <w:r w:rsidR="00366567" w:rsidRPr="005A63CA">
        <w:rPr>
          <w:lang w:val="en-GB"/>
        </w:rPr>
        <w:t>resort</w:t>
      </w:r>
      <w:r w:rsidR="002423A8" w:rsidRPr="005A63CA">
        <w:rPr>
          <w:lang w:val="en-GB"/>
        </w:rPr>
        <w:t xml:space="preserve"> </w:t>
      </w:r>
      <w:r w:rsidR="00EE4154" w:rsidRPr="005A63CA">
        <w:rPr>
          <w:lang w:val="en-GB"/>
        </w:rPr>
        <w:t>to various</w:t>
      </w:r>
      <w:r w:rsidR="002423A8" w:rsidRPr="005A63CA">
        <w:rPr>
          <w:lang w:val="en-GB"/>
        </w:rPr>
        <w:t xml:space="preserve"> methods such as the use of a confusion matrix and performance comparison between</w:t>
      </w:r>
      <w:r w:rsidR="002423A8" w:rsidRPr="00621204">
        <w:rPr>
          <w:lang w:val="en-GB"/>
        </w:rPr>
        <w:t xml:space="preserve">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5233B7" w:rsidRPr="005A63CA">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5233B7" w:rsidRPr="005A63CA">
        <w:t>[57]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Similarly</w:t>
      </w:r>
      <w:r w:rsidR="00AB6A23" w:rsidRPr="005A63CA">
        <w:rPr>
          <w:lang w:val="en-GB"/>
        </w:rPr>
        <w:t xml:space="preserve"> </w:t>
      </w:r>
      <w:proofErr w:type="spellStart"/>
      <w:r w:rsidR="00AB6A23" w:rsidRPr="005A63CA">
        <w:rPr>
          <w:lang w:val="en-GB"/>
        </w:rPr>
        <w:t>Kundaliya</w:t>
      </w:r>
      <w:proofErr w:type="spellEnd"/>
      <w:r w:rsidR="00AB6A23" w:rsidRPr="005A63CA">
        <w:rPr>
          <w:lang w:val="en-GB"/>
        </w:rPr>
        <w:t xml:space="preserve"> et al.</w:t>
      </w:r>
      <w:r w:rsidR="007E17D5" w:rsidRPr="005A63CA">
        <w:rPr>
          <w:lang w:val="en-GB"/>
        </w:rPr>
        <w:t xml:space="preserve"> </w:t>
      </w:r>
      <w:r w:rsidR="00A95AB6" w:rsidRPr="005A63CA">
        <w:rPr>
          <w:lang w:val="en-GB"/>
        </w:rPr>
        <w:fldChar w:fldCharType="begin"/>
      </w:r>
      <w:r w:rsidR="005233B7" w:rsidRPr="005A63CA">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5A63CA">
        <w:rPr>
          <w:lang w:val="en-GB"/>
        </w:rPr>
        <w:fldChar w:fldCharType="separate"/>
      </w:r>
      <w:r w:rsidR="005233B7" w:rsidRPr="005A63CA">
        <w:rPr>
          <w:lang w:val="en-GB"/>
        </w:rPr>
        <w:t>[70]</w:t>
      </w:r>
      <w:r w:rsidR="00A95AB6" w:rsidRPr="005A63CA">
        <w:rPr>
          <w:lang w:val="en-GB"/>
        </w:rPr>
        <w:fldChar w:fldCharType="end"/>
      </w:r>
      <w:r w:rsidR="007E17D5" w:rsidRPr="005A63CA">
        <w:rPr>
          <w:lang w:val="en-GB"/>
        </w:rPr>
        <w:t xml:space="preserve"> developed a smart sensing chair which used the Blynk 2.0 platform to stream the sensor data to the web. Other studies such as </w:t>
      </w:r>
      <w:r w:rsidR="00A95AB6" w:rsidRPr="005A63CA">
        <w:rPr>
          <w:lang w:val="en-GB"/>
        </w:rPr>
        <w:fldChar w:fldCharType="begin"/>
      </w:r>
      <w:r w:rsidR="005233B7" w:rsidRPr="005A63CA">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5233B7" w:rsidRPr="005A63CA">
        <w:t>[64]</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5233B7" w:rsidRPr="005A63CA">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5233B7" w:rsidRPr="005A63CA">
        <w:t>[66]</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9A970"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5233B7" w:rsidRPr="005A63CA">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5233B7" w:rsidRPr="005A63CA">
        <w:t>[44,51,54,64]</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A37DB0" w:rsidRPr="005A63CA">
        <w:rPr>
          <w:lang w:val="en-GB"/>
        </w:rPr>
        <w:instrText xml:space="preserve"> ADDIN ZOTERO_ITEM CSL_CITATION {"citationID":"qiO0vPvK","properties":{"formattedCitation":"[49]","plainCitation":"[49]","noteIndex":0},"citationItems":[{"id":163,"uris":["http://zotero.org/users/11398818/items/L7KAFSQC"],"itemData":{"id":163,"type":"article-journal","container-title":"Sensors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A37DB0" w:rsidRPr="005A63CA">
        <w:t>[49]</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w:t>
      </w:r>
      <w:r w:rsidRPr="005A63CA">
        <w:rPr>
          <w:lang w:val="en-GB"/>
        </w:rPr>
        <w:lastRenderedPageBreak/>
        <w:t xml:space="preserve">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6B7DB2B2"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w:t>
      </w:r>
      <w:r w:rsidR="0048134A" w:rsidRPr="00621204">
        <w:rPr>
          <w:color w:val="auto"/>
          <w:lang w:val="en-GB"/>
        </w:rPr>
        <w:lastRenderedPageBreak/>
        <w:t>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t xml:space="preserve">5.2 </w:t>
      </w:r>
      <w:r w:rsidR="009708D1" w:rsidRPr="00621204">
        <w:rPr>
          <w:noProof w:val="0"/>
          <w:lang w:val="en-GB"/>
        </w:rPr>
        <w:t>Classification Algorithm</w:t>
      </w:r>
    </w:p>
    <w:p w14:paraId="13C6C16C" w14:textId="5EDB3D1F"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w:t>
      </w:r>
      <w:r w:rsidRPr="00620A99">
        <w:rPr>
          <w:lang w:val="en-GB"/>
        </w:rPr>
        <w:t xml:space="preserve">illustrates the relationship between the number of sitting postures classified and the overall classification accuracy of various machine learning models, as reported in the literature. </w:t>
      </w:r>
      <w:r w:rsidR="002414CB" w:rsidRPr="00620A99">
        <w:rPr>
          <w:lang w:val="en-GB"/>
        </w:rPr>
        <w:t>Data analysis indicates a moderate negative correlation between the model's accuracy and the number of postures it classifies</w:t>
      </w:r>
      <w:r w:rsidRPr="00620A99">
        <w:rPr>
          <w:lang w:val="en-GB"/>
        </w:rPr>
        <w:t>. This trend indicates that as the complexity of posture classification increases—with more postures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773F1864" w14:textId="3DCDA3FA" w:rsidR="00F70D75"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19878427" w14:textId="77777777" w:rsidR="000B4FA8" w:rsidRDefault="000B4FA8" w:rsidP="008B01C9">
      <w:pPr>
        <w:pStyle w:val="MDPI31text"/>
        <w:rPr>
          <w:lang w:val="en-GB"/>
        </w:rPr>
      </w:pPr>
    </w:p>
    <w:p w14:paraId="453F1009" w14:textId="77777777" w:rsidR="000B4FA8" w:rsidRDefault="000B4FA8" w:rsidP="008B01C9">
      <w:pPr>
        <w:pStyle w:val="MDPI31text"/>
        <w:rPr>
          <w:lang w:val="en-GB"/>
        </w:rPr>
      </w:pPr>
    </w:p>
    <w:p w14:paraId="691C0F76" w14:textId="77777777" w:rsidR="000B4FA8" w:rsidRDefault="000B4FA8" w:rsidP="008B01C9">
      <w:pPr>
        <w:pStyle w:val="MDPI31text"/>
        <w:rPr>
          <w:lang w:val="en-GB"/>
        </w:rPr>
      </w:pPr>
    </w:p>
    <w:p w14:paraId="6F9DBCFD" w14:textId="77777777" w:rsidR="000B4FA8" w:rsidRPr="00621204" w:rsidRDefault="000B4FA8" w:rsidP="008B01C9">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lastRenderedPageBreak/>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993C1FE"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A37DB0">
        <w:rPr>
          <w:color w:val="auto"/>
          <w:lang w:val="en-GB"/>
        </w:rPr>
        <w:instrText xml:space="preserve"> ADDIN ZOTERO_ITEM CSL_CITATION {"citationID":"UKVVycBb","properties":{"formattedCitation":"[73,74]","plainCitation":"[73,74]","noteIndex":0},"citationItems":[{"id":322,"uris":["http://zotero.org/users/11398818/items/MHECMGPV"],"itemData":{"id":322,"type":"webpage","container-title":"Nielsen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A37DB0" w:rsidRPr="00A37DB0">
        <w:t>[73,74]</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636165C4" w14:textId="77777777" w:rsidR="000B4FA8" w:rsidRDefault="000B4FA8" w:rsidP="002905A2">
      <w:pPr>
        <w:pStyle w:val="MDPI62BackMatter"/>
        <w:rPr>
          <w:szCs w:val="18"/>
          <w:lang w:val="en-GB"/>
        </w:rPr>
      </w:pPr>
    </w:p>
    <w:p w14:paraId="0BB2EDD4" w14:textId="77777777" w:rsidR="000B4FA8" w:rsidRDefault="000B4FA8" w:rsidP="002905A2">
      <w:pPr>
        <w:pStyle w:val="MDPI62BackMatter"/>
        <w:rPr>
          <w:szCs w:val="18"/>
          <w:lang w:val="en-GB"/>
        </w:rPr>
      </w:pPr>
    </w:p>
    <w:p w14:paraId="32D69A8E" w14:textId="77777777" w:rsidR="000B4FA8" w:rsidRDefault="000B4FA8" w:rsidP="002905A2">
      <w:pPr>
        <w:pStyle w:val="MDPI62BackMatter"/>
        <w:rPr>
          <w:szCs w:val="18"/>
          <w:lang w:val="en-GB"/>
        </w:rPr>
      </w:pPr>
    </w:p>
    <w:p w14:paraId="44CE4E79" w14:textId="77777777" w:rsidR="000B4FA8" w:rsidRDefault="000B4FA8" w:rsidP="002905A2">
      <w:pPr>
        <w:pStyle w:val="MDPI62BackMatter"/>
        <w:rPr>
          <w:szCs w:val="18"/>
          <w:lang w:val="en-GB"/>
        </w:rPr>
      </w:pPr>
    </w:p>
    <w:p w14:paraId="14BEA21D" w14:textId="77777777" w:rsidR="000B4FA8" w:rsidRDefault="000B4FA8" w:rsidP="002905A2">
      <w:pPr>
        <w:pStyle w:val="MDPI62BackMatter"/>
        <w:rPr>
          <w:szCs w:val="18"/>
          <w:lang w:val="en-GB"/>
        </w:rPr>
      </w:pPr>
    </w:p>
    <w:p w14:paraId="5F81396A" w14:textId="77777777" w:rsidR="000B4FA8" w:rsidRPr="002905A2" w:rsidRDefault="000B4FA8" w:rsidP="002905A2">
      <w:pPr>
        <w:pStyle w:val="MDPI62BackMatter"/>
        <w:rPr>
          <w:szCs w:val="18"/>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47359C2F" w14:textId="77777777" w:rsidR="00617189" w:rsidRDefault="007A08BB" w:rsidP="00617189">
      <w:pPr>
        <w:pStyle w:val="Bibliography"/>
      </w:pPr>
      <w:r w:rsidRPr="0026124F">
        <w:fldChar w:fldCharType="begin"/>
      </w:r>
      <w:r w:rsidR="00A37DB0">
        <w:instrText xml:space="preserve"> ADDIN ZOTERO_BIBL {"uncited":[],"omitted":[],"custom":[]} CSL_BIBLIOGRAPHY </w:instrText>
      </w:r>
      <w:r w:rsidRPr="0026124F">
        <w:fldChar w:fldCharType="separate"/>
      </w:r>
      <w:r w:rsidR="00617189">
        <w:t xml:space="preserve">1. </w:t>
      </w:r>
      <w:r w:rsidR="00617189">
        <w:tab/>
        <w:t xml:space="preserve">Gill, T.K.; </w:t>
      </w:r>
      <w:proofErr w:type="spellStart"/>
      <w:r w:rsidR="00617189">
        <w:t>Mittinty</w:t>
      </w:r>
      <w:proofErr w:type="spellEnd"/>
      <w:r w:rsidR="00617189">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617189">
        <w:rPr>
          <w:i/>
          <w:iCs/>
        </w:rPr>
        <w:t>The Lancet Rheumatology</w:t>
      </w:r>
      <w:r w:rsidR="00617189">
        <w:t xml:space="preserve"> </w:t>
      </w:r>
      <w:r w:rsidR="00617189">
        <w:rPr>
          <w:b/>
          <w:bCs/>
        </w:rPr>
        <w:t>2023</w:t>
      </w:r>
      <w:r w:rsidR="00617189">
        <w:t xml:space="preserve">, </w:t>
      </w:r>
      <w:r w:rsidR="00617189">
        <w:rPr>
          <w:i/>
          <w:iCs/>
        </w:rPr>
        <w:t>5</w:t>
      </w:r>
      <w:r w:rsidR="00617189">
        <w:t>, e670–e682, doi:10.1016/S2665-9913(23)00232-1.</w:t>
      </w:r>
    </w:p>
    <w:p w14:paraId="6EB5A0DF" w14:textId="77777777" w:rsidR="00617189" w:rsidRDefault="00617189" w:rsidP="00617189">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48E97722" w14:textId="77777777" w:rsidR="00617189" w:rsidRDefault="00617189" w:rsidP="00617189">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3F8C3163" w14:textId="77777777" w:rsidR="00617189" w:rsidRDefault="00617189" w:rsidP="00617189">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04F7B3C" w14:textId="77777777" w:rsidR="00617189" w:rsidRDefault="00617189" w:rsidP="00617189">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04375F3A" w14:textId="77777777" w:rsidR="00617189" w:rsidRDefault="00617189" w:rsidP="00617189">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B4CF0EA" w14:textId="77777777" w:rsidR="00617189" w:rsidRDefault="00617189" w:rsidP="00617189">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1C315BD" w14:textId="77777777" w:rsidR="00617189" w:rsidRDefault="00617189" w:rsidP="00617189">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425C75B" w14:textId="77777777" w:rsidR="00617189" w:rsidRDefault="00617189" w:rsidP="00617189">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585DC3C7" w14:textId="77777777" w:rsidR="00617189" w:rsidRDefault="00617189" w:rsidP="00617189">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202C7B57" w14:textId="77777777" w:rsidR="00617189" w:rsidRDefault="00617189" w:rsidP="00617189">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65848E79" w14:textId="77777777" w:rsidR="00617189" w:rsidRDefault="00617189" w:rsidP="00617189">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295A97F1" w14:textId="77777777" w:rsidR="00617189" w:rsidRDefault="00617189" w:rsidP="00617189">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1383C62E" w14:textId="77777777" w:rsidR="00617189" w:rsidRDefault="00617189" w:rsidP="00617189">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41568D15" w14:textId="77777777" w:rsidR="00617189" w:rsidRDefault="00617189" w:rsidP="00617189">
      <w:pPr>
        <w:pStyle w:val="Bibliography"/>
      </w:pPr>
      <w:r>
        <w:lastRenderedPageBreak/>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306F2536" w14:textId="77777777" w:rsidR="00617189" w:rsidRDefault="00617189" w:rsidP="00617189">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32F36681" w14:textId="77777777" w:rsidR="00617189" w:rsidRDefault="00617189" w:rsidP="00617189">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EB02D31" w14:textId="77777777" w:rsidR="00617189" w:rsidRDefault="00617189" w:rsidP="00617189">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07C291D6" w14:textId="77777777" w:rsidR="00617189" w:rsidRDefault="00617189" w:rsidP="00617189">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E617AD6" w14:textId="77777777" w:rsidR="00617189" w:rsidRDefault="00617189" w:rsidP="00617189">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0CB23126" w14:textId="77777777" w:rsidR="00617189" w:rsidRDefault="00617189" w:rsidP="00617189">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2B142445" w14:textId="77777777" w:rsidR="00617189" w:rsidRDefault="00617189" w:rsidP="00617189">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3EC03E03" w14:textId="77777777" w:rsidR="00617189" w:rsidRDefault="00617189" w:rsidP="00617189">
      <w:pPr>
        <w:pStyle w:val="Bibliography"/>
      </w:pPr>
      <w:r>
        <w:t xml:space="preserve">23.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7017D5D9" w14:textId="77777777" w:rsidR="00617189" w:rsidRDefault="00617189" w:rsidP="00617189">
      <w:pPr>
        <w:pStyle w:val="Bibliography"/>
      </w:pPr>
      <w:r>
        <w:t xml:space="preserve">24.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5D73E116" w14:textId="77777777" w:rsidR="00617189" w:rsidRDefault="00617189" w:rsidP="00617189">
      <w:pPr>
        <w:pStyle w:val="Bibliography"/>
      </w:pPr>
      <w:r>
        <w:t xml:space="preserve">25.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18F018D" w14:textId="77777777" w:rsidR="00617189" w:rsidRDefault="00617189" w:rsidP="00617189">
      <w:pPr>
        <w:pStyle w:val="Bibliography"/>
      </w:pPr>
      <w:r>
        <w:t xml:space="preserve">26.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263B6207" w14:textId="77777777" w:rsidR="00617189" w:rsidRDefault="00617189" w:rsidP="00617189">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4F2C7E49" w14:textId="77777777" w:rsidR="00617189" w:rsidRDefault="00617189" w:rsidP="00617189">
      <w:pPr>
        <w:pStyle w:val="Bibliography"/>
      </w:pPr>
      <w:r>
        <w:t xml:space="preserve">28.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78F584E4" w14:textId="77777777" w:rsidR="00617189" w:rsidRDefault="00617189" w:rsidP="00617189">
      <w:pPr>
        <w:pStyle w:val="Bibliography"/>
      </w:pPr>
      <w:r>
        <w:t xml:space="preserve">29. </w:t>
      </w:r>
      <w:r>
        <w:tab/>
        <w:t>Interlink Electronics FSR 402 Data Sheet.</w:t>
      </w:r>
    </w:p>
    <w:p w14:paraId="7DF81EE1" w14:textId="77777777" w:rsidR="00617189" w:rsidRDefault="00617189" w:rsidP="00617189">
      <w:pPr>
        <w:pStyle w:val="Bibliography"/>
      </w:pPr>
      <w:r>
        <w:t xml:space="preserve">30. </w:t>
      </w:r>
      <w:r>
        <w:tab/>
        <w:t>Interlink Electronics FSR 406 Data Sheet.</w:t>
      </w:r>
    </w:p>
    <w:p w14:paraId="32C587EA" w14:textId="77777777" w:rsidR="00617189" w:rsidRDefault="00617189" w:rsidP="00617189">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EFBDE51" w14:textId="77777777" w:rsidR="00617189" w:rsidRDefault="00617189" w:rsidP="00617189">
      <w:pPr>
        <w:pStyle w:val="Bibliography"/>
      </w:pPr>
      <w:r>
        <w:t xml:space="preserve">32.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F8CC01C" w14:textId="77777777" w:rsidR="00617189" w:rsidRDefault="00617189" w:rsidP="00617189">
      <w:pPr>
        <w:pStyle w:val="Bibliography"/>
      </w:pPr>
      <w:r>
        <w:lastRenderedPageBreak/>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55B2E795" w14:textId="77777777" w:rsidR="00617189" w:rsidRDefault="00617189" w:rsidP="00617189">
      <w:pPr>
        <w:pStyle w:val="Bibliography"/>
      </w:pPr>
      <w:r>
        <w:t xml:space="preserve">34.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B6B313F" w14:textId="77777777" w:rsidR="00617189" w:rsidRDefault="00617189" w:rsidP="00617189">
      <w:pPr>
        <w:pStyle w:val="Bibliography"/>
      </w:pPr>
      <w:r>
        <w:t xml:space="preserve">35.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6A4D09DD" w14:textId="77777777" w:rsidR="00617189" w:rsidRDefault="00617189" w:rsidP="00617189">
      <w:pPr>
        <w:pStyle w:val="Bibliography"/>
      </w:pPr>
      <w:r>
        <w:t xml:space="preserve">36.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2880442B" w14:textId="77777777" w:rsidR="00617189" w:rsidRDefault="00617189" w:rsidP="00617189">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5BC3FA24" w14:textId="77777777" w:rsidR="00617189" w:rsidRDefault="00617189" w:rsidP="00617189">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08600CBA" w14:textId="77777777" w:rsidR="00617189" w:rsidRDefault="00617189" w:rsidP="00617189">
      <w:pPr>
        <w:pStyle w:val="Bibliography"/>
      </w:pPr>
      <w:r>
        <w:t xml:space="preserve">39. </w:t>
      </w:r>
      <w:r>
        <w:tab/>
      </w:r>
      <w:proofErr w:type="spellStart"/>
      <w:r>
        <w:t>SpectraSymbol</w:t>
      </w:r>
      <w:proofErr w:type="spellEnd"/>
      <w:r>
        <w:t xml:space="preserve"> Flex Sensor Data Sheet 2014.</w:t>
      </w:r>
    </w:p>
    <w:p w14:paraId="67D4E048" w14:textId="77777777" w:rsidR="00617189" w:rsidRDefault="00617189" w:rsidP="00617189">
      <w:pPr>
        <w:pStyle w:val="Bibliography"/>
      </w:pPr>
      <w:r>
        <w:t xml:space="preserve">40. </w:t>
      </w:r>
      <w:r>
        <w:tab/>
      </w:r>
      <w:proofErr w:type="spellStart"/>
      <w:r>
        <w:t>SpectraSymbol</w:t>
      </w:r>
      <w:proofErr w:type="spellEnd"/>
      <w:r>
        <w:t xml:space="preserve"> Flex Sensor 2.2.</w:t>
      </w:r>
    </w:p>
    <w:p w14:paraId="6CAD2A82" w14:textId="77777777" w:rsidR="00617189" w:rsidRDefault="00617189" w:rsidP="00617189">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4A449CD6" w14:textId="77777777" w:rsidR="00617189" w:rsidRDefault="00617189" w:rsidP="00617189">
      <w:pPr>
        <w:pStyle w:val="Bibliography"/>
      </w:pPr>
      <w:r>
        <w:t xml:space="preserve">42.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45418EE4" w14:textId="77777777" w:rsidR="00617189" w:rsidRDefault="00617189" w:rsidP="00617189">
      <w:pPr>
        <w:pStyle w:val="Bibliography"/>
      </w:pPr>
      <w:r>
        <w:t xml:space="preserve">43.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F138FCD" w14:textId="77777777" w:rsidR="00617189" w:rsidRDefault="00617189" w:rsidP="00617189">
      <w:pPr>
        <w:pStyle w:val="Bibliography"/>
      </w:pPr>
      <w:r>
        <w:t xml:space="preserve">44.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2C80968C" w14:textId="77777777" w:rsidR="00617189" w:rsidRDefault="00617189" w:rsidP="00617189">
      <w:pPr>
        <w:pStyle w:val="Bibliography"/>
      </w:pPr>
      <w:r>
        <w:t xml:space="preserve">45.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5C1C4210" w14:textId="77777777" w:rsidR="00617189" w:rsidRDefault="00617189" w:rsidP="00617189">
      <w:pPr>
        <w:pStyle w:val="Bibliography"/>
      </w:pPr>
      <w:r>
        <w:t xml:space="preserve">46.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431F4B69" w14:textId="77777777" w:rsidR="00617189" w:rsidRDefault="00617189" w:rsidP="00617189">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229CCEB1" w14:textId="77777777" w:rsidR="00617189" w:rsidRDefault="00617189" w:rsidP="00617189">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74B22414" w14:textId="77777777" w:rsidR="00617189" w:rsidRDefault="00617189" w:rsidP="00617189">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711F13EA" w14:textId="77777777" w:rsidR="00617189" w:rsidRDefault="00617189" w:rsidP="00617189">
      <w:pPr>
        <w:pStyle w:val="Bibliography"/>
      </w:pPr>
      <w:r>
        <w:t xml:space="preserve">50.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504BF390" w14:textId="77777777" w:rsidR="00617189" w:rsidRDefault="00617189" w:rsidP="00617189">
      <w:pPr>
        <w:pStyle w:val="Bibliography"/>
      </w:pPr>
      <w:r>
        <w:lastRenderedPageBreak/>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0CCBC963" w14:textId="77777777" w:rsidR="00617189" w:rsidRDefault="00617189" w:rsidP="00617189">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00F987ED" w14:textId="77777777" w:rsidR="00617189" w:rsidRDefault="00617189" w:rsidP="00617189">
      <w:pPr>
        <w:pStyle w:val="Bibliography"/>
      </w:pPr>
      <w:r>
        <w:t xml:space="preserve">53.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7FE041F8" w14:textId="77777777" w:rsidR="00617189" w:rsidRDefault="00617189" w:rsidP="00617189">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594FD41C" w14:textId="77777777" w:rsidR="00617189" w:rsidRDefault="00617189" w:rsidP="00617189">
      <w:pPr>
        <w:pStyle w:val="Bibliography"/>
      </w:pPr>
      <w:r>
        <w:t xml:space="preserve">55.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68915B4" w14:textId="77777777" w:rsidR="00617189" w:rsidRDefault="00617189" w:rsidP="00617189">
      <w:pPr>
        <w:pStyle w:val="Bibliography"/>
      </w:pPr>
      <w:r>
        <w:t xml:space="preserve">56.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34128AEF" w14:textId="77777777" w:rsidR="00617189" w:rsidRDefault="00617189" w:rsidP="00617189">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668C5EB" w14:textId="77777777" w:rsidR="00617189" w:rsidRDefault="00617189" w:rsidP="00617189">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3C7DB312" w14:textId="77777777" w:rsidR="00617189" w:rsidRDefault="00617189" w:rsidP="00617189">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D4B8631" w14:textId="77777777" w:rsidR="00617189" w:rsidRDefault="00617189" w:rsidP="00617189">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1567D8AD" w14:textId="77777777" w:rsidR="00617189" w:rsidRDefault="00617189" w:rsidP="00617189">
      <w:pPr>
        <w:pStyle w:val="Bibliography"/>
      </w:pPr>
      <w:r>
        <w:t xml:space="preserve">61.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4BF01447" w14:textId="77777777" w:rsidR="00617189" w:rsidRDefault="00617189" w:rsidP="00617189">
      <w:pPr>
        <w:pStyle w:val="Bibliography"/>
      </w:pPr>
      <w:r>
        <w:t xml:space="preserve">62.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5446C0CF" w14:textId="77777777" w:rsidR="00617189" w:rsidRDefault="00617189" w:rsidP="00617189">
      <w:pPr>
        <w:pStyle w:val="Bibliography"/>
      </w:pPr>
      <w:r>
        <w:t xml:space="preserve">63.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395F96F2" w14:textId="77777777" w:rsidR="00617189" w:rsidRDefault="00617189" w:rsidP="00617189">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232EA246" w14:textId="77777777" w:rsidR="00617189" w:rsidRDefault="00617189" w:rsidP="00617189">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F142188" w14:textId="77777777" w:rsidR="00617189" w:rsidRDefault="00617189" w:rsidP="00617189">
      <w:pPr>
        <w:pStyle w:val="Bibliography"/>
      </w:pPr>
      <w:r>
        <w:lastRenderedPageBreak/>
        <w:t xml:space="preserve">66.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525750E5" w14:textId="77777777" w:rsidR="00617189" w:rsidRDefault="00617189" w:rsidP="00617189">
      <w:pPr>
        <w:pStyle w:val="Bibliography"/>
      </w:pPr>
      <w:r>
        <w:t xml:space="preserve">67.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7AC75002" w14:textId="77777777" w:rsidR="00617189" w:rsidRDefault="00617189" w:rsidP="00617189">
      <w:pPr>
        <w:pStyle w:val="Bibliography"/>
      </w:pPr>
      <w:r>
        <w:t xml:space="preserve">68.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4B554F5E" w14:textId="77777777" w:rsidR="00617189" w:rsidRDefault="00617189" w:rsidP="00617189">
      <w:pPr>
        <w:pStyle w:val="Bibliography"/>
      </w:pPr>
      <w:r>
        <w:t xml:space="preserve">69.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22D29FB1" w14:textId="77777777" w:rsidR="00617189" w:rsidRDefault="00617189" w:rsidP="00617189">
      <w:pPr>
        <w:pStyle w:val="Bibliography"/>
      </w:pPr>
      <w:r>
        <w:t xml:space="preserve">70. </w:t>
      </w:r>
      <w:r>
        <w:tab/>
      </w:r>
      <w:proofErr w:type="spellStart"/>
      <w:r>
        <w:t>Kundaliya</w:t>
      </w:r>
      <w:proofErr w:type="spellEnd"/>
      <w:r>
        <w:t xml:space="preserve">, B.; Patel, S.; Patel, J.; Barot, P.; Hadia, S.K. </w:t>
      </w:r>
      <w:r>
        <w:rPr>
          <w:i/>
          <w:iCs/>
        </w:rPr>
        <w:t>An IoT and Cloud Enabled Smart Chair for Detection and Notification of Wrong Seating Posture</w:t>
      </w:r>
      <w:r>
        <w:t xml:space="preserve">; In Review, </w:t>
      </w:r>
      <w:proofErr w:type="gramStart"/>
      <w:r>
        <w:t>2022;</w:t>
      </w:r>
      <w:proofErr w:type="gramEnd"/>
    </w:p>
    <w:p w14:paraId="05451B47" w14:textId="77777777" w:rsidR="00617189" w:rsidRDefault="00617189" w:rsidP="00617189">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7341B54" w14:textId="77777777" w:rsidR="00617189" w:rsidRDefault="00617189" w:rsidP="00617189">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3509499F" w14:textId="77777777" w:rsidR="00617189" w:rsidRDefault="00617189" w:rsidP="00617189">
      <w:pPr>
        <w:pStyle w:val="Bibliography"/>
      </w:pPr>
      <w:r>
        <w:t xml:space="preserve">73.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405A2603" w14:textId="77777777" w:rsidR="00617189" w:rsidRDefault="00617189" w:rsidP="00617189">
      <w:pPr>
        <w:pStyle w:val="Bibliography"/>
      </w:pPr>
      <w:r>
        <w:t xml:space="preserve">74.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5251E68B"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3C0059">
      <w:headerReference w:type="even" r:id="rId32"/>
      <w:headerReference w:type="default" r:id="rId33"/>
      <w:footerReference w:type="default" r:id="rId34"/>
      <w:headerReference w:type="first" r:id="rId35"/>
      <w:footerReference w:type="first" r:id="rId36"/>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53BB3" w14:textId="77777777" w:rsidR="003C0059" w:rsidRPr="00621204" w:rsidRDefault="003C0059">
      <w:pPr>
        <w:spacing w:line="240" w:lineRule="auto"/>
      </w:pPr>
      <w:r w:rsidRPr="00621204">
        <w:separator/>
      </w:r>
    </w:p>
    <w:p w14:paraId="53303B69" w14:textId="77777777" w:rsidR="003C0059" w:rsidRDefault="003C0059"/>
  </w:endnote>
  <w:endnote w:type="continuationSeparator" w:id="0">
    <w:p w14:paraId="259B7826" w14:textId="77777777" w:rsidR="003C0059" w:rsidRPr="00621204" w:rsidRDefault="003C0059">
      <w:pPr>
        <w:spacing w:line="240" w:lineRule="auto"/>
      </w:pPr>
      <w:r w:rsidRPr="00621204">
        <w:continuationSeparator/>
      </w:r>
    </w:p>
    <w:p w14:paraId="585D1C73" w14:textId="77777777" w:rsidR="003C0059" w:rsidRDefault="003C00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98661" w14:textId="77777777" w:rsidR="003C0059" w:rsidRPr="00621204" w:rsidRDefault="003C0059">
      <w:pPr>
        <w:spacing w:line="240" w:lineRule="auto"/>
      </w:pPr>
      <w:r w:rsidRPr="00621204">
        <w:separator/>
      </w:r>
    </w:p>
    <w:p w14:paraId="1FB4E8EB" w14:textId="77777777" w:rsidR="003C0059" w:rsidRDefault="003C0059"/>
  </w:footnote>
  <w:footnote w:type="continuationSeparator" w:id="0">
    <w:p w14:paraId="2940729B" w14:textId="77777777" w:rsidR="003C0059" w:rsidRPr="00621204" w:rsidRDefault="003C0059">
      <w:pPr>
        <w:spacing w:line="240" w:lineRule="auto"/>
      </w:pPr>
      <w:r w:rsidRPr="00621204">
        <w:continuationSeparator/>
      </w:r>
    </w:p>
    <w:p w14:paraId="28796FC3" w14:textId="77777777" w:rsidR="003C0059" w:rsidRDefault="003C00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4247"/>
    <w:rsid w:val="00007D3D"/>
    <w:rsid w:val="000110FB"/>
    <w:rsid w:val="00012035"/>
    <w:rsid w:val="000122AB"/>
    <w:rsid w:val="00012F4D"/>
    <w:rsid w:val="00013DA3"/>
    <w:rsid w:val="0001448F"/>
    <w:rsid w:val="00014839"/>
    <w:rsid w:val="00014AC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86885"/>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07DC1"/>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5CDE"/>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50AA"/>
    <w:rsid w:val="001E6D1E"/>
    <w:rsid w:val="001E743B"/>
    <w:rsid w:val="001E78D5"/>
    <w:rsid w:val="001E7DBA"/>
    <w:rsid w:val="001F0BE8"/>
    <w:rsid w:val="001F3965"/>
    <w:rsid w:val="001F3A84"/>
    <w:rsid w:val="001F4F28"/>
    <w:rsid w:val="001F5853"/>
    <w:rsid w:val="001F6C8E"/>
    <w:rsid w:val="001F72E4"/>
    <w:rsid w:val="00200C8F"/>
    <w:rsid w:val="002020B1"/>
    <w:rsid w:val="00203E94"/>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6B5"/>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4A40"/>
    <w:rsid w:val="0029506F"/>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9D0"/>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5A15"/>
    <w:rsid w:val="002F63FC"/>
    <w:rsid w:val="002F65CA"/>
    <w:rsid w:val="002F78E4"/>
    <w:rsid w:val="002F7D6A"/>
    <w:rsid w:val="0030186F"/>
    <w:rsid w:val="0030229D"/>
    <w:rsid w:val="00302482"/>
    <w:rsid w:val="00303767"/>
    <w:rsid w:val="003054D2"/>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077F"/>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457B"/>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059"/>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11E0"/>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1A54"/>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63CA"/>
    <w:rsid w:val="005A703E"/>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340"/>
    <w:rsid w:val="005E24D9"/>
    <w:rsid w:val="005E25DB"/>
    <w:rsid w:val="005E2BCD"/>
    <w:rsid w:val="005E40BF"/>
    <w:rsid w:val="005E53E2"/>
    <w:rsid w:val="005E6B68"/>
    <w:rsid w:val="005F0541"/>
    <w:rsid w:val="005F095D"/>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42B"/>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5A32"/>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C79BC"/>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0F36"/>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204F"/>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3C38"/>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3535"/>
    <w:rsid w:val="00875132"/>
    <w:rsid w:val="00875266"/>
    <w:rsid w:val="00875D3E"/>
    <w:rsid w:val="00875E61"/>
    <w:rsid w:val="00876C75"/>
    <w:rsid w:val="00876F4D"/>
    <w:rsid w:val="008810CD"/>
    <w:rsid w:val="0088199C"/>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48E2"/>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3C91"/>
    <w:rsid w:val="00974112"/>
    <w:rsid w:val="00974214"/>
    <w:rsid w:val="00974880"/>
    <w:rsid w:val="00974CCA"/>
    <w:rsid w:val="00975289"/>
    <w:rsid w:val="009757D2"/>
    <w:rsid w:val="00975865"/>
    <w:rsid w:val="009762B9"/>
    <w:rsid w:val="0097642D"/>
    <w:rsid w:val="009779BE"/>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BBA"/>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57E70"/>
    <w:rsid w:val="00A600C8"/>
    <w:rsid w:val="00A60337"/>
    <w:rsid w:val="00A63738"/>
    <w:rsid w:val="00A65C4D"/>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750"/>
    <w:rsid w:val="00AD2927"/>
    <w:rsid w:val="00AD37AB"/>
    <w:rsid w:val="00AD5893"/>
    <w:rsid w:val="00AD5AAF"/>
    <w:rsid w:val="00AD69B7"/>
    <w:rsid w:val="00AE055E"/>
    <w:rsid w:val="00AE1A03"/>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1EE"/>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A6DB9"/>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14E0"/>
    <w:rsid w:val="00C44175"/>
    <w:rsid w:val="00C446D2"/>
    <w:rsid w:val="00C4577C"/>
    <w:rsid w:val="00C46138"/>
    <w:rsid w:val="00C46D56"/>
    <w:rsid w:val="00C46FA4"/>
    <w:rsid w:val="00C50605"/>
    <w:rsid w:val="00C52CC6"/>
    <w:rsid w:val="00C5421F"/>
    <w:rsid w:val="00C5431D"/>
    <w:rsid w:val="00C55C4B"/>
    <w:rsid w:val="00C56455"/>
    <w:rsid w:val="00C62032"/>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F92"/>
    <w:rsid w:val="00C8709B"/>
    <w:rsid w:val="00C9465E"/>
    <w:rsid w:val="00C962A4"/>
    <w:rsid w:val="00C96CB9"/>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4382"/>
    <w:rsid w:val="00CB4660"/>
    <w:rsid w:val="00CB58AE"/>
    <w:rsid w:val="00CB694E"/>
    <w:rsid w:val="00CB7287"/>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57183"/>
    <w:rsid w:val="00D608F8"/>
    <w:rsid w:val="00D619DB"/>
    <w:rsid w:val="00D6371E"/>
    <w:rsid w:val="00D66B73"/>
    <w:rsid w:val="00D70AE4"/>
    <w:rsid w:val="00D70DB9"/>
    <w:rsid w:val="00D71F6C"/>
    <w:rsid w:val="00D720FF"/>
    <w:rsid w:val="00D73B4F"/>
    <w:rsid w:val="00D74C23"/>
    <w:rsid w:val="00D757C2"/>
    <w:rsid w:val="00D757DD"/>
    <w:rsid w:val="00D765AD"/>
    <w:rsid w:val="00D80B3B"/>
    <w:rsid w:val="00D81344"/>
    <w:rsid w:val="00D81624"/>
    <w:rsid w:val="00D8194C"/>
    <w:rsid w:val="00D81A03"/>
    <w:rsid w:val="00D836BD"/>
    <w:rsid w:val="00D839BE"/>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4112"/>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5B28"/>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364C8"/>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BA8"/>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B8D"/>
    <w:rsid w:val="00E71E40"/>
    <w:rsid w:val="00E728EF"/>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703"/>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0E67"/>
    <w:rsid w:val="00ED21A3"/>
    <w:rsid w:val="00ED357F"/>
    <w:rsid w:val="00ED4102"/>
    <w:rsid w:val="00ED4D91"/>
    <w:rsid w:val="00ED6173"/>
    <w:rsid w:val="00ED6DC8"/>
    <w:rsid w:val="00ED72B2"/>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0C2"/>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58E2"/>
    <w:rsid w:val="00F46871"/>
    <w:rsid w:val="00F47055"/>
    <w:rsid w:val="00F4721A"/>
    <w:rsid w:val="00F4777B"/>
    <w:rsid w:val="00F508C6"/>
    <w:rsid w:val="00F52410"/>
    <w:rsid w:val="00F54BFE"/>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1C9E"/>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90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2.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hart" Target="charts/chart1.xml"/><Relationship Id="rId35" Type="http://schemas.openxmlformats.org/officeDocument/2006/relationships/header" Target="header3.xml"/><Relationship Id="rId8" Type="http://schemas.openxmlformats.org/officeDocument/2006/relationships/hyperlink" Target="https://orcid.org/0009-0001-9822-1818"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1DE3F774-8F27-4EFD-8A66-802A92D641F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6F1F2958-D8A5-4864-8FC7-D53FF7FFE55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E23C0CC2-6306-40F1-9FC3-D8F1CB34065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9228EB8B-DAF6-4686-8196-68D0684EA7A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09211760-EE83-4411-A0AB-384048CA6D8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70089A84-C7DF-479A-8E21-660F348A3F2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23927B33-D550-4AF3-ACA1-AA40D7CD6565}"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CB661BB1-436B-4B83-99A3-6C0BB1FEC22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208A3C61-8CB8-4CDF-AC71-7ACF9FF37BD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3492114F-642E-4BCE-942F-E0D0CE23F95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7A4A0860-5418-4C22-9CE5-2B4B118767B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18380</TotalTime>
  <Pages>22</Pages>
  <Words>41531</Words>
  <Characters>236731</Characters>
  <Application>Microsoft Office Word</Application>
  <DocSecurity>0</DocSecurity>
  <Lines>1972</Lines>
  <Paragraphs>555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564</cp:revision>
  <cp:lastPrinted>2024-03-12T21:55:00Z</cp:lastPrinted>
  <dcterms:created xsi:type="dcterms:W3CDTF">2024-01-18T09:54:00Z</dcterms:created>
  <dcterms:modified xsi:type="dcterms:W3CDTF">2024-03-25T23:09:00Z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id="O4l9n6Mo"/&gt;&lt;style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