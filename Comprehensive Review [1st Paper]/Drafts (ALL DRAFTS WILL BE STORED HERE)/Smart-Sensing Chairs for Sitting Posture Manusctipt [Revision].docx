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243D72BF" w:rsidR="00E93210" w:rsidRPr="006E1ADC" w:rsidRDefault="003A446E" w:rsidP="00735236">
      <w:pPr>
        <w:pStyle w:val="MDPI12title"/>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xml:space="preserve">: A </w:t>
      </w:r>
      <w:r w:rsidR="004775C3">
        <w:rPr>
          <w:lang w:val="en-GB"/>
        </w:rPr>
        <w:t>Comprehensive</w:t>
      </w:r>
      <w:r w:rsidR="00420A3D" w:rsidRPr="00621204">
        <w:rPr>
          <w:lang w:val="en-GB"/>
        </w:rPr>
        <w:t xml:space="preserve"> Review</w:t>
      </w:r>
    </w:p>
    <w:p w14:paraId="61B0F467" w14:textId="624020F2" w:rsidR="00913916" w:rsidRPr="00F3310E" w:rsidRDefault="00FE4368" w:rsidP="00E93210">
      <w:pPr>
        <w:pStyle w:val="MDPI13authornames"/>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F44B0C">
        <w:rPr>
          <w:noProof/>
        </w:rPr>
        <w:drawing>
          <wp:inline distT="0" distB="0" distL="0" distR="0" wp14:anchorId="513CD5BB" wp14:editId="23C06B5A">
            <wp:extent cx="124358" cy="124358"/>
            <wp:effectExtent l="0" t="0" r="0" b="0"/>
            <wp:docPr id="1155624288" name="Picture 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24288" name="Picture 2">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proofErr w:type="gramStart"/>
      <w:r w:rsidR="000965BE" w:rsidRPr="00621204">
        <w:rPr>
          <w:vertAlign w:val="superscript"/>
          <w:lang w:val="en-GB"/>
        </w:rPr>
        <w:t>1</w:t>
      </w:r>
      <w:r w:rsidR="00C75D3A">
        <w:rPr>
          <w:vertAlign w:val="superscript"/>
          <w:lang w:val="en-GB"/>
        </w:rPr>
        <w:t>,</w:t>
      </w:r>
      <w:r w:rsidR="009148E2">
        <w:rPr>
          <w:vertAlign w:val="superscript"/>
          <w:lang w:val="en-GB"/>
        </w:rPr>
        <w:t>*</w:t>
      </w:r>
      <w:proofErr w:type="gramEnd"/>
      <w:r w:rsidR="00C75D3A" w:rsidRPr="00621204">
        <w:rPr>
          <w:lang w:val="en-GB"/>
        </w:rPr>
        <w:t xml:space="preserve"> </w:t>
      </w:r>
      <w:r w:rsidR="00F71C9E">
        <w:rPr>
          <w:noProof/>
        </w:rPr>
        <w:drawing>
          <wp:inline distT="0" distB="0" distL="0" distR="0" wp14:anchorId="58B1BA61" wp14:editId="281D83BA">
            <wp:extent cx="124358" cy="124358"/>
            <wp:effectExtent l="0" t="0" r="0" b="0"/>
            <wp:docPr id="1323458431" name="Pictur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58431" name="Picture 2">
                      <a:hlinkClick r:id="rId10"/>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1E50AA">
        <w:rPr>
          <w:noProof/>
        </w:rPr>
        <w:drawing>
          <wp:inline distT="0" distB="0" distL="0" distR="0" wp14:anchorId="125B9973" wp14:editId="255C12D0">
            <wp:extent cx="124358" cy="124358"/>
            <wp:effectExtent l="0" t="0" r="0" b="0"/>
            <wp:docPr id="1452462474" name="Picture 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2474" name="Picture 2">
                      <a:hlinkClick r:id="rId11"/>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CD35FD" w:rsidRPr="00621204">
        <w:rPr>
          <w:lang w:val="en-GB"/>
        </w:rPr>
        <w:t>, Adam Partlow</w:t>
      </w:r>
      <w:r w:rsidR="00521F2D" w:rsidRPr="00621204">
        <w:rPr>
          <w:lang w:val="en-GB"/>
        </w:rPr>
        <w:t xml:space="preserve"> </w:t>
      </w:r>
      <w:r w:rsidR="000965BE" w:rsidRPr="00621204">
        <w:rPr>
          <w:vertAlign w:val="superscript"/>
          <w:lang w:val="en-GB"/>
        </w:rPr>
        <w:t>2</w:t>
      </w:r>
      <w:r w:rsidR="008D69EE">
        <w:rPr>
          <w:noProof/>
        </w:rPr>
        <w:drawing>
          <wp:inline distT="0" distB="0" distL="0" distR="0" wp14:anchorId="29721190" wp14:editId="171551BE">
            <wp:extent cx="124358" cy="124358"/>
            <wp:effectExtent l="0" t="0" r="0" b="0"/>
            <wp:docPr id="38992781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7812" name="Picture 2">
                      <a:hlinkClick r:id="rId12"/>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r w:rsidR="00F3310E">
        <w:rPr>
          <w:noProof/>
        </w:rPr>
        <w:drawing>
          <wp:inline distT="0" distB="0" distL="0" distR="0" wp14:anchorId="4591BA8F" wp14:editId="1CBEEC42">
            <wp:extent cx="124358" cy="124358"/>
            <wp:effectExtent l="0" t="0" r="0" b="0"/>
            <wp:docPr id="272676198" name="Picture 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76198" name="Picture 2">
                      <a:hlinkClick r:id="rId13"/>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57A08AB9" w:rsidR="00E93210" w:rsidRDefault="00897848" w:rsidP="00E93210">
      <w:pPr>
        <w:pStyle w:val="MDPI16affiliation"/>
        <w:rPr>
          <w:lang w:val="en-GB"/>
        </w:rPr>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 xml:space="preserve">Pontypridd, </w:t>
      </w:r>
      <w:r w:rsidR="0065242B" w:rsidRPr="0065242B">
        <w:rPr>
          <w:lang w:val="en-GB"/>
        </w:rPr>
        <w:t>CF37 1DL</w:t>
      </w:r>
      <w:r w:rsidR="0065242B">
        <w:rPr>
          <w:lang w:val="en-GB"/>
        </w:rPr>
        <w:t>,</w:t>
      </w:r>
      <w:r w:rsidR="0065242B" w:rsidRPr="0065242B">
        <w:rPr>
          <w:lang w:val="en-GB"/>
        </w:rPr>
        <w:t xml:space="preserve"> </w:t>
      </w:r>
      <w:r w:rsidR="002D527E" w:rsidRPr="00621204">
        <w:rPr>
          <w:lang w:val="en-GB"/>
        </w:rPr>
        <w:t>U</w:t>
      </w:r>
      <w:r w:rsidR="004546AA" w:rsidRPr="00621204">
        <w:rPr>
          <w:lang w:val="en-GB"/>
        </w:rPr>
        <w:t>K</w:t>
      </w:r>
      <w:r w:rsidR="003054D2">
        <w:rPr>
          <w:lang w:val="en-GB"/>
        </w:rPr>
        <w:t>;</w:t>
      </w:r>
      <w:r w:rsidR="00E93210" w:rsidRPr="006E1ADC">
        <w:t xml:space="preserve"> </w:t>
      </w:r>
      <w:hyperlink r:id="rId15" w:history="1">
        <w:r w:rsidR="003054D2" w:rsidRPr="007F75E9">
          <w:rPr>
            <w:rStyle w:val="Hyperlink"/>
          </w:rPr>
          <w:t>30025293@students.southwales.ac.uk</w:t>
        </w:r>
      </w:hyperlink>
      <w:r w:rsidR="003054D2">
        <w:t xml:space="preserve"> </w:t>
      </w:r>
      <w:r w:rsidR="00BB5199" w:rsidRPr="00621204">
        <w:rPr>
          <w:lang w:val="en-GB"/>
        </w:rPr>
        <w:t xml:space="preserve">; </w:t>
      </w:r>
      <w:hyperlink r:id="rId16" w:history="1">
        <w:r w:rsidR="00F3310E" w:rsidRPr="00295A4B">
          <w:rPr>
            <w:rStyle w:val="Hyperlink"/>
          </w:rPr>
          <w:t>j.kulon@southwales.ac.uk</w:t>
        </w:r>
      </w:hyperlink>
      <w:r w:rsidR="00F3310E">
        <w:t xml:space="preserve"> </w:t>
      </w:r>
      <w:r w:rsidR="00422435" w:rsidRPr="00621204">
        <w:rPr>
          <w:lang w:val="en-GB"/>
        </w:rPr>
        <w:t xml:space="preserve">; </w:t>
      </w:r>
      <w:hyperlink r:id="rId17" w:history="1">
        <w:r w:rsidR="00F3310E" w:rsidRPr="00295A4B">
          <w:rPr>
            <w:rStyle w:val="Hyperlink"/>
            <w:lang w:val="en-GB"/>
          </w:rPr>
          <w:t>shiny.verghese@southwales.ac.uk</w:t>
        </w:r>
      </w:hyperlink>
      <w:r w:rsidR="00F3310E">
        <w:rPr>
          <w:lang w:val="en-GB"/>
        </w:rPr>
        <w:t xml:space="preserve"> </w:t>
      </w:r>
    </w:p>
    <w:p w14:paraId="4EE0F943" w14:textId="7918544F"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proofErr w:type="gramStart"/>
      <w:r w:rsidR="008E399F" w:rsidRPr="00621204">
        <w:rPr>
          <w:lang w:val="en-GB"/>
        </w:rPr>
        <w:t>Cardiff</w:t>
      </w:r>
      <w:proofErr w:type="gramEnd"/>
      <w:r w:rsidR="008E399F" w:rsidRPr="00621204">
        <w:rPr>
          <w:lang w:val="en-GB"/>
        </w:rPr>
        <w:t xml:space="preserve"> and Vale University Health Board, </w:t>
      </w:r>
      <w:r w:rsidR="00C414E0" w:rsidRPr="00C414E0">
        <w:rPr>
          <w:lang w:val="en-GB"/>
        </w:rPr>
        <w:t>CF37 5TF</w:t>
      </w:r>
      <w:r w:rsidR="008E399F" w:rsidRPr="00621204">
        <w:rPr>
          <w:lang w:val="en-GB"/>
        </w:rPr>
        <w:t>,</w:t>
      </w:r>
      <w:r w:rsidR="00EE3E7E" w:rsidRPr="00621204">
        <w:rPr>
          <w:lang w:val="en-GB"/>
        </w:rPr>
        <w:t xml:space="preserve"> </w:t>
      </w:r>
      <w:r w:rsidR="00EE5BC4" w:rsidRPr="00621204">
        <w:rPr>
          <w:lang w:val="en-GB"/>
        </w:rPr>
        <w:t>UK</w:t>
      </w:r>
      <w:r w:rsidRPr="006E1ADC">
        <w:t xml:space="preserve"> </w:t>
      </w:r>
      <w:r w:rsidR="003469A2">
        <w:rPr>
          <w:lang w:val="en-GB"/>
        </w:rPr>
        <w:tab/>
      </w:r>
    </w:p>
    <w:p w14:paraId="676785BE" w14:textId="7016C901" w:rsidR="00E93210" w:rsidRDefault="00000000" w:rsidP="003469A2">
      <w:pPr>
        <w:pStyle w:val="MDPI16affiliation"/>
        <w:ind w:firstLine="0"/>
        <w:rPr>
          <w:color w:val="auto"/>
          <w:lang w:val="en-GB"/>
        </w:rPr>
      </w:pPr>
      <w:hyperlink r:id="rId18" w:history="1">
        <w:r w:rsidR="00F3310E" w:rsidRPr="00295A4B">
          <w:rPr>
            <w:rStyle w:val="Hyperlink"/>
            <w:lang w:val="en-GB"/>
          </w:rPr>
          <w:t>Adam.Partlow@wales.nhs.uk</w:t>
        </w:r>
      </w:hyperlink>
      <w:r w:rsidR="00F3310E">
        <w:rPr>
          <w:color w:val="auto"/>
          <w:lang w:val="en-GB"/>
        </w:rPr>
        <w:t xml:space="preserve"> </w:t>
      </w:r>
      <w:r w:rsidR="003469A2" w:rsidRPr="00EE5BC4">
        <w:rPr>
          <w:color w:val="auto"/>
          <w:lang w:val="en-GB"/>
        </w:rPr>
        <w:t xml:space="preserve">; </w:t>
      </w:r>
      <w:hyperlink r:id="rId19" w:history="1">
        <w:r w:rsidR="00A65C4D" w:rsidRPr="00291BD7">
          <w:rPr>
            <w:rStyle w:val="Hyperlink"/>
            <w:lang w:val="en-GB"/>
          </w:rPr>
          <w:t>Colin.Gibson@wales.nhs.uk</w:t>
        </w:r>
      </w:hyperlink>
    </w:p>
    <w:p w14:paraId="05D35D30" w14:textId="30FD4E6D" w:rsidR="00A65C4D" w:rsidRDefault="006C79BC" w:rsidP="00C75D3A">
      <w:pPr>
        <w:pStyle w:val="MDPI16affiliation"/>
      </w:pPr>
      <w:r>
        <w:t xml:space="preserve">* </w:t>
      </w:r>
      <w:r>
        <w:tab/>
        <w:t xml:space="preserve">Correspondence: </w:t>
      </w:r>
      <w:hyperlink r:id="rId20" w:history="1">
        <w:r w:rsidRPr="00291BD7">
          <w:rPr>
            <w:rStyle w:val="Hyperlink"/>
          </w:rPr>
          <w:t>j.kulon@southwales.ac.uk</w:t>
        </w:r>
      </w:hyperlink>
      <w:r w:rsidR="00F54BFE">
        <w:t xml:space="preserve"> </w:t>
      </w:r>
      <w:r w:rsidR="00A57E70">
        <w:t xml:space="preserve"> </w:t>
      </w:r>
    </w:p>
    <w:p w14:paraId="59A2212A" w14:textId="680ADD13"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r w:rsidR="0017331D" w:rsidRPr="0095269D">
        <w:rPr>
          <w:lang w:val="en-GB"/>
        </w:rPr>
        <w:t>the</w:t>
      </w:r>
      <w:r w:rsidR="0095269D" w:rsidRPr="0095269D">
        <w:t xml:space="preserv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 xml:space="preserve">cutting-edge sensor technologies have been introduced as a viable </w:t>
      </w:r>
      <w:r w:rsidR="00EE5BC4" w:rsidRPr="005A63CA">
        <w:rPr>
          <w:lang w:val="en-GB"/>
        </w:rPr>
        <w:t>solution for real-time</w:t>
      </w:r>
      <w:r w:rsidR="00EE5BC4" w:rsidRPr="005A63CA">
        <w:t xml:space="preserve"> </w:t>
      </w:r>
      <w:r w:rsidR="00EE5BC4" w:rsidRPr="005A63CA">
        <w:rPr>
          <w:lang w:val="en-GB"/>
        </w:rPr>
        <w:t>detection, classification, and monitoring of sitting postures, aiming to mitigate the risk of</w:t>
      </w:r>
      <w:r w:rsidR="00EE5BC4" w:rsidRPr="005A63CA">
        <w:t xml:space="preserve"> </w:t>
      </w:r>
      <w:r w:rsidR="00EE5BC4" w:rsidRPr="005A63CA">
        <w:rPr>
          <w:lang w:val="en-GB"/>
        </w:rPr>
        <w:t xml:space="preserve">musculoskeletal disorders and promote overall health. This </w:t>
      </w:r>
      <w:r w:rsidR="004775C3" w:rsidRPr="005A63CA">
        <w:rPr>
          <w:lang w:val="en-GB"/>
        </w:rPr>
        <w:t>comprehensive</w:t>
      </w:r>
      <w:r w:rsidR="00EE5BC4" w:rsidRPr="005A63CA">
        <w:rPr>
          <w:lang w:val="en-GB"/>
        </w:rPr>
        <w:t xml:space="preserve"> literature review evaluates</w:t>
      </w:r>
      <w:r w:rsidR="00EE5BC4" w:rsidRPr="005A63CA">
        <w:t xml:space="preserve"> </w:t>
      </w:r>
      <w:r w:rsidR="00EE5BC4" w:rsidRPr="005A63CA">
        <w:rPr>
          <w:lang w:val="en-GB"/>
        </w:rPr>
        <w:t>the current body of research on smart-sensing chairs, with a specific focus on the strategies used</w:t>
      </w:r>
      <w:r w:rsidR="00EE5BC4" w:rsidRPr="005A63CA">
        <w:t xml:space="preserve"> </w:t>
      </w:r>
      <w:r w:rsidR="00EE5BC4" w:rsidRPr="005A63CA">
        <w:rPr>
          <w:lang w:val="en-GB"/>
        </w:rPr>
        <w:t>for posture detection and classification, as well as the effectiveness of different sensor</w:t>
      </w:r>
      <w:r w:rsidR="00EE5BC4" w:rsidRPr="005A63CA">
        <w:t xml:space="preserve"> </w:t>
      </w:r>
      <w:r w:rsidR="00EE5BC4" w:rsidRPr="005A63CA">
        <w:rPr>
          <w:lang w:val="en-GB"/>
        </w:rPr>
        <w:t>technologies. A meticulous search across MDPI, IEEE, and Google Scholar databases yielded 3</w:t>
      </w:r>
      <w:r w:rsidR="0095269D" w:rsidRPr="005A63CA">
        <w:t>4</w:t>
      </w:r>
      <w:r w:rsidR="00EE5BC4" w:rsidRPr="005A63CA">
        <w:t xml:space="preserve"> </w:t>
      </w:r>
      <w:r w:rsidR="00EE5BC4" w:rsidRPr="005A63CA">
        <w:rPr>
          <w:lang w:val="en-GB"/>
        </w:rPr>
        <w:t>pertinent studies that utilize non-invasive methods for posture monitoring. The analysis reveals</w:t>
      </w:r>
      <w:r w:rsidR="00EE5BC4" w:rsidRPr="005A63CA">
        <w:t xml:space="preserve"> </w:t>
      </w:r>
      <w:r w:rsidR="00EE5BC4" w:rsidRPr="005A63CA">
        <w:rPr>
          <w:lang w:val="en-GB"/>
        </w:rPr>
        <w:t>that Force Sensing Resistors (FSR) are the predominant sensors utilized for posture detection,</w:t>
      </w:r>
      <w:r w:rsidR="00EE5BC4" w:rsidRPr="005A63CA">
        <w:t xml:space="preserve"> </w:t>
      </w:r>
      <w:r w:rsidR="00EE5BC4" w:rsidRPr="005A63CA">
        <w:rPr>
          <w:lang w:val="en-GB"/>
        </w:rPr>
        <w:t>whereas Convolutional Neural Networks (CNN) and Artificial Neural Networks (ANN) are the</w:t>
      </w:r>
      <w:r w:rsidR="00EE5BC4" w:rsidRPr="005A63CA">
        <w:t xml:space="preserve"> </w:t>
      </w:r>
      <w:r w:rsidR="00EE5BC4" w:rsidRPr="005A63CA">
        <w:rPr>
          <w:lang w:val="en-GB"/>
        </w:rPr>
        <w:t>leading machine learning models for posture classification. However, it was observed that CNNs</w:t>
      </w:r>
      <w:r w:rsidR="00EE5BC4" w:rsidRPr="005A63CA">
        <w:t xml:space="preserve"> </w:t>
      </w:r>
      <w:r w:rsidR="00EE5BC4" w:rsidRPr="005A63CA">
        <w:rPr>
          <w:lang w:val="en-GB"/>
        </w:rPr>
        <w:t>and ANNs do not outperform traditional statistical models in terms of classification accuracy, due</w:t>
      </w:r>
      <w:r w:rsidR="00EE5BC4" w:rsidRPr="005A63CA">
        <w:t xml:space="preserve"> </w:t>
      </w:r>
      <w:r w:rsidR="00AC239D" w:rsidRPr="005A63CA">
        <w:t>t</w:t>
      </w:r>
      <w:r w:rsidR="00EE5BC4" w:rsidRPr="005A63CA">
        <w:rPr>
          <w:lang w:val="en-GB"/>
        </w:rPr>
        <w:t>o constrained size and lack of diversity within training datasets. These datasets often fail to</w:t>
      </w:r>
      <w:r w:rsidR="0095269D" w:rsidRPr="005A63CA">
        <w:t xml:space="preserve"> </w:t>
      </w:r>
      <w:r w:rsidR="00EE5BC4" w:rsidRPr="005A63CA">
        <w:rPr>
          <w:lang w:val="en-GB"/>
        </w:rPr>
        <w:t>comprehensively represent the array of human body shapes and musculoskeletal configurations.</w:t>
      </w:r>
      <w:r w:rsidR="0095269D" w:rsidRPr="005A63CA">
        <w:t xml:space="preserve"> </w:t>
      </w:r>
      <w:r w:rsidR="00EE5BC4" w:rsidRPr="005A63CA">
        <w:rPr>
          <w:lang w:val="en-GB"/>
        </w:rPr>
        <w:t>Moreover, this review identifies a significant gap in the evaluation of user feedback mechanisms,</w:t>
      </w:r>
      <w:r w:rsidR="0095269D" w:rsidRPr="005A63CA">
        <w:t xml:space="preserve"> </w:t>
      </w:r>
      <w:r w:rsidR="00EE5BC4" w:rsidRPr="005A63CA">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5998081C"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w:t>
      </w:r>
      <w:r w:rsidR="0016188F" w:rsidRPr="005A63CA">
        <w:rPr>
          <w:lang w:val="en-GB"/>
        </w:rPr>
        <w:t xml:space="preserve">cause of </w:t>
      </w:r>
      <w:r w:rsidR="00735236" w:rsidRPr="005A63CA">
        <w:rPr>
          <w:lang w:val="en-GB"/>
        </w:rPr>
        <w:t>non-fatal disability</w:t>
      </w:r>
      <w:r w:rsidR="0016188F" w:rsidRPr="005A63CA">
        <w:rPr>
          <w:lang w:val="en-GB"/>
        </w:rPr>
        <w:t xml:space="preserve">, affecting over a </w:t>
      </w:r>
      <w:r w:rsidR="00735236" w:rsidRPr="005A63CA">
        <w:rPr>
          <w:lang w:val="en-GB"/>
        </w:rPr>
        <w:t xml:space="preserve">billion people </w:t>
      </w:r>
      <w:r w:rsidR="0016188F" w:rsidRPr="005A63CA">
        <w:rPr>
          <w:lang w:val="en-GB"/>
        </w:rPr>
        <w:t>globally</w:t>
      </w:r>
      <w:r w:rsidRPr="005A63CA">
        <w:rPr>
          <w:lang w:val="en-GB"/>
        </w:rPr>
        <w:t xml:space="preserve"> </w:t>
      </w:r>
      <w:r w:rsidRPr="005A63CA">
        <w:rPr>
          <w:b/>
          <w:lang w:val="en-GB"/>
        </w:rPr>
        <w:fldChar w:fldCharType="begin"/>
      </w:r>
      <w:r w:rsidRPr="005A63CA">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5A63CA">
        <w:rPr>
          <w:b/>
          <w:lang w:val="en-GB"/>
        </w:rPr>
        <w:fldChar w:fldCharType="separate"/>
      </w:r>
      <w:r w:rsidRPr="005A63CA">
        <w:rPr>
          <w:lang w:val="en-GB"/>
        </w:rPr>
        <w:t>[1]</w:t>
      </w:r>
      <w:r w:rsidRPr="005A63CA">
        <w:rPr>
          <w:b/>
          <w:lang w:val="en-GB"/>
        </w:rPr>
        <w:fldChar w:fldCharType="end"/>
      </w:r>
      <w:r w:rsidR="008B4D43" w:rsidRPr="005A63CA">
        <w:rPr>
          <w:lang w:val="en-GB"/>
        </w:rPr>
        <w:t>. In the United Kingdom, more than 7.1 million adults suffer from MSDs, imposing an economic burden exceeding</w:t>
      </w:r>
      <w:r w:rsidR="008B4D43" w:rsidRPr="00621204">
        <w:rPr>
          <w:lang w:val="en-GB"/>
        </w:rPr>
        <w:t xml:space="preserve">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6D42AE3E"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Early development of MSDs can be attri</w:t>
      </w:r>
      <w:r w:rsidRPr="00645873">
        <w:rPr>
          <w:color w:val="auto"/>
          <w:lang w:val="en-GB"/>
        </w:rPr>
        <w:t xml:space="preserve">buted to </w:t>
      </w:r>
      <w:r w:rsidR="00155617" w:rsidRPr="00645873">
        <w:rPr>
          <w:color w:val="auto"/>
          <w:lang w:val="en-GB"/>
        </w:rPr>
        <w:t xml:space="preserve">various neurological conditions but also </w:t>
      </w:r>
      <w:r w:rsidRPr="00645873">
        <w:rPr>
          <w:color w:val="auto"/>
          <w:lang w:val="en-GB"/>
        </w:rPr>
        <w:t xml:space="preserve">sedentary lifestyles and poor </w:t>
      </w:r>
      <w:r w:rsidR="006E3167" w:rsidRPr="00645873">
        <w:rPr>
          <w:color w:val="auto"/>
          <w:lang w:val="en-GB"/>
        </w:rPr>
        <w:t>postur</w:t>
      </w:r>
      <w:r w:rsidR="00AD69B7" w:rsidRPr="00645873">
        <w:rPr>
          <w:color w:val="auto"/>
          <w:lang w:val="en-GB"/>
        </w:rPr>
        <w:t>e</w:t>
      </w:r>
      <w:r w:rsidR="00174474" w:rsidRPr="00645873">
        <w:rPr>
          <w:color w:val="auto"/>
          <w:lang w:val="en-GB"/>
        </w:rPr>
        <w:t xml:space="preserve"> </w:t>
      </w:r>
      <w:r w:rsidR="00174474" w:rsidRPr="00645873">
        <w:rPr>
          <w:b/>
          <w:color w:val="auto"/>
          <w:lang w:val="en-GB"/>
        </w:rPr>
        <w:fldChar w:fldCharType="begin"/>
      </w:r>
      <w:r w:rsidR="00174474" w:rsidRPr="00645873">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45873">
        <w:rPr>
          <w:b/>
          <w:color w:val="auto"/>
          <w:lang w:val="en-GB"/>
        </w:rPr>
        <w:fldChar w:fldCharType="separate"/>
      </w:r>
      <w:r w:rsidR="00174474" w:rsidRPr="00645873">
        <w:rPr>
          <w:color w:val="auto"/>
          <w:lang w:val="en-GB"/>
        </w:rPr>
        <w:t>[5]</w:t>
      </w:r>
      <w:r w:rsidR="00174474" w:rsidRPr="00645873">
        <w:rPr>
          <w:b/>
          <w:color w:val="auto"/>
          <w:lang w:val="en-GB"/>
        </w:rPr>
        <w:fldChar w:fldCharType="end"/>
      </w:r>
      <w:r w:rsidRPr="00645873">
        <w:rPr>
          <w:color w:val="auto"/>
          <w:lang w:val="en-GB"/>
        </w:rPr>
        <w:t xml:space="preserve">. The office environment, characterized by prolonged </w:t>
      </w:r>
      <w:r w:rsidRPr="00621204">
        <w:rPr>
          <w:color w:val="auto"/>
          <w:lang w:val="en-GB"/>
        </w:rPr>
        <w:t>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w:t>
      </w:r>
      <w:r w:rsidRPr="00621204">
        <w:rPr>
          <w:color w:val="auto"/>
          <w:lang w:val="en-GB"/>
        </w:rPr>
        <w:lastRenderedPageBreak/>
        <w:t xml:space="preserve">conclude that there is a strong correlation between </w:t>
      </w:r>
      <w:r w:rsidR="0036367B" w:rsidRPr="00621204">
        <w:rPr>
          <w:color w:val="auto"/>
          <w:lang w:val="en-GB"/>
        </w:rPr>
        <w:t>prolonged</w:t>
      </w:r>
      <w:r w:rsidRPr="00621204">
        <w:rPr>
          <w:color w:val="auto"/>
          <w:lang w:val="en-GB"/>
        </w:rPr>
        <w:t xml:space="preserve"> sitting and severe back pains affecting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6181F37B"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w:t>
      </w:r>
      <w:r w:rsidRPr="00570771">
        <w:rPr>
          <w:color w:val="auto"/>
          <w:lang w:val="en-GB"/>
        </w:rPr>
        <w:t>assessments are subjective, with the detection of abnormalities dependent on visual inspection</w:t>
      </w:r>
      <w:r w:rsidR="000A0BDB" w:rsidRPr="00570771">
        <w:rPr>
          <w:color w:val="auto"/>
          <w:lang w:val="en-GB"/>
        </w:rPr>
        <w:t xml:space="preserve"> and palpation of the underlying skeletal structure</w:t>
      </w:r>
      <w:r w:rsidRPr="00570771">
        <w:rPr>
          <w:color w:val="auto"/>
          <w:lang w:val="en-GB"/>
        </w:rPr>
        <w:t xml:space="preserve"> </w:t>
      </w:r>
      <w:r w:rsidR="002B0A81" w:rsidRPr="00570771">
        <w:rPr>
          <w:color w:val="auto"/>
          <w:lang w:val="en-GB"/>
        </w:rPr>
        <w:fldChar w:fldCharType="begin"/>
      </w:r>
      <w:r w:rsidR="00AD69B7" w:rsidRPr="00570771">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570771">
        <w:rPr>
          <w:color w:val="auto"/>
          <w:lang w:val="en-GB"/>
        </w:rPr>
        <w:fldChar w:fldCharType="separate"/>
      </w:r>
      <w:r w:rsidR="00AD69B7" w:rsidRPr="00570771">
        <w:rPr>
          <w:color w:val="auto"/>
          <w:lang w:val="en-GB"/>
        </w:rPr>
        <w:t>[14]</w:t>
      </w:r>
      <w:r w:rsidR="002B0A81" w:rsidRPr="00570771">
        <w:rPr>
          <w:color w:val="auto"/>
          <w:lang w:val="en-GB"/>
        </w:rPr>
        <w:fldChar w:fldCharType="end"/>
      </w:r>
      <w:r w:rsidRPr="00570771">
        <w:rPr>
          <w:color w:val="auto"/>
          <w:lang w:val="en-GB"/>
        </w:rPr>
        <w:t>. Objective</w:t>
      </w:r>
      <w:r w:rsidRPr="00621204">
        <w:rPr>
          <w:lang w:val="en-GB"/>
        </w:rPr>
        <w:t xml:space="preserve"> techniques for measuring musculoskeletal configuration such as MRI, CT scans, and X-rays are accurate but impractical for routine clinical use due to logistical, cost, and safety considerations, notably the risk of increased </w:t>
      </w:r>
      <w:r w:rsidRPr="005A63CA">
        <w:rPr>
          <w:lang w:val="en-GB"/>
        </w:rPr>
        <w:t xml:space="preserve">radiation exposure. Over the years, a diverse array of techniques for anthropometric measurements and postural assessments has been developed, broadly categorized into contact and non-contact methods. The contact methods include simple tactile devices such as anthropometric tapes, stadiometers or </w:t>
      </w:r>
      <w:proofErr w:type="spellStart"/>
      <w:r w:rsidRPr="005A63CA">
        <w:rPr>
          <w:lang w:val="en-GB"/>
        </w:rPr>
        <w:t>scoliometers</w:t>
      </w:r>
      <w:proofErr w:type="spellEnd"/>
      <w:r w:rsidRPr="005A63CA">
        <w:rPr>
          <w:lang w:val="en-GB"/>
        </w:rPr>
        <w:t xml:space="preserve"> </w:t>
      </w:r>
      <w:r w:rsidR="00724EEF" w:rsidRPr="005A63CA">
        <w:rPr>
          <w:lang w:val="en-GB"/>
        </w:rPr>
        <w:fldChar w:fldCharType="begin"/>
      </w:r>
      <w:r w:rsidR="00AD69B7" w:rsidRPr="005A63CA">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5A63CA">
        <w:rPr>
          <w:lang w:val="en-GB"/>
        </w:rPr>
        <w:fldChar w:fldCharType="separate"/>
      </w:r>
      <w:r w:rsidR="00AD69B7" w:rsidRPr="005A63CA">
        <w:rPr>
          <w:lang w:val="en-GB"/>
        </w:rPr>
        <w:t>[15]</w:t>
      </w:r>
      <w:r w:rsidR="00724EEF" w:rsidRPr="005A63CA">
        <w:rPr>
          <w:lang w:val="en-GB"/>
        </w:rPr>
        <w:fldChar w:fldCharType="end"/>
      </w:r>
      <w:r w:rsidRPr="005A63CA">
        <w:rPr>
          <w:lang w:val="en-GB"/>
        </w:rPr>
        <w:t xml:space="preserve">. Non-contact techniques are </w:t>
      </w:r>
      <w:r w:rsidR="00424DDD" w:rsidRPr="005A63CA">
        <w:rPr>
          <w:lang w:val="en-GB"/>
        </w:rPr>
        <w:t xml:space="preserve">radiography </w:t>
      </w:r>
      <w:r w:rsidR="00175420" w:rsidRPr="005A63CA">
        <w:rPr>
          <w:lang w:val="en-GB"/>
        </w:rPr>
        <w:fldChar w:fldCharType="begin"/>
      </w:r>
      <w:r w:rsidR="00AD69B7" w:rsidRPr="005A63CA">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5A63CA">
        <w:rPr>
          <w:lang w:val="en-GB"/>
        </w:rPr>
        <w:fldChar w:fldCharType="separate"/>
      </w:r>
      <w:r w:rsidR="00AD69B7" w:rsidRPr="005A63CA">
        <w:rPr>
          <w:lang w:val="en-GB"/>
        </w:rPr>
        <w:t>[16]</w:t>
      </w:r>
      <w:r w:rsidR="00175420" w:rsidRPr="005A63CA">
        <w:rPr>
          <w:lang w:val="en-GB"/>
        </w:rPr>
        <w:fldChar w:fldCharType="end"/>
      </w:r>
      <w:r w:rsidRPr="005A63CA">
        <w:rPr>
          <w:lang w:val="en-GB"/>
        </w:rPr>
        <w:t xml:space="preserve">, </w:t>
      </w:r>
      <w:proofErr w:type="spellStart"/>
      <w:r w:rsidRPr="005A63CA">
        <w:rPr>
          <w:lang w:val="en-GB"/>
        </w:rPr>
        <w:t>Moire</w:t>
      </w:r>
      <w:proofErr w:type="spellEnd"/>
      <w:r w:rsidRPr="005A63CA">
        <w:rPr>
          <w:lang w:val="en-GB"/>
        </w:rPr>
        <w:t xml:space="preserve"> fringe topography </w:t>
      </w:r>
      <w:r w:rsidR="000777E0" w:rsidRPr="005A63CA">
        <w:rPr>
          <w:lang w:val="en-GB"/>
        </w:rPr>
        <w:fldChar w:fldCharType="begin"/>
      </w:r>
      <w:r w:rsidR="00AD69B7" w:rsidRPr="005A63CA">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5A63CA">
        <w:rPr>
          <w:lang w:val="en-GB"/>
        </w:rPr>
        <w:fldChar w:fldCharType="separate"/>
      </w:r>
      <w:r w:rsidR="00AD69B7" w:rsidRPr="005A63CA">
        <w:rPr>
          <w:lang w:val="en-GB"/>
        </w:rPr>
        <w:t>[17]</w:t>
      </w:r>
      <w:r w:rsidR="000777E0" w:rsidRPr="005A63CA">
        <w:rPr>
          <w:lang w:val="en-GB"/>
        </w:rPr>
        <w:fldChar w:fldCharType="end"/>
      </w:r>
      <w:r w:rsidRPr="005A63CA">
        <w:rPr>
          <w:lang w:val="en-GB"/>
        </w:rPr>
        <w:t xml:space="preserve">, structured light </w:t>
      </w:r>
      <w:r w:rsidR="00424DDD" w:rsidRPr="005A63CA">
        <w:rPr>
          <w:lang w:val="en-GB"/>
        </w:rPr>
        <w:t xml:space="preserve">methods </w:t>
      </w:r>
      <w:r w:rsidR="00E61E05" w:rsidRPr="005A63CA">
        <w:rPr>
          <w:lang w:val="en-GB"/>
        </w:rPr>
        <w:fldChar w:fldCharType="begin"/>
      </w:r>
      <w:r w:rsidR="00AD69B7" w:rsidRPr="005A63CA">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5A63CA">
        <w:rPr>
          <w:lang w:val="en-GB"/>
        </w:rPr>
        <w:fldChar w:fldCharType="separate"/>
      </w:r>
      <w:r w:rsidR="00AD69B7" w:rsidRPr="005A63CA">
        <w:rPr>
          <w:lang w:val="en-GB"/>
        </w:rPr>
        <w:t>[17]</w:t>
      </w:r>
      <w:r w:rsidR="00E61E05" w:rsidRPr="005A63CA">
        <w:rPr>
          <w:lang w:val="en-GB"/>
        </w:rPr>
        <w:fldChar w:fldCharType="end"/>
      </w:r>
      <w:r w:rsidRPr="005A63CA">
        <w:rPr>
          <w:lang w:val="en-GB"/>
        </w:rPr>
        <w:t>, laser</w:t>
      </w:r>
      <w:r w:rsidRPr="00621204">
        <w:rPr>
          <w:lang w:val="en-GB"/>
        </w:rPr>
        <w:t xml:space="preserve">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2A75AAE"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238956FE" w:rsidR="00303767" w:rsidRPr="00621204" w:rsidRDefault="00735236" w:rsidP="0067077B">
      <w:pPr>
        <w:pStyle w:val="MDPI31text"/>
        <w:rPr>
          <w:lang w:val="en-GB"/>
        </w:rPr>
      </w:pPr>
      <w:r w:rsidRPr="00621204">
        <w:rPr>
          <w:lang w:val="en-GB"/>
        </w:rPr>
        <w:t xml:space="preserve">This paper is aimed at conducting a </w:t>
      </w:r>
      <w:r w:rsidR="004775C3">
        <w:rPr>
          <w:lang w:val="en-GB"/>
        </w:rPr>
        <w:t>comprehensive</w:t>
      </w:r>
      <w:r w:rsidRPr="00621204">
        <w:rPr>
          <w:lang w:val="en-GB"/>
        </w:rPr>
        <w:t xml:space="preserve"> review of similar research studies done on smart sensing chair technology. Overall, there are </w:t>
      </w:r>
      <w:r w:rsidR="007D5561" w:rsidRPr="007D5561">
        <w:rPr>
          <w:color w:val="FF0000"/>
          <w:lang w:val="en-GB"/>
        </w:rPr>
        <w:t>6</w:t>
      </w:r>
      <w:r w:rsidRPr="00621204">
        <w:rPr>
          <w:lang w:val="en-GB"/>
        </w:rPr>
        <w:t xml:space="preserve"> steps involved with this review process </w:t>
      </w:r>
      <w:r w:rsidRPr="00A97A94">
        <w:rPr>
          <w:color w:val="auto"/>
          <w:lang w:val="en-GB"/>
        </w:rPr>
        <w:t xml:space="preserve">which </w:t>
      </w:r>
      <w:r w:rsidR="00A067EA" w:rsidRPr="00A97A94">
        <w:rPr>
          <w:color w:val="auto"/>
          <w:lang w:val="en-GB"/>
        </w:rPr>
        <w:t xml:space="preserve">are </w:t>
      </w:r>
      <w:r w:rsidRPr="00A97A94">
        <w:rPr>
          <w:color w:val="auto"/>
          <w:lang w:val="en-GB"/>
        </w:rPr>
        <w:t>the following</w:t>
      </w:r>
      <w:r w:rsidRPr="00621204">
        <w:rPr>
          <w:lang w:val="en-GB"/>
        </w:rPr>
        <w:t xml:space="preserve">: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2E3D21F8" w:rsidR="00E443CF" w:rsidRPr="00621204" w:rsidRDefault="00136CDC" w:rsidP="00136CDC">
      <w:pPr>
        <w:pStyle w:val="MDPI31text"/>
        <w:rPr>
          <w:lang w:val="en-GB"/>
        </w:rPr>
      </w:pPr>
      <w:r w:rsidRPr="005A63CA">
        <w:rPr>
          <w:lang w:val="en-GB"/>
        </w:rPr>
        <w:t xml:space="preserve">Table 1 presents the research questions for the </w:t>
      </w:r>
      <w:r w:rsidR="00516945" w:rsidRPr="005A63CA">
        <w:rPr>
          <w:lang w:val="en-GB"/>
        </w:rPr>
        <w:t>comprehensive</w:t>
      </w:r>
      <w:r w:rsidRPr="005A63CA">
        <w:rPr>
          <w:lang w:val="en-GB"/>
        </w:rPr>
        <w:t xml:space="preserve"> literature review on smart sensing chairs, each accompanied by its underlying rationale. These questions have been crafted to guide </w:t>
      </w:r>
      <w:r w:rsidR="00411BB5" w:rsidRPr="005A63CA">
        <w:rPr>
          <w:lang w:val="en-GB"/>
        </w:rPr>
        <w:t>the</w:t>
      </w:r>
      <w:r w:rsidRPr="005A63CA">
        <w:rPr>
          <w:lang w:val="en-GB"/>
        </w:rPr>
        <w:t xml:space="preserve"> literature review of smart</w:t>
      </w:r>
      <w:r w:rsidRPr="00621204">
        <w:rPr>
          <w:lang w:val="en-GB"/>
        </w:rPr>
        <w:t xml:space="preserve">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 xml:space="preserve">Search </w:t>
      </w:r>
      <w:commentRangeStart w:id="1"/>
      <w:r w:rsidR="00735236" w:rsidRPr="00621204">
        <w:rPr>
          <w:noProof w:val="0"/>
          <w:lang w:val="en-GB"/>
        </w:rPr>
        <w:t>Strategy</w:t>
      </w:r>
      <w:commentRangeEnd w:id="1"/>
      <w:r w:rsidR="00AB256C">
        <w:rPr>
          <w:rStyle w:val="CommentReference"/>
          <w:rFonts w:eastAsia="SimSun"/>
          <w:i w:val="0"/>
          <w:noProof w:val="0"/>
          <w:snapToGrid/>
          <w:lang w:val="en-GB" w:eastAsia="zh-CN" w:bidi="ar-SA"/>
        </w:rPr>
        <w:commentReference w:id="1"/>
      </w:r>
    </w:p>
    <w:p w14:paraId="7FF33508" w14:textId="60CF71BA" w:rsidR="00E40AD3" w:rsidRPr="00621204" w:rsidRDefault="00725A06" w:rsidP="00C32383">
      <w:pPr>
        <w:pStyle w:val="MDPI31text"/>
        <w:rPr>
          <w:lang w:val="en-GB"/>
        </w:rPr>
      </w:pPr>
      <w:r w:rsidRPr="00621204">
        <w:rPr>
          <w:lang w:val="en-GB"/>
        </w:rPr>
        <w:t xml:space="preserve">A comprehensive search was conducted across several academic databases, including Google Scholar, IEEE Xplore, and MDPI, </w:t>
      </w:r>
      <w:r w:rsidR="00DC5165">
        <w:rPr>
          <w:lang w:val="en-GB"/>
        </w:rPr>
        <w:t xml:space="preserve">with </w:t>
      </w:r>
      <w:r w:rsidR="000907CE">
        <w:rPr>
          <w:color w:val="FF0000"/>
          <w:lang w:val="en-GB"/>
        </w:rPr>
        <w:t xml:space="preserve">an aim to </w:t>
      </w:r>
      <w:r w:rsidR="00DC5165">
        <w:rPr>
          <w:color w:val="FF0000"/>
          <w:lang w:val="en-GB"/>
        </w:rPr>
        <w:t xml:space="preserve">find the </w:t>
      </w:r>
      <w:r w:rsidRPr="00621204">
        <w:rPr>
          <w:lang w:val="en-GB"/>
        </w:rPr>
        <w:t>relevant articles</w:t>
      </w:r>
      <w:r w:rsidR="00DC5165">
        <w:rPr>
          <w:lang w:val="en-GB"/>
        </w:rPr>
        <w:t xml:space="preserve"> </w:t>
      </w:r>
      <w:r w:rsidR="00DC5165" w:rsidRPr="00DC5165">
        <w:rPr>
          <w:color w:val="FF0000"/>
          <w:lang w:val="en-GB"/>
        </w:rPr>
        <w:t>for this review</w:t>
      </w:r>
      <w:r w:rsidRPr="00621204">
        <w:rPr>
          <w:lang w:val="en-GB"/>
        </w:rPr>
        <w:t xml:space="preserve">. </w:t>
      </w:r>
      <w:r w:rsidR="00DC5165" w:rsidRPr="00DC5165">
        <w:rPr>
          <w:color w:val="FF0000"/>
          <w:lang w:val="en-GB"/>
        </w:rPr>
        <w:t>Furthermore</w:t>
      </w:r>
      <w:r w:rsidR="00DC5165">
        <w:rPr>
          <w:lang w:val="en-GB"/>
        </w:rPr>
        <w:t xml:space="preserve">, </w:t>
      </w:r>
      <w:r w:rsidRPr="00621204">
        <w:rPr>
          <w:lang w:val="en-GB"/>
        </w:rPr>
        <w:t xml:space="preserve">A predefined set of keywords and combinations thereof were used to refine the search, ensuring the retrieval of pertinent studies </w:t>
      </w:r>
      <w:r w:rsidRPr="00621204">
        <w:rPr>
          <w:lang w:val="en-GB"/>
        </w:rPr>
        <w:lastRenderedPageBreak/>
        <w:t xml:space="preserve">published in the last two decades. </w:t>
      </w:r>
      <w:r w:rsidR="00E64B8A">
        <w:rPr>
          <w:lang w:val="en-GB"/>
        </w:rPr>
        <w:t>These search terms</w:t>
      </w:r>
      <w:r w:rsidR="00DE1831">
        <w:rPr>
          <w:lang w:val="en-GB"/>
        </w:rPr>
        <w:t xml:space="preserve"> </w:t>
      </w:r>
      <w:r w:rsidR="00DE1831" w:rsidRPr="00DE1831">
        <w:rPr>
          <w:color w:val="FF0000"/>
          <w:lang w:val="en-GB"/>
        </w:rPr>
        <w:t>and phrases</w:t>
      </w:r>
      <w:r w:rsidR="00E64B8A">
        <w:rPr>
          <w:color w:val="FF0000"/>
          <w:lang w:val="en-GB"/>
        </w:rPr>
        <w:t xml:space="preserve"> focused topics regarding</w:t>
      </w:r>
      <w:r w:rsidR="00DE1831">
        <w:rPr>
          <w:color w:val="FF0000"/>
          <w:lang w:val="en-GB"/>
        </w:rPr>
        <w:t xml:space="preserve"> smart sensing </w:t>
      </w:r>
      <w:r w:rsidR="00AC37B8">
        <w:rPr>
          <w:color w:val="FF0000"/>
          <w:lang w:val="en-GB"/>
        </w:rPr>
        <w:t>chairs and sitting posture classification</w:t>
      </w:r>
      <w:r w:rsidR="00A5256C">
        <w:rPr>
          <w:color w:val="FF0000"/>
          <w:lang w:val="en-GB"/>
        </w:rPr>
        <w:t xml:space="preserve"> </w:t>
      </w:r>
      <w:r w:rsidR="001E570F">
        <w:rPr>
          <w:color w:val="FF0000"/>
          <w:lang w:val="en-GB"/>
        </w:rPr>
        <w:t>as shown in Table 2</w:t>
      </w:r>
      <w:r w:rsidR="007B1207">
        <w:rPr>
          <w:color w:val="FF0000"/>
          <w:lang w:val="en-GB"/>
        </w:rPr>
        <w:t xml:space="preserve">. Additionally, </w:t>
      </w:r>
      <w:r w:rsidR="000C45F6" w:rsidRPr="002F7C92">
        <w:rPr>
          <w:color w:val="FF0000"/>
          <w:lang w:val="en-GB"/>
        </w:rPr>
        <w:t xml:space="preserve">the phrases were combined with the “AND” </w:t>
      </w:r>
      <w:r w:rsidR="00066F2A" w:rsidRPr="002F7C92">
        <w:rPr>
          <w:color w:val="FF0000"/>
          <w:lang w:val="en-GB"/>
        </w:rPr>
        <w:t>and the “OR” conditions</w:t>
      </w:r>
      <w:r w:rsidR="007B1207">
        <w:rPr>
          <w:color w:val="FF0000"/>
          <w:lang w:val="en-GB"/>
        </w:rPr>
        <w:t xml:space="preserve"> </w:t>
      </w:r>
      <w:proofErr w:type="gramStart"/>
      <w:r w:rsidR="007B1207">
        <w:rPr>
          <w:color w:val="FF0000"/>
          <w:lang w:val="en-GB"/>
        </w:rPr>
        <w:t>i</w:t>
      </w:r>
      <w:r w:rsidR="007B1207" w:rsidRPr="007B1207">
        <w:rPr>
          <w:color w:val="FF0000"/>
          <w:lang w:val="en-GB"/>
        </w:rPr>
        <w:t>n order to</w:t>
      </w:r>
      <w:proofErr w:type="gramEnd"/>
      <w:r w:rsidR="007B1207" w:rsidRPr="007B1207">
        <w:rPr>
          <w:color w:val="FF0000"/>
          <w:lang w:val="en-GB"/>
        </w:rPr>
        <w:t xml:space="preserve"> </w:t>
      </w:r>
      <w:r w:rsidR="007C603A">
        <w:rPr>
          <w:color w:val="FF0000"/>
          <w:lang w:val="en-GB"/>
        </w:rPr>
        <w:t xml:space="preserve">optimize the </w:t>
      </w:r>
      <w:r w:rsidR="007B1207" w:rsidRPr="007B1207">
        <w:rPr>
          <w:color w:val="FF0000"/>
          <w:lang w:val="en-GB"/>
        </w:rPr>
        <w:t>database search</w:t>
      </w:r>
      <w:r w:rsidR="00EF5888">
        <w:rPr>
          <w:color w:val="FF0000"/>
          <w:lang w:val="en-GB"/>
        </w:rPr>
        <w:t>.</w:t>
      </w:r>
      <w:r w:rsidR="00C37623">
        <w:rPr>
          <w:color w:val="FF0000"/>
          <w:lang w:val="en-GB"/>
        </w:rPr>
        <w:t xml:space="preserve"> Here is the </w:t>
      </w:r>
      <w:r w:rsidR="00C32383">
        <w:rPr>
          <w:color w:val="FF0000"/>
          <w:lang w:val="en-GB"/>
        </w:rPr>
        <w:t xml:space="preserve">refined search term used to query the </w:t>
      </w:r>
      <w:r w:rsidR="007C603A">
        <w:rPr>
          <w:color w:val="FF0000"/>
          <w:lang w:val="en-GB"/>
        </w:rPr>
        <w:t xml:space="preserve">associated </w:t>
      </w:r>
      <w:r w:rsidR="00C32383">
        <w:rPr>
          <w:color w:val="FF0000"/>
          <w:lang w:val="en-GB"/>
        </w:rPr>
        <w:t xml:space="preserve">research databases: </w:t>
      </w:r>
      <w:r w:rsidR="00C32383" w:rsidRPr="00C32383">
        <w:rPr>
          <w:color w:val="FF0000"/>
          <w:lang w:val="en-GB"/>
        </w:rPr>
        <w:t>Smart Sensing Chair OR Sitting Posture Recognition</w:t>
      </w:r>
      <w:r w:rsidR="00C32383">
        <w:rPr>
          <w:color w:val="FF0000"/>
          <w:lang w:val="en-GB"/>
        </w:rPr>
        <w:t xml:space="preserve"> </w:t>
      </w:r>
      <w:r w:rsidR="00C32383" w:rsidRPr="00C32383">
        <w:rPr>
          <w:color w:val="FF0000"/>
          <w:lang w:val="en-GB"/>
        </w:rPr>
        <w:t>OR Posture Classification OR Sitting Posture Classification using Machine Learning</w:t>
      </w:r>
      <w:r w:rsidR="00C32383">
        <w:rPr>
          <w:color w:val="FF0000"/>
          <w:lang w:val="en-GB"/>
        </w:rPr>
        <w:t xml:space="preserve"> </w:t>
      </w:r>
      <w:r w:rsidR="00C32383" w:rsidRPr="00C32383">
        <w:rPr>
          <w:color w:val="FF0000"/>
          <w:lang w:val="en-GB"/>
        </w:rPr>
        <w:t>OR Sitting Posture Monitoring OR Sitting Posture Detection</w:t>
      </w:r>
      <w:r w:rsidR="00DC7561">
        <w:rPr>
          <w:color w:val="FF0000"/>
          <w:lang w:val="en-GB"/>
        </w:rPr>
        <w:t>.</w:t>
      </w:r>
    </w:p>
    <w:p w14:paraId="757D4B93" w14:textId="77C0248E" w:rsidR="00C642FB" w:rsidRPr="00621204" w:rsidRDefault="00C642FB" w:rsidP="00725A06">
      <w:pPr>
        <w:pStyle w:val="MDPI41tablecaption"/>
        <w:jc w:val="left"/>
        <w:rPr>
          <w:lang w:val="en-GB"/>
        </w:rPr>
      </w:pPr>
      <w:r w:rsidRPr="00621204">
        <w:rPr>
          <w:b/>
          <w:lang w:val="en-GB"/>
        </w:rPr>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529606A9"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1C729A24" w:rsidR="00A759D5" w:rsidRDefault="00C85F92" w:rsidP="00903418">
      <w:pPr>
        <w:pStyle w:val="MDPI31text"/>
        <w:rPr>
          <w:lang w:val="en-GB"/>
        </w:rPr>
      </w:pPr>
      <w:r w:rsidRPr="00621204">
        <w:rPr>
          <w:lang w:val="en-GB"/>
        </w:rPr>
        <w:t>The initial screening was based on the relevance of the titles and abstracts to the research questions</w:t>
      </w:r>
      <w:r w:rsidR="006B6937">
        <w:rPr>
          <w:lang w:val="en-GB"/>
        </w:rPr>
        <w:t xml:space="preserve"> </w:t>
      </w:r>
      <w:r w:rsidR="006B6937">
        <w:rPr>
          <w:color w:val="FF0000"/>
          <w:lang w:val="en-GB"/>
        </w:rPr>
        <w:t>identified</w:t>
      </w:r>
      <w:r w:rsidRPr="00621204">
        <w:rPr>
          <w:lang w:val="en-GB"/>
        </w:rPr>
        <w:t>. Studies published within the last 20 years were considered, applying</w:t>
      </w:r>
      <w:r w:rsidR="008A5CF5">
        <w:rPr>
          <w:lang w:val="en-GB"/>
        </w:rPr>
        <w:t xml:space="preserve"> the</w:t>
      </w:r>
      <w:r w:rsidR="002B677C">
        <w:rPr>
          <w:lang w:val="en-GB"/>
        </w:rPr>
        <w:t xml:space="preserve"> </w:t>
      </w:r>
      <w:r w:rsidRPr="00621204">
        <w:rPr>
          <w:lang w:val="en-GB"/>
        </w:rPr>
        <w:t xml:space="preserve">exclusion </w:t>
      </w:r>
      <w:r w:rsidR="002B677C" w:rsidRPr="00621204">
        <w:rPr>
          <w:lang w:val="en-GB"/>
        </w:rPr>
        <w:t>criteria</w:t>
      </w:r>
      <w:r w:rsidRPr="00621204">
        <w:rPr>
          <w:lang w:val="en-GB"/>
        </w:rPr>
        <w:t xml:space="preserve"> to </w:t>
      </w:r>
      <w:r w:rsidR="002B677C">
        <w:rPr>
          <w:lang w:val="en-GB"/>
        </w:rPr>
        <w:t>ensure</w:t>
      </w:r>
      <w:r w:rsidR="007028A2">
        <w:rPr>
          <w:lang w:val="en-GB"/>
        </w:rPr>
        <w:t xml:space="preserve"> that only the relevant </w:t>
      </w:r>
      <w:r w:rsidRPr="00621204">
        <w:rPr>
          <w:lang w:val="en-GB"/>
        </w:rPr>
        <w:t xml:space="preserve">research </w:t>
      </w:r>
      <w:r w:rsidR="00813B7C">
        <w:rPr>
          <w:lang w:val="en-GB"/>
        </w:rPr>
        <w:t>studies</w:t>
      </w:r>
      <w:r w:rsidR="00391E6E">
        <w:rPr>
          <w:lang w:val="en-GB"/>
        </w:rPr>
        <w:t xml:space="preserve"> are</w:t>
      </w:r>
      <w:r w:rsidR="00813B7C">
        <w:rPr>
          <w:lang w:val="en-GB"/>
        </w:rPr>
        <w:t xml:space="preserve"> </w:t>
      </w:r>
      <w:r w:rsidR="007028A2">
        <w:rPr>
          <w:lang w:val="en-GB"/>
        </w:rPr>
        <w:t>included in this comprehensive review</w:t>
      </w:r>
      <w:r w:rsidRPr="00621204">
        <w:rPr>
          <w:lang w:val="en-GB"/>
        </w:rPr>
        <w:t>.</w:t>
      </w:r>
      <w:r w:rsidR="008A5CF5">
        <w:rPr>
          <w:lang w:val="en-GB"/>
        </w:rPr>
        <w:t xml:space="preserve"> </w:t>
      </w:r>
      <w:r w:rsidR="00CB3DE3" w:rsidRPr="006F4B33">
        <w:rPr>
          <w:color w:val="FF0000"/>
          <w:lang w:val="en-GB"/>
        </w:rPr>
        <w:t>The i</w:t>
      </w:r>
      <w:r w:rsidR="008A5CF5" w:rsidRPr="006F4B33">
        <w:rPr>
          <w:color w:val="FF0000"/>
          <w:lang w:val="en-GB"/>
        </w:rPr>
        <w:t xml:space="preserve">nitial </w:t>
      </w:r>
      <w:r w:rsidR="008956CE" w:rsidRPr="006F4B33">
        <w:rPr>
          <w:color w:val="FF0000"/>
          <w:lang w:val="en-GB"/>
        </w:rPr>
        <w:t xml:space="preserve">database search </w:t>
      </w:r>
      <w:r w:rsidR="00CB3DE3" w:rsidRPr="006F4B33">
        <w:rPr>
          <w:color w:val="FF0000"/>
          <w:lang w:val="en-GB"/>
        </w:rPr>
        <w:t>brought</w:t>
      </w:r>
      <w:r w:rsidR="008956CE" w:rsidRPr="006F4B33">
        <w:rPr>
          <w:color w:val="FF0000"/>
          <w:lang w:val="en-GB"/>
        </w:rPr>
        <w:t xml:space="preserve"> 253</w:t>
      </w:r>
      <w:r w:rsidR="002C211D" w:rsidRPr="006F4B33">
        <w:rPr>
          <w:color w:val="FF0000"/>
          <w:lang w:val="en-GB"/>
        </w:rPr>
        <w:t xml:space="preserve"> papers from MDPI, 2536 papers from IEEE, and 2930 papers from Google Scholar. </w:t>
      </w:r>
      <w:r w:rsidR="00CB3DE3" w:rsidRPr="006F4B33">
        <w:rPr>
          <w:color w:val="FF0000"/>
          <w:lang w:val="en-GB"/>
        </w:rPr>
        <w:t xml:space="preserve">In order to narrow down the relevant articles, </w:t>
      </w:r>
      <w:r w:rsidR="002A24DB" w:rsidRPr="006F4B33">
        <w:rPr>
          <w:color w:val="FF0000"/>
          <w:lang w:val="en-GB"/>
        </w:rPr>
        <w:t xml:space="preserve">a list of conditions </w:t>
      </w:r>
      <w:r w:rsidR="0070401C" w:rsidRPr="006F4B33">
        <w:rPr>
          <w:color w:val="FF0000"/>
          <w:lang w:val="en-GB"/>
        </w:rPr>
        <w:t>was</w:t>
      </w:r>
      <w:r w:rsidR="002A24DB" w:rsidRPr="006F4B33">
        <w:rPr>
          <w:color w:val="FF0000"/>
          <w:lang w:val="en-GB"/>
        </w:rPr>
        <w:t xml:space="preserve"> used to filter out the irrelevant studies</w:t>
      </w:r>
      <w:r w:rsidR="0070401C" w:rsidRPr="006F4B33">
        <w:rPr>
          <w:color w:val="FF0000"/>
          <w:lang w:val="en-GB"/>
        </w:rPr>
        <w:t xml:space="preserve"> which were </w:t>
      </w:r>
      <w:r w:rsidR="00597105">
        <w:rPr>
          <w:color w:val="FF0000"/>
          <w:lang w:val="en-GB"/>
        </w:rPr>
        <w:t>as follows:</w:t>
      </w:r>
      <w:r w:rsidR="0070401C" w:rsidRPr="006F4B33">
        <w:rPr>
          <w:color w:val="FF0000"/>
          <w:lang w:val="en-GB"/>
        </w:rPr>
        <w:t xml:space="preserve"> 1. </w:t>
      </w:r>
      <w:r w:rsidR="00B069E8" w:rsidRPr="006F4B33">
        <w:rPr>
          <w:color w:val="FF0000"/>
          <w:lang w:val="en-GB"/>
        </w:rPr>
        <w:t>Papers that are not related to sitting posture, 2.</w:t>
      </w:r>
      <w:r w:rsidR="00903418">
        <w:rPr>
          <w:color w:val="FF0000"/>
          <w:lang w:val="en-GB"/>
        </w:rPr>
        <w:t xml:space="preserve"> Papers that aren’t related to the prediction of sitting postures, 3. </w:t>
      </w:r>
      <w:r w:rsidR="00B069E8" w:rsidRPr="006F4B33">
        <w:rPr>
          <w:color w:val="FF0000"/>
          <w:lang w:val="en-GB"/>
        </w:rPr>
        <w:t xml:space="preserve">Papers that are based on wearable technology, and </w:t>
      </w:r>
      <w:r w:rsidR="00903418">
        <w:rPr>
          <w:color w:val="FF0000"/>
          <w:lang w:val="en-GB"/>
        </w:rPr>
        <w:t>4</w:t>
      </w:r>
      <w:r w:rsidR="00B069E8" w:rsidRPr="006F4B33">
        <w:rPr>
          <w:color w:val="FF0000"/>
          <w:lang w:val="en-GB"/>
        </w:rPr>
        <w:t>. Papers tha</w:t>
      </w:r>
      <w:r w:rsidR="006F4B33" w:rsidRPr="006F4B33">
        <w:rPr>
          <w:color w:val="FF0000"/>
          <w:lang w:val="en-GB"/>
        </w:rPr>
        <w:t>t don't contain 1 or more of the search keywords specified.</w:t>
      </w:r>
      <w:r w:rsidR="00903418">
        <w:rPr>
          <w:lang w:val="en-GB"/>
        </w:rPr>
        <w:t xml:space="preserve"> </w:t>
      </w:r>
      <w:r w:rsidR="006730EF" w:rsidRPr="006730EF">
        <w:rPr>
          <w:color w:val="FF0000"/>
          <w:lang w:val="en-GB"/>
        </w:rPr>
        <w:t>Overall,</w:t>
      </w:r>
      <w:r w:rsidR="006730EF">
        <w:rPr>
          <w:lang w:val="en-GB"/>
        </w:rPr>
        <w:t xml:space="preserve"> </w:t>
      </w:r>
      <w:r w:rsidR="006730EF" w:rsidRPr="0032737B">
        <w:rPr>
          <w:highlight w:val="yellow"/>
          <w:lang w:val="en-GB"/>
        </w:rPr>
        <w:t>the</w:t>
      </w:r>
      <w:r w:rsidRPr="0032737B">
        <w:rPr>
          <w:highlight w:val="yellow"/>
          <w:lang w:val="en-GB"/>
        </w:rPr>
        <w:t xml:space="preserve"> selection process, illustrated in Figure </w:t>
      </w:r>
      <w:r w:rsidR="00974CCA" w:rsidRPr="0032737B">
        <w:rPr>
          <w:highlight w:val="yellow"/>
          <w:lang w:val="en-GB"/>
        </w:rPr>
        <w:t>1</w:t>
      </w:r>
      <w:r w:rsidRPr="0032737B">
        <w:rPr>
          <w:highlight w:val="yellow"/>
          <w:lang w:val="en-GB"/>
        </w:rPr>
        <w:t>, resulted in a total of 3</w:t>
      </w:r>
      <w:r w:rsidR="007A361B" w:rsidRPr="0032737B">
        <w:rPr>
          <w:highlight w:val="yellow"/>
          <w:lang w:val="en-GB"/>
        </w:rPr>
        <w:t>4</w:t>
      </w:r>
      <w:r w:rsidRPr="0032737B">
        <w:rPr>
          <w:highlight w:val="yellow"/>
          <w:lang w:val="en-GB"/>
        </w:rPr>
        <w:t xml:space="preserve"> pertinent papers.</w:t>
      </w:r>
    </w:p>
    <w:p w14:paraId="0D8FA185" w14:textId="77777777" w:rsidR="008A5CF5" w:rsidRDefault="008A5CF5" w:rsidP="00C85F92">
      <w:pPr>
        <w:pStyle w:val="MDPI31text"/>
        <w:rPr>
          <w:lang w:val="en-GB"/>
        </w:rPr>
      </w:pPr>
    </w:p>
    <w:p w14:paraId="35C4441C" w14:textId="77777777" w:rsidR="007028A2" w:rsidRDefault="007028A2" w:rsidP="00C85F92">
      <w:pPr>
        <w:pStyle w:val="MDPI31text"/>
        <w:rPr>
          <w:lang w:val="en-GB"/>
        </w:rPr>
      </w:pPr>
    </w:p>
    <w:p w14:paraId="0A49845D" w14:textId="77777777" w:rsidR="002B677C" w:rsidRPr="00621204" w:rsidRDefault="002B677C" w:rsidP="00C85F92">
      <w:pPr>
        <w:pStyle w:val="MDPI31text"/>
        <w:rPr>
          <w:lang w:val="en-GB"/>
        </w:rPr>
      </w:pPr>
    </w:p>
    <w:p w14:paraId="7FCAE6B3" w14:textId="77777777" w:rsidR="006B5040" w:rsidRDefault="006B5040" w:rsidP="00A759D5">
      <w:pPr>
        <w:pStyle w:val="MDPI52figure"/>
        <w:rPr>
          <w:noProof/>
        </w:rPr>
      </w:pPr>
    </w:p>
    <w:p w14:paraId="74479C04" w14:textId="78B9825B" w:rsidR="00A759D5" w:rsidRPr="00621204" w:rsidRDefault="006B5040" w:rsidP="00A759D5">
      <w:pPr>
        <w:pStyle w:val="MDPI52figure"/>
        <w:rPr>
          <w:lang w:val="en-GB"/>
        </w:rPr>
      </w:pPr>
      <w:r>
        <w:rPr>
          <w:noProof/>
        </w:rPr>
        <w:lastRenderedPageBreak/>
        <w:drawing>
          <wp:inline distT="0" distB="0" distL="0" distR="0" wp14:anchorId="1AE06369" wp14:editId="67A1D259">
            <wp:extent cx="5676579" cy="4323715"/>
            <wp:effectExtent l="19050" t="19050" r="635" b="635"/>
            <wp:docPr id="152016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extLst>
                        <a:ext uri="{28A0092B-C50C-407E-A947-70E740481C1C}">
                          <a14:useLocalDpi xmlns:a14="http://schemas.microsoft.com/office/drawing/2010/main" val="0"/>
                        </a:ext>
                      </a:extLst>
                    </a:blip>
                    <a:srcRect l="-3392" t="-4338" r="-3037" b="-5078"/>
                    <a:stretch/>
                  </pic:blipFill>
                  <pic:spPr bwMode="auto">
                    <a:xfrm>
                      <a:off x="0" y="0"/>
                      <a:ext cx="5681207" cy="432724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71BBBAE" w14:textId="0880A8BB" w:rsidR="002F7C92" w:rsidRDefault="00A759D5" w:rsidP="009B033E">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029DAB34"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009B73F0">
        <w:rPr>
          <w:noProof w:val="0"/>
          <w:lang w:val="en-GB"/>
        </w:rPr>
        <w:t>n</w:t>
      </w:r>
    </w:p>
    <w:p w14:paraId="2F4E72F8" w14:textId="59F88AC4" w:rsidR="005E1351" w:rsidRDefault="007614A5" w:rsidP="005E1351">
      <w:pPr>
        <w:pStyle w:val="MDPI31text"/>
        <w:rPr>
          <w:color w:val="FF0000"/>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useful data, especially on the methods and 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 xml:space="preserve">that was captured while going through each research paper: </w:t>
      </w:r>
      <w:r w:rsidRPr="003B2F4C">
        <w:rPr>
          <w:color w:val="FF0000"/>
          <w:lang w:val="en-GB"/>
        </w:rPr>
        <w:t>Author,</w:t>
      </w:r>
      <w:r w:rsidR="00927228" w:rsidRPr="003B2F4C">
        <w:rPr>
          <w:color w:val="FF0000"/>
          <w:lang w:val="en-GB"/>
        </w:rPr>
        <w:t xml:space="preserve"> </w:t>
      </w:r>
      <w:r w:rsidRPr="003B2F4C">
        <w:rPr>
          <w:color w:val="FF0000"/>
          <w:lang w:val="en-GB"/>
        </w:rPr>
        <w:t>Sensors</w:t>
      </w:r>
      <w:r w:rsidR="003B2F4C" w:rsidRPr="003B2F4C">
        <w:rPr>
          <w:color w:val="FF0000"/>
          <w:lang w:val="en-GB"/>
        </w:rPr>
        <w:t xml:space="preserve"> Type</w:t>
      </w:r>
      <w:r w:rsidRPr="003B2F4C">
        <w:rPr>
          <w:color w:val="FF0000"/>
          <w:lang w:val="en-GB"/>
        </w:rPr>
        <w:t xml:space="preserve"> Used</w:t>
      </w:r>
      <w:r w:rsidR="003B2F4C" w:rsidRPr="003B2F4C">
        <w:rPr>
          <w:color w:val="FF0000"/>
          <w:lang w:val="en-GB"/>
        </w:rPr>
        <w:t xml:space="preserve">, </w:t>
      </w:r>
      <w:r w:rsidRPr="003B2F4C">
        <w:rPr>
          <w:color w:val="FF0000"/>
          <w:lang w:val="en-GB"/>
        </w:rPr>
        <w:t>Number of Postures Classified</w:t>
      </w:r>
      <w:r w:rsidR="00794948" w:rsidRPr="003B2F4C">
        <w:rPr>
          <w:color w:val="FF0000"/>
          <w:lang w:val="en-GB"/>
        </w:rPr>
        <w:t xml:space="preserve"> and</w:t>
      </w:r>
      <w:r w:rsidRPr="003B2F4C">
        <w:rPr>
          <w:color w:val="FF0000"/>
          <w:lang w:val="en-GB"/>
        </w:rPr>
        <w:t xml:space="preserve"> Recognized</w:t>
      </w:r>
      <w:r w:rsidR="00927228" w:rsidRPr="003B2F4C">
        <w:rPr>
          <w:color w:val="FF0000"/>
          <w:lang w:val="en-GB"/>
        </w:rPr>
        <w:t xml:space="preserve">, </w:t>
      </w:r>
      <w:r w:rsidRPr="003B2F4C">
        <w:rPr>
          <w:color w:val="FF0000"/>
          <w:lang w:val="en-GB"/>
        </w:rPr>
        <w:t xml:space="preserve">Postures Classification Method, Classification </w:t>
      </w:r>
      <w:r w:rsidR="003B2F4C" w:rsidRPr="003B2F4C">
        <w:rPr>
          <w:color w:val="FF0000"/>
          <w:lang w:val="en-GB"/>
        </w:rPr>
        <w:t>Accuracy, and the</w:t>
      </w:r>
      <w:r w:rsidRPr="003B2F4C">
        <w:rPr>
          <w:color w:val="FF0000"/>
          <w:lang w:val="en-GB"/>
        </w:rPr>
        <w:t xml:space="preserve"> User Feedback</w:t>
      </w:r>
      <w:r w:rsidR="00927228" w:rsidRPr="003B2F4C">
        <w:rPr>
          <w:color w:val="FF0000"/>
          <w:lang w:val="en-GB"/>
        </w:rPr>
        <w:t xml:space="preserve"> </w:t>
      </w:r>
      <w:r w:rsidR="003B2F4C" w:rsidRPr="003B2F4C">
        <w:rPr>
          <w:color w:val="FF0000"/>
          <w:lang w:val="en-GB"/>
        </w:rPr>
        <w:t>Mechanism</w:t>
      </w:r>
      <w:r w:rsidRPr="007614A5">
        <w:rPr>
          <w:lang w:val="en-GB"/>
        </w:rPr>
        <w:t>.</w:t>
      </w:r>
      <w:r w:rsidR="005E1351">
        <w:rPr>
          <w:lang w:val="en-GB"/>
        </w:rPr>
        <w:t xml:space="preserve"> </w:t>
      </w:r>
      <w:r w:rsidR="005E1351">
        <w:rPr>
          <w:color w:val="FF0000"/>
          <w:lang w:val="en-GB"/>
        </w:rPr>
        <w:t xml:space="preserve">The </w:t>
      </w:r>
      <w:r w:rsidR="00597105">
        <w:rPr>
          <w:color w:val="FF0000"/>
          <w:lang w:val="en-GB"/>
        </w:rPr>
        <w:t>T</w:t>
      </w:r>
      <w:r w:rsidR="005E1351">
        <w:rPr>
          <w:color w:val="FF0000"/>
          <w:lang w:val="en-GB"/>
        </w:rPr>
        <w:t xml:space="preserve">able </w:t>
      </w:r>
      <w:r w:rsidR="00B71EC1">
        <w:rPr>
          <w:color w:val="FF0000"/>
          <w:lang w:val="en-GB"/>
        </w:rPr>
        <w:t xml:space="preserve">3 </w:t>
      </w:r>
      <w:r w:rsidR="00597105">
        <w:rPr>
          <w:color w:val="FF0000"/>
          <w:lang w:val="en-GB"/>
        </w:rPr>
        <w:t xml:space="preserve">provides </w:t>
      </w:r>
      <w:r w:rsidR="005E1351">
        <w:rPr>
          <w:color w:val="FF0000"/>
          <w:lang w:val="en-GB"/>
        </w:rPr>
        <w:t xml:space="preserve">a summary of </w:t>
      </w:r>
      <w:r w:rsidR="008D20B4">
        <w:rPr>
          <w:color w:val="FF0000"/>
          <w:lang w:val="en-GB"/>
        </w:rPr>
        <w:t>all the</w:t>
      </w:r>
      <w:r w:rsidR="00FC2490">
        <w:rPr>
          <w:color w:val="FF0000"/>
          <w:lang w:val="en-GB"/>
        </w:rPr>
        <w:t xml:space="preserve"> research papers </w:t>
      </w:r>
      <w:r w:rsidR="00370858">
        <w:rPr>
          <w:color w:val="FF0000"/>
          <w:lang w:val="en-GB"/>
        </w:rPr>
        <w:t>shortlisted</w:t>
      </w:r>
      <w:r w:rsidR="00FC2490">
        <w:rPr>
          <w:color w:val="FF0000"/>
          <w:lang w:val="en-GB"/>
        </w:rPr>
        <w:t xml:space="preserve">. </w:t>
      </w:r>
    </w:p>
    <w:p w14:paraId="53555CFC" w14:textId="74390852" w:rsidR="006E30CB" w:rsidRDefault="006E30CB" w:rsidP="006E30CB">
      <w:pPr>
        <w:pStyle w:val="MDPI41tablecaption"/>
      </w:pPr>
      <w:r>
        <w:rPr>
          <w:b/>
        </w:rPr>
        <w:t xml:space="preserve">Table </w:t>
      </w:r>
      <w:r w:rsidR="00B71EC1">
        <w:rPr>
          <w:b/>
        </w:rPr>
        <w:t>3</w:t>
      </w:r>
      <w:r w:rsidRPr="00325902">
        <w:rPr>
          <w:b/>
        </w:rPr>
        <w:t>.</w:t>
      </w:r>
      <w:r w:rsidRPr="00325902">
        <w:t xml:space="preserve"> </w:t>
      </w:r>
      <w:r w:rsidR="00421B9C">
        <w:t xml:space="preserve">Summary of the short-listed </w:t>
      </w:r>
      <w:commentRangeStart w:id="2"/>
      <w:r w:rsidR="00421B9C">
        <w:t>papers</w:t>
      </w:r>
      <w:commentRangeEnd w:id="2"/>
      <w:r w:rsidR="00AB256C">
        <w:rPr>
          <w:rStyle w:val="CommentReference"/>
          <w:rFonts w:eastAsia="SimSun" w:cs="Times New Roman"/>
          <w:lang w:val="en-GB" w:eastAsia="zh-CN" w:bidi="ar-SA"/>
        </w:rPr>
        <w:commentReference w:id="2"/>
      </w:r>
    </w:p>
    <w:tbl>
      <w:tblPr>
        <w:tblW w:w="8583" w:type="dxa"/>
        <w:tblInd w:w="232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03"/>
        <w:gridCol w:w="1752"/>
        <w:gridCol w:w="1170"/>
        <w:gridCol w:w="2160"/>
        <w:gridCol w:w="990"/>
        <w:gridCol w:w="1908"/>
      </w:tblGrid>
      <w:tr w:rsidR="00E77DF9" w:rsidRPr="00EF08AF" w14:paraId="0611D86B" w14:textId="6F874A70" w:rsidTr="00D6714D">
        <w:trPr>
          <w:trHeight w:val="73"/>
        </w:trPr>
        <w:tc>
          <w:tcPr>
            <w:tcW w:w="603" w:type="dxa"/>
            <w:tcBorders>
              <w:bottom w:val="single" w:sz="4" w:space="0" w:color="auto"/>
            </w:tcBorders>
            <w:shd w:val="clear" w:color="auto" w:fill="auto"/>
            <w:vAlign w:val="center"/>
          </w:tcPr>
          <w:p w14:paraId="0CDD0B90" w14:textId="76C8F0AA" w:rsidR="00804934" w:rsidRPr="007F7C8C" w:rsidRDefault="00804934" w:rsidP="00634D43">
            <w:pPr>
              <w:pStyle w:val="MDPI42tablebody"/>
              <w:spacing w:line="240" w:lineRule="auto"/>
              <w:rPr>
                <w:b/>
                <w:snapToGrid/>
              </w:rPr>
            </w:pPr>
            <w:r>
              <w:rPr>
                <w:b/>
                <w:snapToGrid/>
              </w:rPr>
              <w:t>Study</w:t>
            </w:r>
          </w:p>
        </w:tc>
        <w:tc>
          <w:tcPr>
            <w:tcW w:w="1752" w:type="dxa"/>
            <w:tcBorders>
              <w:bottom w:val="single" w:sz="4" w:space="0" w:color="auto"/>
            </w:tcBorders>
            <w:shd w:val="clear" w:color="auto" w:fill="auto"/>
            <w:vAlign w:val="center"/>
          </w:tcPr>
          <w:p w14:paraId="171148E4" w14:textId="04E51D9A" w:rsidR="00804934" w:rsidRPr="007F7C8C" w:rsidRDefault="00804934" w:rsidP="00634D43">
            <w:pPr>
              <w:pStyle w:val="MDPI42tablebody"/>
              <w:spacing w:line="240" w:lineRule="auto"/>
              <w:rPr>
                <w:b/>
                <w:snapToGrid/>
              </w:rPr>
            </w:pPr>
            <w:r>
              <w:rPr>
                <w:b/>
                <w:snapToGrid/>
              </w:rPr>
              <w:t>Sensor</w:t>
            </w:r>
            <w:r w:rsidR="00AE18FA">
              <w:rPr>
                <w:b/>
                <w:snapToGrid/>
              </w:rPr>
              <w:t xml:space="preserve"> Type</w:t>
            </w:r>
          </w:p>
        </w:tc>
        <w:tc>
          <w:tcPr>
            <w:tcW w:w="1170" w:type="dxa"/>
            <w:tcBorders>
              <w:bottom w:val="single" w:sz="4" w:space="0" w:color="auto"/>
            </w:tcBorders>
            <w:shd w:val="clear" w:color="auto" w:fill="auto"/>
            <w:vAlign w:val="center"/>
          </w:tcPr>
          <w:p w14:paraId="0D260170" w14:textId="33D3A67D" w:rsidR="00804934" w:rsidRPr="007F7C8C" w:rsidRDefault="00804934" w:rsidP="00634D43">
            <w:pPr>
              <w:pStyle w:val="MDPI42tablebody"/>
              <w:spacing w:line="240" w:lineRule="auto"/>
              <w:rPr>
                <w:b/>
                <w:snapToGrid/>
              </w:rPr>
            </w:pPr>
            <w:r>
              <w:rPr>
                <w:b/>
                <w:snapToGrid/>
              </w:rPr>
              <w:t># of Postures</w:t>
            </w:r>
          </w:p>
        </w:tc>
        <w:tc>
          <w:tcPr>
            <w:tcW w:w="2160" w:type="dxa"/>
            <w:tcBorders>
              <w:bottom w:val="single" w:sz="4" w:space="0" w:color="auto"/>
            </w:tcBorders>
          </w:tcPr>
          <w:p w14:paraId="1C8C324C" w14:textId="05EE7F1B" w:rsidR="00804934" w:rsidRDefault="00E77DF9" w:rsidP="00634D43">
            <w:pPr>
              <w:pStyle w:val="MDPI42tablebody"/>
              <w:spacing w:line="240" w:lineRule="auto"/>
              <w:rPr>
                <w:b/>
                <w:snapToGrid/>
              </w:rPr>
            </w:pPr>
            <w:r>
              <w:rPr>
                <w:b/>
                <w:snapToGrid/>
              </w:rPr>
              <w:t xml:space="preserve">Classification </w:t>
            </w:r>
            <w:r w:rsidR="00E83D58">
              <w:rPr>
                <w:b/>
                <w:snapToGrid/>
              </w:rPr>
              <w:t>Method</w:t>
            </w:r>
          </w:p>
        </w:tc>
        <w:tc>
          <w:tcPr>
            <w:tcW w:w="990" w:type="dxa"/>
            <w:tcBorders>
              <w:bottom w:val="single" w:sz="4" w:space="0" w:color="auto"/>
            </w:tcBorders>
          </w:tcPr>
          <w:p w14:paraId="119A184D" w14:textId="0F251465" w:rsidR="00804934" w:rsidRDefault="00804934" w:rsidP="00634D43">
            <w:pPr>
              <w:pStyle w:val="MDPI42tablebody"/>
              <w:spacing w:line="240" w:lineRule="auto"/>
              <w:rPr>
                <w:b/>
                <w:snapToGrid/>
              </w:rPr>
            </w:pPr>
            <w:r>
              <w:rPr>
                <w:b/>
                <w:snapToGrid/>
              </w:rPr>
              <w:t>Accuracy</w:t>
            </w:r>
          </w:p>
        </w:tc>
        <w:tc>
          <w:tcPr>
            <w:tcW w:w="1908" w:type="dxa"/>
            <w:tcBorders>
              <w:bottom w:val="single" w:sz="4" w:space="0" w:color="auto"/>
            </w:tcBorders>
          </w:tcPr>
          <w:p w14:paraId="343F9D7B" w14:textId="40B89069" w:rsidR="00804934" w:rsidRDefault="00804934" w:rsidP="00634D43">
            <w:pPr>
              <w:pStyle w:val="MDPI42tablebody"/>
              <w:spacing w:line="240" w:lineRule="auto"/>
              <w:rPr>
                <w:b/>
                <w:snapToGrid/>
              </w:rPr>
            </w:pPr>
            <w:r>
              <w:rPr>
                <w:b/>
                <w:snapToGrid/>
              </w:rPr>
              <w:t>User Feedback</w:t>
            </w:r>
          </w:p>
        </w:tc>
      </w:tr>
      <w:tr w:rsidR="00E77DF9" w:rsidRPr="00EF08AF" w14:paraId="2B40F62B" w14:textId="078935A7" w:rsidTr="00D6714D">
        <w:trPr>
          <w:trHeight w:val="290"/>
        </w:trPr>
        <w:tc>
          <w:tcPr>
            <w:tcW w:w="603" w:type="dxa"/>
            <w:shd w:val="clear" w:color="auto" w:fill="auto"/>
            <w:vAlign w:val="center"/>
          </w:tcPr>
          <w:p w14:paraId="75A83338" w14:textId="3578EE02" w:rsidR="00804934" w:rsidRPr="00F220D4" w:rsidRDefault="00804934" w:rsidP="00634D43">
            <w:pPr>
              <w:pStyle w:val="MDPI42tablebody"/>
              <w:spacing w:line="240" w:lineRule="auto"/>
            </w:pPr>
            <w:r>
              <w:fldChar w:fldCharType="begin"/>
            </w:r>
            <w:r>
              <w:instrText xml:space="preserve"> ADDIN ZOTERO_ITEM CSL_CITATION {"citationID":"hA3z9vJC","properties":{"formattedCitation":"[23]","plainCitation":"[23]","noteIndex":0},"citationItems":[{"id":145,"uris":["http://zotero.org/users/11398818/items/A9UVN24S"],"itemData":{"id":145,"type":"article-journal","abstract":"In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fldChar w:fldCharType="separate"/>
            </w:r>
            <w:r w:rsidRPr="00556382">
              <w:t>[23]</w:t>
            </w:r>
            <w:r>
              <w:fldChar w:fldCharType="end"/>
            </w:r>
          </w:p>
        </w:tc>
        <w:tc>
          <w:tcPr>
            <w:tcW w:w="1752" w:type="dxa"/>
            <w:shd w:val="clear" w:color="auto" w:fill="auto"/>
            <w:vAlign w:val="center"/>
          </w:tcPr>
          <w:p w14:paraId="50C1EDF1" w14:textId="00D03448" w:rsidR="00804934" w:rsidRPr="00F220D4" w:rsidRDefault="00804934" w:rsidP="00634D43">
            <w:pPr>
              <w:pStyle w:val="MDPI42tablebody"/>
              <w:spacing w:line="240" w:lineRule="auto"/>
            </w:pPr>
            <w:r w:rsidRPr="00B42542">
              <w:t>Load Cell</w:t>
            </w:r>
          </w:p>
        </w:tc>
        <w:tc>
          <w:tcPr>
            <w:tcW w:w="1170" w:type="dxa"/>
            <w:shd w:val="clear" w:color="auto" w:fill="auto"/>
            <w:vAlign w:val="center"/>
          </w:tcPr>
          <w:p w14:paraId="3AD22778" w14:textId="06160DAE" w:rsidR="00804934" w:rsidRPr="00F220D4" w:rsidRDefault="00804934" w:rsidP="00634D43">
            <w:pPr>
              <w:pStyle w:val="MDPI42tablebody"/>
              <w:spacing w:line="240" w:lineRule="auto"/>
            </w:pPr>
            <w:r>
              <w:t>8</w:t>
            </w:r>
          </w:p>
        </w:tc>
        <w:tc>
          <w:tcPr>
            <w:tcW w:w="2160" w:type="dxa"/>
          </w:tcPr>
          <w:p w14:paraId="40CD086E" w14:textId="551B3293" w:rsidR="00804934" w:rsidRDefault="00560DD1" w:rsidP="00634D43">
            <w:pPr>
              <w:pStyle w:val="MDPI42tablebody"/>
              <w:spacing w:line="240" w:lineRule="auto"/>
            </w:pPr>
            <w:r>
              <w:t>KNN</w:t>
            </w:r>
          </w:p>
        </w:tc>
        <w:tc>
          <w:tcPr>
            <w:tcW w:w="990" w:type="dxa"/>
          </w:tcPr>
          <w:p w14:paraId="0858FDD8" w14:textId="49724BA6" w:rsidR="00804934" w:rsidRPr="00F220D4" w:rsidRDefault="00804934" w:rsidP="00634D43">
            <w:pPr>
              <w:pStyle w:val="MDPI42tablebody"/>
              <w:spacing w:line="240" w:lineRule="auto"/>
            </w:pPr>
            <w:r>
              <w:t>98.50%</w:t>
            </w:r>
          </w:p>
        </w:tc>
        <w:tc>
          <w:tcPr>
            <w:tcW w:w="1908" w:type="dxa"/>
          </w:tcPr>
          <w:p w14:paraId="35DC0376" w14:textId="1A61C5F5" w:rsidR="00804934" w:rsidRPr="00F220D4" w:rsidRDefault="00804934" w:rsidP="00634D43">
            <w:pPr>
              <w:pStyle w:val="MDPI42tablebody"/>
              <w:spacing w:line="240" w:lineRule="auto"/>
            </w:pPr>
            <w:r>
              <w:t>-</w:t>
            </w:r>
          </w:p>
        </w:tc>
      </w:tr>
      <w:tr w:rsidR="00E77DF9" w:rsidRPr="00EF08AF" w14:paraId="38DF10C4" w14:textId="547D9DC2" w:rsidTr="00D6714D">
        <w:trPr>
          <w:trHeight w:val="290"/>
        </w:trPr>
        <w:tc>
          <w:tcPr>
            <w:tcW w:w="603" w:type="dxa"/>
            <w:shd w:val="clear" w:color="auto" w:fill="auto"/>
            <w:vAlign w:val="center"/>
          </w:tcPr>
          <w:p w14:paraId="7630A5B6" w14:textId="3CCF92E9" w:rsidR="00804934" w:rsidRPr="00F220D4" w:rsidRDefault="00804934" w:rsidP="00634D43">
            <w:pPr>
              <w:pStyle w:val="MDPI42tablebody"/>
              <w:spacing w:line="240" w:lineRule="auto"/>
            </w:pPr>
            <w:r>
              <w:fldChar w:fldCharType="begin"/>
            </w:r>
            <w:r>
              <w:instrText xml:space="preserve"> ADDIN ZOTERO_ITEM CSL_CITATION {"citationID":"RrZYKsgR","properties":{"formattedCitation":"[24]","plainCitation":"[24]","noteIndex":0},"citationItems":[{"id":105,"uris":["http://zotero.org/groups/5004747/items/N5KK9WGQ"],"itemData":{"id":105,"type":"article-journal","abstract":"This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fldChar w:fldCharType="separate"/>
            </w:r>
            <w:r w:rsidRPr="00C45B54">
              <w:t>[24]</w:t>
            </w:r>
            <w:r>
              <w:fldChar w:fldCharType="end"/>
            </w:r>
          </w:p>
        </w:tc>
        <w:tc>
          <w:tcPr>
            <w:tcW w:w="1752" w:type="dxa"/>
            <w:shd w:val="clear" w:color="auto" w:fill="auto"/>
            <w:vAlign w:val="center"/>
          </w:tcPr>
          <w:p w14:paraId="43522C01" w14:textId="6DA02A13" w:rsidR="00804934" w:rsidRPr="00F220D4" w:rsidRDefault="00804934" w:rsidP="00634D43">
            <w:pPr>
              <w:pStyle w:val="MDPI42tablebody"/>
              <w:spacing w:line="240" w:lineRule="auto"/>
            </w:pPr>
            <w:r>
              <w:t>Pressure Sensor</w:t>
            </w:r>
          </w:p>
        </w:tc>
        <w:tc>
          <w:tcPr>
            <w:tcW w:w="1170" w:type="dxa"/>
            <w:shd w:val="clear" w:color="auto" w:fill="auto"/>
            <w:vAlign w:val="center"/>
          </w:tcPr>
          <w:p w14:paraId="426F09FD" w14:textId="3737D63A" w:rsidR="00804934" w:rsidRPr="00F220D4" w:rsidRDefault="00804934" w:rsidP="00634D43">
            <w:pPr>
              <w:pStyle w:val="MDPI42tablebody"/>
              <w:spacing w:line="240" w:lineRule="auto"/>
            </w:pPr>
            <w:r>
              <w:t>4</w:t>
            </w:r>
          </w:p>
        </w:tc>
        <w:tc>
          <w:tcPr>
            <w:tcW w:w="2160" w:type="dxa"/>
          </w:tcPr>
          <w:p w14:paraId="066BDDA0" w14:textId="2F89C109" w:rsidR="00804934" w:rsidRPr="00F220D4" w:rsidRDefault="00560DD1" w:rsidP="00634D43">
            <w:pPr>
              <w:pStyle w:val="MDPI42tablebody"/>
              <w:spacing w:line="240" w:lineRule="auto"/>
            </w:pPr>
            <w:proofErr w:type="spellStart"/>
            <w:r>
              <w:t>LightGBM</w:t>
            </w:r>
            <w:proofErr w:type="spellEnd"/>
          </w:p>
        </w:tc>
        <w:tc>
          <w:tcPr>
            <w:tcW w:w="990" w:type="dxa"/>
          </w:tcPr>
          <w:p w14:paraId="2D6D96B8" w14:textId="5F47AA7E" w:rsidR="00804934" w:rsidRPr="00F220D4" w:rsidRDefault="00560DD1" w:rsidP="00634D43">
            <w:pPr>
              <w:pStyle w:val="MDPI42tablebody"/>
              <w:spacing w:line="240" w:lineRule="auto"/>
            </w:pPr>
            <w:r>
              <w:t>99.03%</w:t>
            </w:r>
          </w:p>
        </w:tc>
        <w:tc>
          <w:tcPr>
            <w:tcW w:w="1908" w:type="dxa"/>
          </w:tcPr>
          <w:p w14:paraId="7219F7C9" w14:textId="09797AD4" w:rsidR="00804934" w:rsidRPr="00F220D4" w:rsidRDefault="008B7C55" w:rsidP="00634D43">
            <w:pPr>
              <w:pStyle w:val="MDPI42tablebody"/>
              <w:spacing w:line="240" w:lineRule="auto"/>
            </w:pPr>
            <w:r>
              <w:t>LCD Screen</w:t>
            </w:r>
          </w:p>
        </w:tc>
      </w:tr>
      <w:tr w:rsidR="00E77DF9" w:rsidRPr="00EF08AF" w14:paraId="2FA70807" w14:textId="77777777" w:rsidTr="00D6714D">
        <w:trPr>
          <w:trHeight w:val="290"/>
        </w:trPr>
        <w:tc>
          <w:tcPr>
            <w:tcW w:w="603" w:type="dxa"/>
            <w:shd w:val="clear" w:color="auto" w:fill="auto"/>
            <w:vAlign w:val="center"/>
          </w:tcPr>
          <w:p w14:paraId="17802512" w14:textId="24F7FCBD" w:rsidR="00804934" w:rsidRPr="00F220D4" w:rsidRDefault="008B7C55" w:rsidP="00634D43">
            <w:pPr>
              <w:pStyle w:val="MDPI42tablebody"/>
              <w:spacing w:line="240" w:lineRule="auto"/>
            </w:pPr>
            <w:r>
              <w:fldChar w:fldCharType="begin"/>
            </w:r>
            <w:r>
              <w:instrText xml:space="preserve"> ADDIN ZOTERO_ITEM CSL_CITATION {"citationID":"6iOYbkbT","properties":{"formattedCitation":"[25]","plainCitation":"[25]","noteIndex":0},"citationItems":[{"id":151,"uris":["http://zotero.org/users/11398818/items/IH6ZVDXW"],"itemData":{"id":151,"type":"article-journal","abstract":"&lt;p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fldChar w:fldCharType="separate"/>
            </w:r>
            <w:r w:rsidRPr="008B7C55">
              <w:t>[25]</w:t>
            </w:r>
            <w:r>
              <w:fldChar w:fldCharType="end"/>
            </w:r>
          </w:p>
        </w:tc>
        <w:tc>
          <w:tcPr>
            <w:tcW w:w="1752" w:type="dxa"/>
            <w:shd w:val="clear" w:color="auto" w:fill="auto"/>
            <w:vAlign w:val="center"/>
          </w:tcPr>
          <w:p w14:paraId="2A1AE5DA" w14:textId="014A42B6" w:rsidR="00804934" w:rsidRPr="00F220D4" w:rsidRDefault="008B7C55" w:rsidP="00634D43">
            <w:pPr>
              <w:pStyle w:val="MDPI42tablebody"/>
              <w:spacing w:line="240" w:lineRule="auto"/>
            </w:pPr>
            <w:r>
              <w:t>Pressure Sensor</w:t>
            </w:r>
          </w:p>
        </w:tc>
        <w:tc>
          <w:tcPr>
            <w:tcW w:w="1170" w:type="dxa"/>
            <w:shd w:val="clear" w:color="auto" w:fill="auto"/>
            <w:vAlign w:val="center"/>
          </w:tcPr>
          <w:p w14:paraId="64F0AC84" w14:textId="72E30D23" w:rsidR="00804934" w:rsidRPr="00F220D4" w:rsidRDefault="00392173" w:rsidP="00634D43">
            <w:pPr>
              <w:pStyle w:val="MDPI42tablebody"/>
              <w:spacing w:line="240" w:lineRule="auto"/>
            </w:pPr>
            <w:r>
              <w:t>8</w:t>
            </w:r>
          </w:p>
        </w:tc>
        <w:tc>
          <w:tcPr>
            <w:tcW w:w="2160" w:type="dxa"/>
          </w:tcPr>
          <w:p w14:paraId="7735382D" w14:textId="085B2D22" w:rsidR="00804934" w:rsidRPr="00F220D4" w:rsidRDefault="00392173" w:rsidP="00634D43">
            <w:pPr>
              <w:pStyle w:val="MDPI42tablebody"/>
              <w:spacing w:line="240" w:lineRule="auto"/>
            </w:pPr>
            <w:r>
              <w:t>ANN</w:t>
            </w:r>
          </w:p>
        </w:tc>
        <w:tc>
          <w:tcPr>
            <w:tcW w:w="990" w:type="dxa"/>
          </w:tcPr>
          <w:p w14:paraId="0017395F" w14:textId="1994A690" w:rsidR="00804934" w:rsidRPr="00F220D4" w:rsidRDefault="00392173" w:rsidP="00634D43">
            <w:pPr>
              <w:pStyle w:val="MDPI42tablebody"/>
              <w:spacing w:line="240" w:lineRule="auto"/>
            </w:pPr>
            <w:r>
              <w:t>92.20%</w:t>
            </w:r>
          </w:p>
        </w:tc>
        <w:tc>
          <w:tcPr>
            <w:tcW w:w="1908" w:type="dxa"/>
          </w:tcPr>
          <w:p w14:paraId="160096D4" w14:textId="76C6A465" w:rsidR="00804934" w:rsidRPr="00F220D4" w:rsidRDefault="00392173" w:rsidP="00634D43">
            <w:pPr>
              <w:pStyle w:val="MDPI42tablebody"/>
              <w:spacing w:line="240" w:lineRule="auto"/>
            </w:pPr>
            <w:r>
              <w:t>-</w:t>
            </w:r>
          </w:p>
        </w:tc>
      </w:tr>
      <w:tr w:rsidR="00392173" w:rsidRPr="00EF08AF" w14:paraId="5651BA05" w14:textId="77777777" w:rsidTr="00D6714D">
        <w:trPr>
          <w:trHeight w:val="290"/>
        </w:trPr>
        <w:tc>
          <w:tcPr>
            <w:tcW w:w="603" w:type="dxa"/>
            <w:shd w:val="clear" w:color="auto" w:fill="auto"/>
            <w:vAlign w:val="center"/>
          </w:tcPr>
          <w:p w14:paraId="14CAC7F7" w14:textId="3CAFE3CD" w:rsidR="00392173" w:rsidRDefault="00392173" w:rsidP="00634D43">
            <w:pPr>
              <w:pStyle w:val="MDPI42tablebody"/>
              <w:spacing w:line="240" w:lineRule="auto"/>
            </w:pPr>
            <w:r>
              <w:fldChar w:fldCharType="begin"/>
            </w:r>
            <w:r>
              <w:instrText xml:space="preserve"> ADDIN ZOTERO_ITEM CSL_CITATION {"citationID":"qWtjrJRx","properties":{"formattedCitation":"[26]","plainCitation":"[26]","noteIndex":0},"citationItems":[{"id":153,"uris":["http://zotero.org/users/11398818/items/NETFL3DX"],"itemData":{"id":153,"type":"article-journal","abstract":"In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fldChar w:fldCharType="separate"/>
            </w:r>
            <w:r w:rsidRPr="00392173">
              <w:t>[26]</w:t>
            </w:r>
            <w:r>
              <w:fldChar w:fldCharType="end"/>
            </w:r>
          </w:p>
        </w:tc>
        <w:tc>
          <w:tcPr>
            <w:tcW w:w="1752" w:type="dxa"/>
            <w:shd w:val="clear" w:color="auto" w:fill="auto"/>
            <w:vAlign w:val="center"/>
          </w:tcPr>
          <w:p w14:paraId="42661311" w14:textId="340B3E33" w:rsidR="00392173" w:rsidRDefault="00392173" w:rsidP="00634D43">
            <w:pPr>
              <w:pStyle w:val="MDPI42tablebody"/>
              <w:spacing w:line="240" w:lineRule="auto"/>
            </w:pPr>
            <w:r>
              <w:t>Pressure Sensor</w:t>
            </w:r>
          </w:p>
        </w:tc>
        <w:tc>
          <w:tcPr>
            <w:tcW w:w="1170" w:type="dxa"/>
            <w:shd w:val="clear" w:color="auto" w:fill="auto"/>
            <w:vAlign w:val="center"/>
          </w:tcPr>
          <w:p w14:paraId="60F63FD3" w14:textId="5757304E" w:rsidR="00392173" w:rsidRDefault="00AE18FA" w:rsidP="00634D43">
            <w:pPr>
              <w:pStyle w:val="MDPI42tablebody"/>
              <w:spacing w:line="240" w:lineRule="auto"/>
            </w:pPr>
            <w:r>
              <w:t>9</w:t>
            </w:r>
          </w:p>
        </w:tc>
        <w:tc>
          <w:tcPr>
            <w:tcW w:w="2160" w:type="dxa"/>
          </w:tcPr>
          <w:p w14:paraId="61FB7AE2" w14:textId="1853A404" w:rsidR="00392173" w:rsidRDefault="00AE18FA" w:rsidP="00634D43">
            <w:pPr>
              <w:pStyle w:val="MDPI42tablebody"/>
              <w:spacing w:line="240" w:lineRule="auto"/>
            </w:pPr>
            <w:r>
              <w:t>-</w:t>
            </w:r>
          </w:p>
        </w:tc>
        <w:tc>
          <w:tcPr>
            <w:tcW w:w="990" w:type="dxa"/>
          </w:tcPr>
          <w:p w14:paraId="07A62C43" w14:textId="5BC7EC9E" w:rsidR="00392173" w:rsidRDefault="00AE18FA" w:rsidP="00634D43">
            <w:pPr>
              <w:pStyle w:val="MDPI42tablebody"/>
              <w:spacing w:line="240" w:lineRule="auto"/>
            </w:pPr>
            <w:r>
              <w:t>-</w:t>
            </w:r>
          </w:p>
        </w:tc>
        <w:tc>
          <w:tcPr>
            <w:tcW w:w="1908" w:type="dxa"/>
          </w:tcPr>
          <w:p w14:paraId="0CFCB8FF" w14:textId="2E5E0591" w:rsidR="00392173" w:rsidRDefault="00392173" w:rsidP="00634D43">
            <w:pPr>
              <w:pStyle w:val="MDPI42tablebody"/>
              <w:spacing w:line="240" w:lineRule="auto"/>
            </w:pPr>
            <w:r>
              <w:t>-</w:t>
            </w:r>
          </w:p>
        </w:tc>
      </w:tr>
      <w:tr w:rsidR="00AE18FA" w:rsidRPr="00EF08AF" w14:paraId="75329D14" w14:textId="77777777" w:rsidTr="00D6714D">
        <w:trPr>
          <w:trHeight w:val="290"/>
        </w:trPr>
        <w:tc>
          <w:tcPr>
            <w:tcW w:w="603" w:type="dxa"/>
            <w:shd w:val="clear" w:color="auto" w:fill="auto"/>
            <w:vAlign w:val="center"/>
          </w:tcPr>
          <w:p w14:paraId="624C72EE" w14:textId="7F83DB49" w:rsidR="00AE18FA" w:rsidRDefault="00AE18FA" w:rsidP="00AE18FA">
            <w:pPr>
              <w:pStyle w:val="MDPI42tablebody"/>
              <w:spacing w:line="240" w:lineRule="auto"/>
            </w:pPr>
            <w:r>
              <w:fldChar w:fldCharType="begin"/>
            </w:r>
            <w:r>
              <w:instrText xml:space="preserve"> ADDIN ZOTERO_ITEM CSL_CITATION {"citationID":"R8lzsNjY","properties":{"formattedCitation":"[27]","plainCitation":"[27]","noteIndex":0},"citationItems":[{"id":155,"uris":["http://zotero.org/users/11398818/items/UWUTEDIW"],"itemData":{"id":155,"type":"article-journal","abstract":"The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fldChar w:fldCharType="separate"/>
            </w:r>
            <w:r w:rsidRPr="00AE18FA">
              <w:t>[27]</w:t>
            </w:r>
            <w:r>
              <w:fldChar w:fldCharType="end"/>
            </w:r>
          </w:p>
        </w:tc>
        <w:tc>
          <w:tcPr>
            <w:tcW w:w="1752" w:type="dxa"/>
            <w:shd w:val="clear" w:color="auto" w:fill="auto"/>
            <w:vAlign w:val="center"/>
          </w:tcPr>
          <w:p w14:paraId="29E21291" w14:textId="0F03578D" w:rsidR="00AE18FA" w:rsidRDefault="00AE18FA" w:rsidP="00AE18FA">
            <w:pPr>
              <w:pStyle w:val="MDPI42tablebody"/>
              <w:spacing w:line="240" w:lineRule="auto"/>
            </w:pPr>
            <w:r>
              <w:t>Pressure Sensor</w:t>
            </w:r>
          </w:p>
        </w:tc>
        <w:tc>
          <w:tcPr>
            <w:tcW w:w="1170" w:type="dxa"/>
            <w:shd w:val="clear" w:color="auto" w:fill="auto"/>
            <w:vAlign w:val="center"/>
          </w:tcPr>
          <w:p w14:paraId="60EF130D" w14:textId="0F4477FF" w:rsidR="00AE18FA" w:rsidRDefault="0033798B" w:rsidP="00AE18FA">
            <w:pPr>
              <w:pStyle w:val="MDPI42tablebody"/>
              <w:spacing w:line="240" w:lineRule="auto"/>
            </w:pPr>
            <w:r>
              <w:t>9</w:t>
            </w:r>
          </w:p>
        </w:tc>
        <w:tc>
          <w:tcPr>
            <w:tcW w:w="2160" w:type="dxa"/>
          </w:tcPr>
          <w:p w14:paraId="4EBAB369" w14:textId="2C568BF8" w:rsidR="00AE18FA" w:rsidRDefault="0033798B" w:rsidP="00AE18FA">
            <w:pPr>
              <w:pStyle w:val="MDPI42tablebody"/>
              <w:spacing w:line="240" w:lineRule="auto"/>
            </w:pPr>
            <w:r>
              <w:t>-</w:t>
            </w:r>
          </w:p>
        </w:tc>
        <w:tc>
          <w:tcPr>
            <w:tcW w:w="990" w:type="dxa"/>
          </w:tcPr>
          <w:p w14:paraId="6B81AD3E" w14:textId="573F240B" w:rsidR="00AE18FA" w:rsidRDefault="0033798B" w:rsidP="00AE18FA">
            <w:pPr>
              <w:pStyle w:val="MDPI42tablebody"/>
              <w:spacing w:line="240" w:lineRule="auto"/>
            </w:pPr>
            <w:r>
              <w:t>-</w:t>
            </w:r>
          </w:p>
        </w:tc>
        <w:tc>
          <w:tcPr>
            <w:tcW w:w="1908" w:type="dxa"/>
          </w:tcPr>
          <w:p w14:paraId="68E00527" w14:textId="2509E310" w:rsidR="00AE18FA" w:rsidRDefault="00352E94" w:rsidP="00AE18FA">
            <w:pPr>
              <w:pStyle w:val="MDPI42tablebody"/>
              <w:spacing w:line="240" w:lineRule="auto"/>
            </w:pPr>
            <w:r>
              <w:t>Mobile App</w:t>
            </w:r>
          </w:p>
        </w:tc>
      </w:tr>
      <w:tr w:rsidR="0033798B" w:rsidRPr="00EF08AF" w14:paraId="1DE8C2F1" w14:textId="77777777" w:rsidTr="00D6714D">
        <w:trPr>
          <w:trHeight w:val="290"/>
        </w:trPr>
        <w:tc>
          <w:tcPr>
            <w:tcW w:w="603" w:type="dxa"/>
            <w:shd w:val="clear" w:color="auto" w:fill="auto"/>
            <w:vAlign w:val="center"/>
          </w:tcPr>
          <w:p w14:paraId="2E860D3D" w14:textId="3680ED8D" w:rsidR="0033798B" w:rsidRDefault="0033798B" w:rsidP="00AE18FA">
            <w:pPr>
              <w:pStyle w:val="MDPI42tablebody"/>
              <w:spacing w:line="240" w:lineRule="auto"/>
            </w:pPr>
            <w:r>
              <w:fldChar w:fldCharType="begin"/>
            </w:r>
            <w:r>
              <w:instrText xml:space="preserve"> ADDIN ZOTERO_ITEM CSL_CITATION {"citationID":"PUUo7GLP","properties":{"formattedCitation":"[28]","plainCitation":"[28]","noteIndex":0},"citationItems":[{"id":157,"uris":["http://zotero.org/users/11398818/items/RFVAKVUE"],"itemData":{"id":157,"type":"article-journal","abstract":"Nowadays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fldChar w:fldCharType="separate"/>
            </w:r>
            <w:r w:rsidRPr="0033798B">
              <w:t>[28]</w:t>
            </w:r>
            <w:r>
              <w:fldChar w:fldCharType="end"/>
            </w:r>
          </w:p>
        </w:tc>
        <w:tc>
          <w:tcPr>
            <w:tcW w:w="1752" w:type="dxa"/>
            <w:shd w:val="clear" w:color="auto" w:fill="auto"/>
            <w:vAlign w:val="center"/>
          </w:tcPr>
          <w:p w14:paraId="67B6B63F" w14:textId="7047561C" w:rsidR="0033798B" w:rsidRDefault="0033798B" w:rsidP="00AE18FA">
            <w:pPr>
              <w:pStyle w:val="MDPI42tablebody"/>
              <w:spacing w:line="240" w:lineRule="auto"/>
            </w:pPr>
            <w:r>
              <w:t>Pressure Sensor</w:t>
            </w:r>
          </w:p>
        </w:tc>
        <w:tc>
          <w:tcPr>
            <w:tcW w:w="1170" w:type="dxa"/>
            <w:shd w:val="clear" w:color="auto" w:fill="auto"/>
            <w:vAlign w:val="center"/>
          </w:tcPr>
          <w:p w14:paraId="677A8DF7" w14:textId="7BBF6AFA" w:rsidR="0033798B" w:rsidRDefault="0033798B" w:rsidP="00AE18FA">
            <w:pPr>
              <w:pStyle w:val="MDPI42tablebody"/>
              <w:spacing w:line="240" w:lineRule="auto"/>
            </w:pPr>
            <w:r>
              <w:t>8</w:t>
            </w:r>
          </w:p>
        </w:tc>
        <w:tc>
          <w:tcPr>
            <w:tcW w:w="2160" w:type="dxa"/>
          </w:tcPr>
          <w:p w14:paraId="63A518F7" w14:textId="47183626" w:rsidR="0033798B" w:rsidRDefault="00352E94" w:rsidP="00AE18FA">
            <w:pPr>
              <w:pStyle w:val="MDPI42tablebody"/>
              <w:spacing w:line="240" w:lineRule="auto"/>
            </w:pPr>
            <w:r>
              <w:t>EMN</w:t>
            </w:r>
          </w:p>
        </w:tc>
        <w:tc>
          <w:tcPr>
            <w:tcW w:w="990" w:type="dxa"/>
          </w:tcPr>
          <w:p w14:paraId="4FBBAC92" w14:textId="3C378C69" w:rsidR="0033798B" w:rsidRDefault="00352E94" w:rsidP="00AE18FA">
            <w:pPr>
              <w:pStyle w:val="MDPI42tablebody"/>
              <w:spacing w:line="240" w:lineRule="auto"/>
            </w:pPr>
            <w:r>
              <w:t>91.68</w:t>
            </w:r>
            <w:r w:rsidR="00285DC1">
              <w:t>%</w:t>
            </w:r>
          </w:p>
        </w:tc>
        <w:tc>
          <w:tcPr>
            <w:tcW w:w="1908" w:type="dxa"/>
          </w:tcPr>
          <w:p w14:paraId="6DD84C01" w14:textId="232B55FC" w:rsidR="0033798B" w:rsidRDefault="00352E94" w:rsidP="00AE18FA">
            <w:pPr>
              <w:pStyle w:val="MDPI42tablebody"/>
              <w:spacing w:line="240" w:lineRule="auto"/>
            </w:pPr>
            <w:r>
              <w:t>Desktop App</w:t>
            </w:r>
          </w:p>
        </w:tc>
      </w:tr>
      <w:tr w:rsidR="00352E94" w:rsidRPr="00EF08AF" w14:paraId="2BDDFC3B" w14:textId="77777777" w:rsidTr="00D6714D">
        <w:trPr>
          <w:trHeight w:val="290"/>
        </w:trPr>
        <w:tc>
          <w:tcPr>
            <w:tcW w:w="603" w:type="dxa"/>
            <w:shd w:val="clear" w:color="auto" w:fill="auto"/>
            <w:vAlign w:val="center"/>
          </w:tcPr>
          <w:p w14:paraId="1A2CF696" w14:textId="3436E64E" w:rsidR="00352E94" w:rsidRPr="0036557C" w:rsidRDefault="00421E31" w:rsidP="00AE18FA">
            <w:pPr>
              <w:pStyle w:val="MDPI42tablebody"/>
              <w:spacing w:line="240" w:lineRule="auto"/>
              <w:rPr>
                <w:color w:val="FF0000"/>
              </w:rPr>
            </w:pPr>
            <w:r>
              <w:rPr>
                <w:color w:val="FF0000"/>
              </w:rPr>
              <w:fldChar w:fldCharType="begin"/>
            </w:r>
            <w:r w:rsidR="00140170">
              <w:rPr>
                <w:color w:val="FF0000"/>
              </w:rPr>
              <w:instrText xml:space="preserve"> ADDIN ZOTERO_ITEM CSL_CITATION {"citationID":"c8YO5eSg","properties":{"formattedCitation":"[29]","plainCitation":"[29]","noteIndex":0},"citationItems":[{"id":174,"uris":["http://zotero.org/users/11398818/items/NF2WTTR3"],"itemData":{"id":174,"type":"article-journal","abstract":"Bad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schema":"https://github.com/citation-style-language/schema/raw/master/csl-citation.json"} </w:instrText>
            </w:r>
            <w:r>
              <w:rPr>
                <w:color w:val="FF0000"/>
              </w:rPr>
              <w:fldChar w:fldCharType="separate"/>
            </w:r>
            <w:r w:rsidR="00140170" w:rsidRPr="00140170">
              <w:t>[29]</w:t>
            </w:r>
            <w:r>
              <w:rPr>
                <w:color w:val="FF0000"/>
              </w:rPr>
              <w:fldChar w:fldCharType="end"/>
            </w:r>
          </w:p>
        </w:tc>
        <w:tc>
          <w:tcPr>
            <w:tcW w:w="1752" w:type="dxa"/>
            <w:shd w:val="clear" w:color="auto" w:fill="auto"/>
            <w:vAlign w:val="center"/>
          </w:tcPr>
          <w:p w14:paraId="49FCA8D1" w14:textId="153B81D6" w:rsidR="00352E94" w:rsidRPr="0036557C" w:rsidRDefault="00C3174D" w:rsidP="00AE18FA">
            <w:pPr>
              <w:pStyle w:val="MDPI42tablebody"/>
              <w:spacing w:line="240" w:lineRule="auto"/>
              <w:rPr>
                <w:color w:val="FF0000"/>
              </w:rPr>
            </w:pPr>
            <w:r w:rsidRPr="0036557C">
              <w:rPr>
                <w:color w:val="FF0000"/>
              </w:rPr>
              <w:t>Pressure Sensor</w:t>
            </w:r>
          </w:p>
        </w:tc>
        <w:tc>
          <w:tcPr>
            <w:tcW w:w="1170" w:type="dxa"/>
            <w:shd w:val="clear" w:color="auto" w:fill="auto"/>
            <w:vAlign w:val="center"/>
          </w:tcPr>
          <w:p w14:paraId="7CE528F9" w14:textId="56BE3CEA" w:rsidR="00352E94" w:rsidRPr="0036557C" w:rsidRDefault="00285DC1" w:rsidP="00AE18FA">
            <w:pPr>
              <w:pStyle w:val="MDPI42tablebody"/>
              <w:spacing w:line="240" w:lineRule="auto"/>
              <w:rPr>
                <w:color w:val="FF0000"/>
              </w:rPr>
            </w:pPr>
            <w:r>
              <w:rPr>
                <w:color w:val="FF0000"/>
              </w:rPr>
              <w:t>12</w:t>
            </w:r>
          </w:p>
        </w:tc>
        <w:tc>
          <w:tcPr>
            <w:tcW w:w="2160" w:type="dxa"/>
            <w:vAlign w:val="center"/>
          </w:tcPr>
          <w:p w14:paraId="7E61CA7F" w14:textId="4171AAF2" w:rsidR="00352E94" w:rsidRPr="0036557C" w:rsidRDefault="00285DC1" w:rsidP="00571C08">
            <w:pPr>
              <w:pStyle w:val="MDPI42tablebody"/>
              <w:spacing w:line="240" w:lineRule="auto"/>
              <w:rPr>
                <w:color w:val="FF0000"/>
              </w:rPr>
            </w:pPr>
            <w:r>
              <w:rPr>
                <w:color w:val="FF0000"/>
              </w:rPr>
              <w:t>SVM</w:t>
            </w:r>
          </w:p>
        </w:tc>
        <w:tc>
          <w:tcPr>
            <w:tcW w:w="990" w:type="dxa"/>
            <w:vAlign w:val="center"/>
          </w:tcPr>
          <w:p w14:paraId="08A255AA" w14:textId="5F5ADF5B" w:rsidR="00352E94" w:rsidRPr="0036557C" w:rsidRDefault="00285DC1" w:rsidP="00571C08">
            <w:pPr>
              <w:pStyle w:val="MDPI42tablebody"/>
              <w:spacing w:line="240" w:lineRule="auto"/>
              <w:rPr>
                <w:color w:val="FF0000"/>
              </w:rPr>
            </w:pPr>
            <w:r>
              <w:rPr>
                <w:color w:val="FF0000"/>
              </w:rPr>
              <w:t>89.60%</w:t>
            </w:r>
          </w:p>
        </w:tc>
        <w:tc>
          <w:tcPr>
            <w:tcW w:w="1908" w:type="dxa"/>
            <w:vAlign w:val="center"/>
          </w:tcPr>
          <w:p w14:paraId="56BD010C" w14:textId="681B6BC7" w:rsidR="00352E94" w:rsidRPr="0036557C" w:rsidRDefault="00285DC1" w:rsidP="00571C08">
            <w:pPr>
              <w:pStyle w:val="MDPI42tablebody"/>
              <w:spacing w:line="240" w:lineRule="auto"/>
              <w:rPr>
                <w:color w:val="FF0000"/>
              </w:rPr>
            </w:pPr>
            <w:r>
              <w:rPr>
                <w:color w:val="FF0000"/>
              </w:rPr>
              <w:t>-</w:t>
            </w:r>
          </w:p>
        </w:tc>
      </w:tr>
      <w:tr w:rsidR="00571C08" w:rsidRPr="00EF08AF" w14:paraId="414D1E88" w14:textId="77777777" w:rsidTr="00D6714D">
        <w:trPr>
          <w:trHeight w:val="290"/>
        </w:trPr>
        <w:tc>
          <w:tcPr>
            <w:tcW w:w="603" w:type="dxa"/>
            <w:shd w:val="clear" w:color="auto" w:fill="auto"/>
            <w:vAlign w:val="center"/>
          </w:tcPr>
          <w:p w14:paraId="7275DEA0" w14:textId="2B2B6A81" w:rsidR="00571C08" w:rsidRDefault="00571C08" w:rsidP="00AE18FA">
            <w:pPr>
              <w:pStyle w:val="MDPI42tablebody"/>
              <w:spacing w:line="240" w:lineRule="auto"/>
            </w:pPr>
            <w:r>
              <w:fldChar w:fldCharType="begin"/>
            </w:r>
            <w:r w:rsidR="001A4B72">
              <w:instrText xml:space="preserve"> ADDIN ZOTERO_ITEM CSL_CITATION {"citationID":"32UW4Hsf","properties":{"formattedCitation":"[30]","plainCitation":"[30]","noteIndex":0},"citationItems":[{"id":103,"uris":["http://zotero.org/groups/5004747/items/JS76S86Q"],"itemData":{"id":103,"type":"article-journal","container-title":"Sensors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fldChar w:fldCharType="separate"/>
            </w:r>
            <w:r w:rsidR="001A4B72" w:rsidRPr="001A4B72">
              <w:t>[30]</w:t>
            </w:r>
            <w:r>
              <w:fldChar w:fldCharType="end"/>
            </w:r>
          </w:p>
        </w:tc>
        <w:tc>
          <w:tcPr>
            <w:tcW w:w="1752" w:type="dxa"/>
            <w:shd w:val="clear" w:color="auto" w:fill="auto"/>
            <w:vAlign w:val="center"/>
          </w:tcPr>
          <w:p w14:paraId="2EEA8C53" w14:textId="110BED74" w:rsidR="00571C08" w:rsidRDefault="00FF2EC9" w:rsidP="00AE18FA">
            <w:pPr>
              <w:pStyle w:val="MDPI42tablebody"/>
              <w:spacing w:line="240" w:lineRule="auto"/>
            </w:pPr>
            <w:r>
              <w:t>Pressure Sensor</w:t>
            </w:r>
          </w:p>
        </w:tc>
        <w:tc>
          <w:tcPr>
            <w:tcW w:w="1170" w:type="dxa"/>
            <w:shd w:val="clear" w:color="auto" w:fill="auto"/>
            <w:vAlign w:val="center"/>
          </w:tcPr>
          <w:p w14:paraId="77160AB7" w14:textId="1389C47A" w:rsidR="00571C08" w:rsidRDefault="00FF2EC9" w:rsidP="00AE18FA">
            <w:pPr>
              <w:pStyle w:val="MDPI42tablebody"/>
              <w:spacing w:line="240" w:lineRule="auto"/>
            </w:pPr>
            <w:r>
              <w:t>7</w:t>
            </w:r>
          </w:p>
        </w:tc>
        <w:tc>
          <w:tcPr>
            <w:tcW w:w="2160" w:type="dxa"/>
            <w:vAlign w:val="center"/>
          </w:tcPr>
          <w:p w14:paraId="23A60206" w14:textId="75272BA3" w:rsidR="00571C08" w:rsidRDefault="001A4B72" w:rsidP="00571C08">
            <w:pPr>
              <w:pStyle w:val="MDPI42tablebody"/>
              <w:spacing w:line="240" w:lineRule="auto"/>
            </w:pPr>
            <w:r>
              <w:t>ANN</w:t>
            </w:r>
          </w:p>
        </w:tc>
        <w:tc>
          <w:tcPr>
            <w:tcW w:w="990" w:type="dxa"/>
            <w:vAlign w:val="center"/>
          </w:tcPr>
          <w:p w14:paraId="32A85741" w14:textId="4EF79874" w:rsidR="00571C08" w:rsidRDefault="00983CE9" w:rsidP="00571C08">
            <w:pPr>
              <w:pStyle w:val="MDPI42tablebody"/>
              <w:spacing w:line="240" w:lineRule="auto"/>
            </w:pPr>
            <w:r>
              <w:t>97.07%</w:t>
            </w:r>
          </w:p>
        </w:tc>
        <w:tc>
          <w:tcPr>
            <w:tcW w:w="1908" w:type="dxa"/>
            <w:vAlign w:val="center"/>
          </w:tcPr>
          <w:p w14:paraId="7F281F7E" w14:textId="3EEAA69F" w:rsidR="00571C08" w:rsidRDefault="00983CE9" w:rsidP="00571C08">
            <w:pPr>
              <w:pStyle w:val="MDPI42tablebody"/>
              <w:spacing w:line="240" w:lineRule="auto"/>
            </w:pPr>
            <w:r>
              <w:t xml:space="preserve">Haptic </w:t>
            </w:r>
            <w:r w:rsidR="00D6714D">
              <w:t>Feedback</w:t>
            </w:r>
          </w:p>
        </w:tc>
      </w:tr>
      <w:tr w:rsidR="005C5387" w:rsidRPr="00EF08AF" w14:paraId="21CF837D" w14:textId="77777777" w:rsidTr="00D6714D">
        <w:trPr>
          <w:trHeight w:val="290"/>
        </w:trPr>
        <w:tc>
          <w:tcPr>
            <w:tcW w:w="603" w:type="dxa"/>
            <w:shd w:val="clear" w:color="auto" w:fill="auto"/>
            <w:vAlign w:val="center"/>
          </w:tcPr>
          <w:p w14:paraId="7B12E24E" w14:textId="6FE0DFB5" w:rsidR="005C5387" w:rsidRDefault="005C5387" w:rsidP="00AE18FA">
            <w:pPr>
              <w:pStyle w:val="MDPI42tablebody"/>
              <w:spacing w:line="240" w:lineRule="auto"/>
            </w:pPr>
            <w:r>
              <w:fldChar w:fldCharType="begin"/>
            </w:r>
            <w:r>
              <w:instrText xml:space="preserve"> ADDIN ZOTERO_ITEM CSL_CITATION {"citationID":"Adhllx8u","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sidRPr="005C5387">
              <w:t>[31]</w:t>
            </w:r>
            <w:r>
              <w:fldChar w:fldCharType="end"/>
            </w:r>
          </w:p>
        </w:tc>
        <w:tc>
          <w:tcPr>
            <w:tcW w:w="1752" w:type="dxa"/>
            <w:shd w:val="clear" w:color="auto" w:fill="auto"/>
            <w:vAlign w:val="center"/>
          </w:tcPr>
          <w:p w14:paraId="1E80C30C" w14:textId="4A6ED1FA" w:rsidR="005C5387" w:rsidRDefault="005C5387" w:rsidP="00AE18FA">
            <w:pPr>
              <w:pStyle w:val="MDPI42tablebody"/>
              <w:spacing w:line="240" w:lineRule="auto"/>
            </w:pPr>
            <w:r>
              <w:t>Load Cell</w:t>
            </w:r>
          </w:p>
        </w:tc>
        <w:tc>
          <w:tcPr>
            <w:tcW w:w="1170" w:type="dxa"/>
            <w:shd w:val="clear" w:color="auto" w:fill="auto"/>
            <w:vAlign w:val="center"/>
          </w:tcPr>
          <w:p w14:paraId="4CC76ED0" w14:textId="031D6656" w:rsidR="005C5387" w:rsidRDefault="00D1027E" w:rsidP="00AE18FA">
            <w:pPr>
              <w:pStyle w:val="MDPI42tablebody"/>
              <w:spacing w:line="240" w:lineRule="auto"/>
            </w:pPr>
            <w:r>
              <w:t>6</w:t>
            </w:r>
          </w:p>
        </w:tc>
        <w:tc>
          <w:tcPr>
            <w:tcW w:w="2160" w:type="dxa"/>
            <w:vAlign w:val="center"/>
          </w:tcPr>
          <w:p w14:paraId="19F2F808" w14:textId="5EC28616" w:rsidR="005C5387" w:rsidRDefault="005C5387" w:rsidP="00571C08">
            <w:pPr>
              <w:pStyle w:val="MDPI42tablebody"/>
              <w:spacing w:line="240" w:lineRule="auto"/>
            </w:pPr>
            <w:r>
              <w:t>SVM</w:t>
            </w:r>
          </w:p>
        </w:tc>
        <w:tc>
          <w:tcPr>
            <w:tcW w:w="990" w:type="dxa"/>
            <w:vAlign w:val="center"/>
          </w:tcPr>
          <w:p w14:paraId="192215EA" w14:textId="42F2395B" w:rsidR="005C5387" w:rsidRDefault="005C5387" w:rsidP="00571C08">
            <w:pPr>
              <w:pStyle w:val="MDPI42tablebody"/>
              <w:spacing w:line="240" w:lineRule="auto"/>
            </w:pPr>
            <w:r>
              <w:t>97.94%</w:t>
            </w:r>
          </w:p>
        </w:tc>
        <w:tc>
          <w:tcPr>
            <w:tcW w:w="1908" w:type="dxa"/>
            <w:vAlign w:val="center"/>
          </w:tcPr>
          <w:p w14:paraId="4BAF5EAA" w14:textId="19EBAAA4" w:rsidR="005C5387" w:rsidRDefault="00D1027E" w:rsidP="00571C08">
            <w:pPr>
              <w:pStyle w:val="MDPI42tablebody"/>
              <w:spacing w:line="240" w:lineRule="auto"/>
            </w:pPr>
            <w:r>
              <w:t>-</w:t>
            </w:r>
          </w:p>
        </w:tc>
      </w:tr>
      <w:tr w:rsidR="00D1027E" w:rsidRPr="00EF08AF" w14:paraId="4F019E3F" w14:textId="77777777" w:rsidTr="00D6714D">
        <w:trPr>
          <w:trHeight w:val="290"/>
        </w:trPr>
        <w:tc>
          <w:tcPr>
            <w:tcW w:w="603" w:type="dxa"/>
            <w:shd w:val="clear" w:color="auto" w:fill="auto"/>
            <w:vAlign w:val="center"/>
          </w:tcPr>
          <w:p w14:paraId="73F75DC5" w14:textId="7EFAC0A2" w:rsidR="00D1027E" w:rsidRDefault="001863F1" w:rsidP="00AE18FA">
            <w:pPr>
              <w:pStyle w:val="MDPI42tablebody"/>
              <w:spacing w:line="240" w:lineRule="auto"/>
            </w:pPr>
            <w:r>
              <w:lastRenderedPageBreak/>
              <w:fldChar w:fldCharType="begin"/>
            </w:r>
            <w:r>
              <w:instrText xml:space="preserve"> ADDIN ZOTERO_ITEM CSL_CITATION {"citationID":"kgtnNoj3","properties":{"formattedCitation":"[32]","plainCitation":"[32]","noteIndex":0},"citationItems":[{"id":161,"uris":["http://zotero.org/users/11398818/items/JP76KCNB"],"itemData":{"id":161,"type":"article-journal","container-title":"Sensors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fldChar w:fldCharType="separate"/>
            </w:r>
            <w:r w:rsidRPr="001863F1">
              <w:t>[32]</w:t>
            </w:r>
            <w:r>
              <w:fldChar w:fldCharType="end"/>
            </w:r>
          </w:p>
        </w:tc>
        <w:tc>
          <w:tcPr>
            <w:tcW w:w="1752" w:type="dxa"/>
            <w:shd w:val="clear" w:color="auto" w:fill="auto"/>
            <w:vAlign w:val="center"/>
          </w:tcPr>
          <w:p w14:paraId="73D540FB" w14:textId="2EA93DA4" w:rsidR="00D1027E" w:rsidRDefault="00354A66" w:rsidP="00AE18FA">
            <w:pPr>
              <w:pStyle w:val="MDPI42tablebody"/>
              <w:spacing w:line="240" w:lineRule="auto"/>
            </w:pPr>
            <w:r>
              <w:t>Pressure Sensor</w:t>
            </w:r>
          </w:p>
        </w:tc>
        <w:tc>
          <w:tcPr>
            <w:tcW w:w="1170" w:type="dxa"/>
            <w:shd w:val="clear" w:color="auto" w:fill="auto"/>
            <w:vAlign w:val="center"/>
          </w:tcPr>
          <w:p w14:paraId="572AC51C" w14:textId="2DAE8B7B" w:rsidR="00D1027E" w:rsidRDefault="00354A66" w:rsidP="00AE18FA">
            <w:pPr>
              <w:pStyle w:val="MDPI42tablebody"/>
              <w:spacing w:line="240" w:lineRule="auto"/>
            </w:pPr>
            <w:r>
              <w:t>7</w:t>
            </w:r>
          </w:p>
        </w:tc>
        <w:tc>
          <w:tcPr>
            <w:tcW w:w="2160" w:type="dxa"/>
            <w:vAlign w:val="center"/>
          </w:tcPr>
          <w:p w14:paraId="1ED89A9E" w14:textId="1C29AB6D" w:rsidR="00D1027E" w:rsidRDefault="00354A66" w:rsidP="00571C08">
            <w:pPr>
              <w:pStyle w:val="MDPI42tablebody"/>
              <w:spacing w:line="240" w:lineRule="auto"/>
            </w:pPr>
            <w:r>
              <w:t>-</w:t>
            </w:r>
          </w:p>
        </w:tc>
        <w:tc>
          <w:tcPr>
            <w:tcW w:w="990" w:type="dxa"/>
            <w:vAlign w:val="center"/>
          </w:tcPr>
          <w:p w14:paraId="76B051E6" w14:textId="05A241DA" w:rsidR="00D1027E" w:rsidRDefault="00354A66" w:rsidP="00571C08">
            <w:pPr>
              <w:pStyle w:val="MDPI42tablebody"/>
              <w:spacing w:line="240" w:lineRule="auto"/>
            </w:pPr>
            <w:r>
              <w:t>-</w:t>
            </w:r>
          </w:p>
        </w:tc>
        <w:tc>
          <w:tcPr>
            <w:tcW w:w="1908" w:type="dxa"/>
            <w:vAlign w:val="center"/>
          </w:tcPr>
          <w:p w14:paraId="6542CEBA" w14:textId="72F933CF" w:rsidR="00D1027E" w:rsidRDefault="00354A66" w:rsidP="00571C08">
            <w:pPr>
              <w:pStyle w:val="MDPI42tablebody"/>
              <w:spacing w:line="240" w:lineRule="auto"/>
            </w:pPr>
            <w:r>
              <w:t>Desktop App</w:t>
            </w:r>
          </w:p>
        </w:tc>
      </w:tr>
      <w:tr w:rsidR="00354A66" w:rsidRPr="00EF08AF" w14:paraId="439348C3" w14:textId="77777777" w:rsidTr="00D6714D">
        <w:trPr>
          <w:trHeight w:val="290"/>
        </w:trPr>
        <w:tc>
          <w:tcPr>
            <w:tcW w:w="603" w:type="dxa"/>
            <w:shd w:val="clear" w:color="auto" w:fill="auto"/>
            <w:vAlign w:val="center"/>
          </w:tcPr>
          <w:p w14:paraId="78993357" w14:textId="2271B6AE" w:rsidR="00354A66" w:rsidRDefault="00354A66" w:rsidP="00AE18FA">
            <w:pPr>
              <w:pStyle w:val="MDPI42tablebody"/>
              <w:spacing w:line="240" w:lineRule="auto"/>
            </w:pPr>
            <w:r>
              <w:fldChar w:fldCharType="begin"/>
            </w:r>
            <w:r>
              <w:instrText xml:space="preserve"> ADDIN ZOTERO_ITEM CSL_CITATION {"citationID":"piNOdbgs","properties":{"formattedCitation":"[33]","plainCitation":"[33]","noteIndex":0},"citationItems":[{"id":168,"uris":["http://zotero.org/users/11398818/items/95B8ZWLW"],"itemData":{"id":168,"type":"paper-conference","container-title":"2019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fldChar w:fldCharType="separate"/>
            </w:r>
            <w:r w:rsidRPr="00354A66">
              <w:t>[33]</w:t>
            </w:r>
            <w:r>
              <w:fldChar w:fldCharType="end"/>
            </w:r>
          </w:p>
        </w:tc>
        <w:tc>
          <w:tcPr>
            <w:tcW w:w="1752" w:type="dxa"/>
            <w:shd w:val="clear" w:color="auto" w:fill="auto"/>
            <w:vAlign w:val="center"/>
          </w:tcPr>
          <w:p w14:paraId="28539A8D" w14:textId="4B46389F" w:rsidR="00354A66" w:rsidRDefault="00202D86" w:rsidP="00AE18FA">
            <w:pPr>
              <w:pStyle w:val="MDPI42tablebody"/>
              <w:spacing w:line="240" w:lineRule="auto"/>
            </w:pPr>
            <w:r>
              <w:t>Camera</w:t>
            </w:r>
          </w:p>
        </w:tc>
        <w:tc>
          <w:tcPr>
            <w:tcW w:w="1170" w:type="dxa"/>
            <w:shd w:val="clear" w:color="auto" w:fill="auto"/>
            <w:vAlign w:val="center"/>
          </w:tcPr>
          <w:p w14:paraId="2A5CED10" w14:textId="1D548A37" w:rsidR="00354A66" w:rsidRDefault="002F20FE" w:rsidP="00AE18FA">
            <w:pPr>
              <w:pStyle w:val="MDPI42tablebody"/>
              <w:spacing w:line="240" w:lineRule="auto"/>
            </w:pPr>
            <w:r>
              <w:t>3</w:t>
            </w:r>
          </w:p>
        </w:tc>
        <w:tc>
          <w:tcPr>
            <w:tcW w:w="2160" w:type="dxa"/>
            <w:vAlign w:val="center"/>
          </w:tcPr>
          <w:p w14:paraId="49FF507C" w14:textId="390C0625" w:rsidR="00354A66" w:rsidRDefault="002F20FE" w:rsidP="00571C08">
            <w:pPr>
              <w:pStyle w:val="MDPI42tablebody"/>
              <w:spacing w:line="240" w:lineRule="auto"/>
            </w:pPr>
            <w:r>
              <w:t>RF</w:t>
            </w:r>
          </w:p>
        </w:tc>
        <w:tc>
          <w:tcPr>
            <w:tcW w:w="990" w:type="dxa"/>
            <w:vAlign w:val="center"/>
          </w:tcPr>
          <w:p w14:paraId="62BF7E6F" w14:textId="3602E969" w:rsidR="00354A66" w:rsidRDefault="002F20FE" w:rsidP="00571C08">
            <w:pPr>
              <w:pStyle w:val="MDPI42tablebody"/>
              <w:spacing w:line="240" w:lineRule="auto"/>
            </w:pPr>
            <w:r>
              <w:t>99.</w:t>
            </w:r>
            <w:r w:rsidR="00760AB0">
              <w:t>27</w:t>
            </w:r>
          </w:p>
        </w:tc>
        <w:tc>
          <w:tcPr>
            <w:tcW w:w="1908" w:type="dxa"/>
            <w:vAlign w:val="center"/>
          </w:tcPr>
          <w:p w14:paraId="67625CE9" w14:textId="28C12388" w:rsidR="00354A66" w:rsidRDefault="00760AB0" w:rsidP="00571C08">
            <w:pPr>
              <w:pStyle w:val="MDPI42tablebody"/>
              <w:spacing w:line="240" w:lineRule="auto"/>
            </w:pPr>
            <w:r>
              <w:t>-</w:t>
            </w:r>
          </w:p>
        </w:tc>
      </w:tr>
      <w:tr w:rsidR="00760AB0" w:rsidRPr="00EF08AF" w14:paraId="627ABDE5" w14:textId="77777777" w:rsidTr="00D6714D">
        <w:trPr>
          <w:trHeight w:val="290"/>
        </w:trPr>
        <w:tc>
          <w:tcPr>
            <w:tcW w:w="603" w:type="dxa"/>
            <w:shd w:val="clear" w:color="auto" w:fill="auto"/>
            <w:vAlign w:val="center"/>
          </w:tcPr>
          <w:p w14:paraId="43602EEE" w14:textId="27935815" w:rsidR="00760AB0" w:rsidRDefault="0083791F" w:rsidP="00AE18FA">
            <w:pPr>
              <w:pStyle w:val="MDPI42tablebody"/>
              <w:spacing w:line="240" w:lineRule="auto"/>
            </w:pPr>
            <w:r>
              <w:fldChar w:fldCharType="begin"/>
            </w:r>
            <w:r>
              <w:instrText xml:space="preserve"> ADDIN ZOTERO_ITEM CSL_CITATION {"citationID":"i1MBuKxt","properties":{"formattedCitation":"[34]","plainCitation":"[34]","noteIndex":0},"citationItems":[{"id":167,"uris":["http://zotero.org/users/11398818/items/DR5UVBDW"],"itemData":{"id":167,"type":"article-journal","container-title":"IEEE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fldChar w:fldCharType="separate"/>
            </w:r>
            <w:r w:rsidRPr="0083791F">
              <w:t>[34]</w:t>
            </w:r>
            <w:r>
              <w:fldChar w:fldCharType="end"/>
            </w:r>
          </w:p>
        </w:tc>
        <w:tc>
          <w:tcPr>
            <w:tcW w:w="1752" w:type="dxa"/>
            <w:shd w:val="clear" w:color="auto" w:fill="auto"/>
            <w:vAlign w:val="center"/>
          </w:tcPr>
          <w:p w14:paraId="5BF52698" w14:textId="1B3C67F2" w:rsidR="00760AB0" w:rsidRDefault="006907A9" w:rsidP="00AE18FA">
            <w:pPr>
              <w:pStyle w:val="MDPI42tablebody"/>
              <w:spacing w:line="240" w:lineRule="auto"/>
            </w:pPr>
            <w:r>
              <w:t>Flex Sensor</w:t>
            </w:r>
          </w:p>
        </w:tc>
        <w:tc>
          <w:tcPr>
            <w:tcW w:w="1170" w:type="dxa"/>
            <w:shd w:val="clear" w:color="auto" w:fill="auto"/>
            <w:vAlign w:val="center"/>
          </w:tcPr>
          <w:p w14:paraId="66D66FA8" w14:textId="776C7FC2" w:rsidR="00760AB0" w:rsidRDefault="006907A9" w:rsidP="00AE18FA">
            <w:pPr>
              <w:pStyle w:val="MDPI42tablebody"/>
              <w:spacing w:line="240" w:lineRule="auto"/>
            </w:pPr>
            <w:r>
              <w:t>7</w:t>
            </w:r>
          </w:p>
        </w:tc>
        <w:tc>
          <w:tcPr>
            <w:tcW w:w="2160" w:type="dxa"/>
            <w:vAlign w:val="center"/>
          </w:tcPr>
          <w:p w14:paraId="4B866316" w14:textId="2D75D6C8" w:rsidR="00760AB0" w:rsidRDefault="006907A9" w:rsidP="00571C08">
            <w:pPr>
              <w:pStyle w:val="MDPI42tablebody"/>
              <w:spacing w:line="240" w:lineRule="auto"/>
            </w:pPr>
            <w:r>
              <w:t>ANN</w:t>
            </w:r>
          </w:p>
        </w:tc>
        <w:tc>
          <w:tcPr>
            <w:tcW w:w="990" w:type="dxa"/>
            <w:vAlign w:val="center"/>
          </w:tcPr>
          <w:p w14:paraId="7D9421C6" w14:textId="11666660" w:rsidR="00760AB0" w:rsidRDefault="006907A9" w:rsidP="00571C08">
            <w:pPr>
              <w:pStyle w:val="MDPI42tablebody"/>
              <w:spacing w:line="240" w:lineRule="auto"/>
            </w:pPr>
            <w:r>
              <w:t>97.43</w:t>
            </w:r>
          </w:p>
        </w:tc>
        <w:tc>
          <w:tcPr>
            <w:tcW w:w="1908" w:type="dxa"/>
            <w:vAlign w:val="center"/>
          </w:tcPr>
          <w:p w14:paraId="36E0A084" w14:textId="207233B7" w:rsidR="00760AB0" w:rsidRDefault="006907A9" w:rsidP="00571C08">
            <w:pPr>
              <w:pStyle w:val="MDPI42tablebody"/>
              <w:spacing w:line="240" w:lineRule="auto"/>
            </w:pPr>
            <w:r>
              <w:t>-</w:t>
            </w:r>
          </w:p>
        </w:tc>
      </w:tr>
      <w:tr w:rsidR="006907A9" w:rsidRPr="00EF08AF" w14:paraId="66218AD9" w14:textId="77777777" w:rsidTr="00D6714D">
        <w:trPr>
          <w:trHeight w:val="290"/>
        </w:trPr>
        <w:tc>
          <w:tcPr>
            <w:tcW w:w="603" w:type="dxa"/>
            <w:shd w:val="clear" w:color="auto" w:fill="auto"/>
            <w:vAlign w:val="center"/>
          </w:tcPr>
          <w:p w14:paraId="6F12737C" w14:textId="16A4930F" w:rsidR="006907A9" w:rsidRDefault="006907A9" w:rsidP="00AE18FA">
            <w:pPr>
              <w:pStyle w:val="MDPI42tablebody"/>
              <w:spacing w:line="240" w:lineRule="auto"/>
            </w:pPr>
            <w:r>
              <w:fldChar w:fldCharType="begin"/>
            </w:r>
            <w:r w:rsidR="0051511F">
              <w:instrText xml:space="preserve"> ADDIN ZOTERO_ITEM CSL_CITATION {"citationID":"uHlGogAq","properties":{"formattedCitation":"[35]","plainCitation":"[35]","noteIndex":0},"citationItems":[{"id":169,"uris":["http://zotero.org/users/11398818/items/8IPGYUV4"],"itemData":{"id":169,"type":"article-journal","container-title":"IEEE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fldChar w:fldCharType="separate"/>
            </w:r>
            <w:r w:rsidR="0051511F" w:rsidRPr="0051511F">
              <w:t>[35]</w:t>
            </w:r>
            <w:r>
              <w:fldChar w:fldCharType="end"/>
            </w:r>
          </w:p>
        </w:tc>
        <w:tc>
          <w:tcPr>
            <w:tcW w:w="1752" w:type="dxa"/>
            <w:shd w:val="clear" w:color="auto" w:fill="auto"/>
            <w:vAlign w:val="center"/>
          </w:tcPr>
          <w:p w14:paraId="31E561CC" w14:textId="24B5FC81" w:rsidR="006907A9" w:rsidRDefault="00CF6F77" w:rsidP="00AE18FA">
            <w:pPr>
              <w:pStyle w:val="MDPI42tablebody"/>
              <w:spacing w:line="240" w:lineRule="auto"/>
            </w:pPr>
            <w:r>
              <w:t>Pressure</w:t>
            </w:r>
            <w:r w:rsidR="0051511F">
              <w:t xml:space="preserve"> Sensor</w:t>
            </w:r>
            <w:r w:rsidR="00462A76">
              <w:t xml:space="preserve"> </w:t>
            </w:r>
            <w:r w:rsidR="0051511F">
              <w:t>&amp;</w:t>
            </w:r>
            <w:r w:rsidR="00462A76">
              <w:t xml:space="preserve"> </w:t>
            </w:r>
            <w:r>
              <w:t>Ultrasonic</w:t>
            </w:r>
            <w:r w:rsidR="00462A76">
              <w:t xml:space="preserve"> Sensor</w:t>
            </w:r>
          </w:p>
        </w:tc>
        <w:tc>
          <w:tcPr>
            <w:tcW w:w="1170" w:type="dxa"/>
            <w:shd w:val="clear" w:color="auto" w:fill="auto"/>
            <w:vAlign w:val="center"/>
          </w:tcPr>
          <w:p w14:paraId="47E58B6D" w14:textId="3FDD48BE" w:rsidR="006907A9" w:rsidRDefault="00462A76" w:rsidP="00AE18FA">
            <w:pPr>
              <w:pStyle w:val="MDPI42tablebody"/>
              <w:spacing w:line="240" w:lineRule="auto"/>
            </w:pPr>
            <w:r>
              <w:t>11</w:t>
            </w:r>
          </w:p>
        </w:tc>
        <w:tc>
          <w:tcPr>
            <w:tcW w:w="2160" w:type="dxa"/>
            <w:vAlign w:val="center"/>
          </w:tcPr>
          <w:p w14:paraId="4C22B6E7" w14:textId="1E294BCC" w:rsidR="006907A9" w:rsidRDefault="00462A76" w:rsidP="00571C08">
            <w:pPr>
              <w:pStyle w:val="MDPI42tablebody"/>
              <w:spacing w:line="240" w:lineRule="auto"/>
            </w:pPr>
            <w:r>
              <w:t>KNN</w:t>
            </w:r>
          </w:p>
        </w:tc>
        <w:tc>
          <w:tcPr>
            <w:tcW w:w="990" w:type="dxa"/>
            <w:vAlign w:val="center"/>
          </w:tcPr>
          <w:p w14:paraId="6ACFA1BE" w14:textId="676293EA" w:rsidR="006907A9" w:rsidRDefault="002D09F0" w:rsidP="00571C08">
            <w:pPr>
              <w:pStyle w:val="MDPI42tablebody"/>
              <w:spacing w:line="240" w:lineRule="auto"/>
            </w:pPr>
            <w:r>
              <w:t>92%</w:t>
            </w:r>
          </w:p>
        </w:tc>
        <w:tc>
          <w:tcPr>
            <w:tcW w:w="1908" w:type="dxa"/>
            <w:vAlign w:val="center"/>
          </w:tcPr>
          <w:p w14:paraId="3A7CF075" w14:textId="4BD1791C" w:rsidR="006907A9" w:rsidRDefault="002D09F0" w:rsidP="00571C08">
            <w:pPr>
              <w:pStyle w:val="MDPI42tablebody"/>
              <w:spacing w:line="240" w:lineRule="auto"/>
            </w:pPr>
            <w:r>
              <w:t>-</w:t>
            </w:r>
          </w:p>
        </w:tc>
      </w:tr>
      <w:tr w:rsidR="002D09F0" w:rsidRPr="00EF08AF" w14:paraId="0BC8BD5D" w14:textId="77777777" w:rsidTr="00D6714D">
        <w:trPr>
          <w:trHeight w:val="290"/>
        </w:trPr>
        <w:tc>
          <w:tcPr>
            <w:tcW w:w="603" w:type="dxa"/>
            <w:shd w:val="clear" w:color="auto" w:fill="auto"/>
            <w:vAlign w:val="center"/>
          </w:tcPr>
          <w:p w14:paraId="7BF3CEE9" w14:textId="634709DE" w:rsidR="002D09F0" w:rsidRDefault="002D09F0" w:rsidP="00AE18FA">
            <w:pPr>
              <w:pStyle w:val="MDPI42tablebody"/>
              <w:spacing w:line="240" w:lineRule="auto"/>
            </w:pPr>
            <w:r>
              <w:fldChar w:fldCharType="begin"/>
            </w:r>
            <w:r w:rsidR="00D014AD">
              <w:instrText xml:space="preserve"> ADDIN ZOTERO_ITEM CSL_CITATION {"citationID":"CRjbUP2a","properties":{"formattedCitation":"[36]","plainCitation":"[36]","noteIndex":0},"citationItems":[{"id":170,"uris":["http://zotero.org/users/11398818/items/DXZPDRQ4"],"itemData":{"id":170,"type":"chapter","container-title":"Engineering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fldChar w:fldCharType="separate"/>
            </w:r>
            <w:r w:rsidR="00D014AD" w:rsidRPr="00D014AD">
              <w:t>[36]</w:t>
            </w:r>
            <w:r>
              <w:fldChar w:fldCharType="end"/>
            </w:r>
          </w:p>
        </w:tc>
        <w:tc>
          <w:tcPr>
            <w:tcW w:w="1752" w:type="dxa"/>
            <w:shd w:val="clear" w:color="auto" w:fill="auto"/>
            <w:vAlign w:val="center"/>
          </w:tcPr>
          <w:p w14:paraId="5355B3F5" w14:textId="22B9DCC9" w:rsidR="002D09F0" w:rsidRDefault="00D014AD" w:rsidP="00AE18FA">
            <w:pPr>
              <w:pStyle w:val="MDPI42tablebody"/>
              <w:spacing w:line="240" w:lineRule="auto"/>
            </w:pPr>
            <w:r>
              <w:t>Pressure Sensor</w:t>
            </w:r>
          </w:p>
        </w:tc>
        <w:tc>
          <w:tcPr>
            <w:tcW w:w="1170" w:type="dxa"/>
            <w:shd w:val="clear" w:color="auto" w:fill="auto"/>
            <w:vAlign w:val="center"/>
          </w:tcPr>
          <w:p w14:paraId="19E5ACD3" w14:textId="4F57D293" w:rsidR="002D09F0" w:rsidRDefault="00D014AD" w:rsidP="00AE18FA">
            <w:pPr>
              <w:pStyle w:val="MDPI42tablebody"/>
              <w:spacing w:line="240" w:lineRule="auto"/>
            </w:pPr>
            <w:r>
              <w:t>8</w:t>
            </w:r>
          </w:p>
        </w:tc>
        <w:tc>
          <w:tcPr>
            <w:tcW w:w="2160" w:type="dxa"/>
            <w:vAlign w:val="center"/>
          </w:tcPr>
          <w:p w14:paraId="1B23E6EF" w14:textId="5A48227F" w:rsidR="002D09F0" w:rsidRDefault="00D014AD" w:rsidP="00571C08">
            <w:pPr>
              <w:pStyle w:val="MDPI42tablebody"/>
              <w:spacing w:line="240" w:lineRule="auto"/>
            </w:pPr>
            <w:r>
              <w:t>ANN</w:t>
            </w:r>
          </w:p>
        </w:tc>
        <w:tc>
          <w:tcPr>
            <w:tcW w:w="990" w:type="dxa"/>
            <w:vAlign w:val="center"/>
          </w:tcPr>
          <w:p w14:paraId="4B5F0EDA" w14:textId="48636664" w:rsidR="002D09F0" w:rsidRDefault="00D014AD" w:rsidP="00571C08">
            <w:pPr>
              <w:pStyle w:val="MDPI42tablebody"/>
              <w:spacing w:line="240" w:lineRule="auto"/>
            </w:pPr>
            <w:r>
              <w:t>70%</w:t>
            </w:r>
          </w:p>
        </w:tc>
        <w:tc>
          <w:tcPr>
            <w:tcW w:w="1908" w:type="dxa"/>
            <w:vAlign w:val="center"/>
          </w:tcPr>
          <w:p w14:paraId="18C9AB99" w14:textId="06BF4FC9" w:rsidR="002D09F0" w:rsidRDefault="008A711E" w:rsidP="00571C08">
            <w:pPr>
              <w:pStyle w:val="MDPI42tablebody"/>
              <w:spacing w:line="240" w:lineRule="auto"/>
            </w:pPr>
            <w:r>
              <w:t>Mobile App</w:t>
            </w:r>
          </w:p>
        </w:tc>
      </w:tr>
      <w:tr w:rsidR="008A711E" w:rsidRPr="00EF08AF" w14:paraId="71F1E40F" w14:textId="77777777" w:rsidTr="00D6714D">
        <w:trPr>
          <w:trHeight w:val="290"/>
        </w:trPr>
        <w:tc>
          <w:tcPr>
            <w:tcW w:w="603" w:type="dxa"/>
            <w:shd w:val="clear" w:color="auto" w:fill="auto"/>
            <w:vAlign w:val="center"/>
          </w:tcPr>
          <w:p w14:paraId="512BECF1" w14:textId="33278968" w:rsidR="008A711E" w:rsidRDefault="008A711E" w:rsidP="00AE18FA">
            <w:pPr>
              <w:pStyle w:val="MDPI42tablebody"/>
              <w:spacing w:line="240" w:lineRule="auto"/>
            </w:pPr>
            <w:r>
              <w:fldChar w:fldCharType="begin"/>
            </w:r>
            <w:r>
              <w:instrText xml:space="preserve"> ADDIN ZOTERO_ITEM CSL_CITATION {"citationID":"fLET6i2t","properties":{"formattedCitation":"[37]","plainCitation":"[37]","noteIndex":0},"citationItems":[{"id":177,"uris":["http://zotero.org/users/11398818/items/TIX5H2JM"],"itemData":{"id":177,"type":"paper-conference","container-title":"Proceedings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fldChar w:fldCharType="separate"/>
            </w:r>
            <w:r w:rsidRPr="008A711E">
              <w:t>[37]</w:t>
            </w:r>
            <w:r>
              <w:fldChar w:fldCharType="end"/>
            </w:r>
          </w:p>
        </w:tc>
        <w:tc>
          <w:tcPr>
            <w:tcW w:w="1752" w:type="dxa"/>
            <w:shd w:val="clear" w:color="auto" w:fill="auto"/>
            <w:vAlign w:val="center"/>
          </w:tcPr>
          <w:p w14:paraId="1D2DB7D0" w14:textId="7685CD3E" w:rsidR="008A711E" w:rsidRDefault="008A711E" w:rsidP="00AE18FA">
            <w:pPr>
              <w:pStyle w:val="MDPI42tablebody"/>
              <w:spacing w:line="240" w:lineRule="auto"/>
            </w:pPr>
            <w:r>
              <w:t>Pressure Sensor</w:t>
            </w:r>
          </w:p>
        </w:tc>
        <w:tc>
          <w:tcPr>
            <w:tcW w:w="1170" w:type="dxa"/>
            <w:shd w:val="clear" w:color="auto" w:fill="auto"/>
            <w:vAlign w:val="center"/>
          </w:tcPr>
          <w:p w14:paraId="7DF16D5E" w14:textId="0B45ACAA" w:rsidR="008A711E" w:rsidRDefault="008A711E" w:rsidP="00AE18FA">
            <w:pPr>
              <w:pStyle w:val="MDPI42tablebody"/>
              <w:spacing w:line="240" w:lineRule="auto"/>
            </w:pPr>
            <w:r>
              <w:t>10</w:t>
            </w:r>
          </w:p>
        </w:tc>
        <w:tc>
          <w:tcPr>
            <w:tcW w:w="2160" w:type="dxa"/>
            <w:vAlign w:val="center"/>
          </w:tcPr>
          <w:p w14:paraId="31FDA1F1" w14:textId="441011FF" w:rsidR="008A711E" w:rsidRDefault="008A711E" w:rsidP="008A711E">
            <w:pPr>
              <w:pStyle w:val="MDPI42tablebody"/>
              <w:spacing w:line="240" w:lineRule="auto"/>
            </w:pPr>
            <w:proofErr w:type="spellStart"/>
            <w:r>
              <w:t>SimpleLogistic</w:t>
            </w:r>
            <w:proofErr w:type="spellEnd"/>
          </w:p>
        </w:tc>
        <w:tc>
          <w:tcPr>
            <w:tcW w:w="990" w:type="dxa"/>
            <w:vAlign w:val="center"/>
          </w:tcPr>
          <w:p w14:paraId="6A3A5884" w14:textId="39F87046" w:rsidR="008A711E" w:rsidRDefault="00A63AD4" w:rsidP="00571C08">
            <w:pPr>
              <w:pStyle w:val="MDPI42tablebody"/>
              <w:spacing w:line="240" w:lineRule="auto"/>
            </w:pPr>
            <w:r>
              <w:t>78%</w:t>
            </w:r>
          </w:p>
        </w:tc>
        <w:tc>
          <w:tcPr>
            <w:tcW w:w="1908" w:type="dxa"/>
            <w:vAlign w:val="center"/>
          </w:tcPr>
          <w:p w14:paraId="5B62A21C" w14:textId="0AF7F3CA" w:rsidR="008A711E" w:rsidRDefault="00A63AD4" w:rsidP="00571C08">
            <w:pPr>
              <w:pStyle w:val="MDPI42tablebody"/>
              <w:spacing w:line="240" w:lineRule="auto"/>
            </w:pPr>
            <w:r>
              <w:t>-</w:t>
            </w:r>
          </w:p>
        </w:tc>
      </w:tr>
      <w:tr w:rsidR="00A63AD4" w:rsidRPr="00EF08AF" w14:paraId="4B4EFD72" w14:textId="77777777" w:rsidTr="00D6714D">
        <w:trPr>
          <w:trHeight w:val="290"/>
        </w:trPr>
        <w:tc>
          <w:tcPr>
            <w:tcW w:w="603" w:type="dxa"/>
            <w:shd w:val="clear" w:color="auto" w:fill="auto"/>
            <w:vAlign w:val="center"/>
          </w:tcPr>
          <w:p w14:paraId="3E1B710F" w14:textId="21C3D434" w:rsidR="00A63AD4" w:rsidRDefault="00A63AD4" w:rsidP="00AE18FA">
            <w:pPr>
              <w:pStyle w:val="MDPI42tablebody"/>
              <w:spacing w:line="240" w:lineRule="auto"/>
            </w:pPr>
            <w:r>
              <w:fldChar w:fldCharType="begin"/>
            </w:r>
            <w:r w:rsidR="00A601B8">
              <w:instrText xml:space="preserve"> ADDIN ZOTERO_ITEM CSL_CITATION {"citationID":"8Nmamhps","properties":{"formattedCitation":"[38]","plainCitation":"[38]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fldChar w:fldCharType="separate"/>
            </w:r>
            <w:r w:rsidR="00A601B8" w:rsidRPr="00A601B8">
              <w:t>[38]</w:t>
            </w:r>
            <w:r>
              <w:fldChar w:fldCharType="end"/>
            </w:r>
          </w:p>
        </w:tc>
        <w:tc>
          <w:tcPr>
            <w:tcW w:w="1752" w:type="dxa"/>
            <w:shd w:val="clear" w:color="auto" w:fill="auto"/>
            <w:vAlign w:val="center"/>
          </w:tcPr>
          <w:p w14:paraId="3DCD2B62" w14:textId="0EE1A5FA" w:rsidR="00A63AD4" w:rsidRDefault="00760368" w:rsidP="00AE18FA">
            <w:pPr>
              <w:pStyle w:val="MDPI42tablebody"/>
              <w:spacing w:line="240" w:lineRule="auto"/>
            </w:pPr>
            <w:r>
              <w:t>Pressure Sensor</w:t>
            </w:r>
          </w:p>
        </w:tc>
        <w:tc>
          <w:tcPr>
            <w:tcW w:w="1170" w:type="dxa"/>
            <w:shd w:val="clear" w:color="auto" w:fill="auto"/>
            <w:vAlign w:val="center"/>
          </w:tcPr>
          <w:p w14:paraId="03062DC4" w14:textId="1EE80AF1" w:rsidR="00A63AD4" w:rsidRDefault="00CC73E3" w:rsidP="00AE18FA">
            <w:pPr>
              <w:pStyle w:val="MDPI42tablebody"/>
              <w:spacing w:line="240" w:lineRule="auto"/>
            </w:pPr>
            <w:r>
              <w:t>5</w:t>
            </w:r>
          </w:p>
        </w:tc>
        <w:tc>
          <w:tcPr>
            <w:tcW w:w="2160" w:type="dxa"/>
            <w:vAlign w:val="center"/>
          </w:tcPr>
          <w:p w14:paraId="1F165F8B" w14:textId="35CD454A" w:rsidR="00A63AD4" w:rsidRDefault="00CC73E3" w:rsidP="008A711E">
            <w:pPr>
              <w:pStyle w:val="MDPI42tablebody"/>
              <w:spacing w:line="240" w:lineRule="auto"/>
            </w:pPr>
            <w:r>
              <w:t>DT</w:t>
            </w:r>
          </w:p>
        </w:tc>
        <w:tc>
          <w:tcPr>
            <w:tcW w:w="990" w:type="dxa"/>
            <w:vAlign w:val="center"/>
          </w:tcPr>
          <w:p w14:paraId="385C18D6" w14:textId="5DF25E78" w:rsidR="00A63AD4" w:rsidRDefault="00CC73E3" w:rsidP="00571C08">
            <w:pPr>
              <w:pStyle w:val="MDPI42tablebody"/>
              <w:spacing w:line="240" w:lineRule="auto"/>
            </w:pPr>
            <w:r>
              <w:t>99.47%</w:t>
            </w:r>
          </w:p>
        </w:tc>
        <w:tc>
          <w:tcPr>
            <w:tcW w:w="1908" w:type="dxa"/>
            <w:vAlign w:val="center"/>
          </w:tcPr>
          <w:p w14:paraId="4031A335" w14:textId="361F101D" w:rsidR="00A63AD4" w:rsidRDefault="00CC73E3" w:rsidP="00571C08">
            <w:pPr>
              <w:pStyle w:val="MDPI42tablebody"/>
              <w:spacing w:line="240" w:lineRule="auto"/>
            </w:pPr>
            <w:r>
              <w:t>-</w:t>
            </w:r>
          </w:p>
        </w:tc>
      </w:tr>
      <w:tr w:rsidR="00CC73E3" w:rsidRPr="00EF08AF" w14:paraId="72021E47" w14:textId="77777777" w:rsidTr="00D6714D">
        <w:trPr>
          <w:trHeight w:val="290"/>
        </w:trPr>
        <w:tc>
          <w:tcPr>
            <w:tcW w:w="603" w:type="dxa"/>
            <w:shd w:val="clear" w:color="auto" w:fill="auto"/>
            <w:vAlign w:val="center"/>
          </w:tcPr>
          <w:p w14:paraId="457E3D07" w14:textId="7DB3FC77" w:rsidR="00CC73E3" w:rsidRDefault="00443BD3" w:rsidP="00AE18FA">
            <w:pPr>
              <w:pStyle w:val="MDPI42tablebody"/>
              <w:spacing w:line="240" w:lineRule="auto"/>
            </w:pPr>
            <w:r>
              <w:fldChar w:fldCharType="begin"/>
            </w:r>
            <w:r w:rsidR="006C1282">
              <w:instrText xml:space="preserve"> ADDIN ZOTERO_ITEM CSL_CITATION {"citationID":"dv4lOaIb","properties":{"formattedCitation":"[39]","plainCitation":"[39]","noteIndex":0},"citationItems":[{"id":182,"uris":["http://zotero.org/users/11398818/items/EJDVGSEA"],"itemData":{"id":182,"type":"article-journal","abstract":"Occupational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fldChar w:fldCharType="separate"/>
            </w:r>
            <w:r w:rsidR="006C1282" w:rsidRPr="006C1282">
              <w:t>[39]</w:t>
            </w:r>
            <w:r>
              <w:fldChar w:fldCharType="end"/>
            </w:r>
          </w:p>
        </w:tc>
        <w:tc>
          <w:tcPr>
            <w:tcW w:w="1752" w:type="dxa"/>
            <w:shd w:val="clear" w:color="auto" w:fill="auto"/>
            <w:vAlign w:val="center"/>
          </w:tcPr>
          <w:p w14:paraId="16F82138" w14:textId="26BF7880" w:rsidR="00CC73E3" w:rsidRDefault="00760368" w:rsidP="00AE18FA">
            <w:pPr>
              <w:pStyle w:val="MDPI42tablebody"/>
              <w:spacing w:line="240" w:lineRule="auto"/>
            </w:pPr>
            <w:r>
              <w:t>Pressure Sensor</w:t>
            </w:r>
          </w:p>
        </w:tc>
        <w:tc>
          <w:tcPr>
            <w:tcW w:w="1170" w:type="dxa"/>
            <w:shd w:val="clear" w:color="auto" w:fill="auto"/>
            <w:vAlign w:val="center"/>
          </w:tcPr>
          <w:p w14:paraId="481F157E" w14:textId="1B0A83A0" w:rsidR="00CC73E3" w:rsidRDefault="00CC73E3" w:rsidP="00AE18FA">
            <w:pPr>
              <w:pStyle w:val="MDPI42tablebody"/>
              <w:spacing w:line="240" w:lineRule="auto"/>
            </w:pPr>
            <w:r>
              <w:t>7</w:t>
            </w:r>
          </w:p>
        </w:tc>
        <w:tc>
          <w:tcPr>
            <w:tcW w:w="2160" w:type="dxa"/>
            <w:vAlign w:val="center"/>
          </w:tcPr>
          <w:p w14:paraId="6B886CCB" w14:textId="697A7C96" w:rsidR="00CC73E3" w:rsidRDefault="00CC73E3" w:rsidP="008A711E">
            <w:pPr>
              <w:pStyle w:val="MDPI42tablebody"/>
              <w:spacing w:line="240" w:lineRule="auto"/>
            </w:pPr>
            <w:r>
              <w:t>RF</w:t>
            </w:r>
          </w:p>
        </w:tc>
        <w:tc>
          <w:tcPr>
            <w:tcW w:w="990" w:type="dxa"/>
            <w:vAlign w:val="center"/>
          </w:tcPr>
          <w:p w14:paraId="6BC2A8C5" w14:textId="5AD42AA5" w:rsidR="00CC73E3" w:rsidRDefault="00760368" w:rsidP="00571C08">
            <w:pPr>
              <w:pStyle w:val="MDPI42tablebody"/>
              <w:spacing w:line="240" w:lineRule="auto"/>
            </w:pPr>
            <w:r>
              <w:t>90.90%</w:t>
            </w:r>
          </w:p>
        </w:tc>
        <w:tc>
          <w:tcPr>
            <w:tcW w:w="1908" w:type="dxa"/>
            <w:vAlign w:val="center"/>
          </w:tcPr>
          <w:p w14:paraId="25D185AE" w14:textId="1874EF8F" w:rsidR="00CC73E3" w:rsidRDefault="00760368" w:rsidP="00571C08">
            <w:pPr>
              <w:pStyle w:val="MDPI42tablebody"/>
              <w:spacing w:line="240" w:lineRule="auto"/>
            </w:pPr>
            <w:r>
              <w:t>-</w:t>
            </w:r>
          </w:p>
        </w:tc>
      </w:tr>
      <w:tr w:rsidR="00443BD3" w:rsidRPr="00EF08AF" w14:paraId="24C63B85" w14:textId="77777777" w:rsidTr="00D6714D">
        <w:trPr>
          <w:trHeight w:val="290"/>
        </w:trPr>
        <w:tc>
          <w:tcPr>
            <w:tcW w:w="603" w:type="dxa"/>
            <w:shd w:val="clear" w:color="auto" w:fill="auto"/>
            <w:vAlign w:val="center"/>
          </w:tcPr>
          <w:p w14:paraId="36C0B2D4" w14:textId="29EB1772" w:rsidR="00443BD3" w:rsidRDefault="00A847CE" w:rsidP="00AE18FA">
            <w:pPr>
              <w:pStyle w:val="MDPI42tablebody"/>
              <w:spacing w:line="240" w:lineRule="auto"/>
            </w:pPr>
            <w:r>
              <w:fldChar w:fldCharType="begin"/>
            </w:r>
            <w:r w:rsidR="00E85968">
              <w:instrText xml:space="preserve"> ADDIN ZOTERO_ITEM CSL_CITATION {"citationID":"wXAr54p5","properties":{"formattedCitation":"[40]","plainCitation":"[40]","noteIndex":0},"citationItems":[{"id":159,"uris":["http://zotero.org/users/11398818/items/UGIYCU8F"],"itemData":{"id":159,"type":"article-journal","abstract":"Prolonged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fldChar w:fldCharType="separate"/>
            </w:r>
            <w:r w:rsidR="00E85968" w:rsidRPr="00E85968">
              <w:t>[40]</w:t>
            </w:r>
            <w:r>
              <w:fldChar w:fldCharType="end"/>
            </w:r>
          </w:p>
        </w:tc>
        <w:tc>
          <w:tcPr>
            <w:tcW w:w="1752" w:type="dxa"/>
            <w:shd w:val="clear" w:color="auto" w:fill="auto"/>
            <w:vAlign w:val="center"/>
          </w:tcPr>
          <w:p w14:paraId="19994F73" w14:textId="16F7186C" w:rsidR="00443BD3" w:rsidRDefault="00E85968" w:rsidP="00AE18FA">
            <w:pPr>
              <w:pStyle w:val="MDPI42tablebody"/>
              <w:spacing w:line="240" w:lineRule="auto"/>
            </w:pPr>
            <w:r>
              <w:t>Pressure Sensor</w:t>
            </w:r>
          </w:p>
        </w:tc>
        <w:tc>
          <w:tcPr>
            <w:tcW w:w="1170" w:type="dxa"/>
            <w:shd w:val="clear" w:color="auto" w:fill="auto"/>
            <w:vAlign w:val="center"/>
          </w:tcPr>
          <w:p w14:paraId="2989BFDA" w14:textId="19EF152C" w:rsidR="00443BD3" w:rsidRDefault="00E85968" w:rsidP="00AE18FA">
            <w:pPr>
              <w:pStyle w:val="MDPI42tablebody"/>
              <w:spacing w:line="240" w:lineRule="auto"/>
            </w:pPr>
            <w:r>
              <w:t>10</w:t>
            </w:r>
          </w:p>
        </w:tc>
        <w:tc>
          <w:tcPr>
            <w:tcW w:w="2160" w:type="dxa"/>
            <w:vAlign w:val="center"/>
          </w:tcPr>
          <w:p w14:paraId="2491D634" w14:textId="691AE4BC" w:rsidR="00443BD3" w:rsidRDefault="005C15DD" w:rsidP="008A711E">
            <w:pPr>
              <w:pStyle w:val="MDPI42tablebody"/>
              <w:spacing w:line="240" w:lineRule="auto"/>
            </w:pPr>
            <w:r>
              <w:t>SVM</w:t>
            </w:r>
          </w:p>
        </w:tc>
        <w:tc>
          <w:tcPr>
            <w:tcW w:w="990" w:type="dxa"/>
            <w:vAlign w:val="center"/>
          </w:tcPr>
          <w:p w14:paraId="09D351B9" w14:textId="51EC4279" w:rsidR="00443BD3" w:rsidRDefault="005C15DD" w:rsidP="00571C08">
            <w:pPr>
              <w:pStyle w:val="MDPI42tablebody"/>
              <w:spacing w:line="240" w:lineRule="auto"/>
            </w:pPr>
            <w:r>
              <w:t>9</w:t>
            </w:r>
            <w:r w:rsidR="00A847CE">
              <w:t>9.10%</w:t>
            </w:r>
          </w:p>
        </w:tc>
        <w:tc>
          <w:tcPr>
            <w:tcW w:w="1908" w:type="dxa"/>
            <w:vAlign w:val="center"/>
          </w:tcPr>
          <w:p w14:paraId="0AF2EEF7" w14:textId="11C5D7BC" w:rsidR="00443BD3" w:rsidRDefault="00A847CE" w:rsidP="00571C08">
            <w:pPr>
              <w:pStyle w:val="MDPI42tablebody"/>
              <w:spacing w:line="240" w:lineRule="auto"/>
            </w:pPr>
            <w:r>
              <w:t>Desktop</w:t>
            </w:r>
            <w:r w:rsidR="00E85968">
              <w:t xml:space="preserve"> App</w:t>
            </w:r>
          </w:p>
        </w:tc>
      </w:tr>
      <w:tr w:rsidR="006C1282" w:rsidRPr="00EF08AF" w14:paraId="53A76116" w14:textId="77777777" w:rsidTr="00D6714D">
        <w:trPr>
          <w:trHeight w:val="290"/>
        </w:trPr>
        <w:tc>
          <w:tcPr>
            <w:tcW w:w="603" w:type="dxa"/>
            <w:shd w:val="clear" w:color="auto" w:fill="auto"/>
            <w:vAlign w:val="center"/>
          </w:tcPr>
          <w:p w14:paraId="798B846D" w14:textId="055973D4" w:rsidR="006C1282" w:rsidRDefault="003935AB" w:rsidP="00AE18FA">
            <w:pPr>
              <w:pStyle w:val="MDPI42tablebody"/>
              <w:spacing w:line="240" w:lineRule="auto"/>
            </w:pPr>
            <w:r>
              <w:fldChar w:fldCharType="begin"/>
            </w:r>
            <w:r>
              <w:instrText xml:space="preserve"> ADDIN ZOTERO_ITEM CSL_CITATION {"citationID":"mmgJc4iW","properties":{"formattedCitation":"[41]","plainCitation":"[41]","noteIndex":0},"citationItems":[{"id":214,"uris":["http://zotero.org/users/11398818/items/SBMQ83RY"],"itemData":{"id":214,"type":"article-journal","abstract":"Sitting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fldChar w:fldCharType="separate"/>
            </w:r>
            <w:r w:rsidRPr="003935AB">
              <w:t>[41]</w:t>
            </w:r>
            <w:r>
              <w:fldChar w:fldCharType="end"/>
            </w:r>
          </w:p>
        </w:tc>
        <w:tc>
          <w:tcPr>
            <w:tcW w:w="1752" w:type="dxa"/>
            <w:shd w:val="clear" w:color="auto" w:fill="auto"/>
            <w:vAlign w:val="center"/>
          </w:tcPr>
          <w:p w14:paraId="78644F1E" w14:textId="38BCC305" w:rsidR="006C1282" w:rsidRDefault="003935AB" w:rsidP="00AE18FA">
            <w:pPr>
              <w:pStyle w:val="MDPI42tablebody"/>
              <w:spacing w:line="240" w:lineRule="auto"/>
            </w:pPr>
            <w:r>
              <w:t>Pressure Sensor</w:t>
            </w:r>
          </w:p>
        </w:tc>
        <w:tc>
          <w:tcPr>
            <w:tcW w:w="1170" w:type="dxa"/>
            <w:shd w:val="clear" w:color="auto" w:fill="auto"/>
            <w:vAlign w:val="center"/>
          </w:tcPr>
          <w:p w14:paraId="3B3C261D" w14:textId="650200E1" w:rsidR="006C1282" w:rsidRDefault="00F61507" w:rsidP="00AE18FA">
            <w:pPr>
              <w:pStyle w:val="MDPI42tablebody"/>
              <w:spacing w:line="240" w:lineRule="auto"/>
            </w:pPr>
            <w:r>
              <w:t>5</w:t>
            </w:r>
          </w:p>
        </w:tc>
        <w:tc>
          <w:tcPr>
            <w:tcW w:w="2160" w:type="dxa"/>
            <w:vAlign w:val="center"/>
          </w:tcPr>
          <w:p w14:paraId="0D8EF5E3" w14:textId="3E5B39BD" w:rsidR="006C1282" w:rsidRDefault="003935AB" w:rsidP="008A711E">
            <w:pPr>
              <w:pStyle w:val="MDPI42tablebody"/>
              <w:spacing w:line="240" w:lineRule="auto"/>
            </w:pPr>
            <w:r>
              <w:t>CNN</w:t>
            </w:r>
          </w:p>
        </w:tc>
        <w:tc>
          <w:tcPr>
            <w:tcW w:w="990" w:type="dxa"/>
            <w:vAlign w:val="center"/>
          </w:tcPr>
          <w:p w14:paraId="407BC6A7" w14:textId="418E923D" w:rsidR="006C1282" w:rsidRDefault="00F1198C" w:rsidP="00571C08">
            <w:pPr>
              <w:pStyle w:val="MDPI42tablebody"/>
              <w:spacing w:line="240" w:lineRule="auto"/>
            </w:pPr>
            <w:r>
              <w:t>95.30%</w:t>
            </w:r>
          </w:p>
        </w:tc>
        <w:tc>
          <w:tcPr>
            <w:tcW w:w="1908" w:type="dxa"/>
            <w:vAlign w:val="center"/>
          </w:tcPr>
          <w:p w14:paraId="6780CF8E" w14:textId="158D12B8" w:rsidR="006C1282" w:rsidRDefault="00F1198C" w:rsidP="00571C08">
            <w:pPr>
              <w:pStyle w:val="MDPI42tablebody"/>
              <w:spacing w:line="240" w:lineRule="auto"/>
            </w:pPr>
            <w:r>
              <w:t>-</w:t>
            </w:r>
          </w:p>
        </w:tc>
      </w:tr>
      <w:tr w:rsidR="00F61507" w:rsidRPr="00EF08AF" w14:paraId="2549FE8E" w14:textId="77777777" w:rsidTr="00D6714D">
        <w:trPr>
          <w:trHeight w:val="290"/>
        </w:trPr>
        <w:tc>
          <w:tcPr>
            <w:tcW w:w="603" w:type="dxa"/>
            <w:shd w:val="clear" w:color="auto" w:fill="auto"/>
            <w:vAlign w:val="center"/>
          </w:tcPr>
          <w:p w14:paraId="531757C5" w14:textId="76BF5B97" w:rsidR="00F61507" w:rsidRDefault="00F61507" w:rsidP="00AE18FA">
            <w:pPr>
              <w:pStyle w:val="MDPI42tablebody"/>
              <w:spacing w:line="240" w:lineRule="auto"/>
            </w:pPr>
            <w:r>
              <w:fldChar w:fldCharType="begin"/>
            </w:r>
            <w:r>
              <w:instrText xml:space="preserve"> ADDIN ZOTERO_ITEM CSL_CITATION {"citationID":"NvDhezpK","properties":{"formattedCitation":"[42]","plainCitation":"[42]","noteIndex":0},"citationItems":[{"id":216,"uris":["http://zotero.org/users/11398818/items/AU67EL3E"],"itemData":{"id":216,"type":"article-journal","abstract":"Nowadays,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fldChar w:fldCharType="separate"/>
            </w:r>
            <w:r w:rsidRPr="00F61507">
              <w:t>[42]</w:t>
            </w:r>
            <w:r>
              <w:fldChar w:fldCharType="end"/>
            </w:r>
          </w:p>
        </w:tc>
        <w:tc>
          <w:tcPr>
            <w:tcW w:w="1752" w:type="dxa"/>
            <w:shd w:val="clear" w:color="auto" w:fill="auto"/>
            <w:vAlign w:val="center"/>
          </w:tcPr>
          <w:p w14:paraId="418EFCA7" w14:textId="311E1975" w:rsidR="00F61507" w:rsidRDefault="00F61507" w:rsidP="00AE18FA">
            <w:pPr>
              <w:pStyle w:val="MDPI42tablebody"/>
              <w:spacing w:line="240" w:lineRule="auto"/>
            </w:pPr>
            <w:r>
              <w:t>Pressure Sensor</w:t>
            </w:r>
          </w:p>
        </w:tc>
        <w:tc>
          <w:tcPr>
            <w:tcW w:w="1170" w:type="dxa"/>
            <w:shd w:val="clear" w:color="auto" w:fill="auto"/>
            <w:vAlign w:val="center"/>
          </w:tcPr>
          <w:p w14:paraId="257F7593" w14:textId="58B2835F" w:rsidR="00F61507" w:rsidRDefault="00DF5919" w:rsidP="00AE18FA">
            <w:pPr>
              <w:pStyle w:val="MDPI42tablebody"/>
              <w:spacing w:line="240" w:lineRule="auto"/>
            </w:pPr>
            <w:r>
              <w:t>7</w:t>
            </w:r>
          </w:p>
        </w:tc>
        <w:tc>
          <w:tcPr>
            <w:tcW w:w="2160" w:type="dxa"/>
            <w:vAlign w:val="center"/>
          </w:tcPr>
          <w:p w14:paraId="25CE5940" w14:textId="6B086DDC" w:rsidR="00F61507" w:rsidRDefault="002A7F43" w:rsidP="008A711E">
            <w:pPr>
              <w:pStyle w:val="MDPI42tablebody"/>
              <w:spacing w:line="240" w:lineRule="auto"/>
            </w:pPr>
            <w:r>
              <w:t>ANN</w:t>
            </w:r>
          </w:p>
        </w:tc>
        <w:tc>
          <w:tcPr>
            <w:tcW w:w="990" w:type="dxa"/>
            <w:vAlign w:val="center"/>
          </w:tcPr>
          <w:p w14:paraId="7842C5B6" w14:textId="182233C7" w:rsidR="00F61507" w:rsidRDefault="002A7F43" w:rsidP="00571C08">
            <w:pPr>
              <w:pStyle w:val="MDPI42tablebody"/>
              <w:spacing w:line="240" w:lineRule="auto"/>
            </w:pPr>
            <w:r>
              <w:t>81%</w:t>
            </w:r>
          </w:p>
        </w:tc>
        <w:tc>
          <w:tcPr>
            <w:tcW w:w="1908" w:type="dxa"/>
            <w:vAlign w:val="center"/>
          </w:tcPr>
          <w:p w14:paraId="34A7D2AD" w14:textId="2EDC68F0" w:rsidR="00F61507" w:rsidRDefault="002A7F43" w:rsidP="00571C08">
            <w:pPr>
              <w:pStyle w:val="MDPI42tablebody"/>
              <w:spacing w:line="240" w:lineRule="auto"/>
            </w:pPr>
            <w:r>
              <w:t>Desktop A</w:t>
            </w:r>
            <w:r w:rsidR="00DF5919">
              <w:t>pp</w:t>
            </w:r>
          </w:p>
        </w:tc>
      </w:tr>
      <w:tr w:rsidR="00DF5919" w:rsidRPr="00EF08AF" w14:paraId="6EE03D90" w14:textId="77777777" w:rsidTr="00D6714D">
        <w:trPr>
          <w:trHeight w:val="290"/>
        </w:trPr>
        <w:tc>
          <w:tcPr>
            <w:tcW w:w="603" w:type="dxa"/>
            <w:shd w:val="clear" w:color="auto" w:fill="auto"/>
            <w:vAlign w:val="center"/>
          </w:tcPr>
          <w:p w14:paraId="239DAD35" w14:textId="38CD589C" w:rsidR="00DF5919" w:rsidRDefault="00DF5919" w:rsidP="00AE18FA">
            <w:pPr>
              <w:pStyle w:val="MDPI42tablebody"/>
              <w:spacing w:line="240" w:lineRule="auto"/>
            </w:pPr>
            <w:r>
              <w:fldChar w:fldCharType="begin"/>
            </w:r>
            <w:r w:rsidR="006F1FD4">
              <w:instrText xml:space="preserve"> ADDIN ZOTERO_ITEM CSL_CITATION {"citationID":"CY9akFwM","properties":{"formattedCitation":"[43]","plainCitation":"[43]","noteIndex":0},"citationItems":[{"id":143,"uris":["http://zotero.org/users/11398818/items/6LWNY69L"],"itemData":{"id":143,"type":"article-journal","abstract":"As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fldChar w:fldCharType="separate"/>
            </w:r>
            <w:r w:rsidR="006F1FD4" w:rsidRPr="006F1FD4">
              <w:t>[43]</w:t>
            </w:r>
            <w:r>
              <w:fldChar w:fldCharType="end"/>
            </w:r>
          </w:p>
        </w:tc>
        <w:tc>
          <w:tcPr>
            <w:tcW w:w="1752" w:type="dxa"/>
            <w:shd w:val="clear" w:color="auto" w:fill="auto"/>
            <w:vAlign w:val="center"/>
          </w:tcPr>
          <w:p w14:paraId="730A7E40" w14:textId="14E5B669" w:rsidR="00DF5919" w:rsidRDefault="006F1FD4" w:rsidP="00AE18FA">
            <w:pPr>
              <w:pStyle w:val="MDPI42tablebody"/>
              <w:spacing w:line="240" w:lineRule="auto"/>
            </w:pPr>
            <w:r>
              <w:t>Pressure Sensor</w:t>
            </w:r>
          </w:p>
        </w:tc>
        <w:tc>
          <w:tcPr>
            <w:tcW w:w="1170" w:type="dxa"/>
            <w:shd w:val="clear" w:color="auto" w:fill="auto"/>
            <w:vAlign w:val="center"/>
          </w:tcPr>
          <w:p w14:paraId="749A5FB3" w14:textId="4B93A8F8" w:rsidR="00DF5919" w:rsidRDefault="006F1FD4" w:rsidP="00AE18FA">
            <w:pPr>
              <w:pStyle w:val="MDPI42tablebody"/>
              <w:spacing w:line="240" w:lineRule="auto"/>
            </w:pPr>
            <w:r>
              <w:t>6</w:t>
            </w:r>
          </w:p>
        </w:tc>
        <w:tc>
          <w:tcPr>
            <w:tcW w:w="2160" w:type="dxa"/>
            <w:vAlign w:val="center"/>
          </w:tcPr>
          <w:p w14:paraId="61563902" w14:textId="09239BE3" w:rsidR="00DF5919" w:rsidRDefault="006F1FD4" w:rsidP="008A711E">
            <w:pPr>
              <w:pStyle w:val="MDPI42tablebody"/>
              <w:spacing w:line="240" w:lineRule="auto"/>
            </w:pPr>
            <w:r w:rsidRPr="006F1FD4">
              <w:t>SOM (ISOM-SPR)</w:t>
            </w:r>
          </w:p>
        </w:tc>
        <w:tc>
          <w:tcPr>
            <w:tcW w:w="990" w:type="dxa"/>
            <w:vAlign w:val="center"/>
          </w:tcPr>
          <w:p w14:paraId="43D5D99E" w14:textId="17ECCA42" w:rsidR="00DF5919" w:rsidRDefault="009B09F4" w:rsidP="00571C08">
            <w:pPr>
              <w:pStyle w:val="MDPI42tablebody"/>
              <w:spacing w:line="240" w:lineRule="auto"/>
            </w:pPr>
            <w:r w:rsidRPr="009B09F4">
              <w:t>95.67%</w:t>
            </w:r>
          </w:p>
        </w:tc>
        <w:tc>
          <w:tcPr>
            <w:tcW w:w="1908" w:type="dxa"/>
            <w:vAlign w:val="center"/>
          </w:tcPr>
          <w:p w14:paraId="7E0A5EB5" w14:textId="41FAE67B" w:rsidR="00DF5919" w:rsidRDefault="00DF5919" w:rsidP="00571C08">
            <w:pPr>
              <w:pStyle w:val="MDPI42tablebody"/>
              <w:spacing w:line="240" w:lineRule="auto"/>
            </w:pPr>
            <w:r>
              <w:t>Mobile App</w:t>
            </w:r>
          </w:p>
        </w:tc>
      </w:tr>
      <w:tr w:rsidR="009B09F4" w:rsidRPr="00EF08AF" w14:paraId="6F14046E" w14:textId="77777777" w:rsidTr="00D6714D">
        <w:trPr>
          <w:trHeight w:val="290"/>
        </w:trPr>
        <w:tc>
          <w:tcPr>
            <w:tcW w:w="603" w:type="dxa"/>
            <w:shd w:val="clear" w:color="auto" w:fill="auto"/>
            <w:vAlign w:val="center"/>
          </w:tcPr>
          <w:p w14:paraId="635B2F08" w14:textId="2793FF2B" w:rsidR="009B09F4" w:rsidRDefault="00A92220" w:rsidP="00AE18FA">
            <w:pPr>
              <w:pStyle w:val="MDPI42tablebody"/>
              <w:spacing w:line="240" w:lineRule="auto"/>
            </w:pPr>
            <w:r>
              <w:fldChar w:fldCharType="begin"/>
            </w:r>
            <w:r>
              <w:instrText xml:space="preserve"> ADDIN ZOTERO_ITEM CSL_CITATION {"citationID":"BRJvYoCO","properties":{"formattedCitation":"[44]","plainCitation":"[44]","noteIndex":0},"citationItems":[{"id":220,"uris":["http://zotero.org/users/11398818/items/L4XCYESC"],"itemData":{"id":220,"type":"article-journal","container-title":"Biomedical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fldChar w:fldCharType="separate"/>
            </w:r>
            <w:r w:rsidRPr="00A92220">
              <w:t>[44]</w:t>
            </w:r>
            <w:r>
              <w:fldChar w:fldCharType="end"/>
            </w:r>
          </w:p>
        </w:tc>
        <w:tc>
          <w:tcPr>
            <w:tcW w:w="1752" w:type="dxa"/>
            <w:shd w:val="clear" w:color="auto" w:fill="auto"/>
            <w:vAlign w:val="center"/>
          </w:tcPr>
          <w:p w14:paraId="3C282F1B" w14:textId="40A51A64" w:rsidR="009B09F4" w:rsidRDefault="00775AD5" w:rsidP="00AE18FA">
            <w:pPr>
              <w:pStyle w:val="MDPI42tablebody"/>
              <w:spacing w:line="240" w:lineRule="auto"/>
            </w:pPr>
            <w:r>
              <w:t>Pressure Sensor</w:t>
            </w:r>
          </w:p>
        </w:tc>
        <w:tc>
          <w:tcPr>
            <w:tcW w:w="1170" w:type="dxa"/>
            <w:shd w:val="clear" w:color="auto" w:fill="auto"/>
            <w:vAlign w:val="center"/>
          </w:tcPr>
          <w:p w14:paraId="6CA3F98B" w14:textId="565C66F0" w:rsidR="009B09F4" w:rsidRDefault="00775AD5" w:rsidP="00AE18FA">
            <w:pPr>
              <w:pStyle w:val="MDPI42tablebody"/>
              <w:spacing w:line="240" w:lineRule="auto"/>
            </w:pPr>
            <w:r>
              <w:t>5</w:t>
            </w:r>
          </w:p>
        </w:tc>
        <w:tc>
          <w:tcPr>
            <w:tcW w:w="2160" w:type="dxa"/>
            <w:vAlign w:val="center"/>
          </w:tcPr>
          <w:p w14:paraId="69A9486C" w14:textId="2431EA00" w:rsidR="009B09F4" w:rsidRPr="006F1FD4" w:rsidRDefault="009B09F4" w:rsidP="008A711E">
            <w:pPr>
              <w:pStyle w:val="MDPI42tablebody"/>
              <w:spacing w:line="240" w:lineRule="auto"/>
            </w:pPr>
            <w:r>
              <w:t>CNN</w:t>
            </w:r>
          </w:p>
        </w:tc>
        <w:tc>
          <w:tcPr>
            <w:tcW w:w="990" w:type="dxa"/>
            <w:vAlign w:val="center"/>
          </w:tcPr>
          <w:p w14:paraId="1E4C4C0D" w14:textId="015C55D0" w:rsidR="009B09F4" w:rsidRPr="009B09F4" w:rsidRDefault="009B09F4" w:rsidP="00571C08">
            <w:pPr>
              <w:pStyle w:val="MDPI42tablebody"/>
              <w:spacing w:line="240" w:lineRule="auto"/>
            </w:pPr>
            <w:r>
              <w:t>99.82</w:t>
            </w:r>
          </w:p>
        </w:tc>
        <w:tc>
          <w:tcPr>
            <w:tcW w:w="1908" w:type="dxa"/>
            <w:vAlign w:val="center"/>
          </w:tcPr>
          <w:p w14:paraId="700E4904" w14:textId="16846FE4" w:rsidR="009B09F4" w:rsidRDefault="009B09F4" w:rsidP="00571C08">
            <w:pPr>
              <w:pStyle w:val="MDPI42tablebody"/>
              <w:spacing w:line="240" w:lineRule="auto"/>
            </w:pPr>
            <w:r>
              <w:t>-</w:t>
            </w:r>
          </w:p>
        </w:tc>
      </w:tr>
      <w:tr w:rsidR="009B09F4" w:rsidRPr="00EF08AF" w14:paraId="32B55F29" w14:textId="77777777" w:rsidTr="00D6714D">
        <w:trPr>
          <w:trHeight w:val="290"/>
        </w:trPr>
        <w:tc>
          <w:tcPr>
            <w:tcW w:w="603" w:type="dxa"/>
            <w:shd w:val="clear" w:color="auto" w:fill="auto"/>
            <w:vAlign w:val="center"/>
          </w:tcPr>
          <w:p w14:paraId="12B9F8AF" w14:textId="407303E7" w:rsidR="009B09F4" w:rsidRDefault="00A92220" w:rsidP="00AE18FA">
            <w:pPr>
              <w:pStyle w:val="MDPI42tablebody"/>
              <w:spacing w:line="240" w:lineRule="auto"/>
            </w:pPr>
            <w:r>
              <w:fldChar w:fldCharType="begin"/>
            </w:r>
            <w:r w:rsidR="001B51AE">
              <w:instrText xml:space="preserve"> ADDIN ZOTERO_ITEM CSL_CITATION {"citationID":"AqI5qpNz","properties":{"formattedCitation":"[45]","plainCitation":"[45]","noteIndex":0},"citationItems":[{"id":221,"uris":["http://zotero.org/users/11398818/items/UPDRDR8Z"],"itemData":{"id":221,"type":"article-journal","abstract":"Abstract\n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001B51AE" w:rsidRPr="001B51AE">
              <w:t>[45]</w:t>
            </w:r>
            <w:r>
              <w:fldChar w:fldCharType="end"/>
            </w:r>
          </w:p>
        </w:tc>
        <w:tc>
          <w:tcPr>
            <w:tcW w:w="1752" w:type="dxa"/>
            <w:shd w:val="clear" w:color="auto" w:fill="auto"/>
            <w:vAlign w:val="center"/>
          </w:tcPr>
          <w:p w14:paraId="03860E92" w14:textId="77E3EEC8" w:rsidR="009B09F4" w:rsidRDefault="00775AD5" w:rsidP="00AE18FA">
            <w:pPr>
              <w:pStyle w:val="MDPI42tablebody"/>
              <w:spacing w:line="240" w:lineRule="auto"/>
            </w:pPr>
            <w:r>
              <w:t>Camera</w:t>
            </w:r>
          </w:p>
        </w:tc>
        <w:tc>
          <w:tcPr>
            <w:tcW w:w="1170" w:type="dxa"/>
            <w:shd w:val="clear" w:color="auto" w:fill="auto"/>
            <w:vAlign w:val="center"/>
          </w:tcPr>
          <w:p w14:paraId="48E9A4F8" w14:textId="31E5F7C1" w:rsidR="009B09F4" w:rsidRDefault="00775AD5" w:rsidP="00AE18FA">
            <w:pPr>
              <w:pStyle w:val="MDPI42tablebody"/>
              <w:spacing w:line="240" w:lineRule="auto"/>
            </w:pPr>
            <w:r>
              <w:t>-</w:t>
            </w:r>
          </w:p>
        </w:tc>
        <w:tc>
          <w:tcPr>
            <w:tcW w:w="2160" w:type="dxa"/>
            <w:vAlign w:val="center"/>
          </w:tcPr>
          <w:p w14:paraId="466AA532" w14:textId="5A2A1CB9" w:rsidR="009B09F4" w:rsidRPr="006F1FD4" w:rsidRDefault="009B09F4" w:rsidP="008A711E">
            <w:pPr>
              <w:pStyle w:val="MDPI42tablebody"/>
              <w:spacing w:line="240" w:lineRule="auto"/>
            </w:pPr>
            <w:r>
              <w:t>CNN</w:t>
            </w:r>
          </w:p>
        </w:tc>
        <w:tc>
          <w:tcPr>
            <w:tcW w:w="990" w:type="dxa"/>
            <w:vAlign w:val="center"/>
          </w:tcPr>
          <w:p w14:paraId="0450469C" w14:textId="3E0A78DD" w:rsidR="009B09F4" w:rsidRPr="009B09F4" w:rsidRDefault="009B09F4" w:rsidP="00571C08">
            <w:pPr>
              <w:pStyle w:val="MDPI42tablebody"/>
              <w:spacing w:line="240" w:lineRule="auto"/>
            </w:pPr>
            <w:r>
              <w:t>90%</w:t>
            </w:r>
          </w:p>
        </w:tc>
        <w:tc>
          <w:tcPr>
            <w:tcW w:w="1908" w:type="dxa"/>
            <w:vAlign w:val="center"/>
          </w:tcPr>
          <w:p w14:paraId="16B1812D" w14:textId="155FC7E6" w:rsidR="009B09F4" w:rsidRDefault="009B09F4" w:rsidP="00571C08">
            <w:pPr>
              <w:pStyle w:val="MDPI42tablebody"/>
              <w:spacing w:line="240" w:lineRule="auto"/>
            </w:pPr>
            <w:r>
              <w:t>Desktop App</w:t>
            </w:r>
          </w:p>
        </w:tc>
      </w:tr>
      <w:tr w:rsidR="001B51AE" w:rsidRPr="00EF08AF" w14:paraId="71222DD0" w14:textId="77777777" w:rsidTr="00D6714D">
        <w:trPr>
          <w:trHeight w:val="290"/>
        </w:trPr>
        <w:tc>
          <w:tcPr>
            <w:tcW w:w="603" w:type="dxa"/>
            <w:shd w:val="clear" w:color="auto" w:fill="auto"/>
            <w:vAlign w:val="center"/>
          </w:tcPr>
          <w:p w14:paraId="32A78A5C" w14:textId="2E517B68" w:rsidR="001B51AE" w:rsidRDefault="00840097" w:rsidP="00AE18FA">
            <w:pPr>
              <w:pStyle w:val="MDPI42tablebody"/>
              <w:spacing w:line="240" w:lineRule="auto"/>
            </w:pPr>
            <w:r>
              <w:fldChar w:fldCharType="begin"/>
            </w:r>
            <w:r w:rsidR="001900EB">
              <w:instrText xml:space="preserve"> ADDIN ZOTERO_ITEM CSL_CITATION {"citationID":"xVLAIwGE","properties":{"formattedCitation":"[46]","plainCitation":"[46]","noteIndex":0},"citationItems":[{"id":223,"uris":["http://zotero.org/users/11398818/items/2HFDN9YP"],"itemData":{"id":223,"type":"article-journal","container-title":"IEEE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fldChar w:fldCharType="separate"/>
            </w:r>
            <w:r w:rsidR="001900EB" w:rsidRPr="001900EB">
              <w:t>[46]</w:t>
            </w:r>
            <w:r>
              <w:fldChar w:fldCharType="end"/>
            </w:r>
          </w:p>
        </w:tc>
        <w:tc>
          <w:tcPr>
            <w:tcW w:w="1752" w:type="dxa"/>
            <w:shd w:val="clear" w:color="auto" w:fill="auto"/>
            <w:vAlign w:val="center"/>
          </w:tcPr>
          <w:p w14:paraId="6073C63C" w14:textId="6A51E524" w:rsidR="001B51AE" w:rsidRDefault="001B51AE" w:rsidP="00AE18FA">
            <w:pPr>
              <w:pStyle w:val="MDPI42tablebody"/>
              <w:spacing w:line="240" w:lineRule="auto"/>
            </w:pPr>
            <w:r>
              <w:t>Pressure Sensor</w:t>
            </w:r>
          </w:p>
        </w:tc>
        <w:tc>
          <w:tcPr>
            <w:tcW w:w="1170" w:type="dxa"/>
            <w:shd w:val="clear" w:color="auto" w:fill="auto"/>
            <w:vAlign w:val="center"/>
          </w:tcPr>
          <w:p w14:paraId="5488CB54" w14:textId="4650263E" w:rsidR="001B51AE" w:rsidRDefault="00840097" w:rsidP="00AE18FA">
            <w:pPr>
              <w:pStyle w:val="MDPI42tablebody"/>
              <w:spacing w:line="240" w:lineRule="auto"/>
            </w:pPr>
            <w:r>
              <w:t>5</w:t>
            </w:r>
          </w:p>
        </w:tc>
        <w:tc>
          <w:tcPr>
            <w:tcW w:w="2160" w:type="dxa"/>
            <w:vAlign w:val="center"/>
          </w:tcPr>
          <w:p w14:paraId="1EED460F" w14:textId="74E333B1" w:rsidR="001B51AE" w:rsidRDefault="001B51AE" w:rsidP="008A711E">
            <w:pPr>
              <w:pStyle w:val="MDPI42tablebody"/>
              <w:spacing w:line="240" w:lineRule="auto"/>
            </w:pPr>
            <w:r>
              <w:t>DT</w:t>
            </w:r>
          </w:p>
        </w:tc>
        <w:tc>
          <w:tcPr>
            <w:tcW w:w="990" w:type="dxa"/>
            <w:vAlign w:val="center"/>
          </w:tcPr>
          <w:p w14:paraId="0FA5808C" w14:textId="116627C6" w:rsidR="001B51AE" w:rsidRDefault="00CD48E0" w:rsidP="00571C08">
            <w:pPr>
              <w:pStyle w:val="MDPI42tablebody"/>
              <w:spacing w:line="240" w:lineRule="auto"/>
            </w:pPr>
            <w:r>
              <w:t>89%</w:t>
            </w:r>
          </w:p>
        </w:tc>
        <w:tc>
          <w:tcPr>
            <w:tcW w:w="1908" w:type="dxa"/>
            <w:vAlign w:val="center"/>
          </w:tcPr>
          <w:p w14:paraId="5B413F31" w14:textId="17109845" w:rsidR="001B51AE" w:rsidRDefault="00CD48E0" w:rsidP="00571C08">
            <w:pPr>
              <w:pStyle w:val="MDPI42tablebody"/>
              <w:spacing w:line="240" w:lineRule="auto"/>
            </w:pPr>
            <w:r>
              <w:t>-</w:t>
            </w:r>
          </w:p>
        </w:tc>
      </w:tr>
      <w:tr w:rsidR="00142FB8" w:rsidRPr="00EF08AF" w14:paraId="77FE889C" w14:textId="77777777" w:rsidTr="00D6714D">
        <w:trPr>
          <w:trHeight w:val="290"/>
        </w:trPr>
        <w:tc>
          <w:tcPr>
            <w:tcW w:w="603" w:type="dxa"/>
            <w:shd w:val="clear" w:color="auto" w:fill="auto"/>
            <w:vAlign w:val="center"/>
          </w:tcPr>
          <w:p w14:paraId="6A9D3981" w14:textId="52152D4D" w:rsidR="00142FB8" w:rsidRDefault="002346A9" w:rsidP="00AE18FA">
            <w:pPr>
              <w:pStyle w:val="MDPI42tablebody"/>
              <w:spacing w:line="240" w:lineRule="auto"/>
            </w:pPr>
            <w:r>
              <w:fldChar w:fldCharType="begin"/>
            </w:r>
            <w:r>
              <w:instrText xml:space="preserve"> ADDIN ZOTERO_ITEM CSL_CITATION {"citationID":"gGkLSsZt","properties":{"formattedCitation":"[47]","plainCitation":"[47]","noteIndex":0},"citationItems":[{"id":226,"uris":["http://zotero.org/users/11398818/items/N6MXDAS2"],"itemData":{"id":226,"type":"article-journal","abstract":"Physical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Pr="002346A9">
              <w:t>[47]</w:t>
            </w:r>
            <w:r>
              <w:fldChar w:fldCharType="end"/>
            </w:r>
          </w:p>
        </w:tc>
        <w:tc>
          <w:tcPr>
            <w:tcW w:w="1752" w:type="dxa"/>
            <w:shd w:val="clear" w:color="auto" w:fill="auto"/>
            <w:vAlign w:val="center"/>
          </w:tcPr>
          <w:p w14:paraId="2CB40892" w14:textId="34296F58" w:rsidR="00142FB8" w:rsidRDefault="007E4DE7" w:rsidP="00AE18FA">
            <w:pPr>
              <w:pStyle w:val="MDPI42tablebody"/>
              <w:spacing w:line="240" w:lineRule="auto"/>
            </w:pPr>
            <w:r>
              <w:t>Pressure Sensor</w:t>
            </w:r>
          </w:p>
        </w:tc>
        <w:tc>
          <w:tcPr>
            <w:tcW w:w="1170" w:type="dxa"/>
            <w:shd w:val="clear" w:color="auto" w:fill="auto"/>
            <w:vAlign w:val="center"/>
          </w:tcPr>
          <w:p w14:paraId="11B98270" w14:textId="3A5590EC" w:rsidR="00142FB8" w:rsidRDefault="007C3851" w:rsidP="00AE18FA">
            <w:pPr>
              <w:pStyle w:val="MDPI42tablebody"/>
              <w:spacing w:line="240" w:lineRule="auto"/>
            </w:pPr>
            <w:r>
              <w:t>-</w:t>
            </w:r>
          </w:p>
        </w:tc>
        <w:tc>
          <w:tcPr>
            <w:tcW w:w="2160" w:type="dxa"/>
            <w:vAlign w:val="center"/>
          </w:tcPr>
          <w:p w14:paraId="14CDBB69" w14:textId="166F0518" w:rsidR="00142FB8" w:rsidRDefault="002346A9" w:rsidP="008A711E">
            <w:pPr>
              <w:pStyle w:val="MDPI42tablebody"/>
              <w:spacing w:line="240" w:lineRule="auto"/>
            </w:pPr>
            <w:r>
              <w:t>ANN</w:t>
            </w:r>
          </w:p>
        </w:tc>
        <w:tc>
          <w:tcPr>
            <w:tcW w:w="990" w:type="dxa"/>
            <w:vAlign w:val="center"/>
          </w:tcPr>
          <w:p w14:paraId="339B71E1" w14:textId="2A7E537C" w:rsidR="00142FB8" w:rsidRDefault="002346A9" w:rsidP="00571C08">
            <w:pPr>
              <w:pStyle w:val="MDPI42tablebody"/>
              <w:spacing w:line="240" w:lineRule="auto"/>
            </w:pPr>
            <w:r>
              <w:t>-</w:t>
            </w:r>
          </w:p>
        </w:tc>
        <w:tc>
          <w:tcPr>
            <w:tcW w:w="1908" w:type="dxa"/>
            <w:vAlign w:val="center"/>
          </w:tcPr>
          <w:p w14:paraId="6D6C8A32" w14:textId="0C0EAFE3" w:rsidR="00142FB8" w:rsidRDefault="002346A9" w:rsidP="00571C08">
            <w:pPr>
              <w:pStyle w:val="MDPI42tablebody"/>
              <w:spacing w:line="240" w:lineRule="auto"/>
            </w:pPr>
            <w:r>
              <w:t>RGB LED</w:t>
            </w:r>
          </w:p>
        </w:tc>
      </w:tr>
      <w:tr w:rsidR="007C3851" w:rsidRPr="00EF08AF" w14:paraId="5C0CBCCE" w14:textId="77777777" w:rsidTr="00D6714D">
        <w:trPr>
          <w:trHeight w:val="290"/>
        </w:trPr>
        <w:tc>
          <w:tcPr>
            <w:tcW w:w="603" w:type="dxa"/>
            <w:shd w:val="clear" w:color="auto" w:fill="auto"/>
            <w:vAlign w:val="center"/>
          </w:tcPr>
          <w:p w14:paraId="52FC3016" w14:textId="0CC21D4F" w:rsidR="007C3851" w:rsidRDefault="002E03F4" w:rsidP="00AE18FA">
            <w:pPr>
              <w:pStyle w:val="MDPI42tablebody"/>
              <w:spacing w:line="240" w:lineRule="auto"/>
            </w:pPr>
            <w:r>
              <w:fldChar w:fldCharType="begin"/>
            </w:r>
            <w:r w:rsidR="00D56C28">
              <w:instrText xml:space="preserve"> ADDIN ZOTERO_ITEM CSL_CITATION {"citationID":"7TDhuN0N","properties":{"formattedCitation":"[48]","plainCitation":"[48]","noteIndex":0},"citationItems":[{"id":139,"uris":["http://zotero.org/users/11398818/items/Y3DRPCH2"],"itemData":{"id":139,"type":"article-journal","container-title":"IEEE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fldChar w:fldCharType="separate"/>
            </w:r>
            <w:r w:rsidR="00D56C28" w:rsidRPr="00D56C28">
              <w:t>[48]</w:t>
            </w:r>
            <w:r>
              <w:fldChar w:fldCharType="end"/>
            </w:r>
          </w:p>
        </w:tc>
        <w:tc>
          <w:tcPr>
            <w:tcW w:w="1752" w:type="dxa"/>
            <w:shd w:val="clear" w:color="auto" w:fill="auto"/>
            <w:vAlign w:val="center"/>
          </w:tcPr>
          <w:p w14:paraId="2FCD9BC0" w14:textId="4427C347" w:rsidR="007C3851" w:rsidRDefault="007C3851" w:rsidP="00AE18FA">
            <w:pPr>
              <w:pStyle w:val="MDPI42tablebody"/>
              <w:spacing w:line="240" w:lineRule="auto"/>
            </w:pPr>
            <w:r>
              <w:t>Pressure Sensor</w:t>
            </w:r>
          </w:p>
        </w:tc>
        <w:tc>
          <w:tcPr>
            <w:tcW w:w="1170" w:type="dxa"/>
            <w:shd w:val="clear" w:color="auto" w:fill="auto"/>
            <w:vAlign w:val="center"/>
          </w:tcPr>
          <w:p w14:paraId="7DDCF3D5" w14:textId="04D14734" w:rsidR="007C3851" w:rsidRDefault="00D56C28" w:rsidP="00AE18FA">
            <w:pPr>
              <w:pStyle w:val="MDPI42tablebody"/>
              <w:spacing w:line="240" w:lineRule="auto"/>
            </w:pPr>
            <w:r>
              <w:t>15</w:t>
            </w:r>
          </w:p>
        </w:tc>
        <w:tc>
          <w:tcPr>
            <w:tcW w:w="2160" w:type="dxa"/>
            <w:vAlign w:val="center"/>
          </w:tcPr>
          <w:p w14:paraId="20831F7A" w14:textId="7851AEB2" w:rsidR="007C3851" w:rsidRDefault="00BD2E7A" w:rsidP="008A711E">
            <w:pPr>
              <w:pStyle w:val="MDPI42tablebody"/>
              <w:spacing w:line="240" w:lineRule="auto"/>
            </w:pPr>
            <w:r w:rsidRPr="00BD2E7A">
              <w:t>SNN</w:t>
            </w:r>
          </w:p>
        </w:tc>
        <w:tc>
          <w:tcPr>
            <w:tcW w:w="990" w:type="dxa"/>
            <w:vAlign w:val="center"/>
          </w:tcPr>
          <w:p w14:paraId="615B50C7" w14:textId="7670B78B" w:rsidR="007C3851" w:rsidRDefault="00D56C28" w:rsidP="00571C08">
            <w:pPr>
              <w:pStyle w:val="MDPI42tablebody"/>
              <w:spacing w:line="240" w:lineRule="auto"/>
            </w:pPr>
            <w:r>
              <w:t>88.52%</w:t>
            </w:r>
          </w:p>
        </w:tc>
        <w:tc>
          <w:tcPr>
            <w:tcW w:w="1908" w:type="dxa"/>
            <w:vAlign w:val="center"/>
          </w:tcPr>
          <w:p w14:paraId="0736CABF" w14:textId="1E4B9B0C" w:rsidR="007C3851" w:rsidRDefault="00D56C28" w:rsidP="00571C08">
            <w:pPr>
              <w:pStyle w:val="MDPI42tablebody"/>
              <w:spacing w:line="240" w:lineRule="auto"/>
            </w:pPr>
            <w:r>
              <w:t>Desktop</w:t>
            </w:r>
            <w:r w:rsidR="004A4364">
              <w:t xml:space="preserve"> App</w:t>
            </w:r>
          </w:p>
        </w:tc>
      </w:tr>
      <w:tr w:rsidR="00D56C28" w:rsidRPr="00EF08AF" w14:paraId="71F4BEC8" w14:textId="77777777" w:rsidTr="00D6714D">
        <w:trPr>
          <w:trHeight w:val="290"/>
        </w:trPr>
        <w:tc>
          <w:tcPr>
            <w:tcW w:w="603" w:type="dxa"/>
            <w:shd w:val="clear" w:color="auto" w:fill="auto"/>
            <w:vAlign w:val="center"/>
          </w:tcPr>
          <w:p w14:paraId="3C097798" w14:textId="2A36FF5B" w:rsidR="00D56C28" w:rsidRDefault="001D7466" w:rsidP="00AE18FA">
            <w:pPr>
              <w:pStyle w:val="MDPI42tablebody"/>
              <w:spacing w:line="240" w:lineRule="auto"/>
            </w:pPr>
            <w:r>
              <w:fldChar w:fldCharType="begin"/>
            </w:r>
            <w:r>
              <w:instrText xml:space="preserve"> ADDIN ZOTERO_ITEM CSL_CITATION {"citationID":"60x9uQL8","properties":{"formattedCitation":"[49]","plainCitation":"[49]","noteIndex":0},"citationItems":[{"id":234,"uris":["http://zotero.org/users/11398818/items/IIIH2LBB"],"itemData":{"id":234,"type":"paper-conference","container-title":"2023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fldChar w:fldCharType="separate"/>
            </w:r>
            <w:r w:rsidRPr="001D7466">
              <w:t>[49]</w:t>
            </w:r>
            <w:r>
              <w:fldChar w:fldCharType="end"/>
            </w:r>
          </w:p>
        </w:tc>
        <w:tc>
          <w:tcPr>
            <w:tcW w:w="1752" w:type="dxa"/>
            <w:shd w:val="clear" w:color="auto" w:fill="auto"/>
            <w:vAlign w:val="center"/>
          </w:tcPr>
          <w:p w14:paraId="523DCD85" w14:textId="639AE27B" w:rsidR="00D56C28" w:rsidRDefault="004574B5" w:rsidP="00AE18FA">
            <w:pPr>
              <w:pStyle w:val="MDPI42tablebody"/>
              <w:spacing w:line="240" w:lineRule="auto"/>
            </w:pPr>
            <w:r>
              <w:t>Camera</w:t>
            </w:r>
          </w:p>
        </w:tc>
        <w:tc>
          <w:tcPr>
            <w:tcW w:w="1170" w:type="dxa"/>
            <w:shd w:val="clear" w:color="auto" w:fill="auto"/>
            <w:vAlign w:val="center"/>
          </w:tcPr>
          <w:p w14:paraId="28025636" w14:textId="5587CFBC" w:rsidR="00D56C28" w:rsidRDefault="004A4364" w:rsidP="00AE18FA">
            <w:pPr>
              <w:pStyle w:val="MDPI42tablebody"/>
              <w:spacing w:line="240" w:lineRule="auto"/>
            </w:pPr>
            <w:r>
              <w:t>6</w:t>
            </w:r>
          </w:p>
        </w:tc>
        <w:tc>
          <w:tcPr>
            <w:tcW w:w="2160" w:type="dxa"/>
            <w:vAlign w:val="center"/>
          </w:tcPr>
          <w:p w14:paraId="7CB228DC" w14:textId="48B0B85A" w:rsidR="00D56C28" w:rsidRPr="00BD2E7A" w:rsidRDefault="001D7466" w:rsidP="008A711E">
            <w:pPr>
              <w:pStyle w:val="MDPI42tablebody"/>
              <w:spacing w:line="240" w:lineRule="auto"/>
            </w:pPr>
            <w:r w:rsidRPr="001D7466">
              <w:t>RCNN &amp; CNN</w:t>
            </w:r>
          </w:p>
        </w:tc>
        <w:tc>
          <w:tcPr>
            <w:tcW w:w="990" w:type="dxa"/>
            <w:vAlign w:val="center"/>
          </w:tcPr>
          <w:p w14:paraId="59D6788E" w14:textId="2B12ECAB" w:rsidR="00D56C28" w:rsidRDefault="004A4364" w:rsidP="00571C08">
            <w:pPr>
              <w:pStyle w:val="MDPI42tablebody"/>
              <w:spacing w:line="240" w:lineRule="auto"/>
            </w:pPr>
            <w:r>
              <w:t>92.50%</w:t>
            </w:r>
          </w:p>
        </w:tc>
        <w:tc>
          <w:tcPr>
            <w:tcW w:w="1908" w:type="dxa"/>
            <w:vAlign w:val="center"/>
          </w:tcPr>
          <w:p w14:paraId="13DBCA83" w14:textId="100E2D1F" w:rsidR="00D56C28" w:rsidRDefault="004A4364" w:rsidP="00571C08">
            <w:pPr>
              <w:pStyle w:val="MDPI42tablebody"/>
              <w:spacing w:line="240" w:lineRule="auto"/>
            </w:pPr>
            <w:r>
              <w:t>-</w:t>
            </w:r>
          </w:p>
        </w:tc>
      </w:tr>
      <w:tr w:rsidR="004A4364" w:rsidRPr="00EF08AF" w14:paraId="553E7723" w14:textId="77777777" w:rsidTr="00D6714D">
        <w:trPr>
          <w:trHeight w:val="290"/>
        </w:trPr>
        <w:tc>
          <w:tcPr>
            <w:tcW w:w="603" w:type="dxa"/>
            <w:shd w:val="clear" w:color="auto" w:fill="auto"/>
            <w:vAlign w:val="center"/>
          </w:tcPr>
          <w:p w14:paraId="7CA44A09" w14:textId="6127586D" w:rsidR="004A4364" w:rsidRDefault="00C85DB6" w:rsidP="00AE18FA">
            <w:pPr>
              <w:pStyle w:val="MDPI42tablebody"/>
              <w:spacing w:line="240" w:lineRule="auto"/>
            </w:pPr>
            <w:r>
              <w:fldChar w:fldCharType="begin"/>
            </w:r>
            <w:r w:rsidR="00B85800">
              <w:instrText xml:space="preserve"> ADDIN ZOTERO_ITEM CSL_CITATION {"citationID":"kyzIjYt9","properties":{"formattedCitation":"[50]","plainCitation":"[50]","noteIndex":0},"citationItems":[{"id":235,"uris":["http://zotero.org/users/11398818/items/MM83R5MW"],"itemData":{"id":235,"type":"paper-conference","container-title":"2014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fldChar w:fldCharType="separate"/>
            </w:r>
            <w:r w:rsidR="00B85800" w:rsidRPr="00B85800">
              <w:t>[50]</w:t>
            </w:r>
            <w:r>
              <w:fldChar w:fldCharType="end"/>
            </w:r>
          </w:p>
        </w:tc>
        <w:tc>
          <w:tcPr>
            <w:tcW w:w="1752" w:type="dxa"/>
            <w:shd w:val="clear" w:color="auto" w:fill="auto"/>
            <w:vAlign w:val="center"/>
          </w:tcPr>
          <w:p w14:paraId="45B92E96" w14:textId="27343A01" w:rsidR="004A4364" w:rsidRDefault="004A4364" w:rsidP="00AE18FA">
            <w:pPr>
              <w:pStyle w:val="MDPI42tablebody"/>
              <w:spacing w:line="240" w:lineRule="auto"/>
            </w:pPr>
            <w:r>
              <w:t>Pressure Sensor</w:t>
            </w:r>
          </w:p>
        </w:tc>
        <w:tc>
          <w:tcPr>
            <w:tcW w:w="1170" w:type="dxa"/>
            <w:shd w:val="clear" w:color="auto" w:fill="auto"/>
            <w:vAlign w:val="center"/>
          </w:tcPr>
          <w:p w14:paraId="6C3CF8F2" w14:textId="19A20039" w:rsidR="004A4364" w:rsidRDefault="004A4364" w:rsidP="00AE18FA">
            <w:pPr>
              <w:pStyle w:val="MDPI42tablebody"/>
              <w:spacing w:line="240" w:lineRule="auto"/>
            </w:pPr>
            <w:r>
              <w:t>7</w:t>
            </w:r>
          </w:p>
        </w:tc>
        <w:tc>
          <w:tcPr>
            <w:tcW w:w="2160" w:type="dxa"/>
            <w:vAlign w:val="center"/>
          </w:tcPr>
          <w:p w14:paraId="7A274E8D" w14:textId="795BF64E" w:rsidR="004A4364" w:rsidRPr="001D7466" w:rsidRDefault="00B85800" w:rsidP="008A711E">
            <w:pPr>
              <w:pStyle w:val="MDPI42tablebody"/>
              <w:spacing w:line="240" w:lineRule="auto"/>
            </w:pPr>
            <w:r>
              <w:t>DT</w:t>
            </w:r>
          </w:p>
        </w:tc>
        <w:tc>
          <w:tcPr>
            <w:tcW w:w="990" w:type="dxa"/>
            <w:vAlign w:val="center"/>
          </w:tcPr>
          <w:p w14:paraId="50FD7421" w14:textId="76EF4599" w:rsidR="004A4364" w:rsidRDefault="004A4364" w:rsidP="00571C08">
            <w:pPr>
              <w:pStyle w:val="MDPI42tablebody"/>
              <w:spacing w:line="240" w:lineRule="auto"/>
            </w:pPr>
            <w:r>
              <w:t>-</w:t>
            </w:r>
          </w:p>
        </w:tc>
        <w:tc>
          <w:tcPr>
            <w:tcW w:w="1908" w:type="dxa"/>
            <w:vAlign w:val="center"/>
          </w:tcPr>
          <w:p w14:paraId="265CE809" w14:textId="5804F8CF" w:rsidR="004A4364" w:rsidRDefault="00B85800" w:rsidP="00571C08">
            <w:pPr>
              <w:pStyle w:val="MDPI42tablebody"/>
              <w:spacing w:line="240" w:lineRule="auto"/>
            </w:pPr>
            <w:r>
              <w:t>-</w:t>
            </w:r>
          </w:p>
        </w:tc>
      </w:tr>
      <w:tr w:rsidR="00B85800" w:rsidRPr="00EF08AF" w14:paraId="3B232334" w14:textId="77777777" w:rsidTr="00D6714D">
        <w:trPr>
          <w:trHeight w:val="290"/>
        </w:trPr>
        <w:tc>
          <w:tcPr>
            <w:tcW w:w="603" w:type="dxa"/>
            <w:shd w:val="clear" w:color="auto" w:fill="auto"/>
            <w:vAlign w:val="center"/>
          </w:tcPr>
          <w:p w14:paraId="7429D12E" w14:textId="1E07BCD6" w:rsidR="00B85800" w:rsidRDefault="00B85800" w:rsidP="00AE18FA">
            <w:pPr>
              <w:pStyle w:val="MDPI42tablebody"/>
              <w:spacing w:line="240" w:lineRule="auto"/>
            </w:pPr>
            <w:r>
              <w:fldChar w:fldCharType="begin"/>
            </w:r>
            <w:r w:rsidR="00644FD7">
              <w:instrText xml:space="preserve"> ADDIN ZOTERO_ITEM CSL_CITATION {"citationID":"MrUh2RWF","properties":{"formattedCitation":"[51]","plainCitation":"[51]","noteIndex":0},"citationItems":[{"id":254,"uris":["http://zotero.org/users/11398818/items/65CCGVLQ"],"itemData":{"id":254,"type":"paper-conference","container-title":"2022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fldChar w:fldCharType="separate"/>
            </w:r>
            <w:r w:rsidR="00644FD7" w:rsidRPr="00644FD7">
              <w:t>[51]</w:t>
            </w:r>
            <w:r>
              <w:fldChar w:fldCharType="end"/>
            </w:r>
          </w:p>
        </w:tc>
        <w:tc>
          <w:tcPr>
            <w:tcW w:w="1752" w:type="dxa"/>
            <w:shd w:val="clear" w:color="auto" w:fill="auto"/>
            <w:vAlign w:val="center"/>
          </w:tcPr>
          <w:p w14:paraId="034AB4C5" w14:textId="55F2B8A3" w:rsidR="00B85800" w:rsidRDefault="00B85800" w:rsidP="00AE18FA">
            <w:pPr>
              <w:pStyle w:val="MDPI42tablebody"/>
              <w:spacing w:line="240" w:lineRule="auto"/>
            </w:pPr>
            <w:r>
              <w:t>Flex Sensor</w:t>
            </w:r>
          </w:p>
        </w:tc>
        <w:tc>
          <w:tcPr>
            <w:tcW w:w="1170" w:type="dxa"/>
            <w:shd w:val="clear" w:color="auto" w:fill="auto"/>
            <w:vAlign w:val="center"/>
          </w:tcPr>
          <w:p w14:paraId="6405A223" w14:textId="7FC55F54" w:rsidR="00B85800" w:rsidRDefault="00644FD7" w:rsidP="00AE18FA">
            <w:pPr>
              <w:pStyle w:val="MDPI42tablebody"/>
              <w:spacing w:line="240" w:lineRule="auto"/>
            </w:pPr>
            <w:r>
              <w:t>7</w:t>
            </w:r>
          </w:p>
        </w:tc>
        <w:tc>
          <w:tcPr>
            <w:tcW w:w="2160" w:type="dxa"/>
            <w:vAlign w:val="center"/>
          </w:tcPr>
          <w:p w14:paraId="4729F7E0" w14:textId="51E722A2" w:rsidR="00B85800" w:rsidRDefault="00644FD7" w:rsidP="008A711E">
            <w:pPr>
              <w:pStyle w:val="MDPI42tablebody"/>
              <w:spacing w:line="240" w:lineRule="auto"/>
            </w:pPr>
            <w:r>
              <w:t>-</w:t>
            </w:r>
          </w:p>
        </w:tc>
        <w:tc>
          <w:tcPr>
            <w:tcW w:w="990" w:type="dxa"/>
            <w:vAlign w:val="center"/>
          </w:tcPr>
          <w:p w14:paraId="30173114" w14:textId="2B288A47" w:rsidR="00B85800" w:rsidRDefault="00644FD7" w:rsidP="00571C08">
            <w:pPr>
              <w:pStyle w:val="MDPI42tablebody"/>
              <w:spacing w:line="240" w:lineRule="auto"/>
            </w:pPr>
            <w:r>
              <w:t>-</w:t>
            </w:r>
          </w:p>
        </w:tc>
        <w:tc>
          <w:tcPr>
            <w:tcW w:w="1908" w:type="dxa"/>
            <w:vAlign w:val="center"/>
          </w:tcPr>
          <w:p w14:paraId="04C2AAE7" w14:textId="4D4D8F13" w:rsidR="00B85800" w:rsidRDefault="00644FD7" w:rsidP="00571C08">
            <w:pPr>
              <w:pStyle w:val="MDPI42tablebody"/>
              <w:spacing w:line="240" w:lineRule="auto"/>
            </w:pPr>
            <w:r>
              <w:t>-</w:t>
            </w:r>
          </w:p>
        </w:tc>
      </w:tr>
      <w:tr w:rsidR="00644FD7" w:rsidRPr="00EF08AF" w14:paraId="7447072F" w14:textId="77777777" w:rsidTr="00D6714D">
        <w:trPr>
          <w:trHeight w:val="290"/>
        </w:trPr>
        <w:tc>
          <w:tcPr>
            <w:tcW w:w="603" w:type="dxa"/>
            <w:shd w:val="clear" w:color="auto" w:fill="auto"/>
            <w:vAlign w:val="center"/>
          </w:tcPr>
          <w:p w14:paraId="1C08FBB1" w14:textId="631A9F5C" w:rsidR="00644FD7" w:rsidRDefault="00644FD7" w:rsidP="00AE18FA">
            <w:pPr>
              <w:pStyle w:val="MDPI42tablebody"/>
              <w:spacing w:line="240" w:lineRule="auto"/>
            </w:pPr>
            <w:r>
              <w:fldChar w:fldCharType="begin"/>
            </w:r>
            <w:r w:rsidR="00C02D9D">
              <w:instrText xml:space="preserve"> ADDIN ZOTERO_ITEM CSL_CITATION {"citationID":"bOJh0bfy","properties":{"formattedCitation":"[52]","plainCitation":"[52]","noteIndex":0},"citationItems":[{"id":232,"uris":["http://zotero.org/users/11398818/items/ZMS5CAZB"],"itemData":{"id":232,"type":"article-journal","container-title":"IEEE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fldChar w:fldCharType="separate"/>
            </w:r>
            <w:r w:rsidR="00C02D9D" w:rsidRPr="00C02D9D">
              <w:t>[52]</w:t>
            </w:r>
            <w:r>
              <w:fldChar w:fldCharType="end"/>
            </w:r>
          </w:p>
        </w:tc>
        <w:tc>
          <w:tcPr>
            <w:tcW w:w="1752" w:type="dxa"/>
            <w:shd w:val="clear" w:color="auto" w:fill="auto"/>
            <w:vAlign w:val="center"/>
          </w:tcPr>
          <w:p w14:paraId="1FAC77FD" w14:textId="5BED50FC" w:rsidR="00644FD7" w:rsidRDefault="00644FD7" w:rsidP="00AE18FA">
            <w:pPr>
              <w:pStyle w:val="MDPI42tablebody"/>
              <w:spacing w:line="240" w:lineRule="auto"/>
            </w:pPr>
            <w:r>
              <w:t>Pressure Sensor</w:t>
            </w:r>
          </w:p>
        </w:tc>
        <w:tc>
          <w:tcPr>
            <w:tcW w:w="1170" w:type="dxa"/>
            <w:shd w:val="clear" w:color="auto" w:fill="auto"/>
            <w:vAlign w:val="center"/>
          </w:tcPr>
          <w:p w14:paraId="3683F1B6" w14:textId="702C4277" w:rsidR="00644FD7" w:rsidRDefault="00C02D9D" w:rsidP="00AE18FA">
            <w:pPr>
              <w:pStyle w:val="MDPI42tablebody"/>
              <w:spacing w:line="240" w:lineRule="auto"/>
            </w:pPr>
            <w:r>
              <w:t>7</w:t>
            </w:r>
          </w:p>
        </w:tc>
        <w:tc>
          <w:tcPr>
            <w:tcW w:w="2160" w:type="dxa"/>
            <w:vAlign w:val="center"/>
          </w:tcPr>
          <w:p w14:paraId="7EDCB3EC" w14:textId="17C31305" w:rsidR="00644FD7" w:rsidRDefault="00C02D9D" w:rsidP="008A711E">
            <w:pPr>
              <w:pStyle w:val="MDPI42tablebody"/>
              <w:spacing w:line="240" w:lineRule="auto"/>
            </w:pPr>
            <w:r>
              <w:t>D</w:t>
            </w:r>
            <w:r w:rsidRPr="00C02D9D">
              <w:t xml:space="preserve">ynamic </w:t>
            </w:r>
            <w:r>
              <w:t>T</w:t>
            </w:r>
            <w:r w:rsidRPr="00C02D9D">
              <w:t xml:space="preserve">ime </w:t>
            </w:r>
            <w:r>
              <w:t>W</w:t>
            </w:r>
            <w:r w:rsidRPr="00C02D9D">
              <w:t>arping</w:t>
            </w:r>
          </w:p>
        </w:tc>
        <w:tc>
          <w:tcPr>
            <w:tcW w:w="990" w:type="dxa"/>
            <w:vAlign w:val="center"/>
          </w:tcPr>
          <w:p w14:paraId="73EF58A5" w14:textId="0D28C578" w:rsidR="00644FD7" w:rsidRDefault="00C02D9D" w:rsidP="00571C08">
            <w:pPr>
              <w:pStyle w:val="MDPI42tablebody"/>
              <w:spacing w:line="240" w:lineRule="auto"/>
            </w:pPr>
            <w:r>
              <w:t>85.90%</w:t>
            </w:r>
          </w:p>
        </w:tc>
        <w:tc>
          <w:tcPr>
            <w:tcW w:w="1908" w:type="dxa"/>
            <w:vAlign w:val="center"/>
          </w:tcPr>
          <w:p w14:paraId="4028B225" w14:textId="0C786BB1" w:rsidR="00644FD7" w:rsidRDefault="00176CBA" w:rsidP="00571C08">
            <w:pPr>
              <w:pStyle w:val="MDPI42tablebody"/>
              <w:spacing w:line="240" w:lineRule="auto"/>
            </w:pPr>
            <w:r>
              <w:t>Mobile App</w:t>
            </w:r>
          </w:p>
        </w:tc>
      </w:tr>
      <w:tr w:rsidR="00176CBA" w:rsidRPr="00EF08AF" w14:paraId="1461A247" w14:textId="77777777" w:rsidTr="00D6714D">
        <w:trPr>
          <w:trHeight w:val="290"/>
        </w:trPr>
        <w:tc>
          <w:tcPr>
            <w:tcW w:w="603" w:type="dxa"/>
            <w:shd w:val="clear" w:color="auto" w:fill="auto"/>
            <w:vAlign w:val="center"/>
          </w:tcPr>
          <w:p w14:paraId="1A87B0AB" w14:textId="7658CAFA" w:rsidR="00176CBA" w:rsidRDefault="00275339" w:rsidP="00AE18FA">
            <w:pPr>
              <w:pStyle w:val="MDPI42tablebody"/>
              <w:spacing w:line="240" w:lineRule="auto"/>
            </w:pPr>
            <w:r>
              <w:fldChar w:fldCharType="begin"/>
            </w:r>
            <w:r>
              <w:instrText xml:space="preserve"> ADDIN ZOTERO_ITEM CSL_CITATION {"citationID":"PAQHitSq","properties":{"formattedCitation":"[53]","plainCitation":"[53]","noteIndex":0},"citationItems":[{"id":261,"uris":["http://zotero.org/users/11398818/items/ETZJENJJ"],"itemData":{"id":261,"type":"article-journal","abstract":"The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fldChar w:fldCharType="separate"/>
            </w:r>
            <w:r w:rsidRPr="00275339">
              <w:t>[53]</w:t>
            </w:r>
            <w:r>
              <w:fldChar w:fldCharType="end"/>
            </w:r>
          </w:p>
        </w:tc>
        <w:tc>
          <w:tcPr>
            <w:tcW w:w="1752" w:type="dxa"/>
            <w:shd w:val="clear" w:color="auto" w:fill="auto"/>
            <w:vAlign w:val="center"/>
          </w:tcPr>
          <w:p w14:paraId="629150B5" w14:textId="1F8A72BC" w:rsidR="00176CBA" w:rsidRDefault="00176CBA" w:rsidP="00AE18FA">
            <w:pPr>
              <w:pStyle w:val="MDPI42tablebody"/>
              <w:spacing w:line="240" w:lineRule="auto"/>
            </w:pPr>
            <w:r>
              <w:t>Pressure Sensor</w:t>
            </w:r>
          </w:p>
        </w:tc>
        <w:tc>
          <w:tcPr>
            <w:tcW w:w="1170" w:type="dxa"/>
            <w:shd w:val="clear" w:color="auto" w:fill="auto"/>
            <w:vAlign w:val="center"/>
          </w:tcPr>
          <w:p w14:paraId="7BD21F9E" w14:textId="54738C94" w:rsidR="00176CBA" w:rsidRDefault="00275339" w:rsidP="00AE18FA">
            <w:pPr>
              <w:pStyle w:val="MDPI42tablebody"/>
              <w:spacing w:line="240" w:lineRule="auto"/>
            </w:pPr>
            <w:r>
              <w:t>6</w:t>
            </w:r>
          </w:p>
        </w:tc>
        <w:tc>
          <w:tcPr>
            <w:tcW w:w="2160" w:type="dxa"/>
            <w:vAlign w:val="center"/>
          </w:tcPr>
          <w:p w14:paraId="4713F7DE" w14:textId="6FE4E0D4" w:rsidR="00176CBA" w:rsidRDefault="00275339" w:rsidP="008A711E">
            <w:pPr>
              <w:pStyle w:val="MDPI42tablebody"/>
              <w:spacing w:line="240" w:lineRule="auto"/>
            </w:pPr>
            <w:r>
              <w:t>-</w:t>
            </w:r>
          </w:p>
        </w:tc>
        <w:tc>
          <w:tcPr>
            <w:tcW w:w="990" w:type="dxa"/>
            <w:vAlign w:val="center"/>
          </w:tcPr>
          <w:p w14:paraId="6418E912" w14:textId="3A9227C4" w:rsidR="00176CBA" w:rsidRDefault="00275339" w:rsidP="00571C08">
            <w:pPr>
              <w:pStyle w:val="MDPI42tablebody"/>
              <w:spacing w:line="240" w:lineRule="auto"/>
            </w:pPr>
            <w:r>
              <w:t>-</w:t>
            </w:r>
          </w:p>
        </w:tc>
        <w:tc>
          <w:tcPr>
            <w:tcW w:w="1908" w:type="dxa"/>
            <w:vAlign w:val="center"/>
          </w:tcPr>
          <w:p w14:paraId="2AB2472F" w14:textId="5A9A823D" w:rsidR="00176CBA" w:rsidRDefault="00275339" w:rsidP="00571C08">
            <w:pPr>
              <w:pStyle w:val="MDPI42tablebody"/>
              <w:spacing w:line="240" w:lineRule="auto"/>
            </w:pPr>
            <w:r>
              <w:t>Desktop App</w:t>
            </w:r>
          </w:p>
        </w:tc>
      </w:tr>
      <w:tr w:rsidR="00277CAE" w:rsidRPr="00EF08AF" w14:paraId="66D2B159" w14:textId="77777777" w:rsidTr="00D6714D">
        <w:trPr>
          <w:trHeight w:val="290"/>
        </w:trPr>
        <w:tc>
          <w:tcPr>
            <w:tcW w:w="603" w:type="dxa"/>
            <w:shd w:val="clear" w:color="auto" w:fill="auto"/>
            <w:vAlign w:val="center"/>
          </w:tcPr>
          <w:p w14:paraId="1BF6F4BF" w14:textId="6A112164" w:rsidR="00277CAE" w:rsidRDefault="00277CAE" w:rsidP="00277CAE">
            <w:pPr>
              <w:pStyle w:val="MDPI42tablebody"/>
              <w:spacing w:line="240" w:lineRule="auto"/>
            </w:pPr>
            <w:r>
              <w:fldChar w:fldCharType="begin"/>
            </w:r>
            <w:r>
              <w:instrText xml:space="preserve"> ADDIN ZOTERO_ITEM CSL_CITATION {"citationID":"QHNBqLbU","properties":{"formattedCitation":"[54]","plainCitation":"[54]","noteIndex":0},"citationItems":[{"id":265,"uris":["http://zotero.org/users/11398818/items/89B29YFX"],"itemData":{"id":265,"type":"paper-conference","container-title":"2019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fldChar w:fldCharType="separate"/>
            </w:r>
            <w:r w:rsidRPr="00804386">
              <w:t>[54]</w:t>
            </w:r>
            <w:r>
              <w:fldChar w:fldCharType="end"/>
            </w:r>
          </w:p>
        </w:tc>
        <w:tc>
          <w:tcPr>
            <w:tcW w:w="1752" w:type="dxa"/>
            <w:shd w:val="clear" w:color="auto" w:fill="auto"/>
            <w:vAlign w:val="center"/>
          </w:tcPr>
          <w:p w14:paraId="6C17F656" w14:textId="210E2C77" w:rsidR="00277CAE" w:rsidRDefault="00537037" w:rsidP="00277CAE">
            <w:pPr>
              <w:pStyle w:val="MDPI42tablebody"/>
              <w:spacing w:line="240" w:lineRule="auto"/>
            </w:pPr>
            <w:r w:rsidRPr="00537037">
              <w:t xml:space="preserve">Pressure </w:t>
            </w:r>
            <w:r>
              <w:t>S</w:t>
            </w:r>
            <w:r w:rsidRPr="00537037">
              <w:t xml:space="preserve">ensors &amp; Ultrasonic </w:t>
            </w:r>
            <w:r w:rsidR="00CF6F77">
              <w:t>S</w:t>
            </w:r>
            <w:r w:rsidRPr="00537037">
              <w:t>ensor</w:t>
            </w:r>
          </w:p>
        </w:tc>
        <w:tc>
          <w:tcPr>
            <w:tcW w:w="1170" w:type="dxa"/>
            <w:shd w:val="clear" w:color="auto" w:fill="auto"/>
            <w:vAlign w:val="center"/>
          </w:tcPr>
          <w:p w14:paraId="6E522EDC" w14:textId="3EDAAE9F" w:rsidR="00277CAE" w:rsidRDefault="002301F9" w:rsidP="00277CAE">
            <w:pPr>
              <w:pStyle w:val="MDPI42tablebody"/>
              <w:spacing w:line="240" w:lineRule="auto"/>
            </w:pPr>
            <w:r>
              <w:t>15</w:t>
            </w:r>
          </w:p>
        </w:tc>
        <w:tc>
          <w:tcPr>
            <w:tcW w:w="2160" w:type="dxa"/>
            <w:vAlign w:val="center"/>
          </w:tcPr>
          <w:p w14:paraId="61DCA43B" w14:textId="1F63A754" w:rsidR="00277CAE" w:rsidRDefault="00277CAE" w:rsidP="00277CAE">
            <w:pPr>
              <w:pStyle w:val="MDPI42tablebody"/>
              <w:spacing w:line="240" w:lineRule="auto"/>
            </w:pPr>
            <w:r>
              <w:t xml:space="preserve">CNN &amp; </w:t>
            </w:r>
            <w:proofErr w:type="spellStart"/>
            <w:r>
              <w:t>LBCNet</w:t>
            </w:r>
            <w:proofErr w:type="spellEnd"/>
          </w:p>
        </w:tc>
        <w:tc>
          <w:tcPr>
            <w:tcW w:w="990" w:type="dxa"/>
            <w:vAlign w:val="center"/>
          </w:tcPr>
          <w:p w14:paraId="68956471" w14:textId="5AB991DE" w:rsidR="00277CAE" w:rsidRDefault="002301F9" w:rsidP="00277CAE">
            <w:pPr>
              <w:pStyle w:val="MDPI42tablebody"/>
              <w:spacing w:line="240" w:lineRule="auto"/>
            </w:pPr>
            <w:r>
              <w:t>96%</w:t>
            </w:r>
          </w:p>
        </w:tc>
        <w:tc>
          <w:tcPr>
            <w:tcW w:w="1908" w:type="dxa"/>
            <w:vAlign w:val="center"/>
          </w:tcPr>
          <w:p w14:paraId="463B2A4D" w14:textId="2E761EB0" w:rsidR="00277CAE" w:rsidRDefault="00277CAE" w:rsidP="00277CAE">
            <w:pPr>
              <w:pStyle w:val="MDPI42tablebody"/>
              <w:spacing w:line="240" w:lineRule="auto"/>
            </w:pPr>
            <w:r>
              <w:t>Mobile App</w:t>
            </w:r>
          </w:p>
        </w:tc>
      </w:tr>
      <w:tr w:rsidR="002301F9" w:rsidRPr="00EF08AF" w14:paraId="75441C1C" w14:textId="77777777" w:rsidTr="00D6714D">
        <w:trPr>
          <w:trHeight w:val="290"/>
        </w:trPr>
        <w:tc>
          <w:tcPr>
            <w:tcW w:w="603" w:type="dxa"/>
            <w:shd w:val="clear" w:color="auto" w:fill="auto"/>
            <w:vAlign w:val="center"/>
          </w:tcPr>
          <w:p w14:paraId="47CF7096" w14:textId="14329D9E" w:rsidR="002301F9" w:rsidRDefault="0042250C" w:rsidP="00277CAE">
            <w:pPr>
              <w:pStyle w:val="MDPI42tablebody"/>
              <w:spacing w:line="240" w:lineRule="auto"/>
            </w:pPr>
            <w:r>
              <w:fldChar w:fldCharType="begin"/>
            </w:r>
            <w:r>
              <w:instrText xml:space="preserve"> ADDIN ZOTERO_ITEM CSL_CITATION {"citationID":"V5dzElWY","properties":{"formattedCitation":"[55]","plainCitation":"[55]","noteIndex":0},"citationItems":[{"id":272,"uris":["http://zotero.org/users/11398818/items/7ANKQUF4"],"itemData":{"id":272,"type":"article-journal","abstract":"We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Pr="0042250C">
              <w:t>[55]</w:t>
            </w:r>
            <w:r>
              <w:fldChar w:fldCharType="end"/>
            </w:r>
          </w:p>
        </w:tc>
        <w:tc>
          <w:tcPr>
            <w:tcW w:w="1752" w:type="dxa"/>
            <w:shd w:val="clear" w:color="auto" w:fill="auto"/>
            <w:vAlign w:val="center"/>
          </w:tcPr>
          <w:p w14:paraId="7C1EF4AB" w14:textId="06B46DF9" w:rsidR="002301F9" w:rsidRPr="002301F9" w:rsidRDefault="0042250C" w:rsidP="00277CAE">
            <w:pPr>
              <w:pStyle w:val="MDPI42tablebody"/>
              <w:spacing w:line="240" w:lineRule="auto"/>
            </w:pPr>
            <w:r>
              <w:t>Pressure Sensor</w:t>
            </w:r>
          </w:p>
        </w:tc>
        <w:tc>
          <w:tcPr>
            <w:tcW w:w="1170" w:type="dxa"/>
            <w:shd w:val="clear" w:color="auto" w:fill="auto"/>
            <w:vAlign w:val="center"/>
          </w:tcPr>
          <w:p w14:paraId="4A9D490B" w14:textId="361555CC" w:rsidR="002301F9" w:rsidRDefault="0042250C" w:rsidP="00277CAE">
            <w:pPr>
              <w:pStyle w:val="MDPI42tablebody"/>
              <w:spacing w:line="240" w:lineRule="auto"/>
            </w:pPr>
            <w:r>
              <w:t>15</w:t>
            </w:r>
          </w:p>
        </w:tc>
        <w:tc>
          <w:tcPr>
            <w:tcW w:w="2160" w:type="dxa"/>
            <w:vAlign w:val="center"/>
          </w:tcPr>
          <w:p w14:paraId="0F080DD4" w14:textId="0A4EDB00" w:rsidR="002301F9" w:rsidRDefault="0042250C" w:rsidP="00277CAE">
            <w:pPr>
              <w:pStyle w:val="MDPI42tablebody"/>
              <w:spacing w:line="240" w:lineRule="auto"/>
            </w:pPr>
            <w:r>
              <w:t>RF</w:t>
            </w:r>
          </w:p>
        </w:tc>
        <w:tc>
          <w:tcPr>
            <w:tcW w:w="990" w:type="dxa"/>
            <w:vAlign w:val="center"/>
          </w:tcPr>
          <w:p w14:paraId="430747E5" w14:textId="4240AF16" w:rsidR="002301F9" w:rsidRDefault="0042250C" w:rsidP="00277CAE">
            <w:pPr>
              <w:pStyle w:val="MDPI42tablebody"/>
              <w:spacing w:line="240" w:lineRule="auto"/>
            </w:pPr>
            <w:r>
              <w:t>98.82%</w:t>
            </w:r>
          </w:p>
        </w:tc>
        <w:tc>
          <w:tcPr>
            <w:tcW w:w="1908" w:type="dxa"/>
            <w:vAlign w:val="center"/>
          </w:tcPr>
          <w:p w14:paraId="095DF9C8" w14:textId="096D5B9E" w:rsidR="002301F9" w:rsidRDefault="0042250C" w:rsidP="00277CAE">
            <w:pPr>
              <w:pStyle w:val="MDPI42tablebody"/>
              <w:spacing w:line="240" w:lineRule="auto"/>
            </w:pPr>
            <w:r>
              <w:t>Mobile App</w:t>
            </w:r>
            <w:r w:rsidR="00D6714D">
              <w:t xml:space="preserve"> &amp; Haptic Feedback</w:t>
            </w:r>
            <w:r>
              <w:t xml:space="preserve"> </w:t>
            </w:r>
          </w:p>
        </w:tc>
      </w:tr>
      <w:tr w:rsidR="009A35EA" w:rsidRPr="00EF08AF" w14:paraId="2EAAA4C9" w14:textId="77777777" w:rsidTr="00D6714D">
        <w:trPr>
          <w:trHeight w:val="290"/>
        </w:trPr>
        <w:tc>
          <w:tcPr>
            <w:tcW w:w="603" w:type="dxa"/>
            <w:shd w:val="clear" w:color="auto" w:fill="auto"/>
            <w:vAlign w:val="center"/>
          </w:tcPr>
          <w:p w14:paraId="2731D78B" w14:textId="2B9A3290" w:rsidR="009A35EA" w:rsidRDefault="00F61DCC" w:rsidP="00277CAE">
            <w:pPr>
              <w:pStyle w:val="MDPI42tablebody"/>
              <w:spacing w:line="240" w:lineRule="auto"/>
            </w:pPr>
            <w:r>
              <w:fldChar w:fldCharType="begin"/>
            </w:r>
            <w:r w:rsidR="004E0AE3">
              <w:instrText xml:space="preserve"> ADDIN ZOTERO_ITEM CSL_CITATION {"citationID":"BD7wkl4j","properties":{"formattedCitation":"[56]","plainCitation":"[56]","noteIndex":0},"citationItems":[{"id":318,"uris":["http://zotero.org/users/11398818/items/I4X3N9TS"],"itemData":{"id":318,"type":"article-journal","container-title":"IEEE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fldChar w:fldCharType="separate"/>
            </w:r>
            <w:r w:rsidR="004E0AE3" w:rsidRPr="004E0AE3">
              <w:t>[56]</w:t>
            </w:r>
            <w:r>
              <w:fldChar w:fldCharType="end"/>
            </w:r>
          </w:p>
        </w:tc>
        <w:tc>
          <w:tcPr>
            <w:tcW w:w="1752" w:type="dxa"/>
            <w:shd w:val="clear" w:color="auto" w:fill="auto"/>
            <w:vAlign w:val="center"/>
          </w:tcPr>
          <w:p w14:paraId="3E26B5EE" w14:textId="0A6F2C0F" w:rsidR="009A35EA" w:rsidRDefault="00601237" w:rsidP="00277CAE">
            <w:pPr>
              <w:pStyle w:val="MDPI42tablebody"/>
              <w:spacing w:line="240" w:lineRule="auto"/>
            </w:pPr>
            <w:r>
              <w:t>Pressure Sensor</w:t>
            </w:r>
          </w:p>
        </w:tc>
        <w:tc>
          <w:tcPr>
            <w:tcW w:w="1170" w:type="dxa"/>
            <w:shd w:val="clear" w:color="auto" w:fill="auto"/>
            <w:vAlign w:val="center"/>
          </w:tcPr>
          <w:p w14:paraId="6E1E3B68" w14:textId="2F8BD44C" w:rsidR="009A35EA" w:rsidRDefault="00CF6F77" w:rsidP="00277CAE">
            <w:pPr>
              <w:pStyle w:val="MDPI42tablebody"/>
              <w:spacing w:line="240" w:lineRule="auto"/>
            </w:pPr>
            <w:r>
              <w:t>6</w:t>
            </w:r>
          </w:p>
        </w:tc>
        <w:tc>
          <w:tcPr>
            <w:tcW w:w="2160" w:type="dxa"/>
            <w:vAlign w:val="center"/>
          </w:tcPr>
          <w:p w14:paraId="18D9FDB8" w14:textId="36F6F6C6" w:rsidR="009A35EA" w:rsidRDefault="00F61DCC" w:rsidP="00277CAE">
            <w:pPr>
              <w:pStyle w:val="MDPI42tablebody"/>
              <w:spacing w:line="240" w:lineRule="auto"/>
            </w:pPr>
            <w:r>
              <w:t>K</w:t>
            </w:r>
            <w:r w:rsidR="00F96E71">
              <w:t>-</w:t>
            </w:r>
            <w:r>
              <w:t>Fold</w:t>
            </w:r>
          </w:p>
        </w:tc>
        <w:tc>
          <w:tcPr>
            <w:tcW w:w="990" w:type="dxa"/>
            <w:vAlign w:val="center"/>
          </w:tcPr>
          <w:p w14:paraId="7DE735E9" w14:textId="214357CB" w:rsidR="009A35EA" w:rsidRDefault="00CF6F77" w:rsidP="00277CAE">
            <w:pPr>
              <w:pStyle w:val="MDPI42tablebody"/>
              <w:spacing w:line="240" w:lineRule="auto"/>
            </w:pPr>
            <w:r>
              <w:t>95%</w:t>
            </w:r>
          </w:p>
        </w:tc>
        <w:tc>
          <w:tcPr>
            <w:tcW w:w="1908" w:type="dxa"/>
            <w:vAlign w:val="center"/>
          </w:tcPr>
          <w:p w14:paraId="2A0C2315" w14:textId="494123C1" w:rsidR="009A35EA" w:rsidRDefault="00F61DCC" w:rsidP="00277CAE">
            <w:pPr>
              <w:pStyle w:val="MDPI42tablebody"/>
              <w:spacing w:line="240" w:lineRule="auto"/>
            </w:pPr>
            <w:r>
              <w:t>Desktop App</w:t>
            </w:r>
          </w:p>
        </w:tc>
      </w:tr>
    </w:tbl>
    <w:p w14:paraId="48499E08" w14:textId="5B0B53D3" w:rsidR="00D30503" w:rsidRPr="0026124F" w:rsidRDefault="00D30503" w:rsidP="007614A5">
      <w:pPr>
        <w:pStyle w:val="MDPI21heading1"/>
        <w:rPr>
          <w:lang w:val="en-GB"/>
        </w:rPr>
      </w:pPr>
      <w:r w:rsidRPr="0026124F">
        <w:rPr>
          <w:lang w:val="en-GB"/>
        </w:rPr>
        <w:t xml:space="preserve">3. Sitting </w:t>
      </w:r>
      <w:r w:rsidR="00BC6142" w:rsidRPr="0026124F">
        <w:rPr>
          <w:lang w:val="en-GB"/>
        </w:rPr>
        <w:t>Posture Selection</w:t>
      </w:r>
    </w:p>
    <w:p w14:paraId="5633DAF0" w14:textId="3CFF3F26" w:rsidR="00D30503" w:rsidRPr="00621204" w:rsidRDefault="00D30503" w:rsidP="008A612B">
      <w:pPr>
        <w:pStyle w:val="MDPI31text"/>
        <w:rPr>
          <w:lang w:val="en-GB"/>
        </w:rPr>
      </w:pPr>
      <w:r w:rsidRPr="0026124F">
        <w:rPr>
          <w:lang w:val="en-GB"/>
        </w:rPr>
        <w:t>The concept of an</w:t>
      </w:r>
      <w:r w:rsidR="005C10E8" w:rsidRPr="0026124F">
        <w:rPr>
          <w:lang w:val="en-GB"/>
        </w:rPr>
        <w:t xml:space="preserve"> “</w:t>
      </w:r>
      <w:r w:rsidRPr="0026124F">
        <w:rPr>
          <w:lang w:val="en-GB"/>
        </w:rPr>
        <w:t>ideal</w:t>
      </w:r>
      <w:r w:rsidR="005C10E8" w:rsidRPr="0026124F">
        <w:rPr>
          <w:lang w:val="en-GB"/>
        </w:rPr>
        <w:t>”</w:t>
      </w:r>
      <w:r w:rsidRPr="0026124F">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26124F">
        <w:rPr>
          <w:lang w:val="en-GB"/>
        </w:rPr>
        <w:t>professionals’</w:t>
      </w:r>
      <w:r w:rsidRPr="0026124F">
        <w:rPr>
          <w:lang w:val="en-GB"/>
        </w:rPr>
        <w:t xml:space="preserve"> advocates for an upright lordotic spinal position, the inherent variability in spinal anatomy across individuals challenges the notion of a one-size-fits-all </w:t>
      </w:r>
      <w:r w:rsidR="005C10E8" w:rsidRPr="0026124F">
        <w:rPr>
          <w:lang w:val="en-GB"/>
        </w:rPr>
        <w:t>“</w:t>
      </w:r>
      <w:r w:rsidRPr="0026124F">
        <w:rPr>
          <w:lang w:val="en-GB"/>
        </w:rPr>
        <w:t>correct</w:t>
      </w:r>
      <w:r w:rsidR="005C10E8" w:rsidRPr="0026124F">
        <w:rPr>
          <w:lang w:val="en-GB"/>
        </w:rPr>
        <w:t>”</w:t>
      </w:r>
      <w:r w:rsidRPr="0026124F">
        <w:rPr>
          <w:lang w:val="en-GB"/>
        </w:rPr>
        <w:t xml:space="preserve"> posture</w:t>
      </w:r>
      <w:r w:rsidR="0033254D" w:rsidRPr="0026124F">
        <w:rPr>
          <w:lang w:val="en-GB"/>
        </w:rPr>
        <w:t xml:space="preserve"> </w:t>
      </w:r>
      <w:r w:rsidR="0033254D" w:rsidRPr="0026124F">
        <w:rPr>
          <w:lang w:val="en-GB"/>
        </w:rPr>
        <w:fldChar w:fldCharType="begin"/>
      </w:r>
      <w:r w:rsidR="004E0AE3">
        <w:rPr>
          <w:lang w:val="en-GB"/>
        </w:rPr>
        <w:instrText xml:space="preserve"> ADDIN ZOTERO_ITEM CSL_CITATION {"citationID":"a2TopFBI","properties":{"formattedCitation":"[57]","plainCitation":"[57]","noteIndex":0},"citationItems":[{"id":297,"uris":["http://zotero.org/users/11398818/items/PM3FV4A3"],"itemData":{"id":297,"type":"article-journal","container-title":"Journal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26124F">
        <w:rPr>
          <w:lang w:val="en-GB"/>
        </w:rPr>
        <w:fldChar w:fldCharType="separate"/>
      </w:r>
      <w:r w:rsidR="004E0AE3" w:rsidRPr="004E0AE3">
        <w:t>[57]</w:t>
      </w:r>
      <w:r w:rsidR="0033254D" w:rsidRPr="0026124F">
        <w:rPr>
          <w:lang w:val="en-GB"/>
        </w:rPr>
        <w:fldChar w:fldCharType="end"/>
      </w:r>
      <w:r w:rsidRPr="0026124F">
        <w:rPr>
          <w:lang w:val="en-GB"/>
        </w:rPr>
        <w:t xml:space="preserve">. Biomechanical research has shed light on the consequences of various sitting positions on spinal alignment and muscle engagement, emphasizing the musculoskeletal stress induced by inadequate postures </w:t>
      </w:r>
      <w:r w:rsidR="00EB0804" w:rsidRPr="0026124F">
        <w:rPr>
          <w:lang w:val="en-GB"/>
        </w:rPr>
        <w:fldChar w:fldCharType="begin"/>
      </w:r>
      <w:r w:rsidR="004E0AE3">
        <w:rPr>
          <w:lang w:val="en-GB"/>
        </w:rPr>
        <w:instrText xml:space="preserve"> ADDIN ZOTERO_ITEM CSL_CITATION {"citationID":"myvxZtVq","properties":{"formattedCitation":"[58\\uc0\\u8211{}60]","plainCitation":"[58–60]","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26124F">
        <w:rPr>
          <w:lang w:val="en-GB"/>
        </w:rPr>
        <w:fldChar w:fldCharType="separate"/>
      </w:r>
      <w:r w:rsidR="004E0AE3" w:rsidRPr="004E0AE3">
        <w:t>[58–60]</w:t>
      </w:r>
      <w:r w:rsidR="00EB0804" w:rsidRPr="0026124F">
        <w:rPr>
          <w:lang w:val="en-GB"/>
        </w:rPr>
        <w:fldChar w:fldCharType="end"/>
      </w:r>
      <w:r w:rsidR="00E158DF" w:rsidRPr="0026124F">
        <w:rPr>
          <w:lang w:val="en-GB"/>
        </w:rPr>
        <w:t xml:space="preserve">. </w:t>
      </w:r>
      <w:r w:rsidRPr="0026124F">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w:t>
      </w:r>
      <w:proofErr w:type="spellStart"/>
      <w:r w:rsidRPr="0026124F">
        <w:rPr>
          <w:lang w:val="en-GB"/>
        </w:rPr>
        <w:t>Korakakis</w:t>
      </w:r>
      <w:proofErr w:type="spellEnd"/>
      <w:r w:rsidRPr="0026124F">
        <w:rPr>
          <w:lang w:val="en-GB"/>
        </w:rPr>
        <w:t xml:space="preserve"> et al. </w:t>
      </w:r>
      <w:r w:rsidR="00EB0804" w:rsidRPr="0026124F">
        <w:rPr>
          <w:lang w:val="en-GB"/>
        </w:rPr>
        <w:fldChar w:fldCharType="begin"/>
      </w:r>
      <w:r w:rsidR="004E0AE3">
        <w:rPr>
          <w:lang w:val="en-GB"/>
        </w:rPr>
        <w:instrText xml:space="preserve"> ADDIN ZOTERO_ITEM CSL_CITATION {"citationID":"MxnEb2Ei","properties":{"formattedCitation":"[58]","plainCitation":"[58]","noteIndex":0},"citationItems":[{"id":298,"uris":["http://zotero.org/users/11398818/items/PX682NWF"],"itemData":{"id":298,"type":"article-journal","container-title":"Musculoskeletal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26124F">
        <w:rPr>
          <w:lang w:val="en-GB"/>
        </w:rPr>
        <w:fldChar w:fldCharType="separate"/>
      </w:r>
      <w:r w:rsidR="004E0AE3" w:rsidRPr="004E0AE3">
        <w:t>[58]</w:t>
      </w:r>
      <w:r w:rsidR="00EB0804" w:rsidRPr="0026124F">
        <w:rPr>
          <w:lang w:val="en-GB"/>
        </w:rPr>
        <w:fldChar w:fldCharType="end"/>
      </w:r>
      <w:r w:rsidRPr="0026124F">
        <w:rPr>
          <w:lang w:val="en-GB"/>
        </w:rPr>
        <w:t xml:space="preserve"> underscored the absence of conclusive medical evidence associating any particular sitting posture with enhanced health benefits, further complicating the pursuit of an optimal sitting strategy. </w:t>
      </w:r>
      <w:r w:rsidRPr="005A63CA">
        <w:rPr>
          <w:lang w:val="en-GB"/>
        </w:rPr>
        <w:t xml:space="preserve">Figure </w:t>
      </w:r>
      <w:r w:rsidR="008E0CD0" w:rsidRPr="005A63CA">
        <w:rPr>
          <w:lang w:val="en-GB"/>
        </w:rPr>
        <w:t>2</w:t>
      </w:r>
      <w:r w:rsidRPr="005A63CA">
        <w:rPr>
          <w:lang w:val="en-GB"/>
        </w:rPr>
        <w:t xml:space="preserve"> presents 20 sitting postures detected by smart sensing chair systems as reported in the literature</w:t>
      </w:r>
      <w:r w:rsidRPr="0026124F">
        <w:rPr>
          <w:lang w:val="en-GB"/>
        </w:rPr>
        <w:t xml:space="preserve">, with the relative prevalence of each posture depicted through a pie chart. This pie chart quantifies the percentage of review papers that have investigated each specific posture, </w:t>
      </w:r>
      <w:r w:rsidRPr="0026124F">
        <w:rPr>
          <w:lang w:val="en-GB"/>
        </w:rPr>
        <w:lastRenderedPageBreak/>
        <w:t xml:space="preserve">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26124F">
        <w:rPr>
          <w:lang w:val="en-GB"/>
        </w:rPr>
        <w:t>chairs</w:t>
      </w:r>
      <w:r w:rsidRPr="0026124F">
        <w:rPr>
          <w:lang w:val="en-GB"/>
        </w:rPr>
        <w:t xml:space="preserve"> include</w:t>
      </w:r>
      <w:r w:rsidR="00FE7E1C" w:rsidRPr="0026124F">
        <w:rPr>
          <w:lang w:val="en-GB"/>
        </w:rPr>
        <w:t>:</w:t>
      </w:r>
      <w:r w:rsidRPr="0026124F">
        <w:rPr>
          <w:lang w:val="en-GB"/>
        </w:rPr>
        <w:t xml:space="preserve"> 1. Upright sitting with backrest, 2. Leaning forward </w:t>
      </w:r>
      <w:r w:rsidR="00DB04FA" w:rsidRPr="0026124F">
        <w:rPr>
          <w:lang w:val="en-GB"/>
        </w:rPr>
        <w:t xml:space="preserve">without </w:t>
      </w:r>
      <w:r w:rsidRPr="0026124F">
        <w:rPr>
          <w:lang w:val="en-GB"/>
        </w:rPr>
        <w:t>backrest (slouching)</w:t>
      </w:r>
      <w:r w:rsidR="00DB04FA" w:rsidRPr="0026124F">
        <w:rPr>
          <w:lang w:val="en-GB"/>
        </w:rPr>
        <w:t>,</w:t>
      </w:r>
      <w:r w:rsidRPr="0026124F">
        <w:rPr>
          <w:lang w:val="en-GB"/>
        </w:rPr>
        <w:t xml:space="preserve"> </w:t>
      </w:r>
      <w:r w:rsidR="00DB04FA" w:rsidRPr="0026124F">
        <w:rPr>
          <w:lang w:val="en-GB"/>
        </w:rPr>
        <w:t>3</w:t>
      </w:r>
      <w:r w:rsidRPr="0026124F">
        <w:rPr>
          <w:lang w:val="en-GB"/>
        </w:rPr>
        <w:t xml:space="preserve">. Leaning </w:t>
      </w:r>
      <w:r w:rsidR="00296685" w:rsidRPr="0026124F">
        <w:rPr>
          <w:lang w:val="en-GB"/>
        </w:rPr>
        <w:t>left</w:t>
      </w:r>
      <w:r w:rsidR="00DB04FA" w:rsidRPr="0026124F">
        <w:rPr>
          <w:lang w:val="en-GB"/>
        </w:rPr>
        <w:t>,</w:t>
      </w:r>
      <w:r w:rsidRPr="0026124F">
        <w:rPr>
          <w:lang w:val="en-GB"/>
        </w:rPr>
        <w:t xml:space="preserve"> </w:t>
      </w:r>
      <w:r w:rsidR="00DB04FA" w:rsidRPr="0026124F">
        <w:rPr>
          <w:lang w:val="en-GB"/>
        </w:rPr>
        <w:t>4</w:t>
      </w:r>
      <w:r w:rsidRPr="0026124F">
        <w:rPr>
          <w:lang w:val="en-GB"/>
        </w:rPr>
        <w:t xml:space="preserve">. Leaning </w:t>
      </w:r>
      <w:r w:rsidR="00296685" w:rsidRPr="0026124F">
        <w:rPr>
          <w:lang w:val="en-GB"/>
        </w:rPr>
        <w:t>right</w:t>
      </w:r>
      <w:r w:rsidR="00FE7E1C" w:rsidRPr="0026124F">
        <w:rPr>
          <w:lang w:val="en-GB"/>
        </w:rPr>
        <w:t>,</w:t>
      </w:r>
      <w:r w:rsidR="007E3AF8" w:rsidRPr="0026124F">
        <w:rPr>
          <w:lang w:val="en-GB"/>
        </w:rPr>
        <w:t xml:space="preserve"> and</w:t>
      </w:r>
      <w:r w:rsidRPr="0026124F">
        <w:rPr>
          <w:lang w:val="en-GB"/>
        </w:rPr>
        <w:t xml:space="preserve"> </w:t>
      </w:r>
      <w:r w:rsidR="00FE7E1C" w:rsidRPr="0026124F">
        <w:rPr>
          <w:lang w:val="en-GB"/>
        </w:rPr>
        <w:t>5</w:t>
      </w:r>
      <w:r w:rsidR="00DB04FA" w:rsidRPr="0026124F">
        <w:rPr>
          <w:lang w:val="en-GB"/>
        </w:rPr>
        <w:t xml:space="preserve">. Leaning </w:t>
      </w:r>
      <w:r w:rsidR="00FE7E1C" w:rsidRPr="0026124F">
        <w:rPr>
          <w:lang w:val="en-GB"/>
        </w:rPr>
        <w:t>back</w:t>
      </w:r>
      <w:r w:rsidR="007E3AF8" w:rsidRPr="0026124F">
        <w:rPr>
          <w:lang w:val="en-GB"/>
        </w:rPr>
        <w:t>,</w:t>
      </w:r>
      <w:r w:rsidR="00FE7E1C" w:rsidRPr="0026124F">
        <w:rPr>
          <w:lang w:val="en-GB"/>
        </w:rPr>
        <w:t xml:space="preserve"> reported by </w:t>
      </w:r>
      <w:proofErr w:type="gramStart"/>
      <w:r w:rsidR="00FE7E1C" w:rsidRPr="0026124F">
        <w:rPr>
          <w:lang w:val="en-GB"/>
        </w:rPr>
        <w:t>the majority of</w:t>
      </w:r>
      <w:proofErr w:type="gramEnd"/>
      <w:r w:rsidR="00FE7E1C" w:rsidRPr="0026124F">
        <w:rPr>
          <w:lang w:val="en-GB"/>
        </w:rPr>
        <w:t xml:space="preserve"> studies.</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26"/>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lastRenderedPageBreak/>
        <w:t xml:space="preserve">4. </w:t>
      </w:r>
      <w:r w:rsidR="00AE7196" w:rsidRPr="00621204">
        <w:rPr>
          <w:shd w:val="clear" w:color="auto" w:fill="FFFFFF"/>
          <w:lang w:val="en-GB"/>
        </w:rPr>
        <w:t>Technologies Used in Smart Sensing Chairs</w:t>
      </w:r>
    </w:p>
    <w:p w14:paraId="455238CC" w14:textId="5C13F1B0"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w:t>
      </w:r>
      <w:r w:rsidR="00712919">
        <w:rPr>
          <w:noProof w:val="0"/>
          <w:shd w:val="clear" w:color="auto" w:fill="FFFFFF"/>
          <w:lang w:val="en-GB"/>
        </w:rPr>
        <w:t>y</w:t>
      </w:r>
    </w:p>
    <w:p w14:paraId="4AB24425" w14:textId="556A0794" w:rsidR="0006671A" w:rsidRPr="00890C14" w:rsidRDefault="007C0F86" w:rsidP="00890C14">
      <w:pPr>
        <w:pStyle w:val="MDPI31text"/>
        <w:rPr>
          <w:shd w:val="clear" w:color="auto" w:fill="FFFFFF"/>
          <w:lang w:val="en-GB"/>
        </w:rPr>
      </w:pPr>
      <w:r w:rsidRPr="00296685">
        <w:rPr>
          <w:color w:val="auto"/>
          <w:shd w:val="clear" w:color="auto" w:fill="FFFFFF"/>
          <w:lang w:val="en-GB"/>
        </w:rPr>
        <w:t xml:space="preserve">Currently, </w:t>
      </w:r>
      <w:r w:rsidR="008F244C" w:rsidRPr="00296685">
        <w:rPr>
          <w:color w:val="auto"/>
          <w:shd w:val="clear" w:color="auto" w:fill="FFFFFF"/>
          <w:lang w:val="en-GB"/>
        </w:rPr>
        <w:t xml:space="preserve">there are </w:t>
      </w:r>
      <w:r w:rsidR="00DA6788" w:rsidRPr="00296685">
        <w:rPr>
          <w:color w:val="auto"/>
          <w:shd w:val="clear" w:color="auto" w:fill="FFFFFF"/>
          <w:lang w:val="en-GB"/>
        </w:rPr>
        <w:t>several</w:t>
      </w:r>
      <w:r w:rsidR="00B36850" w:rsidRPr="00296685">
        <w:rPr>
          <w:color w:val="auto"/>
          <w:shd w:val="clear" w:color="auto" w:fill="FFFFFF"/>
          <w:lang w:val="en-GB"/>
        </w:rPr>
        <w:t xml:space="preserve"> </w:t>
      </w:r>
      <w:r w:rsidR="006F7EDC" w:rsidRPr="00296685">
        <w:rPr>
          <w:color w:val="auto"/>
          <w:shd w:val="clear" w:color="auto" w:fill="FFFFFF"/>
          <w:lang w:val="en-GB"/>
        </w:rPr>
        <w:t>types of sensors</w:t>
      </w:r>
      <w:r w:rsidR="00876C75" w:rsidRPr="00296685">
        <w:rPr>
          <w:color w:val="auto"/>
          <w:shd w:val="clear" w:color="auto" w:fill="FFFFFF"/>
          <w:lang w:val="en-GB"/>
        </w:rPr>
        <w:t xml:space="preserve"> being </w:t>
      </w:r>
      <w:r w:rsidR="006F7EDC" w:rsidRPr="00296685">
        <w:rPr>
          <w:color w:val="auto"/>
          <w:shd w:val="clear" w:color="auto" w:fill="FFFFFF"/>
          <w:lang w:val="en-GB"/>
        </w:rPr>
        <w:t>used</w:t>
      </w:r>
      <w:r w:rsidR="006C29CF" w:rsidRPr="00296685">
        <w:rPr>
          <w:color w:val="auto"/>
          <w:shd w:val="clear" w:color="auto" w:fill="FFFFFF"/>
          <w:lang w:val="en-GB"/>
        </w:rPr>
        <w:t xml:space="preserve"> </w:t>
      </w:r>
      <w:r w:rsidR="00C266BD" w:rsidRPr="00296685">
        <w:rPr>
          <w:color w:val="auto"/>
          <w:shd w:val="clear" w:color="auto" w:fill="FFFFFF"/>
          <w:lang w:val="en-GB"/>
        </w:rPr>
        <w:t>in the development of</w:t>
      </w:r>
      <w:r w:rsidR="006C29CF" w:rsidRPr="00296685">
        <w:rPr>
          <w:color w:val="auto"/>
          <w:shd w:val="clear" w:color="auto" w:fill="FFFFFF"/>
          <w:lang w:val="en-GB"/>
        </w:rPr>
        <w:t xml:space="preserve"> smart sensing chairs</w:t>
      </w:r>
      <w:r w:rsidRPr="00296685">
        <w:rPr>
          <w:color w:val="auto"/>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w:t>
      </w:r>
      <w:r w:rsidR="00280A54" w:rsidRPr="005A63CA">
        <w:rPr>
          <w:shd w:val="clear" w:color="auto" w:fill="FFFFFF"/>
          <w:lang w:val="en-GB"/>
        </w:rPr>
        <w:t>researcher</w:t>
      </w:r>
      <w:r w:rsidR="00524DCF" w:rsidRPr="005A63CA">
        <w:rPr>
          <w:shd w:val="clear" w:color="auto" w:fill="FFFFFF"/>
          <w:lang w:val="en-GB"/>
        </w:rPr>
        <w:t>s</w:t>
      </w:r>
      <w:r w:rsidR="00280A54" w:rsidRPr="005A63CA">
        <w:rPr>
          <w:shd w:val="clear" w:color="auto" w:fill="FFFFFF"/>
          <w:lang w:val="en-GB"/>
        </w:rPr>
        <w:t xml:space="preserve"> </w:t>
      </w:r>
      <w:r w:rsidR="00FF0DD6" w:rsidRPr="005A63CA">
        <w:rPr>
          <w:shd w:val="clear" w:color="auto" w:fill="FFFFFF"/>
          <w:lang w:val="en-GB"/>
        </w:rPr>
        <w:t>in the classification</w:t>
      </w:r>
      <w:r w:rsidR="00FF0DD6" w:rsidRPr="00621204">
        <w:rPr>
          <w:shd w:val="clear" w:color="auto" w:fill="FFFFFF"/>
          <w:lang w:val="en-GB"/>
        </w:rPr>
        <w:t xml:space="preserve">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27">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30BAE2BF"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w:t>
      </w:r>
      <w:r w:rsidR="005A63CA" w:rsidRPr="00AB287C">
        <w:rPr>
          <w:lang w:val="en-GB"/>
        </w:rPr>
        <w:t xml:space="preserve">These sensors work by varying their output </w:t>
      </w:r>
      <w:r w:rsidR="005A63CA" w:rsidRPr="00171630">
        <w:rPr>
          <w:lang w:val="en-GB"/>
        </w:rPr>
        <w:t>resistance in response to the pressure exerted on them.</w:t>
      </w:r>
      <w:r w:rsidRPr="00171630">
        <w:rPr>
          <w:lang w:val="en-GB"/>
        </w:rPr>
        <w:t xml:space="preserve"> A FSR sensor</w:t>
      </w:r>
      <w:r w:rsidR="0023538D" w:rsidRPr="00171630">
        <w:rPr>
          <w:lang w:val="en-GB"/>
        </w:rPr>
        <w:t>, shown in Figure 4,</w:t>
      </w:r>
      <w:r w:rsidRPr="00621204">
        <w:rPr>
          <w:lang w:val="en-GB"/>
        </w:rPr>
        <w:t xml:space="preserve"> is typically composed of a conductive polymer-based material that is integrated between </w:t>
      </w:r>
      <w:r w:rsidRPr="005A63CA">
        <w:rPr>
          <w:lang w:val="en-GB"/>
        </w:rPr>
        <w:t xml:space="preserve">2 metal electrodes </w:t>
      </w:r>
      <w:r w:rsidRPr="005A63CA">
        <w:rPr>
          <w:lang w:val="en-GB"/>
        </w:rPr>
        <w:fldChar w:fldCharType="begin"/>
      </w:r>
      <w:r w:rsidR="004E0AE3">
        <w:rPr>
          <w:lang w:val="en-GB"/>
        </w:rPr>
        <w:instrText xml:space="preserve"> ADDIN ZOTERO_ITEM CSL_CITATION {"citationID":"cDTzZTA4","properties":{"formattedCitation":"[59]","plainCitation":"[59]","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5A63CA">
        <w:rPr>
          <w:lang w:val="en-GB"/>
        </w:rPr>
        <w:fldChar w:fldCharType="separate"/>
      </w:r>
      <w:r w:rsidR="004E0AE3" w:rsidRPr="004E0AE3">
        <w:t>[59]</w:t>
      </w:r>
      <w:r w:rsidRPr="005A63CA">
        <w:rPr>
          <w:lang w:val="en-GB"/>
        </w:rPr>
        <w:fldChar w:fldCharType="end"/>
      </w:r>
      <w:r w:rsidRPr="005A63CA">
        <w:rPr>
          <w:lang w:val="en-GB"/>
        </w:rPr>
        <w:t>.</w:t>
      </w:r>
      <w:r w:rsidR="007F106B" w:rsidRPr="005A63CA">
        <w:rPr>
          <w:lang w:val="en-GB"/>
        </w:rPr>
        <w:t xml:space="preserve"> T</w:t>
      </w:r>
      <w:r w:rsidRPr="005A63CA">
        <w:rPr>
          <w:lang w:val="en-GB"/>
        </w:rPr>
        <w:t>h</w:t>
      </w:r>
      <w:r w:rsidR="007F106B" w:rsidRPr="005A63CA">
        <w:rPr>
          <w:lang w:val="en-GB"/>
        </w:rPr>
        <w:t>is</w:t>
      </w:r>
      <w:r w:rsidRPr="005A63CA">
        <w:rPr>
          <w:lang w:val="en-GB"/>
        </w:rPr>
        <w:t xml:space="preserve"> conductive material changes in resistivity as more direct pressure are applied on the sensor’s z-axis. FSR sensors are also known to be very cost-effective and have been utilized in various fields ranging from robotics to medical applications </w:t>
      </w:r>
      <w:r w:rsidRPr="005A63CA">
        <w:rPr>
          <w:lang w:val="en-GB"/>
        </w:rPr>
        <w:fldChar w:fldCharType="begin"/>
      </w:r>
      <w:r w:rsidR="004E0AE3">
        <w:rPr>
          <w:lang w:val="en-GB"/>
        </w:rPr>
        <w:instrText xml:space="preserve"> ADDIN ZOTERO_ITEM CSL_CITATION {"citationID":"DDCecVAC","properties":{"formattedCitation":"[60]","plainCitation":"[60]","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5A63CA">
        <w:rPr>
          <w:lang w:val="en-GB"/>
        </w:rPr>
        <w:fldChar w:fldCharType="separate"/>
      </w:r>
      <w:r w:rsidR="004E0AE3" w:rsidRPr="004E0AE3">
        <w:t>[60]</w:t>
      </w:r>
      <w:r w:rsidRPr="005A63CA">
        <w:rPr>
          <w:lang w:val="en-GB"/>
        </w:rPr>
        <w:fldChar w:fldCharType="end"/>
      </w:r>
      <w:r w:rsidRPr="005A63CA">
        <w:rPr>
          <w:lang w:val="en-GB"/>
        </w:rPr>
        <w:t xml:space="preserve">. However, the main limitation seen with these sensors is that it can be susceptible to drift errors which can negatively affect the accuracy of its readings. </w:t>
      </w:r>
      <w:r w:rsidR="00E61F97" w:rsidRPr="005A63CA">
        <w:rPr>
          <w:lang w:val="en-GB"/>
        </w:rPr>
        <w:t>D</w:t>
      </w:r>
      <w:r w:rsidRPr="005A63CA">
        <w:rPr>
          <w:lang w:val="en-GB"/>
        </w:rPr>
        <w:t xml:space="preserve">ifferent methods such as </w:t>
      </w:r>
      <w:r w:rsidR="00E61F97" w:rsidRPr="005A63CA">
        <w:rPr>
          <w:lang w:val="en-GB"/>
        </w:rPr>
        <w:t xml:space="preserve">periodical </w:t>
      </w:r>
      <w:r w:rsidRPr="005A63CA">
        <w:rPr>
          <w:lang w:val="en-GB"/>
        </w:rPr>
        <w:t xml:space="preserve">sensor calibration and other advanced force computing techniques </w:t>
      </w:r>
      <w:r w:rsidR="00E61F97" w:rsidRPr="005A63CA">
        <w:rPr>
          <w:lang w:val="en-GB"/>
        </w:rPr>
        <w:t>are able to</w:t>
      </w:r>
      <w:r w:rsidRPr="005A63CA">
        <w:rPr>
          <w:lang w:val="en-GB"/>
        </w:rPr>
        <w:t xml:space="preserve"> mitigate this issue </w:t>
      </w:r>
      <w:r w:rsidRPr="005A63CA">
        <w:rPr>
          <w:lang w:val="en-GB"/>
        </w:rPr>
        <w:fldChar w:fldCharType="begin"/>
      </w:r>
      <w:r w:rsidR="004E0AE3">
        <w:rPr>
          <w:lang w:val="en-GB"/>
        </w:rPr>
        <w:instrText xml:space="preserve"> ADDIN ZOTERO_ITEM CSL_CITATION {"citationID":"VzA8Enwr","properties":{"formattedCitation":"[61]","plainCitation":"[61]","noteIndex":0},"citationItems":[{"id":295,"uris":["http://zotero.org/users/11398818/items/MX9B2Q7X"],"itemData":{"id":295,"type":"article-journal","container-title":"Sensing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5A63CA">
        <w:rPr>
          <w:lang w:val="en-GB"/>
        </w:rPr>
        <w:fldChar w:fldCharType="separate"/>
      </w:r>
      <w:r w:rsidR="004E0AE3" w:rsidRPr="004E0AE3">
        <w:t>[61]</w:t>
      </w:r>
      <w:r w:rsidRPr="005A63CA">
        <w:rPr>
          <w:lang w:val="en-GB"/>
        </w:rPr>
        <w:fldChar w:fldCharType="end"/>
      </w:r>
      <w:r w:rsidRPr="005A63CA">
        <w:rPr>
          <w:lang w:val="en-GB"/>
        </w:rPr>
        <w:t xml:space="preserve">. </w:t>
      </w:r>
      <w:r w:rsidR="00B12F80" w:rsidRPr="005A63CA">
        <w:rPr>
          <w:lang w:val="en-GB"/>
        </w:rPr>
        <w:t xml:space="preserve">Listed in </w:t>
      </w:r>
      <w:r w:rsidR="00390333" w:rsidRPr="005A63CA">
        <w:rPr>
          <w:lang w:val="en-GB"/>
        </w:rPr>
        <w:t>Table</w:t>
      </w:r>
      <w:r w:rsidR="00B12F80" w:rsidRPr="005A63CA">
        <w:rPr>
          <w:lang w:val="en-GB"/>
        </w:rPr>
        <w:t xml:space="preserve"> </w:t>
      </w:r>
      <w:r w:rsidR="00B71EC1">
        <w:rPr>
          <w:lang w:val="en-GB"/>
        </w:rPr>
        <w:t>4</w:t>
      </w:r>
      <w:r w:rsidR="00B12F80" w:rsidRPr="005A63CA">
        <w:rPr>
          <w:lang w:val="en-GB"/>
        </w:rPr>
        <w:t xml:space="preserve"> are some of the commercially available FSR sensors as well as </w:t>
      </w:r>
      <w:r w:rsidR="002F2A28" w:rsidRPr="005A63CA">
        <w:rPr>
          <w:lang w:val="en-GB"/>
        </w:rPr>
        <w:t>some of</w:t>
      </w:r>
      <w:r w:rsidR="00B12F80" w:rsidRPr="005A63CA">
        <w:rPr>
          <w:lang w:val="en-GB"/>
        </w:rPr>
        <w:t xml:space="preserve"> its technical</w:t>
      </w:r>
      <w:r w:rsidR="00B12F80" w:rsidRPr="00621204">
        <w:rPr>
          <w:lang w:val="en-GB"/>
        </w:rPr>
        <w:t xml:space="preserve">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28"/>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29"/>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4E1C7B6D"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4E0AE3">
        <w:rPr>
          <w:lang w:val="en-GB"/>
        </w:rPr>
        <w:instrText xml:space="preserve"> ADDIN ZOTERO_ITEM CSL_CITATION {"citationID":"wVEa3pUb","properties":{"formattedCitation":"[62]","plainCitation":"[62]","noteIndex":0},"citationItems":[{"id":296,"uris":["http://zotero.org/users/11398818/items/7NMJRHN2"],"itemData":{"id":296,"type":"document","title":"Ohmite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4E0AE3" w:rsidRPr="004E0AE3">
        <w:t>[62]</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4E0AE3">
        <w:rPr>
          <w:color w:val="auto"/>
          <w:lang w:val="en-GB"/>
        </w:rPr>
        <w:instrText xml:space="preserve"> ADDIN ZOTERO_ITEM CSL_CITATION {"citationID":"zbrlHwQ0","properties":{"formattedCitation":"[62]","plainCitation":"[62]","noteIndex":0},"citationItems":[{"id":296,"uris":["http://zotero.org/users/11398818/items/7NMJRHN2"],"itemData":{"id":296,"type":"document","title":"Ohmite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4E0AE3" w:rsidRPr="004E0AE3">
        <w:t>[62]</w:t>
      </w:r>
      <w:r w:rsidRPr="00621204">
        <w:rPr>
          <w:color w:val="auto"/>
          <w:lang w:val="en-GB"/>
        </w:rPr>
        <w:fldChar w:fldCharType="end"/>
      </w:r>
      <w:r w:rsidRPr="00621204">
        <w:rPr>
          <w:color w:val="auto"/>
          <w:lang w:val="en-GB"/>
        </w:rPr>
        <w:t>.</w:t>
      </w:r>
    </w:p>
    <w:p w14:paraId="33384DF2" w14:textId="519270A1" w:rsidR="00156BE9" w:rsidRPr="00621204" w:rsidRDefault="00156BE9" w:rsidP="00156BE9">
      <w:pPr>
        <w:pStyle w:val="MDPI41tablecaption"/>
        <w:rPr>
          <w:color w:val="auto"/>
          <w:lang w:val="en-GB"/>
        </w:rPr>
      </w:pPr>
      <w:r w:rsidRPr="00621204">
        <w:rPr>
          <w:b/>
          <w:color w:val="auto"/>
          <w:lang w:val="en-GB"/>
        </w:rPr>
        <w:t xml:space="preserve">Table </w:t>
      </w:r>
      <w:r w:rsidR="00B71EC1">
        <w:rPr>
          <w:b/>
          <w:color w:val="auto"/>
          <w:lang w:val="en-GB"/>
        </w:rPr>
        <w:t>4</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67635F49"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4E0AE3">
              <w:rPr>
                <w:color w:val="auto"/>
                <w:lang w:val="en-GB"/>
              </w:rPr>
              <w:instrText xml:space="preserve"> ADDIN ZOTERO_ITEM CSL_CITATION {"citationID":"PxcFKsZ6","properties":{"formattedCitation":"[63]","plainCitation":"[63]","noteIndex":0},"citationItems":[{"id":299,"uris":["http://zotero.org/users/11398818/items/C6DUHLS3"],"itemData":{"id":299,"type":"document","title":"FSR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4E0AE3" w:rsidRPr="004E0AE3">
              <w:t>[63]</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56C2BDDB"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4E0AE3">
              <w:rPr>
                <w:color w:val="auto"/>
                <w:lang w:val="en-GB"/>
              </w:rPr>
              <w:instrText xml:space="preserve"> ADDIN ZOTERO_ITEM CSL_CITATION {"citationID":"z47tbJsK","properties":{"formattedCitation":"[64]","plainCitation":"[64]","noteIndex":0},"citationItems":[{"id":300,"uris":["http://zotero.org/users/11398818/items/7YLRWDPN"],"itemData":{"id":300,"type":"document","title":"FSR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4E0AE3" w:rsidRPr="004E0AE3">
              <w:t>[64]</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0814F9FA"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4E0AE3">
              <w:rPr>
                <w:color w:val="auto"/>
                <w:lang w:val="en-GB"/>
              </w:rPr>
              <w:instrText xml:space="preserve"> ADDIN ZOTERO_ITEM CSL_CITATION {"citationID":"9XtN6rve","properties":{"formattedCitation":"[62]","plainCitation":"[62]","noteIndex":0},"citationItems":[{"id":296,"uris":["http://zotero.org/users/11398818/items/7NMJRHN2"],"itemData":{"id":296,"type":"document","title":"Ohmite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4E0AE3" w:rsidRPr="004E0AE3">
              <w:t>[62]</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proofErr w:type="spellStart"/>
            <w:r w:rsidRPr="00621204">
              <w:rPr>
                <w:color w:val="auto"/>
                <w:lang w:val="en-GB"/>
              </w:rPr>
              <w:t>Ohmite</w:t>
            </w:r>
            <w:proofErr w:type="spellEnd"/>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2CE11473" w:rsidR="00E52229" w:rsidRPr="00621204" w:rsidRDefault="00E52229" w:rsidP="00E52229">
      <w:pPr>
        <w:pStyle w:val="MDPI31text"/>
        <w:rPr>
          <w:lang w:val="en-GB"/>
        </w:rPr>
      </w:pPr>
      <w:r w:rsidRPr="005A63CA">
        <w:rPr>
          <w:lang w:val="en-GB"/>
        </w:rPr>
        <w:t xml:space="preserve">A textile-based pressure sensor is </w:t>
      </w:r>
      <w:r w:rsidR="007F7AF7" w:rsidRPr="005A63CA">
        <w:rPr>
          <w:lang w:val="en-GB"/>
        </w:rPr>
        <w:t>generally</w:t>
      </w:r>
      <w:r w:rsidR="005A4752" w:rsidRPr="005A63CA">
        <w:rPr>
          <w:lang w:val="en-GB"/>
        </w:rPr>
        <w:t xml:space="preserve"> </w:t>
      </w:r>
      <w:r w:rsidRPr="005A63CA">
        <w:rPr>
          <w:lang w:val="en-GB"/>
        </w:rPr>
        <w:t>composed of a soft fabric-based material</w:t>
      </w:r>
      <w:r w:rsidR="002A23F5" w:rsidRPr="005A63CA">
        <w:rPr>
          <w:lang w:val="en-GB"/>
        </w:rPr>
        <w:t xml:space="preserve"> which </w:t>
      </w:r>
      <w:r w:rsidRPr="005A63CA">
        <w:rPr>
          <w:lang w:val="en-GB"/>
        </w:rPr>
        <w:t xml:space="preserve">consists of a conductive thread pattern placed over a dielectric material that serves as a substrate between the threads </w:t>
      </w:r>
      <w:r w:rsidR="002B006B" w:rsidRPr="005A63CA">
        <w:rPr>
          <w:lang w:val="en-GB"/>
        </w:rPr>
        <w:fldChar w:fldCharType="begin"/>
      </w:r>
      <w:r w:rsidR="004E0AE3">
        <w:rPr>
          <w:lang w:val="en-GB"/>
        </w:rPr>
        <w:instrText xml:space="preserve"> ADDIN ZOTERO_ITEM CSL_CITATION {"citationID":"Vs1DCs3F","properties":{"formattedCitation":"[65]","plainCitation":"[65]","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5A63CA">
        <w:rPr>
          <w:lang w:val="en-GB"/>
        </w:rPr>
        <w:fldChar w:fldCharType="separate"/>
      </w:r>
      <w:r w:rsidR="004E0AE3" w:rsidRPr="004E0AE3">
        <w:t>[65]</w:t>
      </w:r>
      <w:r w:rsidR="002B006B" w:rsidRPr="005A63CA">
        <w:rPr>
          <w:lang w:val="en-GB"/>
        </w:rPr>
        <w:fldChar w:fldCharType="end"/>
      </w:r>
      <w:r w:rsidRPr="005A63CA">
        <w:rPr>
          <w:lang w:val="en-GB"/>
        </w:rPr>
        <w:t xml:space="preserve">. Figure </w:t>
      </w:r>
      <w:r w:rsidR="00CD5673" w:rsidRPr="005A63CA">
        <w:rPr>
          <w:lang w:val="en-GB"/>
        </w:rPr>
        <w:t>5</w:t>
      </w:r>
      <w:r w:rsidR="00D36F83" w:rsidRPr="005A63CA">
        <w:rPr>
          <w:lang w:val="en-GB"/>
        </w:rPr>
        <w:t>a</w:t>
      </w:r>
      <w:r w:rsidRPr="005A63CA">
        <w:rPr>
          <w:lang w:val="en-GB"/>
        </w:rPr>
        <w:t xml:space="preserve"> </w:t>
      </w:r>
      <w:r w:rsidR="002A23F5" w:rsidRPr="005A63CA">
        <w:rPr>
          <w:lang w:val="en-GB"/>
        </w:rPr>
        <w:t>visualises</w:t>
      </w:r>
      <w:r w:rsidRPr="005A63CA">
        <w:rPr>
          <w:lang w:val="en-GB"/>
        </w:rPr>
        <w:t xml:space="preserve"> an example of how each layer within</w:t>
      </w:r>
      <w:r w:rsidRPr="00621204">
        <w:rPr>
          <w:lang w:val="en-GB"/>
        </w:rPr>
        <w:t xml:space="preserve">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31"/>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6C7D44E4" w:rsidR="00E52229" w:rsidRPr="0042750D" w:rsidRDefault="00E52229" w:rsidP="00E52229">
      <w:pPr>
        <w:pStyle w:val="MDPI51figurecaption"/>
        <w:ind w:left="2968"/>
        <w:rPr>
          <w:color w:val="auto"/>
          <w:lang w:val="en-GB"/>
        </w:rPr>
      </w:pPr>
      <w:r w:rsidRPr="005A63CA">
        <w:rPr>
          <w:b/>
          <w:bCs/>
          <w:color w:val="auto"/>
          <w:lang w:val="en-GB"/>
        </w:rPr>
        <w:t xml:space="preserve">Figure </w:t>
      </w:r>
      <w:r w:rsidR="00CD5673" w:rsidRPr="005A63CA">
        <w:rPr>
          <w:b/>
          <w:bCs/>
          <w:color w:val="auto"/>
          <w:lang w:val="en-GB"/>
        </w:rPr>
        <w:t>5</w:t>
      </w:r>
      <w:r w:rsidRPr="005A63CA">
        <w:rPr>
          <w:color w:val="auto"/>
          <w:lang w:val="en-GB"/>
        </w:rPr>
        <w:t>. Textile Pressure Sensor (a) Textile Pressure Sensor composition</w:t>
      </w:r>
      <w:r w:rsidR="00BA6DB9">
        <w:rPr>
          <w:color w:val="auto"/>
          <w:lang w:val="en-GB"/>
        </w:rPr>
        <w:t>.</w:t>
      </w:r>
      <w:r w:rsidR="00DA649D" w:rsidRPr="005A63CA">
        <w:rPr>
          <w:color w:val="auto"/>
          <w:lang w:val="en-GB"/>
        </w:rPr>
        <w:t xml:space="preserve"> Reproduced with </w:t>
      </w:r>
      <w:r w:rsidR="009705C5" w:rsidRPr="005A63CA">
        <w:rPr>
          <w:color w:val="auto"/>
          <w:lang w:val="en-GB"/>
        </w:rPr>
        <w:t xml:space="preserve">permission </w:t>
      </w:r>
      <w:r w:rsidR="008409CE" w:rsidRPr="005A63CA">
        <w:rPr>
          <w:color w:val="auto"/>
          <w:lang w:val="en-GB"/>
        </w:rPr>
        <w:fldChar w:fldCharType="begin"/>
      </w:r>
      <w:r w:rsidR="004E0AE3">
        <w:rPr>
          <w:color w:val="auto"/>
          <w:lang w:val="en-GB"/>
        </w:rPr>
        <w:instrText xml:space="preserve"> ADDIN ZOTERO_ITEM CSL_CITATION {"citationID":"XVIR1Aoj","properties":{"formattedCitation":"[65]","plainCitation":"[65]","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5A63CA">
        <w:rPr>
          <w:color w:val="auto"/>
          <w:lang w:val="en-GB"/>
        </w:rPr>
        <w:fldChar w:fldCharType="separate"/>
      </w:r>
      <w:r w:rsidR="004E0AE3" w:rsidRPr="004E0AE3">
        <w:t>[65]</w:t>
      </w:r>
      <w:r w:rsidR="008409CE" w:rsidRPr="005A63CA">
        <w:rPr>
          <w:color w:val="auto"/>
          <w:lang w:val="en-GB"/>
        </w:rPr>
        <w:fldChar w:fldCharType="end"/>
      </w:r>
      <w:r w:rsidR="00C62140" w:rsidRPr="005A63CA">
        <w:rPr>
          <w:color w:val="auto"/>
          <w:lang w:val="en-GB"/>
        </w:rPr>
        <w:t>.</w:t>
      </w:r>
      <w:r w:rsidR="00BA6DB9">
        <w:rPr>
          <w:color w:val="auto"/>
          <w:lang w:val="en-GB"/>
        </w:rPr>
        <w:t xml:space="preserve"> </w:t>
      </w:r>
      <w:r w:rsidRPr="005A63CA">
        <w:rPr>
          <w:color w:val="auto"/>
          <w:lang w:val="en-GB"/>
        </w:rPr>
        <w:t xml:space="preserve">(b) </w:t>
      </w:r>
      <w:proofErr w:type="spellStart"/>
      <w:r w:rsidRPr="005A63CA">
        <w:rPr>
          <w:color w:val="auto"/>
          <w:lang w:val="en-GB"/>
        </w:rPr>
        <w:t>PreCaTex</w:t>
      </w:r>
      <w:proofErr w:type="spellEnd"/>
      <w:r w:rsidRPr="005A63CA">
        <w:rPr>
          <w:color w:val="auto"/>
          <w:lang w:val="en-GB"/>
        </w:rPr>
        <w:t xml:space="preserve"> </w:t>
      </w:r>
      <w:r w:rsidR="0076058A" w:rsidRPr="005A63CA">
        <w:rPr>
          <w:color w:val="auto"/>
          <w:lang w:val="en-GB"/>
        </w:rPr>
        <w:t xml:space="preserve">textile </w:t>
      </w:r>
      <w:r w:rsidRPr="005A63CA">
        <w:rPr>
          <w:color w:val="auto"/>
          <w:lang w:val="en-GB"/>
        </w:rPr>
        <w:t>sensor</w:t>
      </w:r>
      <w:r w:rsidR="00BA6DB9">
        <w:rPr>
          <w:color w:val="auto"/>
          <w:lang w:val="en-GB"/>
        </w:rPr>
        <w:t>.</w:t>
      </w:r>
      <w:r w:rsidR="0051664E" w:rsidRPr="005A63CA">
        <w:rPr>
          <w:color w:val="auto"/>
          <w:lang w:val="en-GB"/>
        </w:rPr>
        <w:t xml:space="preserve"> Reproduced with Permission </w:t>
      </w:r>
      <w:r w:rsidR="008409CE" w:rsidRPr="005A63CA">
        <w:rPr>
          <w:color w:val="auto"/>
          <w:lang w:val="en-GB"/>
        </w:rPr>
        <w:fldChar w:fldCharType="begin"/>
      </w:r>
      <w:r w:rsidR="00392173">
        <w:rPr>
          <w:color w:val="auto"/>
          <w:lang w:val="en-GB"/>
        </w:rPr>
        <w:instrText xml:space="preserve"> ADDIN ZOTERO_ITEM CSL_CITATION {"citationID":"YOCu0rkU","properties":{"formattedCitation":"[26]","plainCitation":"[26]","noteIndex":0},"citationItems":[{"id":153,"uris":["http://zotero.org/users/11398818/items/NETFL3DX"],"itemData":{"id":153,"type":"article-journal","abstract":"In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5A63CA">
        <w:rPr>
          <w:color w:val="auto"/>
          <w:lang w:val="en-GB"/>
        </w:rPr>
        <w:fldChar w:fldCharType="separate"/>
      </w:r>
      <w:r w:rsidR="00392173" w:rsidRPr="00392173">
        <w:t>[26]</w:t>
      </w:r>
      <w:r w:rsidR="008409CE" w:rsidRPr="005A63CA">
        <w:rPr>
          <w:color w:val="auto"/>
          <w:lang w:val="en-GB"/>
        </w:rPr>
        <w:fldChar w:fldCharType="end"/>
      </w:r>
      <w:r w:rsidRPr="005A63CA">
        <w:rPr>
          <w:color w:val="auto"/>
          <w:lang w:val="en-GB"/>
        </w:rPr>
        <w:t>.</w:t>
      </w:r>
      <w:r w:rsidR="00895B71" w:rsidRPr="005A63CA">
        <w:rPr>
          <w:color w:val="auto"/>
          <w:lang w:val="en-GB"/>
        </w:rPr>
        <w:t xml:space="preserve"> </w:t>
      </w:r>
    </w:p>
    <w:p w14:paraId="776001F8" w14:textId="654CCEA1" w:rsidR="00EA3453" w:rsidRPr="00621204" w:rsidRDefault="00B1271D" w:rsidP="0076058A">
      <w:pPr>
        <w:pStyle w:val="MDPI31text"/>
        <w:rPr>
          <w:lang w:val="en-GB"/>
        </w:rPr>
      </w:pPr>
      <w:r w:rsidRPr="00621204">
        <w:rPr>
          <w:lang w:val="en-GB"/>
        </w:rPr>
        <w:lastRenderedPageBreak/>
        <w:t xml:space="preserve">There were a </w:t>
      </w:r>
      <w:r w:rsidR="00E52229" w:rsidRPr="005A63CA">
        <w:rPr>
          <w:lang w:val="en-GB"/>
        </w:rPr>
        <w:t xml:space="preserve">few research studies found </w:t>
      </w:r>
      <w:r w:rsidRPr="005A63CA">
        <w:rPr>
          <w:lang w:val="en-GB"/>
        </w:rPr>
        <w:t xml:space="preserve">that employed </w:t>
      </w:r>
      <w:r w:rsidR="00E52229" w:rsidRPr="005A63CA">
        <w:rPr>
          <w:lang w:val="en-GB"/>
        </w:rPr>
        <w:t xml:space="preserve">textile </w:t>
      </w:r>
      <w:r w:rsidRPr="005A63CA">
        <w:rPr>
          <w:lang w:val="en-GB"/>
        </w:rPr>
        <w:t xml:space="preserve">pressure </w:t>
      </w:r>
      <w:r w:rsidR="00E52229" w:rsidRPr="005A63CA">
        <w:rPr>
          <w:lang w:val="en-GB"/>
        </w:rPr>
        <w:t>sensors to classify sitting postures. One of which was Kim et al</w:t>
      </w:r>
      <w:r w:rsidR="008C4943" w:rsidRPr="005A63CA">
        <w:rPr>
          <w:lang w:val="en-GB"/>
        </w:rPr>
        <w:t>.</w:t>
      </w:r>
      <w:r w:rsidR="00E52229" w:rsidRPr="005A63CA">
        <w:rPr>
          <w:lang w:val="en-GB"/>
        </w:rPr>
        <w:t xml:space="preserve"> </w:t>
      </w:r>
      <w:r w:rsidR="009169CA" w:rsidRPr="005A63CA">
        <w:rPr>
          <w:lang w:val="en-GB"/>
        </w:rPr>
        <w:fldChar w:fldCharType="begin"/>
      </w:r>
      <w:r w:rsidR="001863F1">
        <w:rPr>
          <w:lang w:val="en-GB"/>
        </w:rPr>
        <w:instrText xml:space="preserve"> ADDIN ZOTERO_ITEM CSL_CITATION {"citationID":"kkraCpEO","properties":{"formattedCitation":"[32]","plainCitation":"[32]","noteIndex":0},"citationItems":[{"id":161,"uris":["http://zotero.org/users/11398818/items/JP76KCNB"],"itemData":{"id":161,"type":"article-journal","container-title":"Sensors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5A63CA">
        <w:rPr>
          <w:lang w:val="en-GB"/>
        </w:rPr>
        <w:fldChar w:fldCharType="separate"/>
      </w:r>
      <w:r w:rsidR="001863F1" w:rsidRPr="001863F1">
        <w:t>[32]</w:t>
      </w:r>
      <w:r w:rsidR="009169CA" w:rsidRPr="005A63CA">
        <w:rPr>
          <w:lang w:val="en-GB"/>
        </w:rPr>
        <w:fldChar w:fldCharType="end"/>
      </w:r>
      <w:r w:rsidR="009169CA" w:rsidRPr="005A63CA">
        <w:rPr>
          <w:lang w:val="en-GB"/>
        </w:rPr>
        <w:t xml:space="preserve"> </w:t>
      </w:r>
      <w:r w:rsidR="00E52229" w:rsidRPr="005A63CA">
        <w:rPr>
          <w:lang w:val="en-GB"/>
        </w:rPr>
        <w:t>who developed a washable textile pressure sensor and incorporated it into their chair system to classify 7 sitting postures using a decision</w:t>
      </w:r>
      <w:r w:rsidR="00CB7F96" w:rsidRPr="005A63CA">
        <w:rPr>
          <w:lang w:val="en-GB"/>
        </w:rPr>
        <w:t>-tree</w:t>
      </w:r>
      <w:r w:rsidR="00E52229" w:rsidRPr="005A63CA">
        <w:rPr>
          <w:lang w:val="en-GB"/>
        </w:rPr>
        <w:t xml:space="preserve"> algorithm. Another study proposed a “</w:t>
      </w:r>
      <w:proofErr w:type="spellStart"/>
      <w:r w:rsidR="00E52229" w:rsidRPr="005A63CA">
        <w:rPr>
          <w:lang w:val="en-GB"/>
        </w:rPr>
        <w:t>eCushion</w:t>
      </w:r>
      <w:proofErr w:type="spellEnd"/>
      <w:r w:rsidR="00E52229" w:rsidRPr="005A63CA">
        <w:rPr>
          <w:lang w:val="en-GB"/>
        </w:rPr>
        <w:t>” device</w:t>
      </w:r>
      <w:r w:rsidR="00EB315D" w:rsidRPr="005A63CA">
        <w:rPr>
          <w:lang w:val="en-GB"/>
        </w:rPr>
        <w:t xml:space="preserve"> which incorporated an “</w:t>
      </w:r>
      <w:proofErr w:type="spellStart"/>
      <w:r w:rsidR="00EB315D" w:rsidRPr="005A63CA">
        <w:rPr>
          <w:lang w:val="en-GB"/>
        </w:rPr>
        <w:t>eTextile</w:t>
      </w:r>
      <w:proofErr w:type="spellEnd"/>
      <w:r w:rsidR="00EB315D" w:rsidRPr="005A63CA">
        <w:rPr>
          <w:lang w:val="en-GB"/>
        </w:rPr>
        <w:t xml:space="preserve">” </w:t>
      </w:r>
      <w:r w:rsidR="00E52229" w:rsidRPr="005A63CA">
        <w:rPr>
          <w:lang w:val="en-GB"/>
        </w:rPr>
        <w:t xml:space="preserve">pressure </w:t>
      </w:r>
      <w:r w:rsidR="00EB315D" w:rsidRPr="005A63CA">
        <w:rPr>
          <w:lang w:val="en-GB"/>
        </w:rPr>
        <w:t xml:space="preserve">sensor </w:t>
      </w:r>
      <w:r w:rsidR="00E52229" w:rsidRPr="005A63CA">
        <w:rPr>
          <w:lang w:val="en-GB"/>
        </w:rPr>
        <w:t>array that</w:t>
      </w:r>
      <w:r w:rsidR="00CB7F96" w:rsidRPr="005A63CA">
        <w:rPr>
          <w:lang w:val="en-GB"/>
        </w:rPr>
        <w:t xml:space="preserve"> could</w:t>
      </w:r>
      <w:r w:rsidR="00E52229" w:rsidRPr="005A63CA">
        <w:rPr>
          <w:lang w:val="en-GB"/>
        </w:rPr>
        <w:t xml:space="preserve"> detect 7 different sitting postures at 85.9% accuracy </w:t>
      </w:r>
      <w:r w:rsidR="00AD5AAF" w:rsidRPr="005A63CA">
        <w:rPr>
          <w:lang w:val="en-GB"/>
        </w:rPr>
        <w:fldChar w:fldCharType="begin"/>
      </w:r>
      <w:r w:rsidR="00C02D9D">
        <w:rPr>
          <w:lang w:val="en-GB"/>
        </w:rPr>
        <w:instrText xml:space="preserve"> ADDIN ZOTERO_ITEM CSL_CITATION {"citationID":"ebD9Hc9X","properties":{"formattedCitation":"[52]","plainCitation":"[52]","noteIndex":0},"citationItems":[{"id":232,"uris":["http://zotero.org/users/11398818/items/ZMS5CAZB"],"itemData":{"id":232,"type":"article-journal","container-title":"IEEE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5A63CA">
        <w:rPr>
          <w:lang w:val="en-GB"/>
        </w:rPr>
        <w:fldChar w:fldCharType="separate"/>
      </w:r>
      <w:r w:rsidR="00C02D9D" w:rsidRPr="00C02D9D">
        <w:t>[52]</w:t>
      </w:r>
      <w:r w:rsidR="00AD5AAF" w:rsidRPr="005A63CA">
        <w:rPr>
          <w:lang w:val="en-GB"/>
        </w:rPr>
        <w:fldChar w:fldCharType="end"/>
      </w:r>
      <w:r w:rsidR="00E52229" w:rsidRPr="005A63CA">
        <w:rPr>
          <w:lang w:val="en-GB"/>
        </w:rPr>
        <w:t>. Additionally, Martínez-Estrada</w:t>
      </w:r>
      <w:r w:rsidR="008C4943" w:rsidRPr="005A63CA">
        <w:rPr>
          <w:lang w:val="en-GB"/>
        </w:rPr>
        <w:t xml:space="preserve"> </w:t>
      </w:r>
      <w:r w:rsidR="00E52229" w:rsidRPr="005A63CA">
        <w:rPr>
          <w:lang w:val="en-GB"/>
        </w:rPr>
        <w:t>et</w:t>
      </w:r>
      <w:r w:rsidR="008C4943" w:rsidRPr="005A63CA">
        <w:rPr>
          <w:lang w:val="en-GB"/>
        </w:rPr>
        <w:t xml:space="preserve"> </w:t>
      </w:r>
      <w:r w:rsidR="00E52229" w:rsidRPr="005A63CA">
        <w:rPr>
          <w:lang w:val="en-GB"/>
        </w:rPr>
        <w:t>al</w:t>
      </w:r>
      <w:r w:rsidR="008C4943" w:rsidRPr="005A63CA">
        <w:rPr>
          <w:lang w:val="en-GB"/>
        </w:rPr>
        <w:t>.</w:t>
      </w:r>
      <w:r w:rsidR="00E52229" w:rsidRPr="005A63CA">
        <w:rPr>
          <w:lang w:val="en-GB"/>
        </w:rPr>
        <w:t xml:space="preserve"> </w:t>
      </w:r>
      <w:r w:rsidR="00AD5AAF" w:rsidRPr="005A63CA">
        <w:rPr>
          <w:lang w:val="en-GB"/>
        </w:rPr>
        <w:fldChar w:fldCharType="begin"/>
      </w:r>
      <w:r w:rsidR="00392173">
        <w:rPr>
          <w:lang w:val="en-GB"/>
        </w:rPr>
        <w:instrText xml:space="preserve"> ADDIN ZOTERO_ITEM CSL_CITATION {"citationID":"SwJWfZ7b","properties":{"formattedCitation":"[26]","plainCitation":"[26]","noteIndex":0},"citationItems":[{"id":153,"uris":["http://zotero.org/users/11398818/items/NETFL3DX"],"itemData":{"id":153,"type":"article-journal","abstract":"In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5A63CA">
        <w:rPr>
          <w:lang w:val="en-GB"/>
        </w:rPr>
        <w:fldChar w:fldCharType="separate"/>
      </w:r>
      <w:r w:rsidR="00392173" w:rsidRPr="00392173">
        <w:t>[26]</w:t>
      </w:r>
      <w:r w:rsidR="00AD5AAF" w:rsidRPr="005A63CA">
        <w:rPr>
          <w:lang w:val="en-GB"/>
        </w:rPr>
        <w:fldChar w:fldCharType="end"/>
      </w:r>
      <w:r w:rsidR="00E52229" w:rsidRPr="005A63CA">
        <w:rPr>
          <w:lang w:val="en-GB"/>
        </w:rPr>
        <w:t xml:space="preserve"> developed</w:t>
      </w:r>
      <w:r w:rsidR="00A67D2B" w:rsidRPr="005A63CA">
        <w:rPr>
          <w:lang w:val="en-GB"/>
        </w:rPr>
        <w:t xml:space="preserve"> </w:t>
      </w:r>
      <w:r w:rsidR="00140094" w:rsidRPr="005A63CA">
        <w:rPr>
          <w:lang w:val="en-GB"/>
        </w:rPr>
        <w:t>10</w:t>
      </w:r>
      <w:r w:rsidR="0076058A" w:rsidRPr="005A63CA">
        <w:rPr>
          <w:lang w:val="en-GB"/>
        </w:rPr>
        <w:t xml:space="preserve"> detachable </w:t>
      </w:r>
      <w:r w:rsidR="00A67D2B" w:rsidRPr="005A63CA">
        <w:rPr>
          <w:lang w:val="en-GB"/>
        </w:rPr>
        <w:t>textile pressure sensor (</w:t>
      </w:r>
      <w:proofErr w:type="spellStart"/>
      <w:r w:rsidR="00A67D2B" w:rsidRPr="005A63CA">
        <w:rPr>
          <w:lang w:val="en-GB"/>
        </w:rPr>
        <w:t>PreCaTex</w:t>
      </w:r>
      <w:proofErr w:type="spellEnd"/>
      <w:r w:rsidR="00A67D2B" w:rsidRPr="005A63CA">
        <w:rPr>
          <w:lang w:val="en-GB"/>
        </w:rPr>
        <w:t>)</w:t>
      </w:r>
      <w:r w:rsidR="00E52229" w:rsidRPr="005A63CA">
        <w:rPr>
          <w:lang w:val="en-GB"/>
        </w:rPr>
        <w:t xml:space="preserve"> </w:t>
      </w:r>
      <w:r w:rsidR="00875266" w:rsidRPr="005A63CA">
        <w:rPr>
          <w:lang w:val="en-GB"/>
        </w:rPr>
        <w:t xml:space="preserve">(shown in Figure 5b) </w:t>
      </w:r>
      <w:r w:rsidR="00A67D2B" w:rsidRPr="005A63CA">
        <w:rPr>
          <w:lang w:val="en-GB"/>
        </w:rPr>
        <w:t xml:space="preserve">which were placed </w:t>
      </w:r>
      <w:r w:rsidR="00140094" w:rsidRPr="005A63CA">
        <w:rPr>
          <w:lang w:val="en-GB"/>
        </w:rPr>
        <w:t xml:space="preserve">at </w:t>
      </w:r>
      <w:r w:rsidR="00A67D2B" w:rsidRPr="005A63CA">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431443F1" w:rsidR="00D359E5" w:rsidRPr="00621204" w:rsidRDefault="00D359E5" w:rsidP="00842FA3">
      <w:pPr>
        <w:pStyle w:val="MDPI31text"/>
        <w:rPr>
          <w:lang w:val="en-GB"/>
        </w:rPr>
      </w:pPr>
      <w:r w:rsidRPr="005A63CA">
        <w:rPr>
          <w:lang w:val="en-GB"/>
        </w:rPr>
        <w:t xml:space="preserve">Load cells are another variation of force sensor which is used </w:t>
      </w:r>
      <w:r w:rsidR="00955603" w:rsidRPr="005A63CA">
        <w:rPr>
          <w:lang w:val="en-GB"/>
        </w:rPr>
        <w:t xml:space="preserve">among researchers in the </w:t>
      </w:r>
      <w:r w:rsidRPr="005A63CA">
        <w:rPr>
          <w:lang w:val="en-GB"/>
        </w:rPr>
        <w:t>monitor</w:t>
      </w:r>
      <w:r w:rsidR="00955603" w:rsidRPr="005A63CA">
        <w:rPr>
          <w:lang w:val="en-GB"/>
        </w:rPr>
        <w:t xml:space="preserve">ing of </w:t>
      </w:r>
      <w:r w:rsidRPr="005A63CA">
        <w:rPr>
          <w:lang w:val="en-GB"/>
        </w:rPr>
        <w:t xml:space="preserve">sitting postures. </w:t>
      </w:r>
      <w:r w:rsidR="00170A06" w:rsidRPr="005A63CA">
        <w:rPr>
          <w:lang w:val="en-GB"/>
        </w:rPr>
        <w:t>A load cell</w:t>
      </w:r>
      <w:r w:rsidRPr="005A63CA">
        <w:rPr>
          <w:lang w:val="en-GB"/>
        </w:rPr>
        <w:t xml:space="preserve"> sensor works by converting</w:t>
      </w:r>
      <w:r w:rsidR="00170A06" w:rsidRPr="005A63CA">
        <w:rPr>
          <w:lang w:val="en-GB"/>
        </w:rPr>
        <w:t xml:space="preserve"> applied</w:t>
      </w:r>
      <w:r w:rsidRPr="005A63CA">
        <w:rPr>
          <w:lang w:val="en-GB"/>
        </w:rPr>
        <w:t xml:space="preserve"> mechanical force</w:t>
      </w:r>
      <w:r w:rsidR="007340C0" w:rsidRPr="005A63CA">
        <w:rPr>
          <w:lang w:val="en-GB"/>
        </w:rPr>
        <w:t>s</w:t>
      </w:r>
      <w:r w:rsidRPr="005A63CA">
        <w:rPr>
          <w:lang w:val="en-GB"/>
        </w:rPr>
        <w:t xml:space="preserve"> into </w:t>
      </w:r>
      <w:r w:rsidR="00170A06" w:rsidRPr="005A63CA">
        <w:rPr>
          <w:lang w:val="en-GB"/>
        </w:rPr>
        <w:t xml:space="preserve">measurable </w:t>
      </w:r>
      <w:r w:rsidRPr="005A63CA">
        <w:rPr>
          <w:lang w:val="en-GB"/>
        </w:rPr>
        <w:t>digital signals which can be read by microcontrollers.</w:t>
      </w:r>
      <w:r w:rsidR="00842FA3" w:rsidRPr="005A63CA">
        <w:rPr>
          <w:lang w:val="en-GB"/>
        </w:rPr>
        <w:t xml:space="preserve"> T</w:t>
      </w:r>
      <w:r w:rsidR="00955603" w:rsidRPr="005A63CA">
        <w:rPr>
          <w:lang w:val="en-GB"/>
        </w:rPr>
        <w:t>here are different types of load cells</w:t>
      </w:r>
      <w:r w:rsidR="00842FA3" w:rsidRPr="005A63CA">
        <w:rPr>
          <w:lang w:val="en-GB"/>
        </w:rPr>
        <w:t xml:space="preserve"> being used</w:t>
      </w:r>
      <w:r w:rsidR="00955603" w:rsidRPr="005A63CA">
        <w:rPr>
          <w:lang w:val="en-GB"/>
        </w:rPr>
        <w:t xml:space="preserve"> such as strain gauge, piezoelectric, hydraulic, and capacitive load</w:t>
      </w:r>
      <w:r w:rsidR="00955603" w:rsidRPr="00621204">
        <w:rPr>
          <w:lang w:val="en-GB"/>
        </w:rPr>
        <w:t xml:space="preserve"> cells</w:t>
      </w:r>
      <w:r w:rsidR="00AE7F43" w:rsidRPr="00621204">
        <w:rPr>
          <w:lang w:val="en-GB"/>
        </w:rPr>
        <w:t xml:space="preserve"> </w:t>
      </w:r>
      <w:r w:rsidR="00AE7F43" w:rsidRPr="00621204">
        <w:rPr>
          <w:lang w:val="en-GB"/>
        </w:rPr>
        <w:fldChar w:fldCharType="begin"/>
      </w:r>
      <w:r w:rsidR="004E0AE3">
        <w:rPr>
          <w:lang w:val="en-GB"/>
        </w:rPr>
        <w:instrText xml:space="preserve"> ADDIN ZOTERO_ITEM CSL_CITATION {"citationID":"mxsxeitF","properties":{"formattedCitation":"[66]","plainCitation":"[66]","noteIndex":0},"citationItems":[{"id":302,"uris":["http://zotero.org/users/11398818/items/QLAMBXLT"],"itemData":{"id":302,"type":"article-journal","container-title":"Journal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4E0AE3" w:rsidRPr="004E0AE3">
        <w:t>[66]</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 xml:space="preserve">load cell sensors can be found in Table </w:t>
      </w:r>
      <w:r w:rsidR="00922E1B">
        <w:rPr>
          <w:lang w:val="en-GB"/>
        </w:rPr>
        <w:t>5</w:t>
      </w:r>
      <w:r w:rsidR="00310F53" w:rsidRPr="00621204">
        <w:rPr>
          <w:lang w:val="en-GB"/>
        </w:rPr>
        <w:t xml:space="preserve"> below.</w:t>
      </w:r>
    </w:p>
    <w:p w14:paraId="0DAAB873" w14:textId="763F9CF4" w:rsidR="0034017D" w:rsidRPr="00621204" w:rsidRDefault="0034017D" w:rsidP="0034017D">
      <w:pPr>
        <w:pStyle w:val="MDPI41tablecaption"/>
        <w:rPr>
          <w:color w:val="auto"/>
          <w:lang w:val="en-GB"/>
        </w:rPr>
      </w:pPr>
      <w:r w:rsidRPr="00621204">
        <w:rPr>
          <w:b/>
          <w:color w:val="auto"/>
          <w:lang w:val="en-GB"/>
        </w:rPr>
        <w:t xml:space="preserve">Table </w:t>
      </w:r>
      <w:r w:rsidR="00B71EC1">
        <w:rPr>
          <w:b/>
          <w:color w:val="auto"/>
          <w:lang w:val="en-GB"/>
        </w:rPr>
        <w:t>5</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5454E3D7"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4E0AE3">
              <w:rPr>
                <w:color w:val="auto"/>
                <w:lang w:val="en-GB"/>
              </w:rPr>
              <w:instrText xml:space="preserve"> ADDIN ZOTERO_ITEM CSL_CITATION {"citationID":"YOLQGZ48","properties":{"formattedCitation":"[63]","plainCitation":"[63]","noteIndex":0},"citationItems":[{"id":299,"uris":["http://zotero.org/users/11398818/items/C6DUHLS3"],"itemData":{"id":299,"type":"document","title":"FSR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4E0AE3" w:rsidRPr="004E0AE3">
              <w:t>[63]</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proofErr w:type="spellStart"/>
            <w:r w:rsidRPr="00621204">
              <w:rPr>
                <w:color w:val="auto"/>
                <w:lang w:val="en-GB"/>
              </w:rPr>
              <w:t>SparkFun</w:t>
            </w:r>
            <w:proofErr w:type="spellEnd"/>
            <w:r w:rsidRPr="00621204">
              <w:rPr>
                <w:color w:val="auto"/>
                <w:lang w:val="en-GB"/>
              </w:rPr>
              <w:t xml:space="preserve">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51031F69"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5C5387">
              <w:rPr>
                <w:color w:val="auto"/>
                <w:lang w:val="en-GB"/>
              </w:rPr>
              <w:instrText xml:space="preserve"> ADDIN ZOTERO_ITEM CSL_CITATION {"citationID":"0W6pp69n","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5C5387" w:rsidRPr="005C5387">
              <w:t>[31]</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4E4E2DDE"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proofErr w:type="spellStart"/>
      <w:r w:rsidRPr="00621204">
        <w:rPr>
          <w:lang w:val="en-GB"/>
        </w:rPr>
        <w:t>Roh</w:t>
      </w:r>
      <w:proofErr w:type="spellEnd"/>
      <w:r w:rsidRPr="00621204">
        <w:rPr>
          <w:lang w:val="en-GB"/>
        </w:rPr>
        <w:t xml:space="preserve"> et al. in 2018 </w:t>
      </w:r>
      <w:r w:rsidRPr="00621204">
        <w:rPr>
          <w:lang w:val="en-GB"/>
        </w:rPr>
        <w:fldChar w:fldCharType="begin"/>
      </w:r>
      <w:r w:rsidR="005C5387">
        <w:rPr>
          <w:lang w:val="en-GB"/>
        </w:rPr>
        <w:instrText xml:space="preserve"> ADDIN ZOTERO_ITEM CSL_CITATION {"citationID":"GKe7PrM7","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5C5387" w:rsidRPr="005C5387">
        <w:t>[31]</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556382">
        <w:rPr>
          <w:lang w:val="en-GB"/>
        </w:rPr>
        <w:instrText xml:space="preserve"> ADDIN ZOTERO_ITEM CSL_CITATION {"citationID":"gLgG9lFs","properties":{"formattedCitation":"[23]","plainCitation":"[23]","noteIndex":0},"citationItems":[{"id":145,"uris":["http://zotero.org/users/11398818/items/A9UVN24S"],"itemData":{"id":145,"type":"article-journal","abstract":"In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556382" w:rsidRPr="00556382">
        <w:t>[23]</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38F5F77F"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w:t>
      </w:r>
      <w:r w:rsidR="00FC6A52" w:rsidRPr="005A63CA">
        <w:rPr>
          <w:lang w:val="en-GB"/>
        </w:rPr>
        <w:t>multiple types of flex sensors in the mark</w:t>
      </w:r>
      <w:r w:rsidR="00216AD8" w:rsidRPr="005A63CA">
        <w:rPr>
          <w:lang w:val="en-GB"/>
        </w:rPr>
        <w:t xml:space="preserve">et, however </w:t>
      </w:r>
      <w:r w:rsidR="007C07E2" w:rsidRPr="005A63CA">
        <w:rPr>
          <w:lang w:val="en-GB"/>
        </w:rPr>
        <w:t xml:space="preserve">it is the </w:t>
      </w:r>
      <w:r w:rsidR="00216AD8" w:rsidRPr="005A63CA">
        <w:rPr>
          <w:lang w:val="en-GB"/>
        </w:rPr>
        <w:t>conductive ink-based flex sensor</w:t>
      </w:r>
      <w:r w:rsidR="007C07E2" w:rsidRPr="005A63CA">
        <w:rPr>
          <w:lang w:val="en-GB"/>
        </w:rPr>
        <w:t xml:space="preserve">s that are widely popular among robotics projects. </w:t>
      </w:r>
      <w:r w:rsidR="0007542D" w:rsidRPr="005A63CA">
        <w:rPr>
          <w:lang w:val="en-GB"/>
        </w:rPr>
        <w:t xml:space="preserve">These </w:t>
      </w:r>
      <w:r w:rsidR="007C07E2" w:rsidRPr="005A63CA">
        <w:rPr>
          <w:lang w:val="en-GB"/>
        </w:rPr>
        <w:t>f</w:t>
      </w:r>
      <w:r w:rsidR="00E51B10" w:rsidRPr="005A63CA">
        <w:rPr>
          <w:lang w:val="en-GB"/>
        </w:rPr>
        <w:t>lex sensors are</w:t>
      </w:r>
      <w:r w:rsidR="00FE75F8" w:rsidRPr="005A63CA">
        <w:rPr>
          <w:lang w:val="en-GB"/>
        </w:rPr>
        <w:t xml:space="preserve"> typically</w:t>
      </w:r>
      <w:r w:rsidR="00E51B10" w:rsidRPr="005A63CA">
        <w:rPr>
          <w:lang w:val="en-GB"/>
        </w:rPr>
        <w:t xml:space="preserve"> </w:t>
      </w:r>
      <w:r w:rsidR="00FF3D8B" w:rsidRPr="005A63CA">
        <w:rPr>
          <w:lang w:val="en-GB"/>
        </w:rPr>
        <w:t xml:space="preserve">composed of a </w:t>
      </w:r>
      <w:r w:rsidR="007065C2" w:rsidRPr="005A63CA">
        <w:rPr>
          <w:lang w:val="en-GB"/>
        </w:rPr>
        <w:t xml:space="preserve">flexible composite </w:t>
      </w:r>
      <w:r w:rsidR="00FE75F8" w:rsidRPr="005A63CA">
        <w:rPr>
          <w:lang w:val="en-GB"/>
        </w:rPr>
        <w:t>material</w:t>
      </w:r>
      <w:r w:rsidR="00606E7B" w:rsidRPr="005A63CA">
        <w:rPr>
          <w:lang w:val="en-GB"/>
        </w:rPr>
        <w:t xml:space="preserve"> </w:t>
      </w:r>
      <w:r w:rsidR="00666C69" w:rsidRPr="005A63CA">
        <w:rPr>
          <w:lang w:val="en-GB"/>
        </w:rPr>
        <w:t>that</w:t>
      </w:r>
      <w:r w:rsidR="009611F1" w:rsidRPr="005A63CA">
        <w:rPr>
          <w:lang w:val="en-GB"/>
        </w:rPr>
        <w:t xml:space="preserve"> has a conductive ink</w:t>
      </w:r>
      <w:r w:rsidR="00957D80" w:rsidRPr="005A63CA">
        <w:rPr>
          <w:lang w:val="en-GB"/>
        </w:rPr>
        <w:t xml:space="preserve"> material</w:t>
      </w:r>
      <w:r w:rsidR="009611F1" w:rsidRPr="005A63CA">
        <w:rPr>
          <w:lang w:val="en-GB"/>
        </w:rPr>
        <w:t xml:space="preserve"> </w:t>
      </w:r>
      <w:r w:rsidR="00666C69" w:rsidRPr="005A63CA">
        <w:rPr>
          <w:lang w:val="en-GB"/>
        </w:rPr>
        <w:t xml:space="preserve">which </w:t>
      </w:r>
      <w:r w:rsidR="009611F1" w:rsidRPr="005A63CA">
        <w:rPr>
          <w:lang w:val="en-GB"/>
        </w:rPr>
        <w:t xml:space="preserve">changes in resistance </w:t>
      </w:r>
      <w:r w:rsidR="009B2E14" w:rsidRPr="005A63CA">
        <w:rPr>
          <w:lang w:val="en-GB"/>
        </w:rPr>
        <w:t>as the sensor is being bent</w:t>
      </w:r>
      <w:r w:rsidR="00AC59CC" w:rsidRPr="005A63CA">
        <w:rPr>
          <w:lang w:val="en-GB"/>
        </w:rPr>
        <w:t xml:space="preserve"> </w:t>
      </w:r>
      <w:r w:rsidR="00AC59CC" w:rsidRPr="005A63CA">
        <w:rPr>
          <w:lang w:val="en-GB"/>
        </w:rPr>
        <w:fldChar w:fldCharType="begin"/>
      </w:r>
      <w:r w:rsidR="004E0AE3">
        <w:rPr>
          <w:lang w:val="en-GB"/>
        </w:rPr>
        <w:instrText xml:space="preserve"> ADDIN ZOTERO_ITEM CSL_CITATION {"citationID":"snQR9O3i","properties":{"formattedCitation":"[67]","plainCitation":"[67]","noteIndex":0},"citationItems":[{"id":252,"uris":["http://zotero.org/users/11398818/items/MMKV59DG"],"itemData":{"id":252,"type":"article-journal","abstract":"Flex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5A63CA">
        <w:rPr>
          <w:lang w:val="en-GB"/>
        </w:rPr>
        <w:fldChar w:fldCharType="separate"/>
      </w:r>
      <w:r w:rsidR="004E0AE3" w:rsidRPr="004E0AE3">
        <w:t>[67]</w:t>
      </w:r>
      <w:r w:rsidR="00AC59CC" w:rsidRPr="005A63CA">
        <w:rPr>
          <w:lang w:val="en-GB"/>
        </w:rPr>
        <w:fldChar w:fldCharType="end"/>
      </w:r>
      <w:r w:rsidR="009B2E14" w:rsidRPr="005A63CA">
        <w:rPr>
          <w:lang w:val="en-GB"/>
        </w:rPr>
        <w:t>.</w:t>
      </w:r>
      <w:r w:rsidR="009611F1" w:rsidRPr="005A63CA">
        <w:rPr>
          <w:lang w:val="en-GB"/>
        </w:rPr>
        <w:t xml:space="preserve"> </w:t>
      </w:r>
      <w:r w:rsidR="005A63CA" w:rsidRPr="00171630">
        <w:rPr>
          <w:lang w:val="en-GB"/>
        </w:rPr>
        <w:t xml:space="preserve">Table </w:t>
      </w:r>
      <w:r w:rsidR="00922E1B">
        <w:rPr>
          <w:lang w:val="en-GB"/>
        </w:rPr>
        <w:t>6</w:t>
      </w:r>
      <w:r w:rsidR="005A63CA" w:rsidRPr="00171630">
        <w:rPr>
          <w:lang w:val="en-GB"/>
        </w:rPr>
        <w:t xml:space="preserve"> shows two commercially available flex sensors along with their technical specifications.</w:t>
      </w:r>
    </w:p>
    <w:p w14:paraId="5DB53964" w14:textId="5B823FEF" w:rsidR="009511E3" w:rsidRPr="00621204" w:rsidRDefault="009511E3" w:rsidP="009511E3">
      <w:pPr>
        <w:pStyle w:val="MDPI41tablecaption"/>
        <w:rPr>
          <w:color w:val="auto"/>
          <w:lang w:val="en-GB"/>
        </w:rPr>
      </w:pPr>
      <w:r w:rsidRPr="00621204">
        <w:rPr>
          <w:b/>
          <w:color w:val="auto"/>
          <w:lang w:val="en-GB"/>
        </w:rPr>
        <w:t xml:space="preserve">Table </w:t>
      </w:r>
      <w:r w:rsidR="00922E1B">
        <w:rPr>
          <w:b/>
          <w:color w:val="auto"/>
          <w:lang w:val="en-GB"/>
        </w:rPr>
        <w:t>6</w:t>
      </w:r>
      <w:r w:rsidRPr="00621204">
        <w:rPr>
          <w:b/>
          <w:color w:val="auto"/>
          <w:lang w:val="en-GB"/>
        </w:rPr>
        <w:t>.</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40BE62B3"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4E0AE3">
              <w:rPr>
                <w:color w:val="auto"/>
                <w:lang w:val="en-GB"/>
              </w:rPr>
              <w:instrText xml:space="preserve"> ADDIN ZOTERO_ITEM CSL_CITATION {"citationID":"aZERCmoJ","properties":{"formattedCitation":"[68]","plainCitation":"[68]","noteIndex":0},"citationItems":[{"id":320,"uris":["http://zotero.org/users/11398818/items/I7VR7UD3"],"itemData":{"id":320,"type":"document","publisher":"SpectraSymbol","title":"Flex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4E0AE3" w:rsidRPr="004E0AE3">
              <w:t>[68]</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07FAAC0D"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4E0AE3">
              <w:rPr>
                <w:color w:val="auto"/>
                <w:lang w:val="en-GB"/>
              </w:rPr>
              <w:instrText xml:space="preserve"> ADDIN ZOTERO_ITEM CSL_CITATION {"citationID":"kx8JCjut","properties":{"formattedCitation":"[69]","plainCitation":"[69]","noteIndex":0},"citationItems":[{"id":321,"uris":["http://zotero.org/users/11398818/items/EEM84D8G"],"itemData":{"id":321,"type":"document","publisher":"SpectraSymbol","title":"Flex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4E0AE3" w:rsidRPr="004E0AE3">
              <w:t>[69]</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2E6D577F" w:rsidR="009B2E14" w:rsidRPr="005A63CA" w:rsidRDefault="00D359E5" w:rsidP="00EC0EB0">
      <w:pPr>
        <w:pStyle w:val="MDPI31text"/>
        <w:rPr>
          <w:lang w:val="en-GB"/>
        </w:rPr>
      </w:pPr>
      <w:r w:rsidRPr="00621204">
        <w:rPr>
          <w:lang w:val="en-GB"/>
        </w:rPr>
        <w:t xml:space="preserve">Overall, there were only 2 studies identified that utilized this method for sitting posture detection. The </w:t>
      </w:r>
      <w:r w:rsidRPr="00171630">
        <w:rPr>
          <w:lang w:val="en-GB"/>
        </w:rPr>
        <w:t xml:space="preserve">first </w:t>
      </w:r>
      <w:r w:rsidR="005A63CA" w:rsidRPr="00171630">
        <w:rPr>
          <w:lang w:val="en-GB"/>
        </w:rPr>
        <w:t>study</w:t>
      </w:r>
      <w:r w:rsidR="005A63CA">
        <w:rPr>
          <w:lang w:val="en-GB"/>
        </w:rPr>
        <w:t xml:space="preserve"> </w:t>
      </w:r>
      <w:r w:rsidRPr="00621204">
        <w:rPr>
          <w:lang w:val="en-GB"/>
        </w:rPr>
        <w:t xml:space="preserve">was by </w:t>
      </w:r>
      <w:r w:rsidRPr="005A63CA">
        <w:rPr>
          <w:lang w:val="en-GB"/>
        </w:rPr>
        <w:t>Hu et al</w:t>
      </w:r>
      <w:r w:rsidR="008E3CDA" w:rsidRPr="005A63CA">
        <w:rPr>
          <w:lang w:val="en-GB"/>
        </w:rPr>
        <w:t>.</w:t>
      </w:r>
      <w:r w:rsidRPr="005A63CA">
        <w:rPr>
          <w:lang w:val="en-GB"/>
        </w:rPr>
        <w:t xml:space="preserve"> </w:t>
      </w:r>
      <w:r w:rsidRPr="005A63CA">
        <w:rPr>
          <w:lang w:val="en-GB"/>
        </w:rPr>
        <w:fldChar w:fldCharType="begin"/>
      </w:r>
      <w:r w:rsidR="0083791F">
        <w:rPr>
          <w:lang w:val="en-GB"/>
        </w:rPr>
        <w:instrText xml:space="preserve"> ADDIN ZOTERO_ITEM CSL_CITATION {"citationID":"yIgAyEHq","properties":{"formattedCitation":"[34]","plainCitation":"[34]","noteIndex":0},"citationItems":[{"id":167,"uris":["http://zotero.org/users/11398818/items/DR5UVBDW"],"itemData":{"id":167,"type":"article-journal","container-title":"IEEE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5A63CA">
        <w:rPr>
          <w:lang w:val="en-GB"/>
        </w:rPr>
        <w:fldChar w:fldCharType="separate"/>
      </w:r>
      <w:r w:rsidR="0083791F" w:rsidRPr="0083791F">
        <w:t>[34]</w:t>
      </w:r>
      <w:r w:rsidRPr="005A63CA">
        <w:rPr>
          <w:lang w:val="en-GB"/>
        </w:rPr>
        <w:fldChar w:fldCharType="end"/>
      </w:r>
      <w:r w:rsidRPr="005A63CA">
        <w:rPr>
          <w:lang w:val="en-GB"/>
        </w:rPr>
        <w:t xml:space="preserve"> who</w:t>
      </w:r>
      <w:r w:rsidRPr="00621204">
        <w:rPr>
          <w:lang w:val="en-GB"/>
        </w:rPr>
        <w:t xml:space="preserve"> developed a smart sensing chair using 6 flex sensors and a 2-layer Artificial neural network (ANN) for detecting 7 </w:t>
      </w:r>
      <w:r w:rsidRPr="00621204">
        <w:rPr>
          <w:lang w:val="en-GB"/>
        </w:rPr>
        <w:lastRenderedPageBreak/>
        <w:t xml:space="preserve">sitting postures and achieved an accuracy of 97.43%. </w:t>
      </w:r>
      <w:r w:rsidRPr="005A63CA">
        <w:rPr>
          <w:lang w:val="en-GB"/>
        </w:rPr>
        <w:t xml:space="preserve">The </w:t>
      </w:r>
      <w:r w:rsidRPr="00FF70BC">
        <w:rPr>
          <w:lang w:val="en-GB"/>
        </w:rPr>
        <w:t xml:space="preserve">second </w:t>
      </w:r>
      <w:r w:rsidR="005A63CA" w:rsidRPr="00FF70BC">
        <w:rPr>
          <w:lang w:val="en-GB"/>
        </w:rPr>
        <w:t xml:space="preserve">study </w:t>
      </w:r>
      <w:r w:rsidRPr="00FF70BC">
        <w:rPr>
          <w:lang w:val="en-GB"/>
        </w:rPr>
        <w:t>was by</w:t>
      </w:r>
      <w:r w:rsidR="00AC4E36" w:rsidRPr="00FF70BC">
        <w:t xml:space="preserve"> </w:t>
      </w:r>
      <w:proofErr w:type="spellStart"/>
      <w:r w:rsidR="00AC4E36" w:rsidRPr="00FF70BC">
        <w:rPr>
          <w:lang w:val="en-GB"/>
        </w:rPr>
        <w:t>AbuTerkia</w:t>
      </w:r>
      <w:proofErr w:type="spellEnd"/>
      <w:r w:rsidR="00AC4E36" w:rsidRPr="00FF70BC">
        <w:rPr>
          <w:lang w:val="en-GB"/>
        </w:rPr>
        <w:t xml:space="preserve"> et al. </w:t>
      </w:r>
      <w:r w:rsidRPr="00FF70BC">
        <w:rPr>
          <w:lang w:val="en-GB"/>
        </w:rPr>
        <w:fldChar w:fldCharType="begin"/>
      </w:r>
      <w:r w:rsidR="00644FD7">
        <w:rPr>
          <w:lang w:val="en-GB"/>
        </w:rPr>
        <w:instrText xml:space="preserve"> ADDIN ZOTERO_ITEM CSL_CITATION {"citationID":"5tW320UG","properties":{"formattedCitation":"[51]","plainCitation":"[51]","noteIndex":0},"citationItems":[{"id":254,"uris":["http://zotero.org/users/11398818/items/65CCGVLQ"],"itemData":{"id":254,"type":"paper-conference","container-title":"2022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FF70BC">
        <w:rPr>
          <w:lang w:val="en-GB"/>
        </w:rPr>
        <w:fldChar w:fldCharType="separate"/>
      </w:r>
      <w:r w:rsidR="00644FD7" w:rsidRPr="00644FD7">
        <w:t>[51]</w:t>
      </w:r>
      <w:r w:rsidRPr="00FF70BC">
        <w:rPr>
          <w:lang w:val="en-GB"/>
        </w:rPr>
        <w:fldChar w:fldCharType="end"/>
      </w:r>
      <w:r w:rsidRPr="00FF70BC">
        <w:rPr>
          <w:lang w:val="en-GB"/>
        </w:rPr>
        <w:t xml:space="preserve"> which developed a similar</w:t>
      </w:r>
      <w:r w:rsidR="0058601F" w:rsidRPr="00FF70BC">
        <w:rPr>
          <w:lang w:val="en-GB"/>
        </w:rPr>
        <w:t xml:space="preserve"> smart-seating</w:t>
      </w:r>
      <w:r w:rsidRPr="00FF70BC">
        <w:rPr>
          <w:lang w:val="en-GB"/>
        </w:rPr>
        <w:t xml:space="preserve"> system without the</w:t>
      </w:r>
      <w:r w:rsidRPr="005A63CA">
        <w:rPr>
          <w:lang w:val="en-GB"/>
        </w:rPr>
        <w:t xml:space="preserve"> use of an ML model</w:t>
      </w:r>
      <w:r w:rsidR="0058601F" w:rsidRPr="005A63CA">
        <w:rPr>
          <w:lang w:val="en-GB"/>
        </w:rPr>
        <w:t xml:space="preserve"> that could</w:t>
      </w:r>
      <w:r w:rsidRPr="005A63CA">
        <w:rPr>
          <w:lang w:val="en-GB"/>
        </w:rPr>
        <w:t xml:space="preserve"> </w:t>
      </w:r>
      <w:r w:rsidR="002223C5" w:rsidRPr="005A63CA">
        <w:rPr>
          <w:lang w:val="en-GB"/>
        </w:rPr>
        <w:t>detected</w:t>
      </w:r>
      <w:r w:rsidRPr="005A63CA">
        <w:rPr>
          <w:lang w:val="en-GB"/>
        </w:rPr>
        <w:t xml:space="preserve"> </w:t>
      </w:r>
      <w:r w:rsidR="0058601F" w:rsidRPr="005A63CA">
        <w:rPr>
          <w:lang w:val="en-GB"/>
        </w:rPr>
        <w:t xml:space="preserve">up to </w:t>
      </w:r>
      <w:r w:rsidRPr="005A63CA">
        <w:rPr>
          <w:lang w:val="en-GB"/>
        </w:rPr>
        <w:t xml:space="preserve">7 different sitting postures. </w:t>
      </w:r>
    </w:p>
    <w:p w14:paraId="690C489A" w14:textId="3CC136B7" w:rsidR="00E52229" w:rsidRPr="005A63CA" w:rsidRDefault="00E10A1D" w:rsidP="00E10A1D">
      <w:pPr>
        <w:pStyle w:val="MDPI23heading3"/>
        <w:rPr>
          <w:lang w:val="en-GB"/>
        </w:rPr>
      </w:pPr>
      <w:r w:rsidRPr="005A63CA">
        <w:rPr>
          <w:lang w:val="en-GB"/>
        </w:rPr>
        <w:t xml:space="preserve">4.1.5 </w:t>
      </w:r>
      <w:r w:rsidR="00014839" w:rsidRPr="005A63CA">
        <w:rPr>
          <w:lang w:val="en-GB"/>
        </w:rPr>
        <w:t>Image</w:t>
      </w:r>
      <w:r w:rsidR="004F4357" w:rsidRPr="005A63CA">
        <w:rPr>
          <w:lang w:val="en-GB"/>
        </w:rPr>
        <w:t>-Based</w:t>
      </w:r>
      <w:r w:rsidR="00196B58" w:rsidRPr="005A63CA">
        <w:rPr>
          <w:lang w:val="en-GB"/>
        </w:rPr>
        <w:t xml:space="preserve"> Sensors</w:t>
      </w:r>
    </w:p>
    <w:p w14:paraId="7F93B400" w14:textId="380C5CF1" w:rsidR="00014839" w:rsidRPr="00621204" w:rsidRDefault="00090278" w:rsidP="003501E0">
      <w:pPr>
        <w:pStyle w:val="MDPI31text"/>
        <w:rPr>
          <w:color w:val="auto"/>
          <w:lang w:val="en-GB"/>
        </w:rPr>
      </w:pPr>
      <w:r w:rsidRPr="005A63CA">
        <w:rPr>
          <w:color w:val="auto"/>
          <w:lang w:val="en-GB"/>
        </w:rPr>
        <w:t>Image-based sensor such as cameras and 3D image sensors a</w:t>
      </w:r>
      <w:r w:rsidR="00733815" w:rsidRPr="005A63CA">
        <w:rPr>
          <w:color w:val="auto"/>
          <w:lang w:val="en-GB"/>
        </w:rPr>
        <w:t xml:space="preserve">re another type of technology being used by some studies. These sensors </w:t>
      </w:r>
      <w:r w:rsidR="00F94B97" w:rsidRPr="005A63CA">
        <w:rPr>
          <w:color w:val="auto"/>
          <w:lang w:val="en-GB"/>
        </w:rPr>
        <w:t>often integrate with</w:t>
      </w:r>
      <w:r w:rsidR="00EE6CF6" w:rsidRPr="005A63CA">
        <w:rPr>
          <w:color w:val="auto"/>
          <w:lang w:val="en-GB"/>
        </w:rPr>
        <w:t xml:space="preserve"> </w:t>
      </w:r>
      <w:r w:rsidR="00F94B97" w:rsidRPr="005A63CA">
        <w:rPr>
          <w:color w:val="auto"/>
          <w:lang w:val="en-GB"/>
        </w:rPr>
        <w:t xml:space="preserve">computer vision </w:t>
      </w:r>
      <w:r w:rsidR="00EE6CF6" w:rsidRPr="005A63CA">
        <w:rPr>
          <w:color w:val="auto"/>
          <w:lang w:val="en-GB"/>
        </w:rPr>
        <w:t>algorithms</w:t>
      </w:r>
      <w:r w:rsidR="00F94B97" w:rsidRPr="005A63CA">
        <w:rPr>
          <w:color w:val="auto"/>
          <w:lang w:val="en-GB"/>
        </w:rPr>
        <w:t>. These algorithms</w:t>
      </w:r>
      <w:r w:rsidR="00EE6CF6" w:rsidRPr="005A63CA">
        <w:rPr>
          <w:color w:val="auto"/>
          <w:lang w:val="en-GB"/>
        </w:rPr>
        <w:t xml:space="preserve"> operate by </w:t>
      </w:r>
      <w:r w:rsidR="00A1375C" w:rsidRPr="005A63CA">
        <w:rPr>
          <w:color w:val="auto"/>
          <w:lang w:val="en-GB"/>
        </w:rPr>
        <w:t xml:space="preserve">identifying </w:t>
      </w:r>
      <w:r w:rsidR="00EE6CF6" w:rsidRPr="005A63CA">
        <w:rPr>
          <w:color w:val="auto"/>
          <w:lang w:val="en-GB"/>
        </w:rPr>
        <w:t>visual elements from images</w:t>
      </w:r>
      <w:r w:rsidR="00A1375C" w:rsidRPr="005A63CA">
        <w:rPr>
          <w:color w:val="auto"/>
          <w:lang w:val="en-GB"/>
        </w:rPr>
        <w:t xml:space="preserve"> and videos</w:t>
      </w:r>
      <w:r w:rsidR="00EE6CF6" w:rsidRPr="005A63CA">
        <w:rPr>
          <w:color w:val="auto"/>
          <w:lang w:val="en-GB"/>
        </w:rPr>
        <w:t>.</w:t>
      </w:r>
      <w:r w:rsidR="003501E0" w:rsidRPr="005A63CA">
        <w:rPr>
          <w:color w:val="auto"/>
          <w:lang w:val="en-GB"/>
        </w:rPr>
        <w:t xml:space="preserve"> </w:t>
      </w:r>
      <w:r w:rsidR="002A6A47" w:rsidRPr="005A63CA">
        <w:rPr>
          <w:color w:val="auto"/>
          <w:lang w:val="en-GB"/>
        </w:rPr>
        <w:t xml:space="preserve">In the classification of sitting postures, </w:t>
      </w:r>
      <w:r w:rsidR="00EF255F" w:rsidRPr="005A63CA">
        <w:rPr>
          <w:color w:val="auto"/>
          <w:lang w:val="en-GB"/>
        </w:rPr>
        <w:t>there is</w:t>
      </w:r>
      <w:r w:rsidR="003501E0" w:rsidRPr="005A63CA">
        <w:rPr>
          <w:color w:val="auto"/>
          <w:lang w:val="en-GB"/>
        </w:rPr>
        <w:t xml:space="preserve"> </w:t>
      </w:r>
      <w:r w:rsidR="00EF255F" w:rsidRPr="005A63CA">
        <w:rPr>
          <w:color w:val="auto"/>
          <w:lang w:val="en-GB"/>
        </w:rPr>
        <w:t xml:space="preserve">a </w:t>
      </w:r>
      <w:r w:rsidR="00B53FF9" w:rsidRPr="005A63CA">
        <w:rPr>
          <w:color w:val="auto"/>
          <w:lang w:val="en-GB"/>
        </w:rPr>
        <w:t xml:space="preserve">digital camera actively positioned directly at the subjects. </w:t>
      </w:r>
      <w:r w:rsidR="00AE1A03" w:rsidRPr="005A63CA">
        <w:rPr>
          <w:color w:val="auto"/>
          <w:lang w:val="en-GB"/>
        </w:rPr>
        <w:t>Subsequently</w:t>
      </w:r>
      <w:r w:rsidR="00B53FF9" w:rsidRPr="005A63CA">
        <w:rPr>
          <w:color w:val="auto"/>
          <w:lang w:val="en-GB"/>
        </w:rPr>
        <w:t xml:space="preserve">, </w:t>
      </w:r>
      <w:r w:rsidR="00837AF2" w:rsidRPr="005A63CA">
        <w:rPr>
          <w:color w:val="auto"/>
          <w:lang w:val="en-GB"/>
        </w:rPr>
        <w:t>with the use of</w:t>
      </w:r>
      <w:r w:rsidR="00B53FF9" w:rsidRPr="005A63CA">
        <w:rPr>
          <w:color w:val="auto"/>
          <w:lang w:val="en-GB"/>
        </w:rPr>
        <w:t xml:space="preserve"> image processing </w:t>
      </w:r>
      <w:r w:rsidR="00837AF2" w:rsidRPr="005A63CA">
        <w:rPr>
          <w:color w:val="auto"/>
          <w:lang w:val="en-GB"/>
        </w:rPr>
        <w:t>libraries</w:t>
      </w:r>
      <w:r w:rsidR="00830B48" w:rsidRPr="005A63CA">
        <w:rPr>
          <w:color w:val="auto"/>
          <w:lang w:val="en-GB"/>
        </w:rPr>
        <w:t xml:space="preserve"> such as </w:t>
      </w:r>
      <w:proofErr w:type="spellStart"/>
      <w:r w:rsidR="00830B48" w:rsidRPr="005A63CA">
        <w:rPr>
          <w:color w:val="auto"/>
          <w:lang w:val="en-GB"/>
        </w:rPr>
        <w:t>OpenPose</w:t>
      </w:r>
      <w:proofErr w:type="spellEnd"/>
      <w:r w:rsidR="00653748" w:rsidRPr="005A63CA">
        <w:rPr>
          <w:color w:val="auto"/>
          <w:lang w:val="en-GB"/>
        </w:rPr>
        <w:t xml:space="preserve"> or OpenCV</w:t>
      </w:r>
      <w:r w:rsidR="00B53FF9" w:rsidRPr="005A63CA">
        <w:rPr>
          <w:color w:val="auto"/>
          <w:lang w:val="en-GB"/>
        </w:rPr>
        <w:t xml:space="preserve">, </w:t>
      </w:r>
      <w:r w:rsidR="00B601AB" w:rsidRPr="005A63CA">
        <w:rPr>
          <w:color w:val="auto"/>
          <w:lang w:val="en-GB"/>
        </w:rPr>
        <w:t>researchers</w:t>
      </w:r>
      <w:r w:rsidR="00B53FF9" w:rsidRPr="005A63CA">
        <w:rPr>
          <w:color w:val="auto"/>
          <w:lang w:val="en-GB"/>
        </w:rPr>
        <w:t xml:space="preserve"> </w:t>
      </w:r>
      <w:r w:rsidR="00B601AB" w:rsidRPr="005A63CA">
        <w:rPr>
          <w:color w:val="auto"/>
          <w:lang w:val="en-GB"/>
        </w:rPr>
        <w:t>were able</w:t>
      </w:r>
      <w:r w:rsidR="00B53FF9" w:rsidRPr="005A63CA">
        <w:rPr>
          <w:color w:val="auto"/>
          <w:lang w:val="en-GB"/>
        </w:rPr>
        <w:t xml:space="preserve"> </w:t>
      </w:r>
      <w:r w:rsidR="00960180" w:rsidRPr="005A63CA">
        <w:rPr>
          <w:color w:val="auto"/>
          <w:lang w:val="en-GB"/>
        </w:rPr>
        <w:t>analyse</w:t>
      </w:r>
      <w:r w:rsidR="00B53FF9" w:rsidRPr="005A63CA">
        <w:rPr>
          <w:color w:val="auto"/>
          <w:lang w:val="en-GB"/>
        </w:rPr>
        <w:t xml:space="preserve"> each video frame to determine the sitting posture</w:t>
      </w:r>
      <w:r w:rsidR="007559F6" w:rsidRPr="005A63CA">
        <w:rPr>
          <w:color w:val="auto"/>
          <w:lang w:val="en-GB"/>
        </w:rPr>
        <w:t xml:space="preserve">s of test subject </w:t>
      </w:r>
      <w:r w:rsidR="00E86C8B" w:rsidRPr="005A63CA">
        <w:rPr>
          <w:color w:val="auto"/>
          <w:lang w:val="en-GB"/>
        </w:rPr>
        <w:t>in view</w:t>
      </w:r>
      <w:r w:rsidR="00B53FF9" w:rsidRPr="005A63CA">
        <w:rPr>
          <w:color w:val="auto"/>
          <w:lang w:val="en-GB"/>
        </w:rPr>
        <w:t>.</w:t>
      </w:r>
      <w:r w:rsidR="00EF255F" w:rsidRPr="00621204">
        <w:rPr>
          <w:color w:val="auto"/>
          <w:lang w:val="en-GB"/>
        </w:rPr>
        <w:t xml:space="preserve"> </w:t>
      </w:r>
    </w:p>
    <w:p w14:paraId="6A6A980C" w14:textId="4AE641B8" w:rsidR="00653748" w:rsidRPr="005A63CA" w:rsidRDefault="004B06BB" w:rsidP="00014839">
      <w:pPr>
        <w:pStyle w:val="MDPI31text"/>
        <w:rPr>
          <w:lang w:val="en-GB"/>
        </w:rPr>
      </w:pPr>
      <w:r w:rsidRPr="00621204">
        <w:rPr>
          <w:lang w:val="en-GB"/>
        </w:rPr>
        <w:t>This method is not a very popular option among the research studies found</w:t>
      </w:r>
      <w:r w:rsidR="00F770BB" w:rsidRPr="00621204">
        <w:rPr>
          <w:lang w:val="en-GB"/>
        </w:rPr>
        <w:t>.</w:t>
      </w:r>
      <w:r w:rsidRPr="00621204">
        <w:rPr>
          <w:lang w:val="en-GB"/>
        </w:rPr>
        <w:t xml:space="preserve"> </w:t>
      </w:r>
      <w:r w:rsidR="00653748" w:rsidRPr="00621204">
        <w:rPr>
          <w:lang w:val="en-GB"/>
        </w:rPr>
        <w:t xml:space="preserve">Mallare et al. in 2017 </w:t>
      </w:r>
      <w:r w:rsidR="005233B7">
        <w:rPr>
          <w:lang w:val="en-GB"/>
        </w:rPr>
        <w:fldChar w:fldCharType="begin"/>
      </w:r>
      <w:r w:rsidR="004E0AE3">
        <w:rPr>
          <w:lang w:val="en-GB"/>
        </w:rPr>
        <w:instrText xml:space="preserve"> ADDIN ZOTERO_ITEM CSL_CITATION {"citationID":"9zbzIqDZ","properties":{"formattedCitation":"[70]","plainCitation":"[70]","noteIndex":0},"citationItems":[{"id":264,"uris":["http://zotero.org/users/11398818/items/682YCXV6"],"itemData":{"id":264,"type":"paper-conference","container-title":"2017IEEE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4E0AE3" w:rsidRPr="004E0AE3">
        <w:t>[70]</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t>
      </w:r>
      <w:r w:rsidR="00653748" w:rsidRPr="005A63CA">
        <w:rPr>
          <w:lang w:val="en-GB"/>
        </w:rPr>
        <w:t xml:space="preserve">were only able to achieve an accuracy of 61.3% using the SVM algorithm. </w:t>
      </w:r>
      <w:r w:rsidR="00BD574B" w:rsidRPr="005A63CA">
        <w:rPr>
          <w:lang w:val="en-GB"/>
        </w:rPr>
        <w:t>Additionally</w:t>
      </w:r>
      <w:r w:rsidR="001322FE" w:rsidRPr="005A63CA">
        <w:rPr>
          <w:lang w:val="en-GB"/>
        </w:rPr>
        <w:t xml:space="preserve">, </w:t>
      </w:r>
      <w:r w:rsidR="00653748" w:rsidRPr="005A63CA">
        <w:rPr>
          <w:lang w:val="en-GB"/>
        </w:rPr>
        <w:t xml:space="preserve">Chen et al. in 2019 </w:t>
      </w:r>
      <w:r w:rsidR="005233B7" w:rsidRPr="005A63CA">
        <w:rPr>
          <w:lang w:val="en-GB"/>
        </w:rPr>
        <w:fldChar w:fldCharType="begin"/>
      </w:r>
      <w:r w:rsidR="001B51AE">
        <w:rPr>
          <w:lang w:val="en-GB"/>
        </w:rPr>
        <w:instrText xml:space="preserve"> ADDIN ZOTERO_ITEM CSL_CITATION {"citationID":"NWJ9TLHU","properties":{"formattedCitation":"[45]","plainCitation":"[45]","noteIndex":0},"citationItems":[{"id":221,"uris":["http://zotero.org/users/11398818/items/UPDRDR8Z"],"itemData":{"id":221,"type":"article-journal","abstract":"Abstract\n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sidRPr="005A63CA">
        <w:rPr>
          <w:lang w:val="en-GB"/>
        </w:rPr>
        <w:fldChar w:fldCharType="separate"/>
      </w:r>
      <w:r w:rsidR="001B51AE" w:rsidRPr="001B51AE">
        <w:t>[45]</w:t>
      </w:r>
      <w:r w:rsidR="005233B7" w:rsidRPr="005A63CA">
        <w:rPr>
          <w:lang w:val="en-GB"/>
        </w:rPr>
        <w:fldChar w:fldCharType="end"/>
      </w:r>
      <w:r w:rsidR="00653748" w:rsidRPr="005A63CA">
        <w:rPr>
          <w:lang w:val="en-GB"/>
        </w:rPr>
        <w:t xml:space="preserve"> further improved on this by using an Astra3D Sensor</w:t>
      </w:r>
      <w:r w:rsidR="00AB178B" w:rsidRPr="005A63CA">
        <w:rPr>
          <w:lang w:val="en-GB"/>
        </w:rPr>
        <w:t xml:space="preserve">, </w:t>
      </w:r>
      <w:r w:rsidR="00653748" w:rsidRPr="005A63CA">
        <w:rPr>
          <w:lang w:val="en-GB"/>
        </w:rPr>
        <w:t xml:space="preserve">a 3D depth </w:t>
      </w:r>
      <w:r w:rsidR="009D5750" w:rsidRPr="005A63CA">
        <w:rPr>
          <w:lang w:val="en-GB"/>
        </w:rPr>
        <w:t xml:space="preserve">sensing </w:t>
      </w:r>
      <w:r w:rsidR="00653748" w:rsidRPr="005A63CA">
        <w:rPr>
          <w:lang w:val="en-GB"/>
        </w:rPr>
        <w:t xml:space="preserve">camera. </w:t>
      </w:r>
      <w:r w:rsidR="004C32C6" w:rsidRPr="005A63CA">
        <w:rPr>
          <w:lang w:val="en-GB"/>
        </w:rPr>
        <w:t xml:space="preserve">With the </w:t>
      </w:r>
      <w:r w:rsidR="002F63FC" w:rsidRPr="005A63CA">
        <w:rPr>
          <w:lang w:val="en-GB"/>
        </w:rPr>
        <w:t>integration</w:t>
      </w:r>
      <w:r w:rsidR="004C32C6" w:rsidRPr="005A63CA">
        <w:rPr>
          <w:lang w:val="en-GB"/>
        </w:rPr>
        <w:t xml:space="preserve"> of the</w:t>
      </w:r>
      <w:r w:rsidR="00653748" w:rsidRPr="005A63CA">
        <w:rPr>
          <w:lang w:val="en-GB"/>
        </w:rPr>
        <w:t xml:space="preserve"> </w:t>
      </w:r>
      <w:proofErr w:type="spellStart"/>
      <w:r w:rsidR="00653748" w:rsidRPr="005A63CA">
        <w:rPr>
          <w:lang w:val="en-GB"/>
        </w:rPr>
        <w:t>OpenPose</w:t>
      </w:r>
      <w:proofErr w:type="spellEnd"/>
      <w:r w:rsidR="00653748" w:rsidRPr="005A63CA">
        <w:rPr>
          <w:lang w:val="en-GB"/>
        </w:rPr>
        <w:t xml:space="preserve"> library along with CNN for the posture classification, </w:t>
      </w:r>
      <w:r w:rsidR="004C32C6" w:rsidRPr="005A63CA">
        <w:rPr>
          <w:lang w:val="en-GB"/>
        </w:rPr>
        <w:t>they were able to achieve an overall</w:t>
      </w:r>
      <w:r w:rsidR="00653748" w:rsidRPr="005A63CA">
        <w:rPr>
          <w:lang w:val="en-GB"/>
        </w:rPr>
        <w:t xml:space="preserve"> accuracy of 90%.</w:t>
      </w:r>
    </w:p>
    <w:p w14:paraId="0D16183E" w14:textId="51306AC2" w:rsidR="00AF40AD" w:rsidRPr="005A63CA" w:rsidRDefault="00BE3980" w:rsidP="00BE3980">
      <w:pPr>
        <w:pStyle w:val="MDPI22heading2"/>
        <w:rPr>
          <w:noProof w:val="0"/>
          <w:lang w:val="en-GB"/>
        </w:rPr>
      </w:pPr>
      <w:r w:rsidRPr="005A63CA">
        <w:rPr>
          <w:noProof w:val="0"/>
          <w:lang w:val="en-GB"/>
        </w:rPr>
        <w:t xml:space="preserve">4.2 </w:t>
      </w:r>
      <w:r w:rsidR="00AF40AD" w:rsidRPr="005A63CA">
        <w:rPr>
          <w:noProof w:val="0"/>
          <w:lang w:val="en-GB"/>
        </w:rPr>
        <w:t>Pressure Sensors Placement Strategy</w:t>
      </w:r>
    </w:p>
    <w:p w14:paraId="23ACC4FD" w14:textId="361D9265" w:rsidR="00AF40AD" w:rsidRPr="00621204" w:rsidRDefault="00951688" w:rsidP="00951688">
      <w:pPr>
        <w:pStyle w:val="MDPI31text"/>
        <w:rPr>
          <w:lang w:val="en-GB"/>
        </w:rPr>
      </w:pPr>
      <w:r w:rsidRPr="005A63CA">
        <w:rPr>
          <w:lang w:val="en-GB"/>
        </w:rPr>
        <w:t>Across the research studies found, it was seen that</w:t>
      </w:r>
      <w:r w:rsidR="00AF40AD" w:rsidRPr="005A63CA">
        <w:rPr>
          <w:lang w:val="en-GB"/>
        </w:rPr>
        <w:t xml:space="preserve"> are two main approaches being employed in the placement of </w:t>
      </w:r>
      <w:r w:rsidRPr="005A63CA">
        <w:rPr>
          <w:lang w:val="en-GB"/>
        </w:rPr>
        <w:t>pressure</w:t>
      </w:r>
      <w:r w:rsidR="00AF40AD" w:rsidRPr="005A63CA">
        <w:rPr>
          <w:lang w:val="en-GB"/>
        </w:rPr>
        <w:t xml:space="preserve"> sensors among smart sensing chairs systems which </w:t>
      </w:r>
      <w:r w:rsidR="005C108C" w:rsidRPr="005A63CA">
        <w:rPr>
          <w:lang w:val="en-GB"/>
        </w:rPr>
        <w:t>is the</w:t>
      </w:r>
      <w:r w:rsidR="00AF40AD" w:rsidRPr="005A63CA">
        <w:rPr>
          <w:lang w:val="en-GB"/>
        </w:rPr>
        <w:t xml:space="preserve"> dense sensor configuration and </w:t>
      </w:r>
      <w:r w:rsidR="00063839" w:rsidRPr="005A63CA">
        <w:rPr>
          <w:lang w:val="en-GB"/>
        </w:rPr>
        <w:t>the</w:t>
      </w:r>
      <w:r w:rsidR="00AF40AD" w:rsidRPr="005A63CA">
        <w:rPr>
          <w:lang w:val="en-GB"/>
        </w:rPr>
        <w:t xml:space="preserve"> sparse sensor configuration</w:t>
      </w:r>
      <w:r w:rsidR="005C2D55" w:rsidRPr="005A63CA">
        <w:rPr>
          <w:lang w:val="en-GB"/>
        </w:rPr>
        <w:t xml:space="preserve"> as describe by Ma e</w:t>
      </w:r>
      <w:r w:rsidR="00396DED" w:rsidRPr="005A63CA">
        <w:rPr>
          <w:lang w:val="en-GB"/>
        </w:rPr>
        <w:t>t</w:t>
      </w:r>
      <w:r w:rsidR="005C2D55" w:rsidRPr="005A63CA">
        <w:rPr>
          <w:lang w:val="en-GB"/>
        </w:rPr>
        <w:t xml:space="preserve"> al. </w:t>
      </w:r>
      <w:r w:rsidR="005C2D55" w:rsidRPr="005A63CA">
        <w:rPr>
          <w:lang w:val="en-GB"/>
        </w:rPr>
        <w:fldChar w:fldCharType="begin"/>
      </w:r>
      <w:r w:rsidR="001900EB">
        <w:rPr>
          <w:lang w:val="en-GB"/>
        </w:rPr>
        <w:instrText xml:space="preserve"> ADDIN ZOTERO_ITEM CSL_CITATION {"citationID":"THpGOPt2","properties":{"formattedCitation":"[46]","plainCitation":"[46]","noteIndex":0},"citationItems":[{"id":223,"uris":["http://zotero.org/users/11398818/items/2HFDN9YP"],"itemData":{"id":223,"type":"article-journal","container-title":"IEEE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5A63CA">
        <w:rPr>
          <w:lang w:val="en-GB"/>
        </w:rPr>
        <w:fldChar w:fldCharType="separate"/>
      </w:r>
      <w:r w:rsidR="001900EB" w:rsidRPr="001900EB">
        <w:t>[46]</w:t>
      </w:r>
      <w:r w:rsidR="005C2D55" w:rsidRPr="005A63CA">
        <w:rPr>
          <w:lang w:val="en-GB"/>
        </w:rPr>
        <w:fldChar w:fldCharType="end"/>
      </w:r>
      <w:r w:rsidR="00AF40AD" w:rsidRPr="005A63CA">
        <w:rPr>
          <w:lang w:val="en-GB"/>
        </w:rPr>
        <w:t xml:space="preserve">. A dense sensor </w:t>
      </w:r>
      <w:r w:rsidR="005C2D55" w:rsidRPr="005A63CA">
        <w:rPr>
          <w:lang w:val="en-GB"/>
        </w:rPr>
        <w:t>configuration</w:t>
      </w:r>
      <w:r w:rsidR="00AF40AD" w:rsidRPr="005A63CA">
        <w:rPr>
          <w:lang w:val="en-GB"/>
        </w:rPr>
        <w:t xml:space="preserve"> </w:t>
      </w:r>
      <w:r w:rsidR="00C64914" w:rsidRPr="005A63CA">
        <w:rPr>
          <w:lang w:val="en-GB"/>
        </w:rPr>
        <w:t xml:space="preserve">involves </w:t>
      </w:r>
      <w:r w:rsidR="008B7447" w:rsidRPr="005A63CA">
        <w:rPr>
          <w:lang w:val="en-GB"/>
        </w:rPr>
        <w:t xml:space="preserve">the use of </w:t>
      </w:r>
      <w:r w:rsidR="00AF40AD" w:rsidRPr="005A63CA">
        <w:rPr>
          <w:lang w:val="en-GB"/>
        </w:rPr>
        <w:t xml:space="preserve">a flexible </w:t>
      </w:r>
      <w:r w:rsidR="005C2D55" w:rsidRPr="005A63CA">
        <w:rPr>
          <w:lang w:val="en-GB"/>
        </w:rPr>
        <w:t>sensor</w:t>
      </w:r>
      <w:r w:rsidR="0095068A" w:rsidRPr="005A63CA">
        <w:rPr>
          <w:lang w:val="en-GB"/>
        </w:rPr>
        <w:t xml:space="preserve"> array</w:t>
      </w:r>
      <w:r w:rsidR="005C2D55" w:rsidRPr="005A63CA">
        <w:rPr>
          <w:lang w:val="en-GB"/>
        </w:rPr>
        <w:t xml:space="preserve"> </w:t>
      </w:r>
      <w:r w:rsidR="00AF40AD" w:rsidRPr="005A63CA">
        <w:rPr>
          <w:lang w:val="en-GB"/>
        </w:rPr>
        <w:t>mat contai</w:t>
      </w:r>
      <w:r w:rsidR="0095068A" w:rsidRPr="005A63CA">
        <w:rPr>
          <w:lang w:val="en-GB"/>
        </w:rPr>
        <w:t>ning</w:t>
      </w:r>
      <w:r w:rsidR="00AF40AD" w:rsidRPr="005A63CA">
        <w:rPr>
          <w:lang w:val="en-GB"/>
        </w:rPr>
        <w:t xml:space="preserve"> multiple pressure sensors</w:t>
      </w:r>
      <w:r w:rsidR="005C2D55" w:rsidRPr="005A63CA">
        <w:rPr>
          <w:lang w:val="en-GB"/>
        </w:rPr>
        <w:t xml:space="preserve"> units </w:t>
      </w:r>
      <w:r w:rsidR="00AF40AD" w:rsidRPr="005A63CA">
        <w:rPr>
          <w:lang w:val="en-GB"/>
        </w:rPr>
        <w:t xml:space="preserve">interconnected together. </w:t>
      </w:r>
      <w:r w:rsidR="009D68B1" w:rsidRPr="005A63CA">
        <w:rPr>
          <w:lang w:val="en-GB"/>
        </w:rPr>
        <w:t>Meanw</w:t>
      </w:r>
      <w:r w:rsidR="00DD2559" w:rsidRPr="005A63CA">
        <w:rPr>
          <w:lang w:val="en-GB"/>
        </w:rPr>
        <w:t>hile</w:t>
      </w:r>
      <w:r w:rsidR="009D68B1" w:rsidRPr="005A63CA">
        <w:rPr>
          <w:lang w:val="en-GB"/>
        </w:rPr>
        <w:t>,</w:t>
      </w:r>
      <w:r w:rsidR="00DD2559" w:rsidRPr="005A63CA">
        <w:rPr>
          <w:lang w:val="en-GB"/>
        </w:rPr>
        <w:t xml:space="preserve"> the</w:t>
      </w:r>
      <w:r w:rsidR="00AF40AD" w:rsidRPr="005A63CA">
        <w:rPr>
          <w:lang w:val="en-GB"/>
        </w:rPr>
        <w:t xml:space="preserve"> sparse sensor </w:t>
      </w:r>
      <w:r w:rsidR="005C2D55" w:rsidRPr="005A63CA">
        <w:rPr>
          <w:lang w:val="en-GB"/>
        </w:rPr>
        <w:t>configuration</w:t>
      </w:r>
      <w:r w:rsidR="00AF40AD" w:rsidRPr="005A63CA">
        <w:rPr>
          <w:lang w:val="en-GB"/>
        </w:rPr>
        <w:t xml:space="preserve"> goes </w:t>
      </w:r>
      <w:r w:rsidR="0095068A" w:rsidRPr="005A63CA">
        <w:rPr>
          <w:lang w:val="en-GB"/>
        </w:rPr>
        <w:t xml:space="preserve">on the </w:t>
      </w:r>
      <w:r w:rsidR="00063839" w:rsidRPr="005A63CA">
        <w:rPr>
          <w:lang w:val="en-GB"/>
        </w:rPr>
        <w:t>concept</w:t>
      </w:r>
      <w:r w:rsidR="0095068A" w:rsidRPr="005A63CA">
        <w:rPr>
          <w:lang w:val="en-GB"/>
        </w:rPr>
        <w:t xml:space="preserve"> </w:t>
      </w:r>
      <w:r w:rsidR="00AF40AD" w:rsidRPr="005A63CA">
        <w:rPr>
          <w:lang w:val="en-GB"/>
        </w:rPr>
        <w:t>of having several individual pressure sensors placed at strategic point around the chair.</w:t>
      </w:r>
      <w:r w:rsidR="00AF40AD" w:rsidRPr="00621204">
        <w:rPr>
          <w:lang w:val="en-GB"/>
        </w:rPr>
        <w:t xml:space="preserve"> </w:t>
      </w:r>
    </w:p>
    <w:p w14:paraId="360DD5CF" w14:textId="77777777" w:rsidR="00AF40AD" w:rsidRPr="00621204" w:rsidRDefault="00AF40AD" w:rsidP="00AF40AD">
      <w:pPr>
        <w:pStyle w:val="MDPI31text"/>
        <w:rPr>
          <w:lang w:val="en-GB"/>
        </w:rPr>
      </w:pPr>
    </w:p>
    <w:p w14:paraId="36B8D03D" w14:textId="5FDED067" w:rsidR="00EC0F93" w:rsidRPr="005A63CA" w:rsidRDefault="00BE3980" w:rsidP="00E97CA0">
      <w:pPr>
        <w:pStyle w:val="MDPI23heading3"/>
        <w:rPr>
          <w:lang w:val="en-GB"/>
        </w:rPr>
      </w:pPr>
      <w:r w:rsidRPr="005A63CA">
        <w:rPr>
          <w:lang w:val="en-GB"/>
        </w:rPr>
        <w:t xml:space="preserve">4.2.1 </w:t>
      </w:r>
      <w:r w:rsidR="00AF40AD" w:rsidRPr="005A63CA">
        <w:rPr>
          <w:lang w:val="en-GB"/>
        </w:rPr>
        <w:t xml:space="preserve">Dense Sensor </w:t>
      </w:r>
      <w:r w:rsidR="00151702" w:rsidRPr="005A63CA">
        <w:rPr>
          <w:lang w:val="en-GB"/>
        </w:rPr>
        <w:t>Configuration</w:t>
      </w:r>
    </w:p>
    <w:p w14:paraId="784022DC" w14:textId="36251608" w:rsidR="00BA497A" w:rsidRPr="00621204" w:rsidRDefault="00AF40AD" w:rsidP="00197BEE">
      <w:pPr>
        <w:pStyle w:val="MDPI31text"/>
        <w:rPr>
          <w:lang w:val="en-GB"/>
        </w:rPr>
      </w:pPr>
      <w:r w:rsidRPr="005A63CA">
        <w:rPr>
          <w:lang w:val="en-GB"/>
        </w:rPr>
        <w:t xml:space="preserve">Xu et al, </w:t>
      </w:r>
      <w:r w:rsidRPr="005A63CA">
        <w:rPr>
          <w:lang w:val="en-GB"/>
        </w:rPr>
        <w:fldChar w:fldCharType="begin"/>
      </w:r>
      <w:r w:rsidR="00C02D9D">
        <w:rPr>
          <w:lang w:val="en-GB"/>
        </w:rPr>
        <w:instrText xml:space="preserve"> ADDIN ZOTERO_ITEM CSL_CITATION {"citationID":"PA4OAPFs","properties":{"formattedCitation":"[52]","plainCitation":"[52]","noteIndex":0},"citationItems":[{"id":232,"uris":["http://zotero.org/users/11398818/items/ZMS5CAZB"],"itemData":{"id":232,"type":"article-journal","container-title":"IEEE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5A63CA">
        <w:rPr>
          <w:lang w:val="en-GB"/>
        </w:rPr>
        <w:fldChar w:fldCharType="separate"/>
      </w:r>
      <w:r w:rsidR="00C02D9D" w:rsidRPr="00C02D9D">
        <w:t>[52]</w:t>
      </w:r>
      <w:r w:rsidRPr="005A63CA">
        <w:rPr>
          <w:lang w:val="en-GB"/>
        </w:rPr>
        <w:fldChar w:fldCharType="end"/>
      </w:r>
      <w:r w:rsidRPr="005A63CA">
        <w:rPr>
          <w:lang w:val="en-GB"/>
        </w:rPr>
        <w:t xml:space="preserve"> used a textile pressure sensor array along with a dynamic time wrapping based algorithm to classify 7 sitting postures with 85.90 accuracy. Huang et al. </w:t>
      </w:r>
      <w:r w:rsidRPr="005A63CA">
        <w:rPr>
          <w:lang w:val="en-GB"/>
        </w:rPr>
        <w:fldChar w:fldCharType="begin"/>
      </w:r>
      <w:r w:rsidR="008B7C55">
        <w:rPr>
          <w:lang w:val="en-GB"/>
        </w:rPr>
        <w:instrText xml:space="preserve"> ADDIN ZOTERO_ITEM CSL_CITATION {"citationID":"gb41VxpW","properties":{"formattedCitation":"[25]","plainCitation":"[25]","noteIndex":0},"citationItems":[{"id":151,"uris":["http://zotero.org/users/11398818/items/IH6ZVDXW"],"itemData":{"id":151,"type":"article-journal","abstract":"&lt;p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5A63CA">
        <w:rPr>
          <w:lang w:val="en-GB"/>
        </w:rPr>
        <w:fldChar w:fldCharType="separate"/>
      </w:r>
      <w:r w:rsidR="008B7C55" w:rsidRPr="008B7C55">
        <w:t>[25]</w:t>
      </w:r>
      <w:r w:rsidRPr="005A63CA">
        <w:rPr>
          <w:lang w:val="en-GB"/>
        </w:rPr>
        <w:fldChar w:fldCharType="end"/>
      </w:r>
      <w:r w:rsidRPr="005A63CA">
        <w:rPr>
          <w:lang w:val="en-GB"/>
        </w:rPr>
        <w:t xml:space="preserve"> used a 52x44 Piezo-Resistive Sensor Array which was placed on the bottom seating. Using the ANN classifier, they were able to achieve a classification accuracy of 92.2%. Kim et al., 2018 </w:t>
      </w:r>
      <w:r w:rsidRPr="005A63CA">
        <w:rPr>
          <w:lang w:val="en-GB"/>
        </w:rPr>
        <w:fldChar w:fldCharType="begin"/>
      </w:r>
      <w:r w:rsidR="001863F1">
        <w:rPr>
          <w:lang w:val="en-GB"/>
        </w:rPr>
        <w:instrText xml:space="preserve"> ADDIN ZOTERO_ITEM CSL_CITATION {"citationID":"XH46TJ1n","properties":{"formattedCitation":"[32]","plainCitation":"[32]","noteIndex":0},"citationItems":[{"id":161,"uris":["http://zotero.org/users/11398818/items/JP76KCNB"],"itemData":{"id":161,"type":"article-journal","container-title":"Sensors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5A63CA">
        <w:rPr>
          <w:lang w:val="en-GB"/>
        </w:rPr>
        <w:fldChar w:fldCharType="separate"/>
      </w:r>
      <w:r w:rsidR="001863F1" w:rsidRPr="001863F1">
        <w:t>[32]</w:t>
      </w:r>
      <w:r w:rsidRPr="005A63CA">
        <w:rPr>
          <w:lang w:val="en-GB"/>
        </w:rPr>
        <w:fldChar w:fldCharType="end"/>
      </w:r>
      <w:r w:rsidRPr="005A63CA">
        <w:rPr>
          <w:lang w:val="en-GB"/>
        </w:rPr>
        <w:t xml:space="preserve"> developed a washable fabric-based sensor array. Even after one thousand independent washes, the capacitance reading from textile sensors array had not deteriorated. Kim et al. </w:t>
      </w:r>
      <w:r w:rsidRPr="005A63CA">
        <w:rPr>
          <w:lang w:val="en-GB"/>
        </w:rPr>
        <w:fldChar w:fldCharType="begin"/>
      </w:r>
      <w:r w:rsidR="003935AB">
        <w:rPr>
          <w:lang w:val="en-GB"/>
        </w:rPr>
        <w:instrText xml:space="preserve"> ADDIN ZOTERO_ITEM CSL_CITATION {"citationID":"l3tYwQ5a","properties":{"formattedCitation":"[41]","plainCitation":"[41]","noteIndex":0},"citationItems":[{"id":214,"uris":["http://zotero.org/users/11398818/items/SBMQ83RY"],"itemData":{"id":214,"type":"article-journal","abstract":"Sitting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5A63CA">
        <w:rPr>
          <w:lang w:val="en-GB"/>
        </w:rPr>
        <w:fldChar w:fldCharType="separate"/>
      </w:r>
      <w:r w:rsidR="003935AB" w:rsidRPr="003935AB">
        <w:t>[41]</w:t>
      </w:r>
      <w:r w:rsidRPr="005A63CA">
        <w:rPr>
          <w:lang w:val="en-GB"/>
        </w:rPr>
        <w:fldChar w:fldCharType="end"/>
      </w:r>
      <w:r w:rsidRPr="005A63CA">
        <w:rPr>
          <w:lang w:val="en-GB"/>
        </w:rPr>
        <w:t xml:space="preserve"> achieved a 95.30% accuracy using 8</w:t>
      </w:r>
      <w:r w:rsidR="00ED0E67" w:rsidRPr="005A63CA">
        <w:rPr>
          <w:lang w:val="en-GB"/>
        </w:rPr>
        <w:t xml:space="preserve"> </w:t>
      </w:r>
      <w:r w:rsidRPr="005A63CA">
        <w:rPr>
          <w:lang w:val="en-GB"/>
        </w:rPr>
        <w:t>x</w:t>
      </w:r>
      <w:r w:rsidR="00ED0E67" w:rsidRPr="005A63CA">
        <w:rPr>
          <w:lang w:val="en-GB"/>
        </w:rPr>
        <w:t xml:space="preserve"> </w:t>
      </w:r>
      <w:r w:rsidRPr="005A63CA">
        <w:rPr>
          <w:lang w:val="en-GB"/>
        </w:rPr>
        <w:t xml:space="preserve">8 pressure array and a CNN classifier to classify 5 sitting postures among children. Similarly, Cai et al. </w:t>
      </w:r>
      <w:r w:rsidRPr="005A63CA">
        <w:rPr>
          <w:lang w:val="en-GB"/>
        </w:rPr>
        <w:fldChar w:fldCharType="begin"/>
      </w:r>
      <w:r w:rsidR="006F1FD4">
        <w:rPr>
          <w:lang w:val="en-GB"/>
        </w:rPr>
        <w:instrText xml:space="preserve"> ADDIN ZOTERO_ITEM CSL_CITATION {"citationID":"9bzs1587","properties":{"formattedCitation":"[43]","plainCitation":"[43]","noteIndex":0},"citationItems":[{"id":143,"uris":["http://zotero.org/users/11398818/items/6LWNY69L"],"itemData":{"id":143,"type":"article-journal","abstract":"As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5A63CA">
        <w:rPr>
          <w:lang w:val="en-GB"/>
        </w:rPr>
        <w:fldChar w:fldCharType="separate"/>
      </w:r>
      <w:r w:rsidR="006F1FD4" w:rsidRPr="006F1FD4">
        <w:t>[43]</w:t>
      </w:r>
      <w:r w:rsidRPr="005A63CA">
        <w:rPr>
          <w:lang w:val="en-GB"/>
        </w:rPr>
        <w:fldChar w:fldCharType="end"/>
      </w:r>
      <w:r w:rsidRPr="005A63CA">
        <w:rPr>
          <w:lang w:val="en-GB"/>
        </w:rPr>
        <w:t xml:space="preserve"> utilized a flexible pressure sensor array (400mm</w:t>
      </w:r>
      <w:r w:rsidR="00ED0E67" w:rsidRPr="005A63CA">
        <w:rPr>
          <w:lang w:val="en-GB"/>
        </w:rPr>
        <w:t xml:space="preserve"> </w:t>
      </w:r>
      <w:r w:rsidRPr="005A63CA">
        <w:rPr>
          <w:lang w:val="en-GB"/>
        </w:rPr>
        <w:t>x</w:t>
      </w:r>
      <w:r w:rsidR="00ED0E67" w:rsidRPr="005A63CA">
        <w:rPr>
          <w:lang w:val="en-GB"/>
        </w:rPr>
        <w:t xml:space="preserve"> </w:t>
      </w:r>
      <w:r w:rsidRPr="005A63CA">
        <w:rPr>
          <w:lang w:val="en-GB"/>
        </w:rPr>
        <w:t>400mm) placed on the bottom seat cushion to recognize 6 different sitting postures</w:t>
      </w:r>
      <w:r w:rsidR="002F5A15" w:rsidRPr="005A63CA">
        <w:rPr>
          <w:lang w:val="en-GB"/>
        </w:rPr>
        <w:t xml:space="preserve"> as shown in </w:t>
      </w:r>
      <w:r w:rsidR="0006317C" w:rsidRPr="005A63CA">
        <w:rPr>
          <w:lang w:val="en-GB"/>
        </w:rPr>
        <w:t>Figure 6a</w:t>
      </w:r>
      <w:r w:rsidRPr="005A63CA">
        <w:rPr>
          <w:lang w:val="en-GB"/>
        </w:rPr>
        <w:t xml:space="preserve">. Ran et al. </w:t>
      </w:r>
      <w:r w:rsidRPr="005A63CA">
        <w:rPr>
          <w:lang w:val="en-GB"/>
        </w:rPr>
        <w:fldChar w:fldCharType="begin"/>
      </w:r>
      <w:r w:rsidR="004E0AE3">
        <w:rPr>
          <w:lang w:val="en-GB"/>
        </w:rPr>
        <w:instrText xml:space="preserve"> ADDIN ZOTERO_ITEM CSL_CITATION {"citationID":"g6XQK4ny","properties":{"formattedCitation":"[71]","plainCitation":"[71]","noteIndex":0},"citationItems":[{"id":163,"uris":["http://zotero.org/users/11398818/items/L7KAFSQC"],"itemData":{"id":163,"type":"article-journal","container-title":"Sensors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5A63CA">
        <w:rPr>
          <w:lang w:val="en-GB"/>
        </w:rPr>
        <w:fldChar w:fldCharType="separate"/>
      </w:r>
      <w:r w:rsidR="004E0AE3" w:rsidRPr="004E0AE3">
        <w:t>[71]</w:t>
      </w:r>
      <w:r w:rsidRPr="005A63CA">
        <w:rPr>
          <w:lang w:val="en-GB"/>
        </w:rPr>
        <w:fldChar w:fldCharType="end"/>
      </w:r>
      <w:r w:rsidRPr="005A63CA">
        <w:rPr>
          <w:lang w:val="en-GB"/>
        </w:rPr>
        <w:t xml:space="preserve"> installed a 11</w:t>
      </w:r>
      <w:r w:rsidR="00ED0E67" w:rsidRPr="005A63CA">
        <w:rPr>
          <w:lang w:val="en-GB"/>
        </w:rPr>
        <w:t xml:space="preserve"> </w:t>
      </w:r>
      <w:r w:rsidRPr="005A63CA">
        <w:rPr>
          <w:lang w:val="en-GB"/>
        </w:rPr>
        <w:t>×</w:t>
      </w:r>
      <w:r w:rsidR="00ED0E67" w:rsidRPr="005A63CA">
        <w:rPr>
          <w:lang w:val="en-GB"/>
        </w:rPr>
        <w:t xml:space="preserve"> </w:t>
      </w:r>
      <w:r w:rsidRPr="005A63CA">
        <w:rPr>
          <w:lang w:val="en-GB"/>
        </w:rPr>
        <w:t>13 Pressure Sensor Array (IMM00014, I-MOTION) which communicated with a Raspberry PI computer which achieve a 96.22% classification accuracy using a 5-layer ANN classifier</w:t>
      </w:r>
      <w:r w:rsidR="002C09D0" w:rsidRPr="005A63CA">
        <w:rPr>
          <w:lang w:val="en-GB"/>
        </w:rPr>
        <w:t xml:space="preserve"> seen in Figure 6b</w:t>
      </w:r>
      <w:r w:rsidR="001D2054" w:rsidRPr="005A63CA">
        <w:rPr>
          <w:lang w:val="en-GB"/>
        </w:rPr>
        <w:t>.</w:t>
      </w:r>
      <w:r w:rsidRPr="005A63CA">
        <w:rPr>
          <w:lang w:val="en-GB"/>
        </w:rPr>
        <w:t xml:space="preserve"> Ahmad et al. </w:t>
      </w:r>
      <w:r w:rsidRPr="005A63CA">
        <w:rPr>
          <w:lang w:val="en-GB"/>
        </w:rPr>
        <w:fldChar w:fldCharType="begin"/>
      </w:r>
      <w:r w:rsidR="00C45B54">
        <w:rPr>
          <w:lang w:val="en-GB"/>
        </w:rPr>
        <w:instrText xml:space="preserve"> ADDIN ZOTERO_ITEM CSL_CITATION {"citationID":"vBduqYIj","properties":{"formattedCitation":"[24]","plainCitation":"[24]","noteIndex":0},"citationItems":[{"id":105,"uris":["http://zotero.org/groups/5004747/items/N5KK9WGQ"],"itemData":{"id":105,"type":"article-journal","abstract":"This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5A63CA">
        <w:rPr>
          <w:lang w:val="en-GB"/>
        </w:rPr>
        <w:fldChar w:fldCharType="separate"/>
      </w:r>
      <w:r w:rsidR="00C45B54" w:rsidRPr="00C45B54">
        <w:t>[24]</w:t>
      </w:r>
      <w:r w:rsidRPr="005A63CA">
        <w:rPr>
          <w:lang w:val="en-GB"/>
        </w:rPr>
        <w:fldChar w:fldCharType="end"/>
      </w:r>
      <w:r w:rsidRPr="005A63CA">
        <w:rPr>
          <w:lang w:val="en-GB"/>
        </w:rPr>
        <w:t xml:space="preserve"> embedded a 16 screen pressure sensor array, also using a </w:t>
      </w:r>
      <w:r w:rsidR="008570F6" w:rsidRPr="005A63CA">
        <w:rPr>
          <w:lang w:val="en-GB"/>
        </w:rPr>
        <w:t>R</w:t>
      </w:r>
      <w:r w:rsidRPr="005A63CA">
        <w:rPr>
          <w:lang w:val="en-GB"/>
        </w:rPr>
        <w:t xml:space="preserve">aspberry </w:t>
      </w:r>
      <w:r w:rsidR="008570F6" w:rsidRPr="005A63CA">
        <w:rPr>
          <w:lang w:val="en-GB"/>
        </w:rPr>
        <w:t>Pi computer</w:t>
      </w:r>
      <w:r w:rsidRPr="005A63CA">
        <w:rPr>
          <w:lang w:val="en-GB"/>
        </w:rPr>
        <w:t xml:space="preserve"> for sitting classification which obtained an high accuracy of 99.03% using </w:t>
      </w:r>
      <w:proofErr w:type="spellStart"/>
      <w:r w:rsidRPr="005A63CA">
        <w:rPr>
          <w:lang w:val="en-GB"/>
        </w:rPr>
        <w:t>LightGBM</w:t>
      </w:r>
      <w:proofErr w:type="spellEnd"/>
      <w:r w:rsidRPr="005A63CA">
        <w:rPr>
          <w:lang w:val="en-GB"/>
        </w:rPr>
        <w:t xml:space="preserve"> machine learning algorithm</w:t>
      </w:r>
      <w:r w:rsidR="002644CF" w:rsidRPr="005A63CA">
        <w:rPr>
          <w:lang w:val="en-GB"/>
        </w:rPr>
        <w:t>.</w:t>
      </w:r>
      <w:r w:rsidRPr="005A63CA">
        <w:rPr>
          <w:lang w:val="en-GB"/>
        </w:rPr>
        <w:t xml:space="preserve"> Wang et al. </w:t>
      </w:r>
      <w:r w:rsidRPr="005A63CA">
        <w:rPr>
          <w:lang w:val="en-GB"/>
        </w:rPr>
        <w:fldChar w:fldCharType="begin"/>
      </w:r>
      <w:r w:rsidR="004E0AE3">
        <w:rPr>
          <w:lang w:val="en-GB"/>
        </w:rPr>
        <w:instrText xml:space="preserve"> ADDIN ZOTERO_ITEM CSL_CITATION {"citationID":"rPjymtlO","properties":{"formattedCitation":"[72]","plainCitation":"[72]","noteIndex":0},"citationItems":[{"id":126,"uris":["http://zotero.org/groups/5004747/items/SZ698YAT"],"itemData":{"id":126,"type":"article-journal","container-title":"IEEE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5A63CA">
        <w:rPr>
          <w:lang w:val="en-GB"/>
        </w:rPr>
        <w:fldChar w:fldCharType="separate"/>
      </w:r>
      <w:r w:rsidR="004E0AE3" w:rsidRPr="004E0AE3">
        <w:t>[72]</w:t>
      </w:r>
      <w:r w:rsidRPr="005A63CA">
        <w:rPr>
          <w:lang w:val="en-GB"/>
        </w:rPr>
        <w:fldChar w:fldCharType="end"/>
      </w:r>
      <w:r w:rsidRPr="005A63CA">
        <w:rPr>
          <w:lang w:val="en-GB"/>
        </w:rPr>
        <w:t xml:space="preserve"> developed 2 sets of interconnected sensor sheets which cover</w:t>
      </w:r>
      <w:r w:rsidR="002644CF" w:rsidRPr="005A63CA">
        <w:rPr>
          <w:lang w:val="en-GB"/>
        </w:rPr>
        <w:t>ed</w:t>
      </w:r>
      <w:r w:rsidRPr="005A63CA">
        <w:rPr>
          <w:lang w:val="en-GB"/>
        </w:rPr>
        <w:t xml:space="preserve"> both backrest and the seating cushion of the smart sensing chair. Using the SNN classifier, their proposed system could distinguish 15 different sitting postures with an accuracy of 88.52%, which is among the highest number of postures being classified. Fan et al. </w:t>
      </w:r>
      <w:r w:rsidRPr="005A63CA">
        <w:rPr>
          <w:lang w:val="en-GB"/>
        </w:rPr>
        <w:fldChar w:fldCharType="begin"/>
      </w:r>
      <w:r w:rsidR="00A92220">
        <w:rPr>
          <w:lang w:val="en-GB"/>
        </w:rPr>
        <w:instrText xml:space="preserve"> ADDIN ZOTERO_ITEM CSL_CITATION {"citationID":"Lsu2glnm","properties":{"formattedCitation":"[44]","plainCitation":"[44]","noteIndex":0},"citationItems":[{"id":220,"uris":["http://zotero.org/users/11398818/items/L4XCYESC"],"itemData":{"id":220,"type":"article-journal","container-title":"Biomedical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5A63CA">
        <w:rPr>
          <w:lang w:val="en-GB"/>
        </w:rPr>
        <w:fldChar w:fldCharType="separate"/>
      </w:r>
      <w:r w:rsidR="00A92220" w:rsidRPr="00A92220">
        <w:t>[44]</w:t>
      </w:r>
      <w:r w:rsidRPr="005A63CA">
        <w:rPr>
          <w:lang w:val="en-GB"/>
        </w:rPr>
        <w:fldChar w:fldCharType="end"/>
      </w:r>
      <w:r w:rsidRPr="005A63CA">
        <w:rPr>
          <w:lang w:val="en-GB"/>
        </w:rPr>
        <w:t xml:space="preserve"> also implemented a similar system that analyses the hip pressure, which subsequently achieved an accuracy of 99.82 using CNN.</w:t>
      </w:r>
      <w:r w:rsidR="00396DED" w:rsidRPr="005A63CA">
        <w:rPr>
          <w:lang w:val="en-GB"/>
        </w:rPr>
        <w:t xml:space="preserve"> Table </w:t>
      </w:r>
      <w:r w:rsidR="00922E1B">
        <w:rPr>
          <w:lang w:val="en-GB"/>
        </w:rPr>
        <w:t>7</w:t>
      </w:r>
      <w:r w:rsidR="00683154" w:rsidRPr="005A63CA">
        <w:rPr>
          <w:lang w:val="en-GB"/>
        </w:rPr>
        <w:t xml:space="preserve"> below</w:t>
      </w:r>
      <w:r w:rsidR="00396DED" w:rsidRPr="005A63CA">
        <w:rPr>
          <w:lang w:val="en-GB"/>
        </w:rPr>
        <w:t xml:space="preserve"> provides </w:t>
      </w:r>
      <w:r w:rsidR="0041500C" w:rsidRPr="005A63CA">
        <w:rPr>
          <w:lang w:val="en-GB"/>
        </w:rPr>
        <w:t>the</w:t>
      </w:r>
      <w:r w:rsidR="00683154" w:rsidRPr="005A63CA">
        <w:rPr>
          <w:lang w:val="en-GB"/>
        </w:rPr>
        <w:t xml:space="preserve"> list of studies that used sensor arra</w:t>
      </w:r>
      <w:r w:rsidR="00026396" w:rsidRPr="005A63CA">
        <w:rPr>
          <w:lang w:val="en-GB"/>
        </w:rPr>
        <w:t>ys</w:t>
      </w:r>
      <w:r w:rsidR="00683154" w:rsidRPr="005A63CA">
        <w:rPr>
          <w:lang w:val="en-GB"/>
        </w:rPr>
        <w:t>.</w:t>
      </w:r>
    </w:p>
    <w:p w14:paraId="0D3C56B6" w14:textId="265770BB" w:rsidR="00785699" w:rsidRPr="00621204" w:rsidRDefault="00823C38" w:rsidP="006C6824">
      <w:pPr>
        <w:pStyle w:val="MDPI52figure"/>
        <w:rPr>
          <w:lang w:val="en-GB"/>
        </w:rPr>
      </w:pPr>
      <w:r>
        <w:rPr>
          <w:noProof/>
        </w:rPr>
        <w:lastRenderedPageBreak/>
        <w:drawing>
          <wp:inline distT="0" distB="0" distL="0" distR="0" wp14:anchorId="6E60724F" wp14:editId="0E0BF5B3">
            <wp:extent cx="5081040" cy="2800738"/>
            <wp:effectExtent l="0" t="0" r="0" b="0"/>
            <wp:docPr id="223609229" name="Picture 3" descr="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9229" name="Picture 3" descr="Sensor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6789" cy="2814931"/>
                    </a:xfrm>
                    <a:prstGeom prst="rect">
                      <a:avLst/>
                    </a:prstGeom>
                    <a:noFill/>
                    <a:ln>
                      <a:noFill/>
                    </a:ln>
                  </pic:spPr>
                </pic:pic>
              </a:graphicData>
            </a:graphic>
          </wp:inline>
        </w:drawing>
      </w:r>
    </w:p>
    <w:p w14:paraId="1BB8DE31" w14:textId="09BDB4B3" w:rsidR="00785699" w:rsidRPr="0042750D" w:rsidRDefault="00785699" w:rsidP="00785699">
      <w:pPr>
        <w:pStyle w:val="MDPI51figurecaption"/>
        <w:rPr>
          <w:color w:val="auto"/>
          <w:lang w:val="en-GB"/>
        </w:rPr>
      </w:pPr>
      <w:r w:rsidRPr="005A63CA">
        <w:rPr>
          <w:b/>
          <w:bCs/>
          <w:color w:val="auto"/>
          <w:lang w:val="en-GB"/>
        </w:rPr>
        <w:t xml:space="preserve">Figure </w:t>
      </w:r>
      <w:r w:rsidR="00A50BE6" w:rsidRPr="005A63CA">
        <w:rPr>
          <w:b/>
          <w:bCs/>
          <w:color w:val="auto"/>
          <w:lang w:val="en-GB"/>
        </w:rPr>
        <w:t>6</w:t>
      </w:r>
      <w:r w:rsidRPr="005A63CA">
        <w:rPr>
          <w:color w:val="auto"/>
          <w:lang w:val="en-GB"/>
        </w:rPr>
        <w:t xml:space="preserve">. </w:t>
      </w:r>
      <w:r w:rsidR="00F82AC5" w:rsidRPr="005A63CA">
        <w:rPr>
          <w:color w:val="auto"/>
          <w:lang w:val="en-GB"/>
        </w:rPr>
        <w:t>Illustration of s</w:t>
      </w:r>
      <w:r w:rsidRPr="005A63CA">
        <w:rPr>
          <w:color w:val="auto"/>
          <w:lang w:val="en-GB"/>
        </w:rPr>
        <w:t xml:space="preserve">ome </w:t>
      </w:r>
      <w:r w:rsidR="00215DD9" w:rsidRPr="005A63CA">
        <w:rPr>
          <w:color w:val="auto"/>
          <w:lang w:val="en-GB"/>
        </w:rPr>
        <w:t>studies</w:t>
      </w:r>
      <w:r w:rsidR="009B6663" w:rsidRPr="005A63CA">
        <w:rPr>
          <w:color w:val="auto"/>
          <w:lang w:val="en-GB"/>
        </w:rPr>
        <w:t xml:space="preserve"> </w:t>
      </w:r>
      <w:r w:rsidR="00F82AC5" w:rsidRPr="005A63CA">
        <w:rPr>
          <w:color w:val="auto"/>
          <w:lang w:val="en-GB"/>
        </w:rPr>
        <w:t xml:space="preserve">that implemented the </w:t>
      </w:r>
      <w:r w:rsidRPr="005A63CA">
        <w:rPr>
          <w:color w:val="auto"/>
          <w:lang w:val="en-GB"/>
        </w:rPr>
        <w:t>use of dense sensor arrays</w:t>
      </w:r>
      <w:r w:rsidR="00EB6EB2" w:rsidRPr="005A63CA">
        <w:rPr>
          <w:color w:val="auto"/>
          <w:lang w:val="en-GB"/>
        </w:rPr>
        <w:t>.</w:t>
      </w:r>
      <w:r w:rsidRPr="005A63CA">
        <w:rPr>
          <w:color w:val="auto"/>
          <w:lang w:val="en-GB"/>
        </w:rPr>
        <w:t xml:space="preserve"> </w:t>
      </w:r>
      <w:r w:rsidR="00DC4112" w:rsidRPr="005A63CA">
        <w:rPr>
          <w:b/>
          <w:bCs/>
          <w:color w:val="auto"/>
          <w:lang w:val="en-GB"/>
        </w:rPr>
        <w:t>(a)</w:t>
      </w:r>
      <w:r w:rsidR="00DC4112" w:rsidRPr="005A63CA">
        <w:rPr>
          <w:color w:val="auto"/>
          <w:lang w:val="en-GB"/>
        </w:rPr>
        <w:t xml:space="preserve"> Chair fitted with a large pressure sensor array modules placed on</w:t>
      </w:r>
      <w:r w:rsidR="00530476" w:rsidRPr="005A63CA">
        <w:rPr>
          <w:color w:val="auto"/>
          <w:lang w:val="en-GB"/>
        </w:rPr>
        <w:t xml:space="preserve"> top of </w:t>
      </w:r>
      <w:r w:rsidR="00DC4112" w:rsidRPr="005A63CA">
        <w:rPr>
          <w:color w:val="auto"/>
          <w:lang w:val="en-GB"/>
        </w:rPr>
        <w:t>the seating cushion. Reproduced with permission</w:t>
      </w:r>
      <w:r w:rsidR="00171AD8" w:rsidRPr="005A63CA">
        <w:rPr>
          <w:color w:val="auto"/>
          <w:lang w:val="en-GB"/>
        </w:rPr>
        <w:t xml:space="preserve"> </w:t>
      </w:r>
      <w:r w:rsidR="00CA43AB" w:rsidRPr="005A63CA">
        <w:rPr>
          <w:color w:val="auto"/>
          <w:lang w:val="en-GB"/>
        </w:rPr>
        <w:fldChar w:fldCharType="begin"/>
      </w:r>
      <w:r w:rsidR="006F1FD4">
        <w:rPr>
          <w:color w:val="auto"/>
          <w:lang w:val="en-GB"/>
        </w:rPr>
        <w:instrText xml:space="preserve"> ADDIN ZOTERO_ITEM CSL_CITATION {"citationID":"Makp1uEj","properties":{"formattedCitation":"[43]","plainCitation":"[43]","noteIndex":0},"citationItems":[{"id":143,"uris":["http://zotero.org/users/11398818/items/6LWNY69L"],"itemData":{"id":143,"type":"article-journal","abstract":"As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CA43AB" w:rsidRPr="005A63CA">
        <w:rPr>
          <w:color w:val="auto"/>
          <w:lang w:val="en-GB"/>
        </w:rPr>
        <w:fldChar w:fldCharType="separate"/>
      </w:r>
      <w:r w:rsidR="006F1FD4" w:rsidRPr="006F1FD4">
        <w:t>[43]</w:t>
      </w:r>
      <w:r w:rsidR="00CA43AB" w:rsidRPr="005A63CA">
        <w:rPr>
          <w:color w:val="auto"/>
          <w:lang w:val="en-GB"/>
        </w:rPr>
        <w:fldChar w:fldCharType="end"/>
      </w:r>
      <w:r w:rsidR="005A63CA" w:rsidRPr="005A63CA">
        <w:rPr>
          <w:color w:val="auto"/>
          <w:lang w:val="en-GB"/>
        </w:rPr>
        <w:t>.</w:t>
      </w:r>
      <w:r w:rsidR="00DC4112" w:rsidRPr="005A63CA">
        <w:rPr>
          <w:b/>
          <w:bCs/>
          <w:color w:val="auto"/>
          <w:lang w:val="en-GB"/>
        </w:rPr>
        <w:t xml:space="preserve"> </w:t>
      </w:r>
      <w:r w:rsidRPr="005A63CA">
        <w:rPr>
          <w:b/>
          <w:bCs/>
          <w:color w:val="auto"/>
          <w:lang w:val="en-GB"/>
        </w:rPr>
        <w:t>(</w:t>
      </w:r>
      <w:r w:rsidR="00DC4112" w:rsidRPr="005A63CA">
        <w:rPr>
          <w:b/>
          <w:bCs/>
          <w:color w:val="auto"/>
          <w:lang w:val="en-GB"/>
        </w:rPr>
        <w:t>b</w:t>
      </w:r>
      <w:r w:rsidRPr="005A63CA">
        <w:rPr>
          <w:b/>
          <w:bCs/>
          <w:color w:val="auto"/>
          <w:lang w:val="en-GB"/>
        </w:rPr>
        <w:t>)</w:t>
      </w:r>
      <w:r w:rsidR="00D54255" w:rsidRPr="005A63CA">
        <w:rPr>
          <w:color w:val="auto"/>
          <w:lang w:val="en-GB"/>
        </w:rPr>
        <w:t xml:space="preserve"> Pressure array cushion</w:t>
      </w:r>
      <w:r w:rsidR="007C3724" w:rsidRPr="005A63CA">
        <w:rPr>
          <w:color w:val="auto"/>
          <w:lang w:val="en-GB"/>
        </w:rPr>
        <w:t xml:space="preserve"> </w:t>
      </w:r>
      <w:r w:rsidR="00D54255" w:rsidRPr="005A63CA">
        <w:rPr>
          <w:color w:val="auto"/>
          <w:lang w:val="en-GB"/>
        </w:rPr>
        <w:t>with haptic feedback</w:t>
      </w:r>
      <w:r w:rsidR="0029506F">
        <w:rPr>
          <w:color w:val="auto"/>
          <w:lang w:val="en-GB"/>
        </w:rPr>
        <w:t>.</w:t>
      </w:r>
      <w:r w:rsidR="00765CFC" w:rsidRPr="005A63CA">
        <w:rPr>
          <w:color w:val="auto"/>
          <w:lang w:val="en-GB"/>
        </w:rPr>
        <w:t xml:space="preserve"> Reproduced with </w:t>
      </w:r>
      <w:r w:rsidR="0042750D" w:rsidRPr="005A63CA">
        <w:rPr>
          <w:color w:val="auto"/>
          <w:lang w:val="en-GB"/>
        </w:rPr>
        <w:t>permission</w:t>
      </w:r>
      <w:r w:rsidR="00171AD8" w:rsidRPr="005A63CA">
        <w:rPr>
          <w:color w:val="auto"/>
          <w:lang w:val="en-GB"/>
        </w:rPr>
        <w:t xml:space="preserve"> </w:t>
      </w:r>
      <w:r w:rsidR="00171AD8" w:rsidRPr="005A63CA">
        <w:rPr>
          <w:color w:val="auto"/>
          <w:lang w:val="en-GB"/>
        </w:rPr>
        <w:fldChar w:fldCharType="begin"/>
      </w:r>
      <w:r w:rsidR="004E0AE3">
        <w:rPr>
          <w:color w:val="auto"/>
          <w:lang w:val="en-GB"/>
        </w:rPr>
        <w:instrText xml:space="preserve"> ADDIN ZOTERO_ITEM CSL_CITATION {"citationID":"r1ikZX5P","properties":{"formattedCitation":"[71]","plainCitation":"[71]","noteIndex":0},"citationItems":[{"id":163,"uris":["http://zotero.org/users/11398818/items/L7KAFSQC"],"itemData":{"id":163,"type":"article-journal","container-title":"Sensors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171AD8" w:rsidRPr="005A63CA">
        <w:rPr>
          <w:color w:val="auto"/>
          <w:lang w:val="en-GB"/>
        </w:rPr>
        <w:fldChar w:fldCharType="separate"/>
      </w:r>
      <w:r w:rsidR="004E0AE3" w:rsidRPr="004E0AE3">
        <w:t>[71]</w:t>
      </w:r>
      <w:r w:rsidR="00171AD8" w:rsidRPr="005A63CA">
        <w:rPr>
          <w:color w:val="auto"/>
          <w:lang w:val="en-GB"/>
        </w:rPr>
        <w:fldChar w:fldCharType="end"/>
      </w:r>
      <w:r w:rsidR="0042750D" w:rsidRPr="005A63CA">
        <w:rPr>
          <w:color w:val="auto"/>
          <w:lang w:val="en-GB"/>
        </w:rPr>
        <w:t>, Copyright 2021</w:t>
      </w:r>
      <w:r w:rsidR="0042750D" w:rsidRPr="005A63CA">
        <w:rPr>
          <w:i/>
          <w:iCs/>
          <w:color w:val="auto"/>
          <w:lang w:val="en-GB"/>
        </w:rPr>
        <w:t xml:space="preserve"> Sensors and Actuators.</w:t>
      </w:r>
    </w:p>
    <w:p w14:paraId="2B372680" w14:textId="4C112432" w:rsidR="00AF40AD" w:rsidRPr="00621204" w:rsidRDefault="00AF40AD" w:rsidP="00AF40AD">
      <w:pPr>
        <w:pStyle w:val="MDPI41tablecaption"/>
        <w:rPr>
          <w:lang w:val="en-GB"/>
        </w:rPr>
      </w:pPr>
      <w:r w:rsidRPr="00621204">
        <w:rPr>
          <w:b/>
          <w:lang w:val="en-GB"/>
        </w:rPr>
        <w:t xml:space="preserve">Table </w:t>
      </w:r>
      <w:r w:rsidR="00922E1B">
        <w:rPr>
          <w:b/>
          <w:lang w:val="en-GB"/>
        </w:rPr>
        <w:t>7</w:t>
      </w:r>
      <w:r w:rsidRPr="00621204">
        <w:rPr>
          <w:b/>
          <w:lang w:val="en-GB"/>
        </w:rPr>
        <w:t>.</w:t>
      </w:r>
      <w:r w:rsidRPr="00621204">
        <w:rPr>
          <w:lang w:val="en-GB"/>
        </w:rPr>
        <w:t xml:space="preserve"> Studies using Dense Sensor Array</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9D106C1" w:rsidR="00AF40AD" w:rsidRPr="00621204" w:rsidRDefault="00AF40AD" w:rsidP="00266672">
            <w:pPr>
              <w:pStyle w:val="MDPI42tablebody"/>
              <w:spacing w:line="240" w:lineRule="auto"/>
              <w:jc w:val="left"/>
              <w:rPr>
                <w:lang w:val="en-GB"/>
              </w:rPr>
            </w:pPr>
            <w:r w:rsidRPr="00621204">
              <w:rPr>
                <w:lang w:val="en-GB"/>
              </w:rPr>
              <w:t xml:space="preserve">Textile Pressure Sensor Array </w:t>
            </w:r>
            <w:r w:rsidRPr="00621204">
              <w:rPr>
                <w:lang w:val="en-GB"/>
              </w:rPr>
              <w:fldChar w:fldCharType="begin"/>
            </w:r>
            <w:r w:rsidR="00C02D9D">
              <w:rPr>
                <w:lang w:val="en-GB"/>
              </w:rPr>
              <w:instrText xml:space="preserve"> ADDIN ZOTERO_ITEM CSL_CITATION {"citationID":"qUqqwMfX","properties":{"formattedCitation":"[52]","plainCitation":"[52]","noteIndex":0},"citationItems":[{"id":232,"uris":["http://zotero.org/users/11398818/items/ZMS5CAZB"],"itemData":{"id":232,"type":"article-journal","container-title":"IEEE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C02D9D" w:rsidRPr="00C02D9D">
              <w:t>[52]</w:t>
            </w:r>
            <w:r w:rsidRPr="00621204">
              <w:rPr>
                <w:lang w:val="en-GB"/>
              </w:rPr>
              <w:fldChar w:fldCharType="end"/>
            </w:r>
          </w:p>
        </w:tc>
        <w:tc>
          <w:tcPr>
            <w:tcW w:w="1410" w:type="dxa"/>
            <w:shd w:val="clear" w:color="auto" w:fill="auto"/>
            <w:vAlign w:val="center"/>
          </w:tcPr>
          <w:p w14:paraId="22A5CA45" w14:textId="1E1A0467" w:rsidR="00AF40AD" w:rsidRPr="00621204" w:rsidRDefault="00AF40AD" w:rsidP="00697308">
            <w:pPr>
              <w:pStyle w:val="MDPI42tablebody"/>
              <w:spacing w:line="240" w:lineRule="auto"/>
              <w:rPr>
                <w:lang w:val="en-GB"/>
              </w:rPr>
            </w:pPr>
            <w:r w:rsidRPr="00621204">
              <w:rPr>
                <w:lang w:val="en-GB"/>
              </w:rPr>
              <w:t>85</w:t>
            </w:r>
            <w:r w:rsidR="000B4FA8" w:rsidRPr="00621204">
              <w:rPr>
                <w:lang w:val="en-GB"/>
              </w:rPr>
              <w:t xml:space="preserve"> </w:t>
            </w:r>
            <w:r w:rsidRPr="00621204">
              <w:rPr>
                <w:lang w:val="en-GB"/>
              </w:rPr>
              <w:t>%</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589952F5" w:rsidR="00AF40AD" w:rsidRPr="00621204" w:rsidRDefault="00AF40AD" w:rsidP="00266672">
            <w:pPr>
              <w:pStyle w:val="MDPI42tablebody"/>
              <w:spacing w:line="240" w:lineRule="auto"/>
              <w:jc w:val="left"/>
              <w:rPr>
                <w:lang w:val="en-GB"/>
              </w:rPr>
            </w:pPr>
            <w:r w:rsidRPr="004C43E7">
              <w:t>52x44 Piezo-Resistive Sensor Array</w:t>
            </w:r>
            <w:r w:rsidRPr="00621204">
              <w:rPr>
                <w:lang w:val="en-GB"/>
              </w:rPr>
              <w:t xml:space="preserve"> </w:t>
            </w:r>
            <w:r w:rsidRPr="00621204">
              <w:rPr>
                <w:lang w:val="en-GB"/>
              </w:rPr>
              <w:fldChar w:fldCharType="begin"/>
            </w:r>
            <w:r w:rsidR="008B7C55">
              <w:rPr>
                <w:lang w:val="en-GB"/>
              </w:rPr>
              <w:instrText xml:space="preserve"> ADDIN ZOTERO_ITEM CSL_CITATION {"citationID":"E3JeuHRS","properties":{"formattedCitation":"[25]","plainCitation":"[25]","noteIndex":0},"citationItems":[{"id":151,"uris":["http://zotero.org/users/11398818/items/IH6ZVDXW"],"itemData":{"id":151,"type":"article-journal","abstract":"&lt;p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8B7C55" w:rsidRPr="008B7C55">
              <w:t>[25]</w:t>
            </w:r>
            <w:r w:rsidRPr="00621204">
              <w:rPr>
                <w:lang w:val="en-GB"/>
              </w:rPr>
              <w:fldChar w:fldCharType="end"/>
            </w:r>
          </w:p>
        </w:tc>
        <w:tc>
          <w:tcPr>
            <w:tcW w:w="1410" w:type="dxa"/>
            <w:shd w:val="clear" w:color="auto" w:fill="auto"/>
            <w:vAlign w:val="center"/>
          </w:tcPr>
          <w:p w14:paraId="30280771" w14:textId="79218F54" w:rsidR="00AF40AD" w:rsidRPr="00621204" w:rsidRDefault="00AF40AD" w:rsidP="00697308">
            <w:pPr>
              <w:pStyle w:val="MDPI42tablebody"/>
              <w:spacing w:line="240" w:lineRule="auto"/>
              <w:rPr>
                <w:lang w:val="en-GB"/>
              </w:rPr>
            </w:pPr>
            <w:r w:rsidRPr="00621204">
              <w:rPr>
                <w:lang w:val="en-GB"/>
              </w:rPr>
              <w:t>92%</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41AF4762" w:rsidR="00AF40AD" w:rsidRPr="00621204" w:rsidRDefault="00AF40AD" w:rsidP="00266672">
            <w:pPr>
              <w:pStyle w:val="MDPI42tablebody"/>
              <w:spacing w:line="240" w:lineRule="auto"/>
              <w:jc w:val="left"/>
              <w:rPr>
                <w:lang w:val="en-GB"/>
              </w:rPr>
            </w:pPr>
            <w:r w:rsidRPr="00621204">
              <w:rPr>
                <w:lang w:val="en-GB"/>
              </w:rPr>
              <w:t xml:space="preserve">Textile Pressure Sensors (Woven Fabric) </w:t>
            </w:r>
            <w:r w:rsidRPr="00621204">
              <w:rPr>
                <w:lang w:val="en-GB"/>
              </w:rPr>
              <w:fldChar w:fldCharType="begin"/>
            </w:r>
            <w:r w:rsidR="001863F1">
              <w:rPr>
                <w:lang w:val="en-GB"/>
              </w:rPr>
              <w:instrText xml:space="preserve"> ADDIN ZOTERO_ITEM CSL_CITATION {"citationID":"gZKeEbsz","properties":{"formattedCitation":"[32]","plainCitation":"[32]","noteIndex":0},"citationItems":[{"id":161,"uris":["http://zotero.org/users/11398818/items/JP76KCNB"],"itemData":{"id":161,"type":"article-journal","container-title":"Sensors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1863F1" w:rsidRPr="001863F1">
              <w:t>[32]</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2BE57263" w:rsidR="00AF40AD" w:rsidRPr="00621204" w:rsidRDefault="00AF40AD" w:rsidP="00266672">
            <w:pPr>
              <w:pStyle w:val="MDPI42tablebody"/>
              <w:spacing w:line="240" w:lineRule="auto"/>
              <w:jc w:val="left"/>
              <w:rPr>
                <w:lang w:val="en-GB"/>
              </w:rPr>
            </w:pPr>
            <w:r w:rsidRPr="00621204">
              <w:rPr>
                <w:lang w:val="en-GB"/>
              </w:rPr>
              <w:t xml:space="preserve">8x8 Pressure Mat Sensor </w:t>
            </w:r>
            <w:r w:rsidRPr="00621204">
              <w:rPr>
                <w:lang w:val="en-GB"/>
              </w:rPr>
              <w:fldChar w:fldCharType="begin"/>
            </w:r>
            <w:r w:rsidR="003935AB">
              <w:rPr>
                <w:lang w:val="en-GB"/>
              </w:rPr>
              <w:instrText xml:space="preserve"> ADDIN ZOTERO_ITEM CSL_CITATION {"citationID":"SRgAzMXS","properties":{"formattedCitation":"[41]","plainCitation":"[41]","noteIndex":0},"citationItems":[{"id":214,"uris":["http://zotero.org/users/11398818/items/SBMQ83RY"],"itemData":{"id":214,"type":"article-journal","abstract":"Sitting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3935AB" w:rsidRPr="003935AB">
              <w:t>[41]</w:t>
            </w:r>
            <w:r w:rsidRPr="00621204">
              <w:rPr>
                <w:lang w:val="en-GB"/>
              </w:rPr>
              <w:fldChar w:fldCharType="end"/>
            </w:r>
          </w:p>
        </w:tc>
        <w:tc>
          <w:tcPr>
            <w:tcW w:w="1410" w:type="dxa"/>
            <w:shd w:val="clear" w:color="auto" w:fill="auto"/>
            <w:vAlign w:val="center"/>
          </w:tcPr>
          <w:p w14:paraId="5C8788B7" w14:textId="771ED8FA" w:rsidR="00AF40AD" w:rsidRPr="00621204" w:rsidRDefault="00AF40AD" w:rsidP="00697308">
            <w:pPr>
              <w:pStyle w:val="MDPI42tablebody"/>
              <w:spacing w:line="240" w:lineRule="auto"/>
              <w:rPr>
                <w:lang w:val="en-GB"/>
              </w:rPr>
            </w:pPr>
            <w:r w:rsidRPr="00621204">
              <w:rPr>
                <w:lang w:val="en-GB"/>
              </w:rPr>
              <w:t>95</w:t>
            </w:r>
            <w:r w:rsidR="000B4FA8" w:rsidRPr="00621204">
              <w:rPr>
                <w:lang w:val="en-GB"/>
              </w:rPr>
              <w:t xml:space="preserve"> </w:t>
            </w:r>
            <w:r w:rsidRPr="00621204">
              <w:rPr>
                <w:lang w:val="en-GB"/>
              </w:rPr>
              <w:t>%</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286877E3" w:rsidR="00AF40AD" w:rsidRPr="00621204" w:rsidRDefault="00AF40AD" w:rsidP="00266672">
            <w:pPr>
              <w:pStyle w:val="MDPI42tablebody"/>
              <w:spacing w:line="240" w:lineRule="auto"/>
              <w:jc w:val="left"/>
              <w:rPr>
                <w:lang w:val="en-GB"/>
              </w:rPr>
            </w:pPr>
            <w:r w:rsidRPr="00621204">
              <w:rPr>
                <w:lang w:val="en-GB"/>
              </w:rPr>
              <w:t xml:space="preserve">400mm x 400mm Flexible Array Pressure Sensor </w:t>
            </w:r>
            <w:r w:rsidRPr="00621204">
              <w:rPr>
                <w:lang w:val="en-GB"/>
              </w:rPr>
              <w:fldChar w:fldCharType="begin"/>
            </w:r>
            <w:r w:rsidR="006F1FD4">
              <w:rPr>
                <w:lang w:val="en-GB"/>
              </w:rPr>
              <w:instrText xml:space="preserve"> ADDIN ZOTERO_ITEM CSL_CITATION {"citationID":"BNnUMXYr","properties":{"formattedCitation":"[43]","plainCitation":"[43]","noteIndex":0},"citationItems":[{"id":143,"uris":["http://zotero.org/users/11398818/items/6LWNY69L"],"itemData":{"id":143,"type":"article-journal","abstract":"As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6F1FD4" w:rsidRPr="006F1FD4">
              <w:t>[43]</w:t>
            </w:r>
            <w:r w:rsidRPr="00621204">
              <w:rPr>
                <w:lang w:val="en-GB"/>
              </w:rPr>
              <w:fldChar w:fldCharType="end"/>
            </w:r>
          </w:p>
        </w:tc>
        <w:tc>
          <w:tcPr>
            <w:tcW w:w="1410" w:type="dxa"/>
            <w:shd w:val="clear" w:color="auto" w:fill="auto"/>
            <w:vAlign w:val="center"/>
          </w:tcPr>
          <w:p w14:paraId="2428D4CA" w14:textId="73B6CEAF" w:rsidR="00AF40AD" w:rsidRPr="00621204" w:rsidRDefault="00AF40AD" w:rsidP="00697308">
            <w:pPr>
              <w:pStyle w:val="MDPI42tablebody"/>
              <w:spacing w:line="240" w:lineRule="auto"/>
              <w:rPr>
                <w:lang w:val="en-GB"/>
              </w:rPr>
            </w:pPr>
            <w:r w:rsidRPr="00621204">
              <w:rPr>
                <w:lang w:val="en-GB"/>
              </w:rPr>
              <w:t>95</w:t>
            </w:r>
            <w:r w:rsidR="000B4FA8" w:rsidRPr="00621204">
              <w:rPr>
                <w:lang w:val="en-GB"/>
              </w:rPr>
              <w:t xml:space="preserve"> </w:t>
            </w:r>
            <w:r w:rsidRPr="00621204">
              <w:rPr>
                <w:lang w:val="en-GB"/>
              </w:rPr>
              <w:t>%</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16D67A90" w:rsidR="00AF40AD" w:rsidRPr="00621204" w:rsidRDefault="00AF40AD" w:rsidP="00266672">
            <w:pPr>
              <w:pStyle w:val="MDPI42tablebody"/>
              <w:spacing w:line="240" w:lineRule="auto"/>
              <w:jc w:val="left"/>
              <w:rPr>
                <w:lang w:val="en-GB"/>
              </w:rPr>
            </w:pPr>
            <w:r w:rsidRPr="00621204">
              <w:rPr>
                <w:lang w:val="en-GB"/>
              </w:rPr>
              <w:t xml:space="preserve">11 × 13 Pressure Array (IMM00014, I-MOTION) </w:t>
            </w:r>
            <w:r w:rsidRPr="00621204">
              <w:rPr>
                <w:lang w:val="en-GB"/>
              </w:rPr>
              <w:fldChar w:fldCharType="begin"/>
            </w:r>
            <w:r w:rsidR="004E0AE3">
              <w:rPr>
                <w:lang w:val="en-GB"/>
              </w:rPr>
              <w:instrText xml:space="preserve"> ADDIN ZOTERO_ITEM CSL_CITATION {"citationID":"dWLOO0lR","properties":{"formattedCitation":"[71]","plainCitation":"[71]","noteIndex":0},"citationItems":[{"id":163,"uris":["http://zotero.org/users/11398818/items/L7KAFSQC"],"itemData":{"id":163,"type":"article-journal","container-title":"Sensors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4E0AE3" w:rsidRPr="004E0AE3">
              <w:t>[71]</w:t>
            </w:r>
            <w:r w:rsidRPr="00621204">
              <w:rPr>
                <w:lang w:val="en-GB"/>
              </w:rPr>
              <w:fldChar w:fldCharType="end"/>
            </w:r>
          </w:p>
        </w:tc>
        <w:tc>
          <w:tcPr>
            <w:tcW w:w="1410" w:type="dxa"/>
            <w:shd w:val="clear" w:color="auto" w:fill="auto"/>
            <w:vAlign w:val="center"/>
          </w:tcPr>
          <w:p w14:paraId="35D7519D" w14:textId="4723F8D9" w:rsidR="00AF40AD" w:rsidRPr="00621204" w:rsidRDefault="00AF40AD" w:rsidP="00697308">
            <w:pPr>
              <w:pStyle w:val="MDPI42tablebody"/>
              <w:spacing w:line="240" w:lineRule="auto"/>
              <w:rPr>
                <w:lang w:val="en-GB"/>
              </w:rPr>
            </w:pPr>
            <w:r w:rsidRPr="00621204">
              <w:rPr>
                <w:lang w:val="en-GB"/>
              </w:rPr>
              <w:t>97%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60550692" w:rsidR="00AF40AD" w:rsidRPr="00621204" w:rsidRDefault="00AF40AD" w:rsidP="00266672">
            <w:pPr>
              <w:pStyle w:val="MDPI42tablebody"/>
              <w:spacing w:line="240" w:lineRule="auto"/>
              <w:jc w:val="left"/>
              <w:rPr>
                <w:lang w:val="en-GB"/>
              </w:rPr>
            </w:pPr>
            <w:r w:rsidRPr="00621204">
              <w:rPr>
                <w:lang w:val="en-GB"/>
              </w:rPr>
              <w:t xml:space="preserve">Screen Printed Pressure sensor units (16 Array) </w:t>
            </w:r>
            <w:r w:rsidRPr="00621204">
              <w:rPr>
                <w:lang w:val="en-GB"/>
              </w:rPr>
              <w:fldChar w:fldCharType="begin"/>
            </w:r>
            <w:r w:rsidR="00C45B54">
              <w:rPr>
                <w:lang w:val="en-GB"/>
              </w:rPr>
              <w:instrText xml:space="preserve"> ADDIN ZOTERO_ITEM CSL_CITATION {"citationID":"bUMa0g88","properties":{"formattedCitation":"[24]","plainCitation":"[24]","noteIndex":0},"citationItems":[{"id":105,"uris":["http://zotero.org/groups/5004747/items/N5KK9WGQ"],"itemData":{"id":105,"type":"article-journal","abstract":"This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C45B54" w:rsidRPr="00C45B54">
              <w:t>[24]</w:t>
            </w:r>
            <w:r w:rsidRPr="00621204">
              <w:rPr>
                <w:lang w:val="en-GB"/>
              </w:rPr>
              <w:fldChar w:fldCharType="end"/>
            </w:r>
          </w:p>
        </w:tc>
        <w:tc>
          <w:tcPr>
            <w:tcW w:w="1410" w:type="dxa"/>
            <w:shd w:val="clear" w:color="auto" w:fill="auto"/>
            <w:vAlign w:val="center"/>
          </w:tcPr>
          <w:p w14:paraId="6F337326" w14:textId="4A0E7E9D" w:rsidR="00AF40AD" w:rsidRPr="00621204" w:rsidRDefault="00AF40AD" w:rsidP="00697308">
            <w:pPr>
              <w:pStyle w:val="MDPI42tablebody"/>
              <w:spacing w:line="240" w:lineRule="auto"/>
              <w:rPr>
                <w:lang w:val="en-GB"/>
              </w:rPr>
            </w:pPr>
            <w:r w:rsidRPr="00621204">
              <w:rPr>
                <w:lang w:val="en-GB"/>
              </w:rPr>
              <w:t>99%</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3F9BF9E" w:rsidR="00AF40AD" w:rsidRPr="00621204" w:rsidRDefault="00AF40AD" w:rsidP="00266672">
            <w:pPr>
              <w:pStyle w:val="MDPI42tablebody"/>
              <w:spacing w:line="240" w:lineRule="auto"/>
              <w:jc w:val="left"/>
              <w:rPr>
                <w:lang w:val="en-GB"/>
              </w:rPr>
            </w:pPr>
            <w:r w:rsidRPr="00621204">
              <w:rPr>
                <w:lang w:val="en-GB"/>
              </w:rPr>
              <w:t xml:space="preserve">2 Pressure Sensors Array (FSR) </w:t>
            </w:r>
            <w:r w:rsidRPr="00621204">
              <w:rPr>
                <w:lang w:val="en-GB"/>
              </w:rPr>
              <w:fldChar w:fldCharType="begin"/>
            </w:r>
            <w:r w:rsidR="004E0AE3">
              <w:rPr>
                <w:lang w:val="en-GB"/>
              </w:rPr>
              <w:instrText xml:space="preserve"> ADDIN ZOTERO_ITEM CSL_CITATION {"citationID":"MJaKl07D","properties":{"formattedCitation":"[72]","plainCitation":"[72]","noteIndex":0},"citationItems":[{"id":126,"uris":["http://zotero.org/groups/5004747/items/SZ698YAT"],"itemData":{"id":126,"type":"article-journal","container-title":"IEEE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4E0AE3" w:rsidRPr="004E0AE3">
              <w:t>[72]</w:t>
            </w:r>
            <w:r w:rsidRPr="00621204">
              <w:rPr>
                <w:lang w:val="en-GB"/>
              </w:rPr>
              <w:fldChar w:fldCharType="end"/>
            </w:r>
          </w:p>
        </w:tc>
        <w:tc>
          <w:tcPr>
            <w:tcW w:w="1410" w:type="dxa"/>
            <w:shd w:val="clear" w:color="auto" w:fill="auto"/>
            <w:vAlign w:val="center"/>
          </w:tcPr>
          <w:p w14:paraId="7A02F20C" w14:textId="291C2873" w:rsidR="00AF40AD" w:rsidRPr="00621204" w:rsidRDefault="00AF40AD" w:rsidP="00697308">
            <w:pPr>
              <w:pStyle w:val="MDPI42tablebody"/>
              <w:spacing w:line="240" w:lineRule="auto"/>
              <w:rPr>
                <w:lang w:val="en-GB"/>
              </w:rPr>
            </w:pPr>
            <w:r w:rsidRPr="00621204">
              <w:rPr>
                <w:lang w:val="en-GB"/>
              </w:rPr>
              <w:t>88%</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1BB48EE5" w:rsidR="00AF40AD" w:rsidRPr="00621204" w:rsidRDefault="00AF40AD" w:rsidP="00266672">
            <w:pPr>
              <w:pStyle w:val="MDPI42tablebody"/>
              <w:spacing w:line="240" w:lineRule="auto"/>
              <w:jc w:val="left"/>
              <w:rPr>
                <w:lang w:val="en-GB"/>
              </w:rPr>
            </w:pPr>
            <w:r w:rsidRPr="00621204">
              <w:rPr>
                <w:lang w:val="en-GB"/>
              </w:rPr>
              <w:t xml:space="preserve">44 × 52 Pressure Sensor Array </w:t>
            </w:r>
            <w:r w:rsidRPr="00621204">
              <w:rPr>
                <w:lang w:val="en-GB"/>
              </w:rPr>
              <w:fldChar w:fldCharType="begin"/>
            </w:r>
            <w:r w:rsidR="00A92220">
              <w:rPr>
                <w:lang w:val="en-GB"/>
              </w:rPr>
              <w:instrText xml:space="preserve"> ADDIN ZOTERO_ITEM CSL_CITATION {"citationID":"5zplmuNL","properties":{"formattedCitation":"[44]","plainCitation":"[44]","noteIndex":0},"citationItems":[{"id":220,"uris":["http://zotero.org/users/11398818/items/L4XCYESC"],"itemData":{"id":220,"type":"article-journal","container-title":"Biomedical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A92220" w:rsidRPr="00A92220">
              <w:t>[44]</w:t>
            </w:r>
            <w:r w:rsidRPr="00621204">
              <w:rPr>
                <w:lang w:val="en-GB"/>
              </w:rPr>
              <w:fldChar w:fldCharType="end"/>
            </w:r>
          </w:p>
        </w:tc>
        <w:tc>
          <w:tcPr>
            <w:tcW w:w="1410" w:type="dxa"/>
            <w:shd w:val="clear" w:color="auto" w:fill="auto"/>
            <w:vAlign w:val="center"/>
          </w:tcPr>
          <w:p w14:paraId="17F37EF6" w14:textId="52892274" w:rsidR="00AF40AD" w:rsidRPr="00621204" w:rsidRDefault="00AF40AD" w:rsidP="00697308">
            <w:pPr>
              <w:pStyle w:val="MDPI42tablebody"/>
              <w:spacing w:line="240" w:lineRule="auto"/>
              <w:rPr>
                <w:lang w:val="en-GB"/>
              </w:rPr>
            </w:pPr>
            <w:r w:rsidRPr="00621204">
              <w:rPr>
                <w:lang w:val="en-GB"/>
              </w:rPr>
              <w:t>99%</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1A078C7C" w:rsidR="00AF40AD" w:rsidRPr="00621204" w:rsidRDefault="00081DFF" w:rsidP="00AF40AD">
      <w:pPr>
        <w:pStyle w:val="MDPI31text"/>
        <w:rPr>
          <w:lang w:val="en-GB"/>
        </w:rPr>
      </w:pPr>
      <w:r w:rsidRPr="005A63CA">
        <w:rPr>
          <w:lang w:val="en-GB"/>
        </w:rPr>
        <w:t xml:space="preserve">This sensor configuration </w:t>
      </w:r>
      <w:r w:rsidR="007C3D7E" w:rsidRPr="005A63CA">
        <w:rPr>
          <w:lang w:val="en-GB"/>
        </w:rPr>
        <w:t xml:space="preserve">appears to be a </w:t>
      </w:r>
      <w:r w:rsidR="003E2D88" w:rsidRPr="005A63CA">
        <w:rPr>
          <w:lang w:val="en-GB"/>
        </w:rPr>
        <w:t xml:space="preserve">more popular option as more studies </w:t>
      </w:r>
      <w:r w:rsidR="00C46D56" w:rsidRPr="005A63CA">
        <w:rPr>
          <w:lang w:val="en-GB"/>
        </w:rPr>
        <w:t>implemented this setup compared</w:t>
      </w:r>
      <w:r w:rsidR="001E3F05" w:rsidRPr="005A63CA">
        <w:rPr>
          <w:lang w:val="en-GB"/>
        </w:rPr>
        <w:t xml:space="preserve"> to</w:t>
      </w:r>
      <w:r w:rsidR="00C46D56" w:rsidRPr="005A63CA">
        <w:rPr>
          <w:lang w:val="en-GB"/>
        </w:rPr>
        <w:t xml:space="preserve"> </w:t>
      </w:r>
      <w:r w:rsidR="001E3F05" w:rsidRPr="005A63CA">
        <w:rPr>
          <w:lang w:val="en-GB"/>
        </w:rPr>
        <w:t>the dense sensor configuration</w:t>
      </w:r>
      <w:r w:rsidR="00C46D56" w:rsidRPr="005A63CA">
        <w:rPr>
          <w:lang w:val="en-GB"/>
        </w:rPr>
        <w:t>.</w:t>
      </w:r>
      <w:r w:rsidRPr="005A63CA">
        <w:rPr>
          <w:lang w:val="en-GB"/>
        </w:rPr>
        <w:t xml:space="preserve"> </w:t>
      </w:r>
      <w:r w:rsidR="00AF40AD" w:rsidRPr="005A63CA">
        <w:rPr>
          <w:lang w:val="en-GB"/>
        </w:rPr>
        <w:t xml:space="preserve">Mutlu et al. in 2007 </w:t>
      </w:r>
      <w:r w:rsidR="006D532E" w:rsidRPr="005A63CA">
        <w:rPr>
          <w:lang w:val="en-GB"/>
        </w:rPr>
        <w:fldChar w:fldCharType="begin"/>
      </w:r>
      <w:r w:rsidR="008A711E">
        <w:rPr>
          <w:lang w:val="en-GB"/>
        </w:rPr>
        <w:instrText xml:space="preserve"> ADDIN ZOTERO_ITEM CSL_CITATION {"citationID":"kOdF99Ky","properties":{"formattedCitation":"[37]","plainCitation":"[37]","noteIndex":0},"citationItems":[{"id":177,"uris":["http://zotero.org/users/11398818/items/TIX5H2JM"],"itemData":{"id":177,"type":"paper-conference","container-title":"Proceedings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5A63CA">
        <w:rPr>
          <w:lang w:val="en-GB"/>
        </w:rPr>
        <w:fldChar w:fldCharType="separate"/>
      </w:r>
      <w:r w:rsidR="008A711E" w:rsidRPr="008A711E">
        <w:t>[37]</w:t>
      </w:r>
      <w:r w:rsidR="006D532E" w:rsidRPr="005A63CA">
        <w:rPr>
          <w:lang w:val="en-GB"/>
        </w:rPr>
        <w:fldChar w:fldCharType="end"/>
      </w:r>
      <w:r w:rsidR="00AF40AD" w:rsidRPr="005A63CA">
        <w:rPr>
          <w:lang w:val="en-GB"/>
        </w:rPr>
        <w:t xml:space="preserve"> integrated 19 different FSRs into the seating cushion and used the Simple Logistic </w:t>
      </w:r>
      <w:r w:rsidR="00AF40AD" w:rsidRPr="00844C5F">
        <w:rPr>
          <w:color w:val="auto"/>
          <w:lang w:val="en-GB"/>
        </w:rPr>
        <w:t>Regression ML algorithm to achieve 78% accuracy in classifying 10 different postures.</w:t>
      </w:r>
      <w:r w:rsidR="00086885" w:rsidRPr="00844C5F">
        <w:rPr>
          <w:color w:val="auto"/>
          <w:lang w:val="en-GB"/>
        </w:rPr>
        <w:t xml:space="preserve"> Martínez-Estrada et al.</w:t>
      </w:r>
      <w:r w:rsidR="00617189" w:rsidRPr="00844C5F">
        <w:rPr>
          <w:color w:val="auto"/>
          <w:lang w:val="en-GB"/>
        </w:rPr>
        <w:t xml:space="preserve"> </w:t>
      </w:r>
      <w:r w:rsidR="00617189" w:rsidRPr="00844C5F">
        <w:rPr>
          <w:color w:val="auto"/>
          <w:lang w:val="en-GB"/>
        </w:rPr>
        <w:fldChar w:fldCharType="begin"/>
      </w:r>
      <w:r w:rsidR="00392173" w:rsidRPr="00844C5F">
        <w:rPr>
          <w:color w:val="auto"/>
          <w:lang w:val="en-GB"/>
        </w:rPr>
        <w:instrText xml:space="preserve"> ADDIN ZOTERO_ITEM CSL_CITATION {"citationID":"Ezhrb21x","properties":{"formattedCitation":"[26]","plainCitation":"[26]","noteIndex":0},"citationItems":[{"id":153,"uris":["http://zotero.org/users/11398818/items/NETFL3DX"],"itemData":{"id":153,"type":"article-journal","abstract":"In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617189" w:rsidRPr="00844C5F">
        <w:rPr>
          <w:color w:val="auto"/>
          <w:lang w:val="en-GB"/>
        </w:rPr>
        <w:fldChar w:fldCharType="separate"/>
      </w:r>
      <w:r w:rsidR="00392173" w:rsidRPr="00844C5F">
        <w:rPr>
          <w:color w:val="auto"/>
        </w:rPr>
        <w:t>[26]</w:t>
      </w:r>
      <w:r w:rsidR="00617189" w:rsidRPr="00844C5F">
        <w:rPr>
          <w:color w:val="auto"/>
          <w:lang w:val="en-GB"/>
        </w:rPr>
        <w:fldChar w:fldCharType="end"/>
      </w:r>
      <w:r w:rsidR="000A35E5" w:rsidRPr="00844C5F">
        <w:rPr>
          <w:color w:val="auto"/>
          <w:lang w:val="en-GB"/>
        </w:rPr>
        <w:t xml:space="preserve"> placed 6 textile sensors on the backrest and </w:t>
      </w:r>
      <w:r w:rsidR="00E87703" w:rsidRPr="00844C5F">
        <w:rPr>
          <w:color w:val="auto"/>
          <w:lang w:val="en-GB"/>
        </w:rPr>
        <w:t xml:space="preserve">an additional 4 </w:t>
      </w:r>
      <w:r w:rsidR="000A35E5" w:rsidRPr="00844C5F">
        <w:rPr>
          <w:color w:val="auto"/>
          <w:lang w:val="en-GB"/>
        </w:rPr>
        <w:t>sensors on the seating cushion</w:t>
      </w:r>
      <w:r w:rsidR="00E87703" w:rsidRPr="00844C5F">
        <w:rPr>
          <w:color w:val="auto"/>
          <w:lang w:val="en-GB"/>
        </w:rPr>
        <w:t xml:space="preserve"> in order to classify 8 sitting postures as show in Figure 7a.</w:t>
      </w:r>
      <w:r w:rsidR="00AF40AD" w:rsidRPr="00844C5F">
        <w:rPr>
          <w:color w:val="auto"/>
          <w:lang w:val="en-GB"/>
        </w:rPr>
        <w:t xml:space="preserve"> Tsai et al. </w:t>
      </w:r>
      <w:r w:rsidR="006D532E" w:rsidRPr="00844C5F">
        <w:rPr>
          <w:color w:val="auto"/>
          <w:lang w:val="en-GB"/>
        </w:rPr>
        <w:fldChar w:fldCharType="begin"/>
      </w:r>
      <w:r w:rsidR="00E85968" w:rsidRPr="00844C5F">
        <w:rPr>
          <w:color w:val="auto"/>
          <w:lang w:val="en-GB"/>
        </w:rPr>
        <w:instrText xml:space="preserve"> ADDIN ZOTERO_ITEM CSL_CITATION {"citationID":"EltfGIyt","properties":{"formattedCitation":"[40]","plainCitation":"[40]","noteIndex":0},"citationItems":[{"id":159,"uris":["http://zotero.org/users/11398818/items/UGIYCU8F"],"itemData":{"id":159,"type":"article-journal","abstract":"Prolonged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844C5F">
        <w:rPr>
          <w:color w:val="auto"/>
          <w:lang w:val="en-GB"/>
        </w:rPr>
        <w:fldChar w:fldCharType="separate"/>
      </w:r>
      <w:r w:rsidR="00E85968" w:rsidRPr="00844C5F">
        <w:rPr>
          <w:color w:val="auto"/>
        </w:rPr>
        <w:t>[40]</w:t>
      </w:r>
      <w:r w:rsidR="006D532E" w:rsidRPr="00844C5F">
        <w:rPr>
          <w:color w:val="auto"/>
          <w:lang w:val="en-GB"/>
        </w:rPr>
        <w:fldChar w:fldCharType="end"/>
      </w:r>
      <w:r w:rsidR="00AF40AD" w:rsidRPr="00844C5F">
        <w:rPr>
          <w:color w:val="auto"/>
          <w:lang w:val="en-GB"/>
        </w:rPr>
        <w:t xml:space="preserve"> used 13 pressure sensors to classify 10 sitting postures and was able to</w:t>
      </w:r>
      <w:r w:rsidR="00AF40AD" w:rsidRPr="005A63CA">
        <w:rPr>
          <w:lang w:val="en-GB"/>
        </w:rPr>
        <w:t xml:space="preserve"> achieve an accuracy of 99.10% using the SVM algorithm. </w:t>
      </w:r>
      <w:proofErr w:type="spellStart"/>
      <w:r w:rsidR="00AF40AD" w:rsidRPr="005A63CA">
        <w:rPr>
          <w:lang w:val="en-GB"/>
        </w:rPr>
        <w:t>Aminosharieh</w:t>
      </w:r>
      <w:proofErr w:type="spellEnd"/>
      <w:r w:rsidR="00AF40AD" w:rsidRPr="005A63CA">
        <w:rPr>
          <w:lang w:val="en-GB"/>
        </w:rPr>
        <w:t xml:space="preserve"> Najafi et al. </w:t>
      </w:r>
      <w:r w:rsidR="006D532E" w:rsidRPr="005A63CA">
        <w:rPr>
          <w:lang w:val="en-GB"/>
        </w:rPr>
        <w:fldChar w:fldCharType="begin"/>
      </w:r>
      <w:r w:rsidR="0033798B">
        <w:rPr>
          <w:lang w:val="en-GB"/>
        </w:rPr>
        <w:instrText xml:space="preserve"> ADDIN ZOTERO_ITEM CSL_CITATION {"citationID":"OLRgq3HZ","properties":{"formattedCitation":"[28]","plainCitation":"[28]","noteIndex":0},"citationItems":[{"id":157,"uris":["http://zotero.org/users/11398818/items/RFVAKVUE"],"itemData":{"id":157,"type":"article-journal","abstract":"Nowadays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5A63CA">
        <w:rPr>
          <w:lang w:val="en-GB"/>
        </w:rPr>
        <w:fldChar w:fldCharType="separate"/>
      </w:r>
      <w:r w:rsidR="0033798B" w:rsidRPr="0033798B">
        <w:t>[28]</w:t>
      </w:r>
      <w:r w:rsidR="006D532E" w:rsidRPr="005A63CA">
        <w:rPr>
          <w:lang w:val="en-GB"/>
        </w:rPr>
        <w:fldChar w:fldCharType="end"/>
      </w:r>
      <w:r w:rsidR="00AF40AD" w:rsidRPr="005A63CA">
        <w:rPr>
          <w:lang w:val="en-GB"/>
        </w:rPr>
        <w:t xml:space="preserve"> applied 8 sensors (4 on the seating cushion and 4 on the back rest) and used EMN algorithm to classify 8 sitting posture and achieved an accuracy of 91.68%</w:t>
      </w:r>
      <w:r w:rsidR="00F21BE5" w:rsidRPr="005A63CA">
        <w:rPr>
          <w:lang w:val="en-GB"/>
        </w:rPr>
        <w:t xml:space="preserve"> seen in Figure 7b</w:t>
      </w:r>
      <w:r w:rsidR="00AF40AD" w:rsidRPr="005A63CA">
        <w:rPr>
          <w:lang w:val="en-GB"/>
        </w:rPr>
        <w:t>. In addition to this, a Desktop Graphical User Interface (GUI) application</w:t>
      </w:r>
      <w:r w:rsidR="00C17D4E" w:rsidRPr="005A63CA">
        <w:rPr>
          <w:lang w:val="en-GB"/>
        </w:rPr>
        <w:t xml:space="preserve"> was also developed</w:t>
      </w:r>
      <w:r w:rsidR="00AF40AD" w:rsidRPr="005A63CA">
        <w:rPr>
          <w:lang w:val="en-GB"/>
        </w:rPr>
        <w:t xml:space="preserve"> which displayed the sen</w:t>
      </w:r>
      <w:r w:rsidR="00170BCB" w:rsidRPr="005A63CA">
        <w:rPr>
          <w:lang w:val="en-GB"/>
        </w:rPr>
        <w:t>s</w:t>
      </w:r>
      <w:r w:rsidR="00AF40AD" w:rsidRPr="005A63CA">
        <w:rPr>
          <w:lang w:val="en-GB"/>
        </w:rPr>
        <w:t>or reading in real-time. Luna-</w:t>
      </w:r>
      <w:proofErr w:type="spellStart"/>
      <w:r w:rsidR="00AF40AD" w:rsidRPr="005A63CA">
        <w:rPr>
          <w:lang w:val="en-GB"/>
        </w:rPr>
        <w:t>Perejón</w:t>
      </w:r>
      <w:proofErr w:type="spellEnd"/>
      <w:r w:rsidR="00AF40AD" w:rsidRPr="005A63CA">
        <w:rPr>
          <w:lang w:val="en-GB"/>
        </w:rPr>
        <w:t xml:space="preserve"> et al. </w:t>
      </w:r>
      <w:r w:rsidR="00AF40AD" w:rsidRPr="005A63CA">
        <w:rPr>
          <w:lang w:val="en-GB"/>
        </w:rPr>
        <w:fldChar w:fldCharType="begin"/>
      </w:r>
      <w:r w:rsidR="00F61507">
        <w:rPr>
          <w:lang w:val="en-GB"/>
        </w:rPr>
        <w:instrText xml:space="preserve"> ADDIN ZOTERO_ITEM CSL_CITATION {"citationID":"CEdhkYZp","properties":{"formattedCitation":"[42]","plainCitation":"[42]","noteIndex":0},"citationItems":[{"id":216,"uris":["http://zotero.org/users/11398818/items/AU67EL3E"],"itemData":{"id":216,"type":"article-journal","abstract":"Nowadays,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5A63CA">
        <w:rPr>
          <w:lang w:val="en-GB"/>
        </w:rPr>
        <w:fldChar w:fldCharType="separate"/>
      </w:r>
      <w:r w:rsidR="00F61507" w:rsidRPr="00F61507">
        <w:t>[42]</w:t>
      </w:r>
      <w:r w:rsidR="00AF40AD" w:rsidRPr="005A63CA">
        <w:rPr>
          <w:lang w:val="en-GB"/>
        </w:rPr>
        <w:fldChar w:fldCharType="end"/>
      </w:r>
      <w:r w:rsidR="00AF40AD" w:rsidRPr="005A63CA">
        <w:rPr>
          <w:lang w:val="en-GB"/>
        </w:rPr>
        <w:t xml:space="preserve"> added 6 sensors which was placed on the seating cushion and resulted in an 81.5% classification accuracy using SOM (ISOM-SPR) ML algorithm.</w:t>
      </w:r>
      <w:r w:rsidR="005E13A8" w:rsidRPr="005A63CA">
        <w:rPr>
          <w:lang w:val="en-GB"/>
        </w:rPr>
        <w:t xml:space="preserve"> Table </w:t>
      </w:r>
      <w:r w:rsidR="00922E1B">
        <w:rPr>
          <w:lang w:val="en-GB"/>
        </w:rPr>
        <w:t>8</w:t>
      </w:r>
      <w:r w:rsidR="005E13A8" w:rsidRPr="005A63CA">
        <w:rPr>
          <w:lang w:val="en-GB"/>
        </w:rPr>
        <w:t xml:space="preserve"> below provides the </w:t>
      </w:r>
      <w:r w:rsidR="00784C4F" w:rsidRPr="005A63CA">
        <w:rPr>
          <w:lang w:val="en-GB"/>
        </w:rPr>
        <w:t xml:space="preserve">full </w:t>
      </w:r>
      <w:r w:rsidR="005E13A8" w:rsidRPr="005A63CA">
        <w:rPr>
          <w:lang w:val="en-GB"/>
        </w:rPr>
        <w:t xml:space="preserve">list of studies using </w:t>
      </w:r>
      <w:r w:rsidR="005E13A8" w:rsidRPr="00FF70BC">
        <w:rPr>
          <w:lang w:val="en-GB"/>
        </w:rPr>
        <w:t xml:space="preserve">this </w:t>
      </w:r>
      <w:r w:rsidR="005A63CA" w:rsidRPr="00FF70BC">
        <w:rPr>
          <w:lang w:val="en-GB"/>
        </w:rPr>
        <w:t xml:space="preserve">sensor </w:t>
      </w:r>
      <w:r w:rsidR="005E13A8" w:rsidRPr="00FF70BC">
        <w:rPr>
          <w:lang w:val="en-GB"/>
        </w:rPr>
        <w:t>configuration.</w:t>
      </w:r>
    </w:p>
    <w:p w14:paraId="608199B9" w14:textId="77777777" w:rsidR="00F82AC5" w:rsidRPr="00621204" w:rsidRDefault="00F82AC5" w:rsidP="00555C45">
      <w:pPr>
        <w:pStyle w:val="MDPI31text"/>
        <w:ind w:left="0" w:firstLine="0"/>
        <w:rPr>
          <w:lang w:val="en-GB"/>
        </w:rPr>
      </w:pPr>
    </w:p>
    <w:p w14:paraId="7D190FA1" w14:textId="5A7FBA24" w:rsidR="007B529D" w:rsidRPr="00621204" w:rsidRDefault="00B3356A" w:rsidP="00484692">
      <w:pPr>
        <w:pStyle w:val="MDPI52figure"/>
        <w:rPr>
          <w:lang w:val="en-GB"/>
        </w:rPr>
      </w:pPr>
      <w:r>
        <w:rPr>
          <w:noProof/>
        </w:rPr>
        <w:drawing>
          <wp:inline distT="0" distB="0" distL="0" distR="0" wp14:anchorId="4DA9EB1D" wp14:editId="193B777F">
            <wp:extent cx="5008613" cy="2762250"/>
            <wp:effectExtent l="0" t="0" r="0" b="0"/>
            <wp:docPr id="1837629436" name="Picture 1" descr="A close-up of a 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29436" name="Picture 1" descr="A close-up of a chai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6014" cy="2766331"/>
                    </a:xfrm>
                    <a:prstGeom prst="rect">
                      <a:avLst/>
                    </a:prstGeom>
                    <a:noFill/>
                    <a:ln>
                      <a:noFill/>
                    </a:ln>
                  </pic:spPr>
                </pic:pic>
              </a:graphicData>
            </a:graphic>
          </wp:inline>
        </w:drawing>
      </w:r>
    </w:p>
    <w:p w14:paraId="38EBD522" w14:textId="70137883" w:rsidR="00046064" w:rsidRPr="0009640E" w:rsidRDefault="00046064" w:rsidP="00046064">
      <w:pPr>
        <w:pStyle w:val="MDPI51figurecaption"/>
        <w:rPr>
          <w:color w:val="auto"/>
          <w:lang w:val="en-GB"/>
        </w:rPr>
      </w:pPr>
      <w:r w:rsidRPr="005A63CA">
        <w:rPr>
          <w:b/>
          <w:bCs/>
          <w:color w:val="auto"/>
          <w:lang w:val="en-GB"/>
        </w:rPr>
        <w:t xml:space="preserve">Figure </w:t>
      </w:r>
      <w:r w:rsidR="004A65C8" w:rsidRPr="005A63CA">
        <w:rPr>
          <w:b/>
          <w:bCs/>
          <w:color w:val="auto"/>
          <w:lang w:val="en-GB"/>
        </w:rPr>
        <w:t>7</w:t>
      </w:r>
      <w:r w:rsidRPr="005A63CA">
        <w:rPr>
          <w:color w:val="auto"/>
          <w:lang w:val="en-GB"/>
        </w:rPr>
        <w:t xml:space="preserve">. </w:t>
      </w:r>
      <w:r w:rsidR="004A65C8" w:rsidRPr="005A63CA">
        <w:rPr>
          <w:color w:val="auto"/>
          <w:lang w:val="en-GB"/>
        </w:rPr>
        <w:t xml:space="preserve">Research studies </w:t>
      </w:r>
      <w:r w:rsidR="00DB078C" w:rsidRPr="005A63CA">
        <w:rPr>
          <w:color w:val="auto"/>
          <w:lang w:val="en-GB"/>
        </w:rPr>
        <w:t>using</w:t>
      </w:r>
      <w:r w:rsidR="00636AF8" w:rsidRPr="005A63CA">
        <w:rPr>
          <w:color w:val="auto"/>
          <w:lang w:val="en-GB"/>
        </w:rPr>
        <w:t xml:space="preserve"> multiple pressure sensors placed </w:t>
      </w:r>
      <w:r w:rsidR="00347F08" w:rsidRPr="005A63CA">
        <w:rPr>
          <w:color w:val="auto"/>
          <w:lang w:val="en-GB"/>
        </w:rPr>
        <w:t>around the chair</w:t>
      </w:r>
      <w:r w:rsidRPr="005A63CA">
        <w:rPr>
          <w:color w:val="auto"/>
          <w:lang w:val="en-GB"/>
        </w:rPr>
        <w:t xml:space="preserve">. </w:t>
      </w:r>
      <w:r w:rsidRPr="005A63CA">
        <w:rPr>
          <w:b/>
          <w:bCs/>
          <w:color w:val="auto"/>
          <w:lang w:val="en-GB"/>
        </w:rPr>
        <w:t>(a)</w:t>
      </w:r>
      <w:r w:rsidRPr="005A63CA">
        <w:rPr>
          <w:color w:val="auto"/>
          <w:lang w:val="en-GB"/>
        </w:rPr>
        <w:t xml:space="preserve"> </w:t>
      </w:r>
      <w:r w:rsidR="007C3724" w:rsidRPr="005A63CA">
        <w:rPr>
          <w:color w:val="auto"/>
          <w:lang w:val="en-GB"/>
        </w:rPr>
        <w:t xml:space="preserve">Chair fitted </w:t>
      </w:r>
      <w:r w:rsidR="007C3724" w:rsidRPr="00AB256C">
        <w:rPr>
          <w:color w:val="auto"/>
          <w:lang w:val="en-GB"/>
        </w:rPr>
        <w:t xml:space="preserve">with </w:t>
      </w:r>
      <w:r w:rsidR="006B5A32" w:rsidRPr="00AB256C">
        <w:rPr>
          <w:color w:val="auto"/>
          <w:lang w:val="en-GB"/>
        </w:rPr>
        <w:t xml:space="preserve">10 Textile Pressure </w:t>
      </w:r>
      <w:r w:rsidR="007C3724" w:rsidRPr="00AB256C">
        <w:rPr>
          <w:color w:val="auto"/>
          <w:lang w:val="en-GB"/>
        </w:rPr>
        <w:t>sensor</w:t>
      </w:r>
      <w:r w:rsidR="003D0987" w:rsidRPr="00AB256C">
        <w:rPr>
          <w:color w:val="auto"/>
          <w:lang w:val="en-GB"/>
        </w:rPr>
        <w:t>s</w:t>
      </w:r>
      <w:r w:rsidR="006E7F32" w:rsidRPr="00AB256C">
        <w:rPr>
          <w:color w:val="auto"/>
          <w:lang w:val="en-GB"/>
        </w:rPr>
        <w:t>.</w:t>
      </w:r>
      <w:r w:rsidR="00564620" w:rsidRPr="00AB256C">
        <w:rPr>
          <w:color w:val="auto"/>
          <w:lang w:val="en-GB"/>
        </w:rPr>
        <w:t xml:space="preserve"> Reproduced</w:t>
      </w:r>
      <w:r w:rsidR="00564620" w:rsidRPr="005A63CA">
        <w:rPr>
          <w:color w:val="auto"/>
          <w:lang w:val="en-GB"/>
        </w:rPr>
        <w:t xml:space="preserve"> with </w:t>
      </w:r>
      <w:r w:rsidR="0009640E" w:rsidRPr="005A63CA">
        <w:rPr>
          <w:color w:val="auto"/>
          <w:lang w:val="en-GB"/>
        </w:rPr>
        <w:t>permission</w:t>
      </w:r>
      <w:r w:rsidR="00B701EE">
        <w:rPr>
          <w:color w:val="auto"/>
          <w:lang w:val="en-GB"/>
        </w:rPr>
        <w:t xml:space="preserve"> </w:t>
      </w:r>
      <w:r w:rsidR="00B701EE">
        <w:rPr>
          <w:color w:val="auto"/>
          <w:lang w:val="en-GB"/>
        </w:rPr>
        <w:fldChar w:fldCharType="begin"/>
      </w:r>
      <w:r w:rsidR="00392173">
        <w:rPr>
          <w:color w:val="auto"/>
          <w:lang w:val="en-GB"/>
        </w:rPr>
        <w:instrText xml:space="preserve"> ADDIN ZOTERO_ITEM CSL_CITATION {"citationID":"UYRw8pMa","properties":{"formattedCitation":"[26]","plainCitation":"[26]","noteIndex":0},"citationItems":[{"id":153,"uris":["http://zotero.org/users/11398818/items/NETFL3DX"],"itemData":{"id":153,"type":"article-journal","abstract":"In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B701EE">
        <w:rPr>
          <w:color w:val="auto"/>
          <w:lang w:val="en-GB"/>
        </w:rPr>
        <w:fldChar w:fldCharType="separate"/>
      </w:r>
      <w:r w:rsidR="00392173" w:rsidRPr="00392173">
        <w:t>[26]</w:t>
      </w:r>
      <w:r w:rsidR="00B701EE">
        <w:rPr>
          <w:color w:val="auto"/>
          <w:lang w:val="en-GB"/>
        </w:rPr>
        <w:fldChar w:fldCharType="end"/>
      </w:r>
      <w:r w:rsidR="0009640E" w:rsidRPr="005A63CA">
        <w:rPr>
          <w:i/>
          <w:iCs/>
          <w:color w:val="auto"/>
          <w:lang w:val="en-GB"/>
        </w:rPr>
        <w:t>.</w:t>
      </w:r>
      <w:r w:rsidRPr="005A63CA">
        <w:rPr>
          <w:color w:val="auto"/>
          <w:lang w:val="en-GB"/>
        </w:rPr>
        <w:t xml:space="preserve"> </w:t>
      </w:r>
      <w:r w:rsidRPr="005A63CA">
        <w:rPr>
          <w:b/>
          <w:bCs/>
          <w:color w:val="auto"/>
          <w:lang w:val="en-GB"/>
        </w:rPr>
        <w:t>(b)</w:t>
      </w:r>
      <w:r w:rsidRPr="005A63CA">
        <w:rPr>
          <w:color w:val="auto"/>
          <w:lang w:val="en-GB"/>
        </w:rPr>
        <w:t xml:space="preserve"> </w:t>
      </w:r>
      <w:r w:rsidR="00BC3B7D" w:rsidRPr="005A63CA">
        <w:rPr>
          <w:color w:val="auto"/>
          <w:lang w:val="en-GB"/>
        </w:rPr>
        <w:t>8 FSR sensors placed around the chair</w:t>
      </w:r>
      <w:r w:rsidR="000D19E9" w:rsidRPr="005A63CA">
        <w:rPr>
          <w:color w:val="auto"/>
          <w:lang w:val="en-GB"/>
        </w:rPr>
        <w:t>; 5</w:t>
      </w:r>
      <w:r w:rsidR="00892729" w:rsidRPr="005A63CA">
        <w:rPr>
          <w:color w:val="auto"/>
          <w:lang w:val="en-GB"/>
        </w:rPr>
        <w:t xml:space="preserve"> sensors</w:t>
      </w:r>
      <w:r w:rsidR="000D19E9" w:rsidRPr="005A63CA">
        <w:rPr>
          <w:color w:val="auto"/>
          <w:lang w:val="en-GB"/>
        </w:rPr>
        <w:t xml:space="preserve"> </w:t>
      </w:r>
      <w:r w:rsidR="00B70491" w:rsidRPr="005A63CA">
        <w:rPr>
          <w:color w:val="auto"/>
          <w:lang w:val="en-GB"/>
        </w:rPr>
        <w:t xml:space="preserve">placed </w:t>
      </w:r>
      <w:r w:rsidR="000D19E9" w:rsidRPr="005A63CA">
        <w:rPr>
          <w:color w:val="auto"/>
          <w:lang w:val="en-GB"/>
        </w:rPr>
        <w:t>on the sitting cushion and</w:t>
      </w:r>
      <w:r w:rsidR="00892729" w:rsidRPr="005A63CA">
        <w:rPr>
          <w:color w:val="auto"/>
          <w:lang w:val="en-GB"/>
        </w:rPr>
        <w:t xml:space="preserve"> </w:t>
      </w:r>
      <w:r w:rsidR="000D19E9" w:rsidRPr="005A63CA">
        <w:rPr>
          <w:color w:val="auto"/>
          <w:lang w:val="en-GB"/>
        </w:rPr>
        <w:t>3</w:t>
      </w:r>
      <w:r w:rsidR="00892729" w:rsidRPr="005A63CA">
        <w:rPr>
          <w:color w:val="auto"/>
          <w:lang w:val="en-GB"/>
        </w:rPr>
        <w:t xml:space="preserve"> sensors</w:t>
      </w:r>
      <w:r w:rsidR="00B70491" w:rsidRPr="005A63CA">
        <w:rPr>
          <w:color w:val="auto"/>
          <w:lang w:val="en-GB"/>
        </w:rPr>
        <w:t xml:space="preserve"> added</w:t>
      </w:r>
      <w:r w:rsidR="000D19E9" w:rsidRPr="005A63CA">
        <w:rPr>
          <w:color w:val="auto"/>
          <w:lang w:val="en-GB"/>
        </w:rPr>
        <w:t xml:space="preserve"> </w:t>
      </w:r>
      <w:r w:rsidR="00892729" w:rsidRPr="005A63CA">
        <w:rPr>
          <w:color w:val="auto"/>
          <w:lang w:val="en-GB"/>
        </w:rPr>
        <w:t xml:space="preserve">to the </w:t>
      </w:r>
      <w:r w:rsidR="000D19E9" w:rsidRPr="005A63CA">
        <w:rPr>
          <w:color w:val="auto"/>
          <w:lang w:val="en-GB"/>
        </w:rPr>
        <w:t>back rest</w:t>
      </w:r>
      <w:r w:rsidR="0051664E" w:rsidRPr="005A63CA">
        <w:rPr>
          <w:color w:val="auto"/>
          <w:lang w:val="en-GB"/>
        </w:rPr>
        <w:t xml:space="preserve">. Reproduced with </w:t>
      </w:r>
      <w:r w:rsidR="0009640E" w:rsidRPr="005A63CA">
        <w:rPr>
          <w:color w:val="auto"/>
          <w:lang w:val="en-GB"/>
        </w:rPr>
        <w:t xml:space="preserve">permission </w:t>
      </w:r>
      <w:r w:rsidR="00404B08" w:rsidRPr="005A63CA">
        <w:rPr>
          <w:color w:val="auto"/>
          <w:lang w:val="en-GB"/>
        </w:rPr>
        <w:fldChar w:fldCharType="begin"/>
      </w:r>
      <w:r w:rsidR="0033798B">
        <w:rPr>
          <w:color w:val="auto"/>
          <w:lang w:val="en-GB"/>
        </w:rPr>
        <w:instrText xml:space="preserve"> ADDIN ZOTERO_ITEM CSL_CITATION {"citationID":"ltjlIkHz","properties":{"formattedCitation":"[28]","plainCitation":"[28]","noteIndex":0},"citationItems":[{"id":157,"uris":["http://zotero.org/users/11398818/items/RFVAKVUE"],"itemData":{"id":157,"type":"article-journal","abstract":"Nowadays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5A63CA">
        <w:rPr>
          <w:color w:val="auto"/>
          <w:lang w:val="en-GB"/>
        </w:rPr>
        <w:fldChar w:fldCharType="separate"/>
      </w:r>
      <w:r w:rsidR="0033798B" w:rsidRPr="0033798B">
        <w:t>[28]</w:t>
      </w:r>
      <w:r w:rsidR="00404B08" w:rsidRPr="005A63CA">
        <w:rPr>
          <w:color w:val="auto"/>
          <w:lang w:val="en-GB"/>
        </w:rPr>
        <w:fldChar w:fldCharType="end"/>
      </w:r>
      <w:r w:rsidR="000D19E9" w:rsidRPr="005A63CA">
        <w:rPr>
          <w:color w:val="auto"/>
          <w:lang w:val="en-GB"/>
        </w:rPr>
        <w:t xml:space="preserve">. </w:t>
      </w:r>
    </w:p>
    <w:p w14:paraId="7A548CF8" w14:textId="53C9CEA9" w:rsidR="00AF40AD" w:rsidRPr="00621204" w:rsidRDefault="00AF40AD" w:rsidP="00AF40AD">
      <w:pPr>
        <w:pStyle w:val="MDPI41tablecaption"/>
        <w:rPr>
          <w:lang w:val="en-GB"/>
        </w:rPr>
      </w:pPr>
      <w:r w:rsidRPr="00621204">
        <w:rPr>
          <w:b/>
          <w:lang w:val="en-GB"/>
        </w:rPr>
        <w:t xml:space="preserve">Table </w:t>
      </w:r>
      <w:r w:rsidR="00922E1B">
        <w:rPr>
          <w:b/>
          <w:lang w:val="en-GB"/>
        </w:rPr>
        <w:t>8</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E364C8" w:rsidRPr="00621204" w14:paraId="5A1DD7DC" w14:textId="77777777" w:rsidTr="00697308">
        <w:trPr>
          <w:trHeight w:val="286"/>
        </w:trPr>
        <w:tc>
          <w:tcPr>
            <w:tcW w:w="5721" w:type="dxa"/>
            <w:shd w:val="clear" w:color="auto" w:fill="auto"/>
            <w:vAlign w:val="center"/>
          </w:tcPr>
          <w:p w14:paraId="137A81B0" w14:textId="679021A2" w:rsidR="00E364C8" w:rsidRPr="00621204" w:rsidRDefault="00E364C8" w:rsidP="00266672">
            <w:pPr>
              <w:pStyle w:val="MDPI42tablebody"/>
              <w:spacing w:line="240" w:lineRule="auto"/>
              <w:jc w:val="left"/>
              <w:rPr>
                <w:lang w:val="en-GB"/>
              </w:rPr>
            </w:pPr>
            <w:r>
              <w:rPr>
                <w:lang w:val="en-GB"/>
              </w:rPr>
              <w:t>10 T</w:t>
            </w:r>
            <w:r w:rsidRPr="00E364C8">
              <w:rPr>
                <w:lang w:val="en-GB"/>
              </w:rPr>
              <w:t xml:space="preserve">extile </w:t>
            </w:r>
            <w:r w:rsidR="009779BE">
              <w:rPr>
                <w:lang w:val="en-GB"/>
              </w:rPr>
              <w:t>C</w:t>
            </w:r>
            <w:r w:rsidRPr="00E364C8">
              <w:rPr>
                <w:lang w:val="en-GB"/>
              </w:rPr>
              <w:t xml:space="preserve">apacitive </w:t>
            </w:r>
            <w:r w:rsidR="009779BE">
              <w:rPr>
                <w:lang w:val="en-GB"/>
              </w:rPr>
              <w:t>S</w:t>
            </w:r>
            <w:r w:rsidRPr="00E364C8">
              <w:rPr>
                <w:lang w:val="en-GB"/>
              </w:rPr>
              <w:t>ensor</w:t>
            </w:r>
            <w:r w:rsidR="009779BE">
              <w:rPr>
                <w:lang w:val="en-GB"/>
              </w:rPr>
              <w:t xml:space="preserve"> </w:t>
            </w:r>
            <w:r w:rsidR="009779BE" w:rsidRPr="009779BE">
              <w:rPr>
                <w:lang w:val="en-GB"/>
              </w:rPr>
              <w:t>(</w:t>
            </w:r>
            <w:proofErr w:type="spellStart"/>
            <w:r w:rsidR="009779BE" w:rsidRPr="009779BE">
              <w:rPr>
                <w:lang w:val="en-GB"/>
              </w:rPr>
              <w:t>PreCaTex</w:t>
            </w:r>
            <w:proofErr w:type="spellEnd"/>
            <w:r w:rsidR="009779BE" w:rsidRPr="009779BE">
              <w:rPr>
                <w:lang w:val="en-GB"/>
              </w:rPr>
              <w:t>)</w:t>
            </w:r>
            <w:r w:rsidR="009779BE">
              <w:rPr>
                <w:lang w:val="en-GB"/>
              </w:rPr>
              <w:t xml:space="preserve"> </w:t>
            </w:r>
            <w:r w:rsidR="009779BE">
              <w:rPr>
                <w:lang w:val="en-GB"/>
              </w:rPr>
              <w:fldChar w:fldCharType="begin"/>
            </w:r>
            <w:r w:rsidR="00392173">
              <w:rPr>
                <w:lang w:val="en-GB"/>
              </w:rPr>
              <w:instrText xml:space="preserve"> ADDIN ZOTERO_ITEM CSL_CITATION {"citationID":"WoObyPXW","properties":{"formattedCitation":"[26]","plainCitation":"[26]","noteIndex":0},"citationItems":[{"id":153,"uris":["http://zotero.org/users/11398818/items/NETFL3DX"],"itemData":{"id":153,"type":"article-journal","abstract":"In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9779BE">
              <w:rPr>
                <w:lang w:val="en-GB"/>
              </w:rPr>
              <w:fldChar w:fldCharType="separate"/>
            </w:r>
            <w:r w:rsidR="00392173" w:rsidRPr="00392173">
              <w:t>[26]</w:t>
            </w:r>
            <w:r w:rsidR="009779BE">
              <w:rPr>
                <w:lang w:val="en-GB"/>
              </w:rPr>
              <w:fldChar w:fldCharType="end"/>
            </w:r>
          </w:p>
        </w:tc>
        <w:tc>
          <w:tcPr>
            <w:tcW w:w="998" w:type="dxa"/>
            <w:shd w:val="clear" w:color="auto" w:fill="auto"/>
          </w:tcPr>
          <w:p w14:paraId="5DCE0265" w14:textId="017837FA" w:rsidR="00E364C8" w:rsidRPr="00621204" w:rsidRDefault="00203E94" w:rsidP="000B4FA8">
            <w:pPr>
              <w:pStyle w:val="MDPI42tablebody"/>
              <w:spacing w:line="240" w:lineRule="auto"/>
              <w:rPr>
                <w:lang w:val="en-GB"/>
              </w:rPr>
            </w:pPr>
            <w:r>
              <w:rPr>
                <w:lang w:val="en-GB"/>
              </w:rPr>
              <w:t>-</w:t>
            </w:r>
          </w:p>
        </w:tc>
        <w:tc>
          <w:tcPr>
            <w:tcW w:w="1178" w:type="dxa"/>
          </w:tcPr>
          <w:p w14:paraId="433EC524" w14:textId="6C0FD335" w:rsidR="00E364C8" w:rsidRPr="00621204" w:rsidRDefault="00203E94" w:rsidP="00697308">
            <w:pPr>
              <w:pStyle w:val="MDPI42tablebody"/>
              <w:spacing w:line="240" w:lineRule="auto"/>
              <w:rPr>
                <w:lang w:val="en-GB"/>
              </w:rPr>
            </w:pPr>
            <w:r>
              <w:rPr>
                <w:lang w:val="en-GB"/>
              </w:rPr>
              <w:t>8</w:t>
            </w:r>
          </w:p>
        </w:tc>
      </w:tr>
      <w:tr w:rsidR="00AF40AD" w:rsidRPr="00621204" w14:paraId="26766DA3" w14:textId="77777777" w:rsidTr="00697308">
        <w:trPr>
          <w:trHeight w:val="286"/>
        </w:trPr>
        <w:tc>
          <w:tcPr>
            <w:tcW w:w="5721" w:type="dxa"/>
            <w:shd w:val="clear" w:color="auto" w:fill="auto"/>
            <w:vAlign w:val="center"/>
          </w:tcPr>
          <w:p w14:paraId="055EF9CB" w14:textId="2AA96959" w:rsidR="00AF40AD" w:rsidRPr="00621204" w:rsidRDefault="00AF40AD" w:rsidP="00266672">
            <w:pPr>
              <w:pStyle w:val="MDPI42tablebody"/>
              <w:spacing w:line="240" w:lineRule="auto"/>
              <w:jc w:val="left"/>
              <w:rPr>
                <w:lang w:val="en-GB"/>
              </w:rPr>
            </w:pPr>
            <w:r w:rsidRPr="00621204">
              <w:rPr>
                <w:lang w:val="en-GB"/>
              </w:rPr>
              <w:t>19</w:t>
            </w:r>
            <w:r w:rsidR="00D3220E">
              <w:rPr>
                <w:lang w:val="en-GB"/>
              </w:rPr>
              <w:t xml:space="preserve"> </w:t>
            </w:r>
            <w:r w:rsidRPr="00621204">
              <w:rPr>
                <w:lang w:val="en-GB"/>
              </w:rPr>
              <w:t xml:space="preserve">4x4 Pressure sensors (Force Sensing Resistors) </w:t>
            </w:r>
            <w:r w:rsidRPr="00621204">
              <w:rPr>
                <w:lang w:val="en-GB"/>
              </w:rPr>
              <w:fldChar w:fldCharType="begin"/>
            </w:r>
            <w:r w:rsidR="008A711E">
              <w:rPr>
                <w:lang w:val="en-GB"/>
              </w:rPr>
              <w:instrText xml:space="preserve"> ADDIN ZOTERO_ITEM CSL_CITATION {"citationID":"nMgP6kS8","properties":{"formattedCitation":"[37]","plainCitation":"[37]","noteIndex":0},"citationItems":[{"id":177,"uris":["http://zotero.org/users/11398818/items/TIX5H2JM"],"itemData":{"id":177,"type":"paper-conference","container-title":"Proceedings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8A711E" w:rsidRPr="008A711E">
              <w:t>[37]</w:t>
            </w:r>
            <w:r w:rsidRPr="00621204">
              <w:rPr>
                <w:lang w:val="en-GB"/>
              </w:rPr>
              <w:fldChar w:fldCharType="end"/>
            </w:r>
          </w:p>
        </w:tc>
        <w:tc>
          <w:tcPr>
            <w:tcW w:w="998" w:type="dxa"/>
            <w:shd w:val="clear" w:color="auto" w:fill="auto"/>
          </w:tcPr>
          <w:p w14:paraId="27A1A29C" w14:textId="77777777" w:rsidR="00AF40AD" w:rsidRPr="00621204" w:rsidRDefault="00AF40AD" w:rsidP="000B4FA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3F772203" w:rsidR="00AF40AD" w:rsidRPr="00621204" w:rsidRDefault="00AF40AD" w:rsidP="00266672">
            <w:pPr>
              <w:pStyle w:val="MDPI42tablebody"/>
              <w:spacing w:line="240" w:lineRule="auto"/>
              <w:jc w:val="left"/>
              <w:rPr>
                <w:lang w:val="en-GB"/>
              </w:rPr>
            </w:pPr>
            <w:r w:rsidRPr="00621204">
              <w:rPr>
                <w:lang w:val="en-GB"/>
              </w:rPr>
              <w:t xml:space="preserve">6 Flexible Force Sensors (FSR402) </w:t>
            </w:r>
            <w:r w:rsidRPr="00621204">
              <w:rPr>
                <w:lang w:val="en-GB"/>
              </w:rPr>
              <w:fldChar w:fldCharType="begin"/>
            </w:r>
            <w:r w:rsidR="00AE18FA">
              <w:rPr>
                <w:lang w:val="en-GB"/>
              </w:rPr>
              <w:instrText xml:space="preserve"> ADDIN ZOTERO_ITEM CSL_CITATION {"citationID":"JYWsaotW","properties":{"formattedCitation":"[27]","plainCitation":"[27]","noteIndex":0},"citationItems":[{"id":155,"uris":["http://zotero.org/users/11398818/items/UWUTEDIW"],"itemData":{"id":155,"type":"article-journal","abstract":"The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AE18FA" w:rsidRPr="00AE18FA">
              <w:t>[27]</w:t>
            </w:r>
            <w:r w:rsidRPr="00621204">
              <w:rPr>
                <w:lang w:val="en-GB"/>
              </w:rPr>
              <w:fldChar w:fldCharType="end"/>
            </w:r>
          </w:p>
        </w:tc>
        <w:tc>
          <w:tcPr>
            <w:tcW w:w="998" w:type="dxa"/>
            <w:shd w:val="clear" w:color="auto" w:fill="auto"/>
          </w:tcPr>
          <w:p w14:paraId="7225A6F3"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67357DF8" w:rsidR="00AF40AD" w:rsidRPr="00621204" w:rsidRDefault="00AF40AD" w:rsidP="00266672">
            <w:pPr>
              <w:pStyle w:val="MDPI42tablebody"/>
              <w:spacing w:line="240" w:lineRule="auto"/>
              <w:jc w:val="left"/>
              <w:rPr>
                <w:lang w:val="en-GB"/>
              </w:rPr>
            </w:pPr>
            <w:r w:rsidRPr="00621204">
              <w:rPr>
                <w:lang w:val="en-GB"/>
              </w:rPr>
              <w:t xml:space="preserve">8 Force Sensing Resistors </w:t>
            </w:r>
            <w:r w:rsidRPr="00621204">
              <w:rPr>
                <w:lang w:val="en-GB"/>
              </w:rPr>
              <w:fldChar w:fldCharType="begin"/>
            </w:r>
            <w:r w:rsidR="0033798B">
              <w:rPr>
                <w:lang w:val="en-GB"/>
              </w:rPr>
              <w:instrText xml:space="preserve"> ADDIN ZOTERO_ITEM CSL_CITATION {"citationID":"pxe0pT3g","properties":{"formattedCitation":"[28]","plainCitation":"[28]","noteIndex":0},"citationItems":[{"id":157,"uris":["http://zotero.org/users/11398818/items/RFVAKVUE"],"itemData":{"id":157,"type":"article-journal","abstract":"Nowadays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33798B" w:rsidRPr="0033798B">
              <w:t>[28]</w:t>
            </w:r>
            <w:r w:rsidRPr="00621204">
              <w:rPr>
                <w:lang w:val="en-GB"/>
              </w:rPr>
              <w:fldChar w:fldCharType="end"/>
            </w:r>
          </w:p>
        </w:tc>
        <w:tc>
          <w:tcPr>
            <w:tcW w:w="998" w:type="dxa"/>
            <w:shd w:val="clear" w:color="auto" w:fill="auto"/>
          </w:tcPr>
          <w:p w14:paraId="1AE31A41" w14:textId="559BEF6A" w:rsidR="00AF40AD" w:rsidRPr="00621204" w:rsidRDefault="00AF40AD" w:rsidP="000B4FA8">
            <w:pPr>
              <w:pStyle w:val="MDPI42tablebody"/>
              <w:spacing w:line="240" w:lineRule="auto"/>
              <w:rPr>
                <w:lang w:val="en-GB"/>
              </w:rPr>
            </w:pPr>
            <w:r w:rsidRPr="00621204">
              <w:rPr>
                <w:lang w:val="en-GB"/>
              </w:rPr>
              <w:t>91</w:t>
            </w:r>
            <w:r w:rsidR="000B4FA8" w:rsidRPr="00621204">
              <w:rPr>
                <w:lang w:val="en-GB"/>
              </w:rPr>
              <w:t xml:space="preserve"> </w:t>
            </w:r>
            <w:r w:rsidRPr="00621204">
              <w:rPr>
                <w:lang w:val="en-GB"/>
              </w:rPr>
              <w:t>%</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9ACFFB6" w:rsidR="00AF40AD" w:rsidRPr="00621204" w:rsidRDefault="00AF40AD" w:rsidP="00266672">
            <w:pPr>
              <w:pStyle w:val="MDPI42tablebody"/>
              <w:spacing w:line="240" w:lineRule="auto"/>
              <w:jc w:val="left"/>
              <w:rPr>
                <w:lang w:val="en-GB"/>
              </w:rPr>
            </w:pPr>
            <w:r w:rsidRPr="00621204">
              <w:rPr>
                <w:lang w:val="en-GB"/>
              </w:rPr>
              <w:t xml:space="preserve">6 Pressure Sensors &amp; 6 Infrared Reflective Distance Sensors </w:t>
            </w:r>
            <w:r w:rsidRPr="00621204">
              <w:rPr>
                <w:lang w:val="en-GB"/>
              </w:rPr>
              <w:fldChar w:fldCharType="begin"/>
            </w:r>
            <w:r w:rsidR="0051511F">
              <w:rPr>
                <w:lang w:val="en-GB"/>
              </w:rPr>
              <w:instrText xml:space="preserve"> ADDIN ZOTERO_ITEM CSL_CITATION {"citationID":"IhXEyMsA","properties":{"formattedCitation":"[35]","plainCitation":"[35]","noteIndex":0},"citationItems":[{"id":169,"uris":["http://zotero.org/users/11398818/items/8IPGYUV4"],"itemData":{"id":169,"type":"article-journal","container-title":"IEEE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1511F" w:rsidRPr="0051511F">
              <w:t>[35]</w:t>
            </w:r>
            <w:r w:rsidRPr="00621204">
              <w:rPr>
                <w:lang w:val="en-GB"/>
              </w:rPr>
              <w:fldChar w:fldCharType="end"/>
            </w:r>
          </w:p>
        </w:tc>
        <w:tc>
          <w:tcPr>
            <w:tcW w:w="998" w:type="dxa"/>
            <w:shd w:val="clear" w:color="auto" w:fill="auto"/>
          </w:tcPr>
          <w:p w14:paraId="3FB3B5A0" w14:textId="77777777" w:rsidR="00AF40AD" w:rsidRPr="00621204" w:rsidRDefault="00AF40AD" w:rsidP="000B4FA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030ED2E3" w:rsidR="00AF40AD" w:rsidRPr="00621204" w:rsidRDefault="00AF40AD" w:rsidP="00266672">
            <w:pPr>
              <w:pStyle w:val="MDPI42tablebody"/>
              <w:spacing w:line="240" w:lineRule="auto"/>
              <w:jc w:val="left"/>
              <w:rPr>
                <w:lang w:val="en-GB"/>
              </w:rPr>
            </w:pPr>
            <w:r w:rsidRPr="00621204">
              <w:rPr>
                <w:lang w:val="en-GB"/>
              </w:rPr>
              <w:t xml:space="preserve">8 Low resolution matrices of Pressure Sensors </w:t>
            </w:r>
            <w:r w:rsidRPr="00621204">
              <w:rPr>
                <w:lang w:val="en-GB"/>
              </w:rPr>
              <w:fldChar w:fldCharType="begin"/>
            </w:r>
            <w:r w:rsidR="00D014AD">
              <w:rPr>
                <w:lang w:val="en-GB"/>
              </w:rPr>
              <w:instrText xml:space="preserve"> ADDIN ZOTERO_ITEM CSL_CITATION {"citationID":"A9fOCa3b","properties":{"formattedCitation":"[36]","plainCitation":"[36]","noteIndex":0},"citationItems":[{"id":170,"uris":["http://zotero.org/users/11398818/items/DXZPDRQ4"],"itemData":{"id":170,"type":"chapter","container-title":"Engineering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D014AD" w:rsidRPr="00D014AD">
              <w:t>[36]</w:t>
            </w:r>
            <w:r w:rsidRPr="00621204">
              <w:rPr>
                <w:lang w:val="en-GB"/>
              </w:rPr>
              <w:fldChar w:fldCharType="end"/>
            </w:r>
          </w:p>
        </w:tc>
        <w:tc>
          <w:tcPr>
            <w:tcW w:w="998" w:type="dxa"/>
            <w:shd w:val="clear" w:color="auto" w:fill="auto"/>
          </w:tcPr>
          <w:p w14:paraId="6CC0A516" w14:textId="77777777" w:rsidR="00AF40AD" w:rsidRPr="00621204" w:rsidRDefault="00AF40AD" w:rsidP="000B4FA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F6CCC47" w:rsidR="00AF40AD" w:rsidRPr="00621204" w:rsidRDefault="00AF40AD" w:rsidP="00266672">
            <w:pPr>
              <w:pStyle w:val="MDPI42tablebody"/>
              <w:spacing w:line="240" w:lineRule="auto"/>
              <w:jc w:val="left"/>
              <w:rPr>
                <w:lang w:val="en-GB"/>
              </w:rPr>
            </w:pPr>
            <w:r w:rsidRPr="00621204">
              <w:rPr>
                <w:lang w:val="en-GB"/>
              </w:rPr>
              <w:t xml:space="preserve">12 Pressure Sensor (Force Sensitive Resistor) </w:t>
            </w:r>
            <w:r w:rsidRPr="00621204">
              <w:rPr>
                <w:lang w:val="en-GB"/>
              </w:rPr>
              <w:fldChar w:fldCharType="begin"/>
            </w:r>
            <w:r w:rsidR="00A601B8">
              <w:rPr>
                <w:lang w:val="en-GB"/>
              </w:rPr>
              <w:instrText xml:space="preserve"> ADDIN ZOTERO_ITEM CSL_CITATION {"citationID":"XbV3quPa","properties":{"formattedCitation":"[38]","plainCitation":"[38]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A601B8" w:rsidRPr="00A601B8">
              <w:t>[38]</w:t>
            </w:r>
            <w:r w:rsidRPr="00621204">
              <w:rPr>
                <w:lang w:val="en-GB"/>
              </w:rPr>
              <w:fldChar w:fldCharType="end"/>
            </w:r>
          </w:p>
        </w:tc>
        <w:tc>
          <w:tcPr>
            <w:tcW w:w="998" w:type="dxa"/>
            <w:shd w:val="clear" w:color="auto" w:fill="auto"/>
          </w:tcPr>
          <w:p w14:paraId="7F6046FC" w14:textId="2D0B110E" w:rsidR="00AF40AD" w:rsidRPr="00621204" w:rsidRDefault="00AF40AD" w:rsidP="000B4FA8">
            <w:pPr>
              <w:pStyle w:val="MDPI42tablebody"/>
              <w:spacing w:line="240" w:lineRule="auto"/>
              <w:rPr>
                <w:lang w:val="en-GB"/>
              </w:rPr>
            </w:pPr>
            <w:r w:rsidRPr="00621204">
              <w:rPr>
                <w:lang w:val="en-GB"/>
              </w:rPr>
              <w:t>99</w:t>
            </w:r>
            <w:r w:rsidR="000B4FA8" w:rsidRPr="00621204">
              <w:rPr>
                <w:lang w:val="en-GB"/>
              </w:rPr>
              <w:t xml:space="preserve"> </w:t>
            </w:r>
            <w:r w:rsidRPr="00621204">
              <w:rPr>
                <w:lang w:val="en-GB"/>
              </w:rPr>
              <w:t>%</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1C02362B" w:rsidR="00AF40AD" w:rsidRPr="00621204" w:rsidRDefault="00AF40AD" w:rsidP="00266672">
            <w:pPr>
              <w:pStyle w:val="MDPI42tablebody"/>
              <w:spacing w:line="240" w:lineRule="auto"/>
              <w:jc w:val="left"/>
              <w:rPr>
                <w:lang w:val="en-GB"/>
              </w:rPr>
            </w:pPr>
            <w:r w:rsidRPr="00621204">
              <w:rPr>
                <w:lang w:val="en-GB"/>
              </w:rPr>
              <w:t xml:space="preserve">16 Force Sensor </w:t>
            </w:r>
            <w:r w:rsidRPr="00621204">
              <w:rPr>
                <w:lang w:val="en-GB"/>
              </w:rPr>
              <w:fldChar w:fldCharType="begin"/>
            </w:r>
            <w:r w:rsidR="006C1282">
              <w:rPr>
                <w:lang w:val="en-GB"/>
              </w:rPr>
              <w:instrText xml:space="preserve"> ADDIN ZOTERO_ITEM CSL_CITATION {"citationID":"SQwUhxMr","properties":{"formattedCitation":"[39]","plainCitation":"[39]","noteIndex":0},"citationItems":[{"id":182,"uris":["http://zotero.org/users/11398818/items/EJDVGSEA"],"itemData":{"id":182,"type":"article-journal","abstract":"Occupational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6C1282" w:rsidRPr="006C1282">
              <w:t>[39]</w:t>
            </w:r>
            <w:r w:rsidRPr="00621204">
              <w:rPr>
                <w:lang w:val="en-GB"/>
              </w:rPr>
              <w:fldChar w:fldCharType="end"/>
            </w:r>
          </w:p>
        </w:tc>
        <w:tc>
          <w:tcPr>
            <w:tcW w:w="998" w:type="dxa"/>
            <w:shd w:val="clear" w:color="auto" w:fill="auto"/>
          </w:tcPr>
          <w:p w14:paraId="1C5266E6" w14:textId="5E4C29D7" w:rsidR="00AF40AD" w:rsidRPr="00621204" w:rsidRDefault="00AF40AD" w:rsidP="000B4FA8">
            <w:pPr>
              <w:pStyle w:val="MDPI42tablebody"/>
              <w:spacing w:line="240" w:lineRule="auto"/>
              <w:rPr>
                <w:lang w:val="en-GB"/>
              </w:rPr>
            </w:pPr>
            <w:r w:rsidRPr="00621204">
              <w:rPr>
                <w:lang w:val="en-GB"/>
              </w:rPr>
              <w:t>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8086162" w:rsidR="00AF40AD" w:rsidRPr="00621204" w:rsidRDefault="00AF40AD" w:rsidP="00266672">
            <w:pPr>
              <w:pStyle w:val="MDPI42tablebody"/>
              <w:spacing w:line="240" w:lineRule="auto"/>
              <w:jc w:val="left"/>
              <w:rPr>
                <w:lang w:val="en-GB"/>
              </w:rPr>
            </w:pPr>
            <w:r w:rsidRPr="00621204">
              <w:rPr>
                <w:lang w:val="en-GB"/>
              </w:rPr>
              <w:t xml:space="preserve">13 pressure sensors (FSR-406) </w:t>
            </w:r>
            <w:r w:rsidRPr="00621204">
              <w:rPr>
                <w:lang w:val="en-GB"/>
              </w:rPr>
              <w:fldChar w:fldCharType="begin"/>
            </w:r>
            <w:r w:rsidR="00E85968">
              <w:rPr>
                <w:lang w:val="en-GB"/>
              </w:rPr>
              <w:instrText xml:space="preserve"> ADDIN ZOTERO_ITEM CSL_CITATION {"citationID":"hLcTSbMd","properties":{"formattedCitation":"[40]","plainCitation":"[40]","noteIndex":0},"citationItems":[{"id":159,"uris":["http://zotero.org/users/11398818/items/UGIYCU8F"],"itemData":{"id":159,"type":"article-journal","abstract":"Prolonged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E85968" w:rsidRPr="00E85968">
              <w:t>[40]</w:t>
            </w:r>
            <w:r w:rsidRPr="00621204">
              <w:rPr>
                <w:lang w:val="en-GB"/>
              </w:rPr>
              <w:fldChar w:fldCharType="end"/>
            </w:r>
          </w:p>
        </w:tc>
        <w:tc>
          <w:tcPr>
            <w:tcW w:w="998" w:type="dxa"/>
            <w:shd w:val="clear" w:color="auto" w:fill="auto"/>
          </w:tcPr>
          <w:p w14:paraId="16139801" w14:textId="3E31AD7B" w:rsidR="00AF40AD" w:rsidRPr="00621204" w:rsidRDefault="00AF40AD" w:rsidP="000B4FA8">
            <w:pPr>
              <w:pStyle w:val="MDPI42tablebody"/>
              <w:spacing w:line="240" w:lineRule="auto"/>
              <w:rPr>
                <w:lang w:val="en-GB"/>
              </w:rPr>
            </w:pPr>
            <w:r w:rsidRPr="00621204">
              <w:rPr>
                <w:lang w:val="en-GB"/>
              </w:rPr>
              <w:t>99</w:t>
            </w:r>
            <w:r w:rsidR="000B4FA8" w:rsidRPr="00621204">
              <w:rPr>
                <w:lang w:val="en-GB"/>
              </w:rPr>
              <w:t xml:space="preserve"> </w:t>
            </w:r>
            <w:r w:rsidRPr="00621204">
              <w:rPr>
                <w:lang w:val="en-GB"/>
              </w:rPr>
              <w:t>%</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3D22CC9B" w:rsidR="00AF40AD" w:rsidRPr="00621204" w:rsidRDefault="00AF40AD" w:rsidP="00266672">
            <w:pPr>
              <w:pStyle w:val="MDPI42tablebody"/>
              <w:spacing w:line="240" w:lineRule="auto"/>
              <w:jc w:val="left"/>
              <w:rPr>
                <w:lang w:val="en-GB"/>
              </w:rPr>
            </w:pPr>
            <w:r w:rsidRPr="00621204">
              <w:rPr>
                <w:lang w:val="en-GB"/>
              </w:rPr>
              <w:t xml:space="preserve">6 Force Sensitive Resistors (FSR) </w:t>
            </w:r>
            <w:r w:rsidRPr="00621204">
              <w:rPr>
                <w:lang w:val="en-GB"/>
              </w:rPr>
              <w:fldChar w:fldCharType="begin"/>
            </w:r>
            <w:r w:rsidR="00F61507">
              <w:rPr>
                <w:lang w:val="en-GB"/>
              </w:rPr>
              <w:instrText xml:space="preserve"> ADDIN ZOTERO_ITEM CSL_CITATION {"citationID":"EPdh809h","properties":{"formattedCitation":"[42]","plainCitation":"[42]","noteIndex":0},"citationItems":[{"id":216,"uris":["http://zotero.org/users/11398818/items/AU67EL3E"],"itemData":{"id":216,"type":"article-journal","abstract":"Nowadays,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F61507" w:rsidRPr="00F61507">
              <w:t>[42]</w:t>
            </w:r>
            <w:r w:rsidRPr="00621204">
              <w:rPr>
                <w:lang w:val="en-GB"/>
              </w:rPr>
              <w:fldChar w:fldCharType="end"/>
            </w:r>
          </w:p>
        </w:tc>
        <w:tc>
          <w:tcPr>
            <w:tcW w:w="998" w:type="dxa"/>
            <w:shd w:val="clear" w:color="auto" w:fill="auto"/>
          </w:tcPr>
          <w:p w14:paraId="0C3CB626" w14:textId="77777777" w:rsidR="00AF40AD" w:rsidRPr="00621204" w:rsidRDefault="00AF40AD" w:rsidP="000B4FA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BDD767F" w:rsidR="00AF40AD" w:rsidRPr="00621204" w:rsidRDefault="00AF40AD" w:rsidP="00266672">
            <w:pPr>
              <w:pStyle w:val="MDPI42tablebody"/>
              <w:spacing w:line="240" w:lineRule="auto"/>
              <w:jc w:val="left"/>
              <w:rPr>
                <w:lang w:val="en-GB"/>
              </w:rPr>
            </w:pPr>
            <w:r w:rsidRPr="00621204">
              <w:rPr>
                <w:lang w:val="en-GB"/>
              </w:rPr>
              <w:t xml:space="preserve">6 FSR Sensors </w:t>
            </w:r>
            <w:r w:rsidRPr="00621204">
              <w:rPr>
                <w:lang w:val="en-GB"/>
              </w:rPr>
              <w:fldChar w:fldCharType="begin"/>
            </w:r>
            <w:r w:rsidR="001900EB">
              <w:rPr>
                <w:lang w:val="en-GB"/>
              </w:rPr>
              <w:instrText xml:space="preserve"> ADDIN ZOTERO_ITEM CSL_CITATION {"citationID":"IWnMmPTj","properties":{"formattedCitation":"[46]","plainCitation":"[46]","noteIndex":0},"citationItems":[{"id":223,"uris":["http://zotero.org/users/11398818/items/2HFDN9YP"],"itemData":{"id":223,"type":"article-journal","container-title":"IEEE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1900EB" w:rsidRPr="001900EB">
              <w:t>[46]</w:t>
            </w:r>
            <w:r w:rsidRPr="00621204">
              <w:rPr>
                <w:lang w:val="en-GB"/>
              </w:rPr>
              <w:fldChar w:fldCharType="end"/>
            </w:r>
          </w:p>
        </w:tc>
        <w:tc>
          <w:tcPr>
            <w:tcW w:w="998" w:type="dxa"/>
            <w:shd w:val="clear" w:color="auto" w:fill="auto"/>
          </w:tcPr>
          <w:p w14:paraId="4CF16C6E" w14:textId="77777777" w:rsidR="00AF40AD" w:rsidRPr="00621204" w:rsidRDefault="00AF40AD" w:rsidP="000B4FA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7F30D20" w:rsidR="00AF40AD" w:rsidRPr="00621204" w:rsidRDefault="00AF40AD" w:rsidP="00266672">
            <w:pPr>
              <w:pStyle w:val="MDPI42tablebody"/>
              <w:spacing w:line="240" w:lineRule="auto"/>
              <w:jc w:val="left"/>
              <w:rPr>
                <w:lang w:val="en-GB"/>
              </w:rPr>
            </w:pPr>
            <w:r w:rsidRPr="00621204">
              <w:rPr>
                <w:lang w:val="en-GB"/>
              </w:rPr>
              <w:t xml:space="preserve">6 Square-Type force Sensing Resistors </w:t>
            </w:r>
            <w:r w:rsidRPr="00621204">
              <w:rPr>
                <w:lang w:val="en-GB"/>
              </w:rPr>
              <w:fldChar w:fldCharType="begin"/>
            </w:r>
            <w:r w:rsidR="004E0AE3">
              <w:rPr>
                <w:lang w:val="en-GB"/>
              </w:rPr>
              <w:instrText xml:space="preserve"> ADDIN ZOTERO_ITEM CSL_CITATION {"citationID":"EMq2qBtM","properties":{"formattedCitation":"[73]","plainCitation":"[73]","noteIndex":0},"citationItems":[{"id":228,"uris":["http://zotero.org/users/11398818/items/A72X998B"],"itemData":{"id":228,"type":"article-journal","container-title":"International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4E0AE3" w:rsidRPr="004E0AE3">
              <w:t>[73]</w:t>
            </w:r>
            <w:r w:rsidRPr="00621204">
              <w:rPr>
                <w:lang w:val="en-GB"/>
              </w:rPr>
              <w:fldChar w:fldCharType="end"/>
            </w:r>
          </w:p>
        </w:tc>
        <w:tc>
          <w:tcPr>
            <w:tcW w:w="998" w:type="dxa"/>
            <w:shd w:val="clear" w:color="auto" w:fill="auto"/>
          </w:tcPr>
          <w:p w14:paraId="5D67E115"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6DC71AF1" w:rsidR="00AF40AD" w:rsidRPr="00621204" w:rsidRDefault="00AF40AD" w:rsidP="00266672">
            <w:pPr>
              <w:pStyle w:val="MDPI42tablebody"/>
              <w:spacing w:line="240" w:lineRule="auto"/>
              <w:jc w:val="left"/>
              <w:rPr>
                <w:lang w:val="en-GB"/>
              </w:rPr>
            </w:pPr>
            <w:r w:rsidRPr="00621204">
              <w:rPr>
                <w:lang w:val="en-GB"/>
              </w:rPr>
              <w:t xml:space="preserve">8 Force Sensing Resistors FSR 406 </w:t>
            </w:r>
            <w:r w:rsidRPr="00621204">
              <w:rPr>
                <w:lang w:val="en-GB"/>
              </w:rPr>
              <w:fldChar w:fldCharType="begin"/>
            </w:r>
            <w:r w:rsidR="00B85800">
              <w:rPr>
                <w:lang w:val="en-GB"/>
              </w:rPr>
              <w:instrText xml:space="preserve"> ADDIN ZOTERO_ITEM CSL_CITATION {"citationID":"hQ7c4dGO","properties":{"formattedCitation":"[50]","plainCitation":"[50]","noteIndex":0},"citationItems":[{"id":235,"uris":["http://zotero.org/users/11398818/items/MM83R5MW"],"itemData":{"id":235,"type":"paper-conference","container-title":"2014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B85800" w:rsidRPr="00B85800">
              <w:t>[50]</w:t>
            </w:r>
            <w:r w:rsidRPr="00621204">
              <w:rPr>
                <w:lang w:val="en-GB"/>
              </w:rPr>
              <w:fldChar w:fldCharType="end"/>
            </w:r>
          </w:p>
        </w:tc>
        <w:tc>
          <w:tcPr>
            <w:tcW w:w="998" w:type="dxa"/>
            <w:shd w:val="clear" w:color="auto" w:fill="auto"/>
          </w:tcPr>
          <w:p w14:paraId="1FC2EFA9"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455AC09D" w:rsidR="00AF40AD" w:rsidRPr="00621204" w:rsidRDefault="00AF40AD" w:rsidP="00266672">
            <w:pPr>
              <w:pStyle w:val="MDPI42tablebody"/>
              <w:spacing w:line="240" w:lineRule="auto"/>
              <w:jc w:val="left"/>
              <w:rPr>
                <w:lang w:val="en-GB"/>
              </w:rPr>
            </w:pPr>
            <w:r w:rsidRPr="00621204">
              <w:rPr>
                <w:lang w:val="en-GB"/>
              </w:rPr>
              <w:t xml:space="preserve">5 Flex sensors </w:t>
            </w:r>
            <w:r w:rsidRPr="00621204">
              <w:rPr>
                <w:lang w:val="en-GB"/>
              </w:rPr>
              <w:fldChar w:fldCharType="begin"/>
            </w:r>
            <w:r w:rsidR="00644FD7">
              <w:rPr>
                <w:lang w:val="en-GB"/>
              </w:rPr>
              <w:instrText xml:space="preserve"> ADDIN ZOTERO_ITEM CSL_CITATION {"citationID":"MkL5FbQy","properties":{"formattedCitation":"[51]","plainCitation":"[51]","noteIndex":0},"citationItems":[{"id":254,"uris":["http://zotero.org/users/11398818/items/65CCGVLQ"],"itemData":{"id":254,"type":"paper-conference","container-title":"2022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644FD7" w:rsidRPr="00644FD7">
              <w:t>[51]</w:t>
            </w:r>
            <w:r w:rsidRPr="00621204">
              <w:rPr>
                <w:lang w:val="en-GB"/>
              </w:rPr>
              <w:fldChar w:fldCharType="end"/>
            </w:r>
          </w:p>
        </w:tc>
        <w:tc>
          <w:tcPr>
            <w:tcW w:w="998" w:type="dxa"/>
            <w:shd w:val="clear" w:color="auto" w:fill="auto"/>
          </w:tcPr>
          <w:p w14:paraId="1CA64EF3"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5C7E2BE3" w:rsidR="00AF40AD" w:rsidRPr="00621204" w:rsidRDefault="00AF40AD" w:rsidP="00266672">
            <w:pPr>
              <w:pStyle w:val="MDPI42tablebody"/>
              <w:spacing w:line="240" w:lineRule="auto"/>
              <w:jc w:val="left"/>
              <w:rPr>
                <w:lang w:val="en-GB"/>
              </w:rPr>
            </w:pPr>
            <w:r w:rsidRPr="00621204">
              <w:rPr>
                <w:lang w:val="en-GB"/>
              </w:rPr>
              <w:t xml:space="preserve">4 FSR Pressure Sensors </w:t>
            </w:r>
            <w:r w:rsidRPr="00621204">
              <w:rPr>
                <w:lang w:val="en-GB"/>
              </w:rPr>
              <w:fldChar w:fldCharType="begin"/>
            </w:r>
            <w:r w:rsidR="00275339">
              <w:rPr>
                <w:lang w:val="en-GB"/>
              </w:rPr>
              <w:instrText xml:space="preserve"> ADDIN ZOTERO_ITEM CSL_CITATION {"citationID":"40sE9qpk","properties":{"formattedCitation":"[53]","plainCitation":"[53]","noteIndex":0},"citationItems":[{"id":261,"uris":["http://zotero.org/users/11398818/items/ETZJENJJ"],"itemData":{"id":261,"type":"article-journal","abstract":"The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275339" w:rsidRPr="00275339">
              <w:t>[53]</w:t>
            </w:r>
            <w:r w:rsidRPr="00621204">
              <w:rPr>
                <w:lang w:val="en-GB"/>
              </w:rPr>
              <w:fldChar w:fldCharType="end"/>
            </w:r>
          </w:p>
        </w:tc>
        <w:tc>
          <w:tcPr>
            <w:tcW w:w="998" w:type="dxa"/>
            <w:shd w:val="clear" w:color="auto" w:fill="auto"/>
          </w:tcPr>
          <w:p w14:paraId="5C710DB4"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4356F6F9" w:rsidR="00AF40AD" w:rsidRPr="00621204" w:rsidRDefault="00AF40AD" w:rsidP="00266672">
            <w:pPr>
              <w:pStyle w:val="MDPI42tablebody"/>
              <w:spacing w:line="240" w:lineRule="auto"/>
              <w:jc w:val="left"/>
              <w:rPr>
                <w:lang w:val="en-GB"/>
              </w:rPr>
            </w:pPr>
            <w:r w:rsidRPr="00621204">
              <w:rPr>
                <w:lang w:val="en-GB"/>
              </w:rPr>
              <w:t xml:space="preserve">16 Pressure sensors &amp; 2 Ultrasonic sensors </w:t>
            </w:r>
            <w:r w:rsidRPr="00621204">
              <w:rPr>
                <w:lang w:val="en-GB"/>
              </w:rPr>
              <w:fldChar w:fldCharType="begin"/>
            </w:r>
            <w:r w:rsidR="00804386">
              <w:rPr>
                <w:lang w:val="en-GB"/>
              </w:rPr>
              <w:instrText xml:space="preserve"> ADDIN ZOTERO_ITEM CSL_CITATION {"citationID":"TZlooGw9","properties":{"formattedCitation":"[54]","plainCitation":"[54]","noteIndex":0},"citationItems":[{"id":265,"uris":["http://zotero.org/users/11398818/items/89B29YFX"],"itemData":{"id":265,"type":"paper-conference","container-title":"2019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804386" w:rsidRPr="00804386">
              <w:t>[54]</w:t>
            </w:r>
            <w:r w:rsidRPr="00621204">
              <w:rPr>
                <w:lang w:val="en-GB"/>
              </w:rPr>
              <w:fldChar w:fldCharType="end"/>
            </w:r>
          </w:p>
        </w:tc>
        <w:tc>
          <w:tcPr>
            <w:tcW w:w="998" w:type="dxa"/>
            <w:shd w:val="clear" w:color="auto" w:fill="auto"/>
          </w:tcPr>
          <w:p w14:paraId="5CEE4652" w14:textId="77777777" w:rsidR="00AF40AD" w:rsidRPr="00621204" w:rsidRDefault="00AF40AD" w:rsidP="000B4FA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B93F9" w:rsidR="00AF40AD" w:rsidRPr="00621204" w:rsidRDefault="00AF40AD" w:rsidP="00266672">
            <w:pPr>
              <w:pStyle w:val="MDPI42tablebody"/>
              <w:spacing w:line="240" w:lineRule="auto"/>
              <w:jc w:val="left"/>
              <w:rPr>
                <w:lang w:val="en-GB"/>
              </w:rPr>
            </w:pPr>
            <w:r w:rsidRPr="00621204">
              <w:rPr>
                <w:lang w:val="en-GB"/>
              </w:rPr>
              <w:t xml:space="preserve">9 E-Textile Pressure Sensor </w:t>
            </w:r>
            <w:r w:rsidRPr="00621204">
              <w:rPr>
                <w:lang w:val="en-GB"/>
              </w:rPr>
              <w:fldChar w:fldCharType="begin"/>
            </w:r>
            <w:r w:rsidR="0042250C">
              <w:rPr>
                <w:lang w:val="en-GB"/>
              </w:rPr>
              <w:instrText xml:space="preserve"> ADDIN ZOTERO_ITEM CSL_CITATION {"citationID":"KGWfZMUl","properties":{"formattedCitation":"[55]","plainCitation":"[55]","noteIndex":0},"citationItems":[{"id":272,"uris":["http://zotero.org/users/11398818/items/7ANKQUF4"],"itemData":{"id":272,"type":"article-journal","abstract":"We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42250C" w:rsidRPr="0042250C">
              <w:t>[55]</w:t>
            </w:r>
            <w:r w:rsidRPr="00621204">
              <w:rPr>
                <w:lang w:val="en-GB"/>
              </w:rPr>
              <w:fldChar w:fldCharType="end"/>
            </w:r>
          </w:p>
        </w:tc>
        <w:tc>
          <w:tcPr>
            <w:tcW w:w="998" w:type="dxa"/>
            <w:shd w:val="clear" w:color="auto" w:fill="auto"/>
          </w:tcPr>
          <w:p w14:paraId="3C649134" w14:textId="3267532A" w:rsidR="00AF40AD" w:rsidRPr="00621204" w:rsidRDefault="00AF40AD" w:rsidP="000B4FA8">
            <w:pPr>
              <w:pStyle w:val="MDPI42tablebody"/>
              <w:spacing w:line="240" w:lineRule="auto"/>
              <w:rPr>
                <w:lang w:val="en-GB"/>
              </w:rPr>
            </w:pPr>
            <w:r w:rsidRPr="00621204">
              <w:rPr>
                <w:lang w:val="en-GB"/>
              </w:rPr>
              <w:t>98%</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1AED666E" w:rsidR="00DE630E" w:rsidRPr="00621204" w:rsidRDefault="00DE630E" w:rsidP="00266672">
            <w:pPr>
              <w:pStyle w:val="MDPI42tablebody"/>
              <w:spacing w:line="240" w:lineRule="auto"/>
              <w:jc w:val="left"/>
              <w:rPr>
                <w:lang w:val="en-GB"/>
              </w:rPr>
            </w:pPr>
            <w:r w:rsidRPr="00621204">
              <w:rPr>
                <w:lang w:val="en-GB"/>
              </w:rPr>
              <w:t xml:space="preserve">16 FSR Sensors </w:t>
            </w:r>
            <w:r w:rsidR="00093B72" w:rsidRPr="00621204">
              <w:rPr>
                <w:lang w:val="en-GB"/>
              </w:rPr>
              <w:fldChar w:fldCharType="begin"/>
            </w:r>
            <w:r w:rsidR="004E0AE3">
              <w:rPr>
                <w:lang w:val="en-GB"/>
              </w:rPr>
              <w:instrText xml:space="preserve"> ADDIN ZOTERO_ITEM CSL_CITATION {"citationID":"uLCCHXPs","properties":{"formattedCitation":"[56]","plainCitation":"[56]","noteIndex":0},"citationItems":[{"id":318,"uris":["http://zotero.org/users/11398818/items/I4X3N9TS"],"itemData":{"id":318,"type":"article-journal","container-title":"IEEE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4E0AE3" w:rsidRPr="004E0AE3">
              <w:t>[56]</w:t>
            </w:r>
            <w:r w:rsidR="00093B72" w:rsidRPr="00621204">
              <w:rPr>
                <w:lang w:val="en-GB"/>
              </w:rPr>
              <w:fldChar w:fldCharType="end"/>
            </w:r>
          </w:p>
        </w:tc>
        <w:tc>
          <w:tcPr>
            <w:tcW w:w="998" w:type="dxa"/>
            <w:shd w:val="clear" w:color="auto" w:fill="auto"/>
          </w:tcPr>
          <w:p w14:paraId="1A070411" w14:textId="3CC9FCA7" w:rsidR="00DE630E" w:rsidRPr="00621204" w:rsidRDefault="00DE630E" w:rsidP="000B4FA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73AECDF8" w14:textId="77777777" w:rsidR="00071E79" w:rsidRPr="00621204" w:rsidRDefault="00071E79" w:rsidP="00E3177A">
      <w:pPr>
        <w:pStyle w:val="MDPI31text"/>
        <w:rPr>
          <w:lang w:val="en-GB"/>
        </w:rPr>
      </w:pPr>
    </w:p>
    <w:p w14:paraId="03E7CB2A" w14:textId="5453B856" w:rsidR="007E17D5" w:rsidRPr="00621204" w:rsidRDefault="00740AB3" w:rsidP="00740AB3">
      <w:pPr>
        <w:pStyle w:val="MDPI22heading2"/>
        <w:rPr>
          <w:noProof w:val="0"/>
          <w:lang w:val="en-GB"/>
        </w:rPr>
      </w:pPr>
      <w:r w:rsidRPr="00621204">
        <w:rPr>
          <w:noProof w:val="0"/>
          <w:lang w:val="en-GB"/>
        </w:rPr>
        <w:t>4.</w:t>
      </w:r>
      <w:r w:rsidR="005D68DD">
        <w:rPr>
          <w:noProof w:val="0"/>
          <w:lang w:val="en-GB"/>
        </w:rPr>
        <w:t xml:space="preserve">3 </w:t>
      </w:r>
      <w:r w:rsidR="007E17D5" w:rsidRPr="00621204">
        <w:rPr>
          <w:noProof w:val="0"/>
          <w:lang w:val="en-GB"/>
        </w:rPr>
        <w:t>Integration with (Internet of Things) IoT</w:t>
      </w:r>
    </w:p>
    <w:p w14:paraId="6E69B14B" w14:textId="05A23120" w:rsidR="007E17D5" w:rsidRPr="005A63CA" w:rsidRDefault="007E17D5" w:rsidP="007E17D5">
      <w:pPr>
        <w:pStyle w:val="MDPI31text"/>
        <w:rPr>
          <w:lang w:val="en-GB"/>
        </w:rPr>
      </w:pPr>
      <w:r w:rsidRPr="00621204">
        <w:rPr>
          <w:lang w:val="en-GB"/>
        </w:rPr>
        <w:t xml:space="preserve">Over recent years, IoT has gained in popularity and has become a game changer </w:t>
      </w:r>
      <w:r w:rsidRPr="005A63CA">
        <w:rPr>
          <w:lang w:val="en-GB"/>
        </w:rPr>
        <w:t xml:space="preserve">within certain industries. It was projected that by the year 2030, there would be over 50 </w:t>
      </w:r>
      <w:r w:rsidRPr="005A63CA">
        <w:rPr>
          <w:lang w:val="en-GB"/>
        </w:rPr>
        <w:lastRenderedPageBreak/>
        <w:t>billion devices interconnected through IoT [45].</w:t>
      </w:r>
      <w:r w:rsidR="00916640" w:rsidRPr="005A63CA">
        <w:rPr>
          <w:lang w:val="en-GB"/>
        </w:rPr>
        <w:t xml:space="preserve"> Within the context of smart</w:t>
      </w:r>
      <w:r w:rsidR="0037457B" w:rsidRPr="005A63CA">
        <w:rPr>
          <w:lang w:val="en-GB"/>
        </w:rPr>
        <w:t>-</w:t>
      </w:r>
      <w:r w:rsidR="00916640" w:rsidRPr="005A63CA">
        <w:rPr>
          <w:lang w:val="en-GB"/>
        </w:rPr>
        <w:t xml:space="preserve">sensing chair system, </w:t>
      </w:r>
      <w:r w:rsidRPr="005A63CA">
        <w:rPr>
          <w:lang w:val="en-GB"/>
        </w:rPr>
        <w:t xml:space="preserve">Ma </w:t>
      </w:r>
      <w:r w:rsidR="00972C85" w:rsidRPr="005A63CA">
        <w:rPr>
          <w:lang w:val="en-GB"/>
        </w:rPr>
        <w:t>et al. [</w:t>
      </w:r>
      <w:r w:rsidRPr="005A63CA">
        <w:rPr>
          <w:lang w:val="en-GB"/>
        </w:rPr>
        <w:t>23] highlighted the effectiveness of integrating IoT-based systems into healthcare sensor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13758268" w:rsidR="00071E79" w:rsidRPr="00621204" w:rsidRDefault="00126F8A" w:rsidP="007E17D5">
      <w:pPr>
        <w:pStyle w:val="MDPI31text"/>
        <w:rPr>
          <w:lang w:val="en-GB"/>
        </w:rPr>
      </w:pPr>
      <w:r w:rsidRPr="005A63CA">
        <w:rPr>
          <w:lang w:val="en-GB"/>
        </w:rPr>
        <w:t>There were some studies found that utilized IoT-based technology.</w:t>
      </w:r>
      <w:r w:rsidR="007E17D5" w:rsidRPr="005A63CA">
        <w:rPr>
          <w:lang w:val="en-GB"/>
        </w:rPr>
        <w:t xml:space="preserve"> Matuska et al. </w:t>
      </w:r>
      <w:r w:rsidR="004B61F5" w:rsidRPr="005A63CA">
        <w:rPr>
          <w:lang w:val="en-GB"/>
        </w:rPr>
        <w:fldChar w:fldCharType="begin"/>
      </w:r>
      <w:r w:rsidR="00AE18FA">
        <w:rPr>
          <w:lang w:val="en-GB"/>
        </w:rPr>
        <w:instrText xml:space="preserve"> ADDIN ZOTERO_ITEM CSL_CITATION {"citationID":"vDoo4rKn","properties":{"formattedCitation":"[27]","plainCitation":"[27]","noteIndex":0},"citationItems":[{"id":155,"uris":["http://zotero.org/users/11398818/items/UWUTEDIW"],"itemData":{"id":155,"type":"article-journal","abstract":"The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5A63CA">
        <w:rPr>
          <w:lang w:val="en-GB"/>
        </w:rPr>
        <w:fldChar w:fldCharType="separate"/>
      </w:r>
      <w:r w:rsidR="00AE18FA" w:rsidRPr="00AE18FA">
        <w:t>[27]</w:t>
      </w:r>
      <w:r w:rsidR="004B61F5" w:rsidRPr="005A63CA">
        <w:rPr>
          <w:lang w:val="en-GB"/>
        </w:rPr>
        <w:fldChar w:fldCharType="end"/>
      </w:r>
      <w:r w:rsidR="007E17D5" w:rsidRPr="005A63CA">
        <w:rPr>
          <w:lang w:val="en-GB"/>
        </w:rPr>
        <w:t xml:space="preserve"> used an Arduino-based microcontroller which communicated using the</w:t>
      </w:r>
      <w:r w:rsidR="00AB6A23" w:rsidRPr="005A63CA">
        <w:t xml:space="preserve"> </w:t>
      </w:r>
      <w:r w:rsidR="00AB6A23" w:rsidRPr="005A63CA">
        <w:rPr>
          <w:lang w:val="en-GB"/>
        </w:rPr>
        <w:t>Message Queuing Telemetry Transport (</w:t>
      </w:r>
      <w:r w:rsidR="007E17D5" w:rsidRPr="005A63CA">
        <w:rPr>
          <w:lang w:val="en-GB"/>
        </w:rPr>
        <w:t>MQTT</w:t>
      </w:r>
      <w:r w:rsidR="00AB6A23" w:rsidRPr="005A63CA">
        <w:rPr>
          <w:lang w:val="en-GB"/>
        </w:rPr>
        <w:t>)</w:t>
      </w:r>
      <w:r w:rsidR="007E17D5" w:rsidRPr="005A63CA">
        <w:rPr>
          <w:lang w:val="en-GB"/>
        </w:rPr>
        <w:t xml:space="preserve"> telemetry protocol </w:t>
      </w:r>
      <w:r w:rsidR="00AB6A23" w:rsidRPr="005A63CA">
        <w:rPr>
          <w:lang w:val="en-GB"/>
        </w:rPr>
        <w:t>in the detection of</w:t>
      </w:r>
      <w:r w:rsidR="007E17D5" w:rsidRPr="005A63CA">
        <w:rPr>
          <w:lang w:val="en-GB"/>
        </w:rPr>
        <w:t xml:space="preserve"> 9 different sitting postures. The sensor data was sent in real-time to a mobile application </w:t>
      </w:r>
      <w:r w:rsidR="00075D14" w:rsidRPr="005A63CA">
        <w:rPr>
          <w:lang w:val="en-GB"/>
        </w:rPr>
        <w:t>which</w:t>
      </w:r>
      <w:r w:rsidR="007E17D5" w:rsidRPr="005A63CA">
        <w:rPr>
          <w:lang w:val="en-GB"/>
        </w:rPr>
        <w:t xml:space="preserve"> alerted a user if an incorrect posture is being detected by signify ‘green”, “orange”, and “red” for standard sitting, bad sitting, and heavy load on backbone respectively. </w:t>
      </w:r>
      <w:r w:rsidR="00421E31">
        <w:rPr>
          <w:lang w:val="en-GB"/>
        </w:rPr>
        <w:t>O</w:t>
      </w:r>
      <w:r w:rsidR="007E17D5" w:rsidRPr="005A63CA">
        <w:rPr>
          <w:lang w:val="en-GB"/>
        </w:rPr>
        <w:t xml:space="preserve">ther studies such as </w:t>
      </w:r>
      <w:r w:rsidR="00A95AB6" w:rsidRPr="005A63CA">
        <w:rPr>
          <w:lang w:val="en-GB"/>
        </w:rPr>
        <w:fldChar w:fldCharType="begin"/>
      </w:r>
      <w:r w:rsidR="00275339">
        <w:rPr>
          <w:lang w:val="en-GB"/>
        </w:rPr>
        <w:instrText xml:space="preserve"> ADDIN ZOTERO_ITEM CSL_CITATION {"citationID":"oq7q51rc","properties":{"formattedCitation":"[53]","plainCitation":"[53]","noteIndex":0},"citationItems":[{"id":261,"uris":["http://zotero.org/users/11398818/items/ETZJENJJ"],"itemData":{"id":261,"type":"article-journal","abstract":"The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5A63CA">
        <w:rPr>
          <w:lang w:val="en-GB"/>
        </w:rPr>
        <w:fldChar w:fldCharType="separate"/>
      </w:r>
      <w:r w:rsidR="00275339" w:rsidRPr="00275339">
        <w:t>[53]</w:t>
      </w:r>
      <w:r w:rsidR="00A95AB6" w:rsidRPr="005A63CA">
        <w:rPr>
          <w:lang w:val="en-GB"/>
        </w:rPr>
        <w:fldChar w:fldCharType="end"/>
      </w:r>
      <w:r w:rsidR="007E17D5" w:rsidRPr="005A63CA">
        <w:rPr>
          <w:lang w:val="en-GB"/>
        </w:rPr>
        <w:t xml:space="preserve"> and </w:t>
      </w:r>
      <w:r w:rsidR="00477E00" w:rsidRPr="005A63CA">
        <w:rPr>
          <w:lang w:val="en-GB"/>
        </w:rPr>
        <w:fldChar w:fldCharType="begin"/>
      </w:r>
      <w:r w:rsidR="0042250C">
        <w:rPr>
          <w:lang w:val="en-GB"/>
        </w:rPr>
        <w:instrText xml:space="preserve"> ADDIN ZOTERO_ITEM CSL_CITATION {"citationID":"vNWDhP9J","properties":{"formattedCitation":"[55]","plainCitation":"[55]","noteIndex":0},"citationItems":[{"id":272,"uris":["http://zotero.org/users/11398818/items/7ANKQUF4"],"itemData":{"id":272,"type":"article-journal","abstract":"We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5A63CA">
        <w:rPr>
          <w:lang w:val="en-GB"/>
        </w:rPr>
        <w:fldChar w:fldCharType="separate"/>
      </w:r>
      <w:r w:rsidR="0042250C" w:rsidRPr="0042250C">
        <w:t>[55]</w:t>
      </w:r>
      <w:r w:rsidR="00477E00" w:rsidRPr="005A63CA">
        <w:rPr>
          <w:lang w:val="en-GB"/>
        </w:rPr>
        <w:fldChar w:fldCharType="end"/>
      </w:r>
      <w:r w:rsidR="00477E00" w:rsidRPr="005A63CA">
        <w:rPr>
          <w:lang w:val="en-GB"/>
        </w:rPr>
        <w:t xml:space="preserve"> </w:t>
      </w:r>
      <w:r w:rsidR="007E17D5" w:rsidRPr="005A63CA">
        <w:rPr>
          <w:lang w:val="en-GB"/>
        </w:rPr>
        <w:t>similarly used IoT for bad postures detection as well as providing valuable</w:t>
      </w:r>
      <w:r w:rsidR="007F0027" w:rsidRPr="005A63CA">
        <w:rPr>
          <w:lang w:val="en-GB"/>
        </w:rPr>
        <w:t xml:space="preserve"> real-time</w:t>
      </w:r>
      <w:r w:rsidR="007E17D5" w:rsidRPr="005A63CA">
        <w:rPr>
          <w:lang w:val="en-GB"/>
        </w:rPr>
        <w:t xml:space="preserve"> feedback to the end-user.</w:t>
      </w:r>
    </w:p>
    <w:p w14:paraId="37288916" w14:textId="77777777" w:rsidR="00AA6644" w:rsidRPr="00621204" w:rsidRDefault="00AA6644" w:rsidP="002423A8">
      <w:pPr>
        <w:pStyle w:val="MDPI31text"/>
        <w:rPr>
          <w:lang w:val="en-GB"/>
        </w:rPr>
      </w:pPr>
    </w:p>
    <w:p w14:paraId="39F1B746" w14:textId="133EAA77" w:rsidR="002926F8" w:rsidRPr="00621204" w:rsidRDefault="00740AB3" w:rsidP="00740AB3">
      <w:pPr>
        <w:pStyle w:val="MDPI22heading2"/>
        <w:rPr>
          <w:noProof w:val="0"/>
          <w:lang w:val="en-GB"/>
        </w:rPr>
      </w:pPr>
      <w:r w:rsidRPr="00621204">
        <w:rPr>
          <w:noProof w:val="0"/>
          <w:lang w:val="en-GB"/>
        </w:rPr>
        <w:t>4.</w:t>
      </w:r>
      <w:r w:rsidR="005D68DD">
        <w:rPr>
          <w:noProof w:val="0"/>
          <w:lang w:val="en-GB"/>
        </w:rPr>
        <w:t>4</w:t>
      </w:r>
      <w:r w:rsidRPr="00621204">
        <w:rPr>
          <w:noProof w:val="0"/>
          <w:lang w:val="en-GB"/>
        </w:rPr>
        <w:t xml:space="preserve"> </w:t>
      </w:r>
      <w:r w:rsidR="002926F8" w:rsidRPr="00621204">
        <w:rPr>
          <w:noProof w:val="0"/>
          <w:lang w:val="en-GB"/>
        </w:rPr>
        <w:t>User Feedback System</w:t>
      </w:r>
    </w:p>
    <w:p w14:paraId="07F79FFD" w14:textId="761E52CE" w:rsidR="00276665" w:rsidRDefault="002926F8" w:rsidP="00713407">
      <w:pPr>
        <w:pStyle w:val="MDPI31text"/>
        <w:rPr>
          <w:lang w:val="en-GB"/>
        </w:rPr>
      </w:pPr>
      <w:r w:rsidRPr="00621204">
        <w:rPr>
          <w:lang w:val="en-GB"/>
        </w:rPr>
        <w:t xml:space="preserve">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w:t>
      </w:r>
      <w:r w:rsidRPr="00C339C1">
        <w:rPr>
          <w:color w:val="FF0000"/>
          <w:lang w:val="en-GB"/>
        </w:rPr>
        <w:t>3</w:t>
      </w:r>
      <w:r w:rsidR="00C339C1" w:rsidRPr="00C339C1">
        <w:rPr>
          <w:color w:val="FF0000"/>
          <w:lang w:val="en-GB"/>
        </w:rPr>
        <w:t>2</w:t>
      </w:r>
      <w:r w:rsidRPr="00C339C1">
        <w:rPr>
          <w:color w:val="FF0000"/>
          <w:lang w:val="en-GB"/>
        </w:rPr>
        <w:t>% (1</w:t>
      </w:r>
      <w:r w:rsidR="00C339C1" w:rsidRPr="00C339C1">
        <w:rPr>
          <w:color w:val="FF0000"/>
          <w:lang w:val="en-GB"/>
        </w:rPr>
        <w:t>1</w:t>
      </w:r>
      <w:r w:rsidRPr="00C339C1">
        <w:rPr>
          <w:color w:val="FF0000"/>
          <w:lang w:val="en-GB"/>
        </w:rPr>
        <w:t>)</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140170">
        <w:rPr>
          <w:lang w:val="en-GB"/>
        </w:rPr>
        <w:instrText xml:space="preserve"> ADDIN ZOTERO_ITEM CSL_CITATION {"citationID":"LddtncA6","properties":{"formattedCitation":"[27,29,36,43,54]","plainCitation":"[27,29,36,43,54]","dontUpdate":true,"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804386" w:rsidRPr="00804386">
        <w:t>[27,36,43,54]</w:t>
      </w:r>
      <w:r w:rsidRPr="00621204">
        <w:rPr>
          <w:lang w:val="en-GB"/>
        </w:rPr>
        <w:fldChar w:fldCharType="end"/>
      </w:r>
      <w:r w:rsidRPr="00621204">
        <w:rPr>
          <w:lang w:val="en-GB"/>
        </w:rPr>
        <w:t xml:space="preserve">. Another common method was </w:t>
      </w:r>
      <w:r w:rsidRPr="005A63CA">
        <w:rPr>
          <w:lang w:val="en-GB"/>
        </w:rPr>
        <w:t xml:space="preserve">the use of a </w:t>
      </w:r>
      <w:r w:rsidR="00077B20" w:rsidRPr="005A63CA">
        <w:rPr>
          <w:lang w:val="en-GB"/>
        </w:rPr>
        <w:t xml:space="preserve">desktop </w:t>
      </w:r>
      <w:r w:rsidRPr="005A63CA">
        <w:rPr>
          <w:lang w:val="en-GB"/>
        </w:rPr>
        <w:t xml:space="preserve">application which was done by some studies </w:t>
      </w:r>
      <w:r w:rsidRPr="005A63CA">
        <w:rPr>
          <w:lang w:val="en-GB"/>
        </w:rPr>
        <w:fldChar w:fldCharType="begin"/>
      </w:r>
      <w:r w:rsidR="004E0AE3">
        <w:rPr>
          <w:lang w:val="en-GB"/>
        </w:rPr>
        <w:instrText xml:space="preserve"> ADDIN ZOTERO_ITEM CSL_CITATION {"citationID":"fflZDuek","properties":{"formattedCitation":"[40,45,53,72]","plainCitation":"[40,45,53,72]","noteIndex":0},"citationItems":[{"id":126,"uris":["http://zotero.org/groups/5004747/items/SZ698YAT"],"itemData":{"id":126,"type":"article-journal","container-title":"IEEE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5A63CA">
        <w:rPr>
          <w:lang w:val="en-GB"/>
        </w:rPr>
        <w:fldChar w:fldCharType="separate"/>
      </w:r>
      <w:r w:rsidR="004E0AE3" w:rsidRPr="004E0AE3">
        <w:t>[40,45,53,72]</w:t>
      </w:r>
      <w:r w:rsidRPr="005A63CA">
        <w:rPr>
          <w:lang w:val="en-GB"/>
        </w:rPr>
        <w:fldChar w:fldCharType="end"/>
      </w:r>
      <w:r w:rsidRPr="005A63CA">
        <w:rPr>
          <w:lang w:val="en-GB"/>
        </w:rPr>
        <w:t>. Ran et al.</w:t>
      </w:r>
      <w:r w:rsidR="00E728EF" w:rsidRPr="005A63CA">
        <w:rPr>
          <w:lang w:val="en-GB"/>
        </w:rPr>
        <w:t xml:space="preserve"> </w:t>
      </w:r>
      <w:r w:rsidR="00E728EF" w:rsidRPr="005A63CA">
        <w:rPr>
          <w:lang w:val="en-GB"/>
        </w:rPr>
        <w:fldChar w:fldCharType="begin"/>
      </w:r>
      <w:r w:rsidR="004E0AE3">
        <w:rPr>
          <w:lang w:val="en-GB"/>
        </w:rPr>
        <w:instrText xml:space="preserve"> ADDIN ZOTERO_ITEM CSL_CITATION {"citationID":"qiO0vPvK","properties":{"formattedCitation":"[71]","plainCitation":"[71]","noteIndex":0},"citationItems":[{"id":163,"uris":["http://zotero.org/users/11398818/items/L7KAFSQC"],"itemData":{"id":163,"type":"article-journal","container-title":"Sensors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E728EF" w:rsidRPr="005A63CA">
        <w:rPr>
          <w:lang w:val="en-GB"/>
        </w:rPr>
        <w:fldChar w:fldCharType="separate"/>
      </w:r>
      <w:r w:rsidR="004E0AE3" w:rsidRPr="004E0AE3">
        <w:t>[71]</w:t>
      </w:r>
      <w:r w:rsidR="00E728EF" w:rsidRPr="005A63CA">
        <w:rPr>
          <w:lang w:val="en-GB"/>
        </w:rPr>
        <w:fldChar w:fldCharType="end"/>
      </w:r>
      <w:r w:rsidR="00A37DB0" w:rsidRPr="005A63CA">
        <w:rPr>
          <w:lang w:val="en-GB"/>
        </w:rPr>
        <w:t xml:space="preserve"> </w:t>
      </w:r>
      <w:r w:rsidR="00BB1484" w:rsidRPr="005A63CA">
        <w:rPr>
          <w:lang w:val="en-GB"/>
        </w:rPr>
        <w:t>on the other hand</w:t>
      </w:r>
      <w:r w:rsidRPr="005A63CA">
        <w:rPr>
          <w:lang w:val="en-GB"/>
        </w:rPr>
        <w:t>, proposed the use of a haptic motor system</w:t>
      </w:r>
      <w:r w:rsidR="007A5233" w:rsidRPr="005A63CA">
        <w:rPr>
          <w:lang w:val="en-GB"/>
        </w:rPr>
        <w:t xml:space="preserve"> which was</w:t>
      </w:r>
      <w:r w:rsidRPr="005A63CA">
        <w:rPr>
          <w:lang w:val="en-GB"/>
        </w:rPr>
        <w:t xml:space="preserve"> integrated into the seating</w:t>
      </w:r>
      <w:r w:rsidR="003D2F1A" w:rsidRPr="005A63CA">
        <w:rPr>
          <w:lang w:val="en-GB"/>
        </w:rPr>
        <w:t xml:space="preserve"> cushion</w:t>
      </w:r>
      <w:r w:rsidRPr="005A63CA">
        <w:rPr>
          <w:lang w:val="en-GB"/>
        </w:rPr>
        <w:t xml:space="preserve"> </w:t>
      </w:r>
      <w:r w:rsidR="007A5233" w:rsidRPr="005A63CA">
        <w:rPr>
          <w:lang w:val="en-GB"/>
        </w:rPr>
        <w:t xml:space="preserve">and </w:t>
      </w:r>
      <w:r w:rsidRPr="005A63CA">
        <w:rPr>
          <w:lang w:val="en-GB"/>
        </w:rPr>
        <w:t>would vibrate</w:t>
      </w:r>
      <w:r w:rsidR="003D2F1A" w:rsidRPr="005A63CA">
        <w:rPr>
          <w:lang w:val="en-GB"/>
        </w:rPr>
        <w:t xml:space="preserve"> its motors</w:t>
      </w:r>
      <w:r w:rsidRPr="005A63CA">
        <w:rPr>
          <w:lang w:val="en-GB"/>
        </w:rPr>
        <w:t xml:space="preserve"> whenever an incorrect sitting posture is being detected. To even make the system as unintrusive as possible, </w:t>
      </w:r>
      <w:r w:rsidR="000A1D23" w:rsidRPr="005A63CA">
        <w:rPr>
          <w:lang w:val="en-GB"/>
        </w:rPr>
        <w:t>another study</w:t>
      </w:r>
      <w:r w:rsidR="00CF0A64" w:rsidRPr="005A63CA">
        <w:rPr>
          <w:lang w:val="en-GB"/>
        </w:rPr>
        <w:t xml:space="preserve"> </w:t>
      </w:r>
      <w:r w:rsidR="000A1D23" w:rsidRPr="005A63CA">
        <w:rPr>
          <w:lang w:val="en-GB"/>
        </w:rPr>
        <w:t>by Ren et al. [</w:t>
      </w:r>
      <w:r w:rsidRPr="005A63CA">
        <w:rPr>
          <w:lang w:val="en-GB"/>
        </w:rPr>
        <w:fldChar w:fldCharType="begin"/>
      </w:r>
      <w:r w:rsidR="00663106" w:rsidRPr="005A63CA">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5A63CA">
        <w:rPr>
          <w:lang w:val="en-GB"/>
        </w:rPr>
        <w:fldChar w:fldCharType="separate"/>
      </w:r>
      <w:r w:rsidR="00556CB2" w:rsidRPr="005A63CA">
        <w:rPr>
          <w:lang w:val="en-GB"/>
        </w:rPr>
        <w:t>60]</w:t>
      </w:r>
      <w:r w:rsidRPr="005A63CA">
        <w:rPr>
          <w:lang w:val="en-GB"/>
        </w:rPr>
        <w:fldChar w:fldCharType="end"/>
      </w:r>
      <w:r w:rsidRPr="005A63CA">
        <w:rPr>
          <w:lang w:val="en-GB"/>
        </w:rPr>
        <w:t xml:space="preserve"> looked at using a</w:t>
      </w:r>
      <w:r w:rsidRPr="00621204">
        <w:rPr>
          <w:lang w:val="en-GB"/>
        </w:rPr>
        <w:t xml:space="preserve"> RGB bulb capable of changing </w:t>
      </w:r>
      <w:r w:rsidR="002E1B1B" w:rsidRPr="00621204">
        <w:rPr>
          <w:lang w:val="en-GB"/>
        </w:rPr>
        <w:t>colours</w:t>
      </w:r>
      <w:r w:rsidRPr="00621204">
        <w:rPr>
          <w:lang w:val="en-GB"/>
        </w:rPr>
        <w:t xml:space="preserve"> whenever an incorrect posture is being detected</w:t>
      </w:r>
      <w:r w:rsidR="00276665">
        <w:rPr>
          <w:lang w:val="en-GB"/>
        </w:rPr>
        <w:t>.</w:t>
      </w:r>
    </w:p>
    <w:p w14:paraId="5BFEB695" w14:textId="19AA8E62" w:rsidR="00D62CA5" w:rsidRPr="00437E80" w:rsidRDefault="00C11687" w:rsidP="00D62CA5">
      <w:pPr>
        <w:pStyle w:val="MDPI21heading1"/>
        <w:rPr>
          <w:color w:val="FF0000"/>
        </w:rPr>
      </w:pPr>
      <w:r w:rsidRPr="00437E80">
        <w:rPr>
          <w:color w:val="FF0000"/>
        </w:rPr>
        <w:t xml:space="preserve">5. </w:t>
      </w:r>
      <w:r w:rsidR="00713407" w:rsidRPr="00437E80">
        <w:rPr>
          <w:color w:val="FF0000"/>
        </w:rPr>
        <w:t xml:space="preserve">Posture Detection and </w:t>
      </w:r>
      <w:r w:rsidR="00731DCA" w:rsidRPr="00437E80">
        <w:rPr>
          <w:color w:val="FF0000"/>
        </w:rPr>
        <w:t xml:space="preserve">its </w:t>
      </w:r>
      <w:commentRangeStart w:id="3"/>
      <w:r w:rsidR="00731DCA" w:rsidRPr="00437E80">
        <w:rPr>
          <w:color w:val="FF0000"/>
        </w:rPr>
        <w:t>tech</w:t>
      </w:r>
      <w:r w:rsidR="00C042FB" w:rsidRPr="00437E80">
        <w:rPr>
          <w:color w:val="FF0000"/>
        </w:rPr>
        <w:t>niques</w:t>
      </w:r>
      <w:commentRangeEnd w:id="3"/>
      <w:r w:rsidR="00E308A2">
        <w:rPr>
          <w:rStyle w:val="CommentReference"/>
          <w:rFonts w:eastAsia="SimSun"/>
          <w:b w:val="0"/>
          <w:snapToGrid/>
          <w:lang w:val="en-GB" w:eastAsia="zh-CN" w:bidi="ar-SA"/>
        </w:rPr>
        <w:commentReference w:id="3"/>
      </w:r>
    </w:p>
    <w:p w14:paraId="2E0269B3" w14:textId="4AC33DFD" w:rsidR="00F82665" w:rsidRDefault="00FE204D" w:rsidP="00AD66D7">
      <w:pPr>
        <w:pStyle w:val="MDPI31text"/>
        <w:rPr>
          <w:color w:val="FF0000"/>
        </w:rPr>
      </w:pPr>
      <w:r w:rsidRPr="00813474">
        <w:rPr>
          <w:color w:val="FF0000"/>
        </w:rPr>
        <w:t xml:space="preserve">Posture detection </w:t>
      </w:r>
      <w:r w:rsidR="00437E80">
        <w:rPr>
          <w:color w:val="FF0000"/>
        </w:rPr>
        <w:t>plays</w:t>
      </w:r>
      <w:r w:rsidR="00C9745D">
        <w:rPr>
          <w:color w:val="FF0000"/>
        </w:rPr>
        <w:t xml:space="preserve"> a significant role</w:t>
      </w:r>
      <w:r w:rsidR="00813474">
        <w:rPr>
          <w:color w:val="FF0000"/>
        </w:rPr>
        <w:t xml:space="preserve"> among smart sensing chair </w:t>
      </w:r>
      <w:r w:rsidR="009771BC">
        <w:rPr>
          <w:color w:val="FF0000"/>
        </w:rPr>
        <w:t>systems</w:t>
      </w:r>
      <w:r w:rsidR="00813474" w:rsidRPr="00813474">
        <w:rPr>
          <w:color w:val="FF0000"/>
        </w:rPr>
        <w:t xml:space="preserve">. </w:t>
      </w:r>
      <w:r w:rsidR="00B21ADE">
        <w:rPr>
          <w:color w:val="FF0000"/>
        </w:rPr>
        <w:t>Furthermore,</w:t>
      </w:r>
      <w:r w:rsidR="00C9745D">
        <w:rPr>
          <w:color w:val="FF0000"/>
        </w:rPr>
        <w:t xml:space="preserve"> </w:t>
      </w:r>
      <w:r w:rsidR="00B21ADE">
        <w:rPr>
          <w:color w:val="FF0000"/>
        </w:rPr>
        <w:t xml:space="preserve">there </w:t>
      </w:r>
      <w:r w:rsidR="00C9745D" w:rsidRPr="00C9745D">
        <w:rPr>
          <w:color w:val="FF0000"/>
        </w:rPr>
        <w:t>are</w:t>
      </w:r>
      <w:r w:rsidR="00C9745D">
        <w:rPr>
          <w:color w:val="FF0000"/>
        </w:rPr>
        <w:t xml:space="preserve"> various techniques and</w:t>
      </w:r>
      <w:r w:rsidR="00C9745D" w:rsidRPr="00C9745D">
        <w:rPr>
          <w:color w:val="FF0000"/>
        </w:rPr>
        <w:t xml:space="preserve"> machine learning algorithms </w:t>
      </w:r>
      <w:r w:rsidR="003A65F0">
        <w:rPr>
          <w:color w:val="FF0000"/>
        </w:rPr>
        <w:t xml:space="preserve">being </w:t>
      </w:r>
      <w:r w:rsidR="00B21ADE">
        <w:rPr>
          <w:color w:val="FF0000"/>
        </w:rPr>
        <w:t>used</w:t>
      </w:r>
      <w:r w:rsidR="003A65F0">
        <w:rPr>
          <w:color w:val="FF0000"/>
        </w:rPr>
        <w:t xml:space="preserve"> to classify different sitting postures</w:t>
      </w:r>
      <w:r w:rsidR="00D868A0">
        <w:rPr>
          <w:color w:val="FF0000"/>
        </w:rPr>
        <w:t xml:space="preserve">, ranging from rule-based approaches to </w:t>
      </w:r>
      <w:r w:rsidR="00B21ADE">
        <w:rPr>
          <w:color w:val="FF0000"/>
        </w:rPr>
        <w:t>traditional statistical</w:t>
      </w:r>
      <w:r w:rsidR="00844C5F">
        <w:rPr>
          <w:color w:val="FF0000"/>
        </w:rPr>
        <w:t xml:space="preserve"> machine learning</w:t>
      </w:r>
      <w:r w:rsidR="00B21ADE">
        <w:rPr>
          <w:color w:val="FF0000"/>
        </w:rPr>
        <w:t xml:space="preserve"> models</w:t>
      </w:r>
      <w:r w:rsidR="003A65F0">
        <w:rPr>
          <w:color w:val="FF0000"/>
        </w:rPr>
        <w:t>.</w:t>
      </w:r>
    </w:p>
    <w:p w14:paraId="6269F74F" w14:textId="77777777" w:rsidR="00902E49" w:rsidRDefault="00902E49" w:rsidP="00AD66D7">
      <w:pPr>
        <w:pStyle w:val="MDPI31text"/>
        <w:rPr>
          <w:color w:val="FF0000"/>
        </w:rPr>
      </w:pPr>
    </w:p>
    <w:p w14:paraId="41837059" w14:textId="12C02136" w:rsidR="00D377B3" w:rsidRPr="0009645C" w:rsidRDefault="00B66B43" w:rsidP="00D377B3">
      <w:pPr>
        <w:pStyle w:val="MDPI22heading2"/>
        <w:rPr>
          <w:color w:val="FF0000"/>
        </w:rPr>
      </w:pPr>
      <w:r w:rsidRPr="0009645C">
        <w:rPr>
          <w:color w:val="FF0000"/>
        </w:rPr>
        <w:t xml:space="preserve">5.1 </w:t>
      </w:r>
      <w:r w:rsidR="00D377B3" w:rsidRPr="0009645C">
        <w:rPr>
          <w:color w:val="FF0000"/>
        </w:rPr>
        <w:t xml:space="preserve">Rule-Based </w:t>
      </w:r>
      <w:r w:rsidR="007C2C45" w:rsidRPr="0009645C">
        <w:rPr>
          <w:color w:val="FF0000"/>
        </w:rPr>
        <w:t>Systems</w:t>
      </w:r>
    </w:p>
    <w:p w14:paraId="6BCBA4A9" w14:textId="6B34A485" w:rsidR="00713475" w:rsidRDefault="00A06D8E" w:rsidP="00762E81">
      <w:pPr>
        <w:pStyle w:val="MDPI31text"/>
        <w:rPr>
          <w:color w:val="FF0000"/>
          <w:lang w:val="en-GB"/>
        </w:rPr>
      </w:pPr>
      <w:r w:rsidRPr="0009645C">
        <w:rPr>
          <w:color w:val="FF0000"/>
        </w:rPr>
        <w:t>A rule-based system</w:t>
      </w:r>
      <w:r w:rsidR="00673BE6" w:rsidRPr="0009645C">
        <w:rPr>
          <w:color w:val="FF0000"/>
        </w:rPr>
        <w:t xml:space="preserve"> </w:t>
      </w:r>
      <w:r w:rsidR="00CC42FE">
        <w:rPr>
          <w:color w:val="FF0000"/>
        </w:rPr>
        <w:t>normally</w:t>
      </w:r>
      <w:r w:rsidR="00673BE6" w:rsidRPr="0009645C">
        <w:rPr>
          <w:color w:val="FF0000"/>
        </w:rPr>
        <w:t xml:space="preserve"> </w:t>
      </w:r>
      <w:r w:rsidR="00D95866" w:rsidRPr="0009645C">
        <w:rPr>
          <w:color w:val="FF0000"/>
        </w:rPr>
        <w:t>consists</w:t>
      </w:r>
      <w:r w:rsidR="00673BE6" w:rsidRPr="0009645C">
        <w:rPr>
          <w:color w:val="FF0000"/>
        </w:rPr>
        <w:t xml:space="preserve"> of</w:t>
      </w:r>
      <w:r w:rsidR="005B7CD0" w:rsidRPr="0009645C">
        <w:rPr>
          <w:color w:val="FF0000"/>
        </w:rPr>
        <w:t xml:space="preserve"> a collection</w:t>
      </w:r>
      <w:r w:rsidR="00C744EE" w:rsidRPr="0009645C">
        <w:rPr>
          <w:color w:val="FF0000"/>
        </w:rPr>
        <w:t xml:space="preserve"> </w:t>
      </w:r>
      <w:r w:rsidR="005B7CD0" w:rsidRPr="0009645C">
        <w:rPr>
          <w:color w:val="FF0000"/>
        </w:rPr>
        <w:t xml:space="preserve">of </w:t>
      </w:r>
      <w:r w:rsidR="00C744EE" w:rsidRPr="0009645C">
        <w:rPr>
          <w:color w:val="FF0000"/>
        </w:rPr>
        <w:t>if</w:t>
      </w:r>
      <w:r w:rsidR="00673BE6" w:rsidRPr="0009645C">
        <w:rPr>
          <w:color w:val="FF0000"/>
        </w:rPr>
        <w:t>-else</w:t>
      </w:r>
      <w:r w:rsidR="00C744EE" w:rsidRPr="0009645C">
        <w:rPr>
          <w:color w:val="FF0000"/>
        </w:rPr>
        <w:t xml:space="preserve"> conditions</w:t>
      </w:r>
      <w:r w:rsidR="00723711" w:rsidRPr="0009645C">
        <w:rPr>
          <w:color w:val="FF0000"/>
        </w:rPr>
        <w:t xml:space="preserve"> or predefined rules</w:t>
      </w:r>
      <w:r w:rsidR="00C744EE" w:rsidRPr="0009645C">
        <w:rPr>
          <w:color w:val="FF0000"/>
        </w:rPr>
        <w:t xml:space="preserve"> </w:t>
      </w:r>
      <w:r w:rsidR="005B7CD0" w:rsidRPr="0009645C">
        <w:rPr>
          <w:color w:val="FF0000"/>
        </w:rPr>
        <w:t xml:space="preserve">which </w:t>
      </w:r>
      <w:r w:rsidR="00D95866" w:rsidRPr="0009645C">
        <w:rPr>
          <w:color w:val="FF0000"/>
        </w:rPr>
        <w:t>are</w:t>
      </w:r>
      <w:r w:rsidR="005B7CD0" w:rsidRPr="0009645C">
        <w:rPr>
          <w:color w:val="FF0000"/>
        </w:rPr>
        <w:t xml:space="preserve"> used to make </w:t>
      </w:r>
      <w:r w:rsidR="00723711" w:rsidRPr="0009645C">
        <w:rPr>
          <w:color w:val="FF0000"/>
        </w:rPr>
        <w:t>decisions based on the input</w:t>
      </w:r>
      <w:r w:rsidR="00421874" w:rsidRPr="0009645C">
        <w:rPr>
          <w:color w:val="FF0000"/>
        </w:rPr>
        <w:t xml:space="preserve"> provided</w:t>
      </w:r>
      <w:r w:rsidR="003D2C96" w:rsidRPr="0009645C">
        <w:rPr>
          <w:color w:val="FF0000"/>
        </w:rPr>
        <w:t xml:space="preserve"> </w:t>
      </w:r>
      <w:r w:rsidR="00B1151F" w:rsidRPr="0009645C">
        <w:rPr>
          <w:color w:val="FF0000"/>
        </w:rPr>
        <w:fldChar w:fldCharType="begin"/>
      </w:r>
      <w:r w:rsidR="00140170">
        <w:rPr>
          <w:color w:val="FF0000"/>
        </w:rPr>
        <w:instrText xml:space="preserve"> ADDIN ZOTERO_ITEM CSL_CITATION {"citationID":"OdNjbIUs","properties":{"formattedCitation":"[75]","plainCitation":"[75]","noteIndex":0},"citationItems":[{"id":325,"uris":["http://zotero.org/users/11398818/items/W7M3D247"],"itemData":{"id":325,"type":"chapter","container-title":"Engineering Applications of Neural Networks","event-place":"Cham","ISBN":"978-3-319-11070-7","note":"collection-title: Communications in Computer and Information Science\nDOI: 10.1007/978-3-319-11071-4_18","page":"183-194","publisher":"Springer International Publishing","publisher-place":"Cham","source":"DOI.org (Crossref)","title":"Categorization and Construction of Rule Based Systems","URL":"http://link.springer.com/10.1007/978-3-319-11071-4_18","volume":"459","editor":[{"family":"Mladenov","given":"Valeri"},{"family":"Jayne","given":"Chrisina"},{"family":"Iliadis","given":"Lazaros"}],"author":[{"family":"Liu","given":"Han"},{"family":"Gegov","given":"Alexander"},{"family":"Stahl","given":"Frederic"}],"accessed":{"date-parts":[["2024",4,20]]},"issued":{"date-parts":[["2014"]]}}}],"schema":"https://github.com/citation-style-language/schema/raw/master/csl-citation.json"} </w:instrText>
      </w:r>
      <w:r w:rsidR="00B1151F" w:rsidRPr="0009645C">
        <w:rPr>
          <w:color w:val="FF0000"/>
        </w:rPr>
        <w:fldChar w:fldCharType="separate"/>
      </w:r>
      <w:r w:rsidR="00140170" w:rsidRPr="00140170">
        <w:t>[75]</w:t>
      </w:r>
      <w:r w:rsidR="00B1151F" w:rsidRPr="0009645C">
        <w:rPr>
          <w:color w:val="FF0000"/>
        </w:rPr>
        <w:fldChar w:fldCharType="end"/>
      </w:r>
      <w:r w:rsidR="00723711" w:rsidRPr="0009645C">
        <w:rPr>
          <w:color w:val="FF0000"/>
        </w:rPr>
        <w:t>.</w:t>
      </w:r>
      <w:r w:rsidR="00C744EE" w:rsidRPr="0009645C">
        <w:rPr>
          <w:color w:val="FF0000"/>
        </w:rPr>
        <w:t xml:space="preserve"> </w:t>
      </w:r>
      <w:r w:rsidR="005B340A" w:rsidRPr="0009645C">
        <w:rPr>
          <w:color w:val="FF0000"/>
        </w:rPr>
        <w:t xml:space="preserve">Certain studies employing the rule-based system for posture classification </w:t>
      </w:r>
      <w:r w:rsidR="00902859" w:rsidRPr="0009645C">
        <w:rPr>
          <w:color w:val="FF0000"/>
        </w:rPr>
        <w:t xml:space="preserve">generally establish certain data </w:t>
      </w:r>
      <w:r w:rsidR="00FB1B36" w:rsidRPr="0009645C">
        <w:rPr>
          <w:color w:val="FF0000"/>
        </w:rPr>
        <w:t>thresholds</w:t>
      </w:r>
      <w:r w:rsidR="00902859" w:rsidRPr="0009645C">
        <w:rPr>
          <w:color w:val="FF0000"/>
        </w:rPr>
        <w:t xml:space="preserve"> during the testing phase</w:t>
      </w:r>
      <w:r w:rsidR="00FB1B36" w:rsidRPr="0009645C">
        <w:rPr>
          <w:color w:val="FF0000"/>
        </w:rPr>
        <w:t xml:space="preserve">. This given threshold helps determine how each of each of the sensor reading </w:t>
      </w:r>
      <w:r w:rsidR="00932526" w:rsidRPr="0009645C">
        <w:rPr>
          <w:color w:val="FF0000"/>
        </w:rPr>
        <w:t>corresponds</w:t>
      </w:r>
      <w:r w:rsidR="00FB1B36" w:rsidRPr="0009645C">
        <w:rPr>
          <w:color w:val="FF0000"/>
        </w:rPr>
        <w:t xml:space="preserve"> to a specific sitting posture.</w:t>
      </w:r>
      <w:r w:rsidR="00932526" w:rsidRPr="0009645C">
        <w:rPr>
          <w:color w:val="FF0000"/>
        </w:rPr>
        <w:t xml:space="preserve"> </w:t>
      </w:r>
      <w:r w:rsidR="00932526" w:rsidRPr="0009645C">
        <w:rPr>
          <w:color w:val="FF0000"/>
          <w:lang w:val="en-GB"/>
        </w:rPr>
        <w:t xml:space="preserve">Overall, there were 7 studies found that incorporated the rule-based system for posture recognition </w:t>
      </w:r>
      <w:r w:rsidR="00932526" w:rsidRPr="0009645C">
        <w:rPr>
          <w:color w:val="FF0000"/>
          <w:lang w:val="en-GB"/>
        </w:rPr>
        <w:fldChar w:fldCharType="begin"/>
      </w:r>
      <w:r w:rsidR="00140170">
        <w:rPr>
          <w:color w:val="FF0000"/>
          <w:lang w:val="en-GB"/>
        </w:rPr>
        <w:instrText xml:space="preserve"> ADDIN ZOTERO_ITEM CSL_CITATION {"citationID":"1XD5zRWA","properties":{"formattedCitation":"[26,27,29,32,73,74]","plainCitation":"[26,27,29,32,73,74]","dontUpdate":true,"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932526" w:rsidRPr="0009645C">
        <w:rPr>
          <w:color w:val="FF0000"/>
          <w:lang w:val="en-GB"/>
        </w:rPr>
        <w:fldChar w:fldCharType="separate"/>
      </w:r>
      <w:r w:rsidR="00932526" w:rsidRPr="0009645C">
        <w:rPr>
          <w:color w:val="FF0000"/>
          <w:lang w:val="en-GB"/>
        </w:rPr>
        <w:t>[26,27,32,73,74]</w:t>
      </w:r>
      <w:r w:rsidR="00932526" w:rsidRPr="0009645C">
        <w:rPr>
          <w:color w:val="FF0000"/>
        </w:rPr>
        <w:fldChar w:fldCharType="end"/>
      </w:r>
      <w:r w:rsidR="00932526" w:rsidRPr="0009645C">
        <w:rPr>
          <w:color w:val="FF0000"/>
          <w:lang w:val="en-GB"/>
        </w:rPr>
        <w:t>.</w:t>
      </w:r>
    </w:p>
    <w:p w14:paraId="6A901338" w14:textId="77777777" w:rsidR="00902E49" w:rsidRPr="008D20B4" w:rsidRDefault="00902E49" w:rsidP="00762E81">
      <w:pPr>
        <w:pStyle w:val="MDPI31text"/>
        <w:rPr>
          <w:color w:val="FF0000"/>
          <w:lang w:val="en-GB"/>
        </w:rPr>
      </w:pPr>
    </w:p>
    <w:p w14:paraId="7BFD15D1" w14:textId="49E73742" w:rsidR="007200D0" w:rsidRPr="000808DB" w:rsidRDefault="00B66B43" w:rsidP="004A2B46">
      <w:pPr>
        <w:pStyle w:val="MDPI22heading2"/>
        <w:rPr>
          <w:color w:val="FF0000"/>
        </w:rPr>
      </w:pPr>
      <w:r w:rsidRPr="000808DB">
        <w:rPr>
          <w:color w:val="FF0000"/>
        </w:rPr>
        <w:t xml:space="preserve">5.2 </w:t>
      </w:r>
      <w:r w:rsidR="00B01ADB" w:rsidRPr="000808DB">
        <w:rPr>
          <w:color w:val="FF0000"/>
        </w:rPr>
        <w:t>Statistical</w:t>
      </w:r>
      <w:r w:rsidRPr="000808DB">
        <w:rPr>
          <w:color w:val="FF0000"/>
        </w:rPr>
        <w:t xml:space="preserve"> </w:t>
      </w:r>
      <w:r w:rsidR="00085407" w:rsidRPr="000808DB">
        <w:rPr>
          <w:color w:val="FF0000"/>
        </w:rPr>
        <w:t>Models</w:t>
      </w:r>
    </w:p>
    <w:p w14:paraId="5F75CBF3" w14:textId="703579B5" w:rsidR="00F82665" w:rsidRDefault="007200D0" w:rsidP="00AD66D7">
      <w:pPr>
        <w:pStyle w:val="MDPI31text"/>
        <w:rPr>
          <w:color w:val="FF0000"/>
          <w:lang w:val="en-GB"/>
        </w:rPr>
      </w:pPr>
      <w:r w:rsidRPr="000808DB">
        <w:rPr>
          <w:color w:val="FF0000"/>
        </w:rPr>
        <w:t xml:space="preserve">The fundamental </w:t>
      </w:r>
      <w:r w:rsidR="00085EEE" w:rsidRPr="000808DB">
        <w:rPr>
          <w:color w:val="FF0000"/>
        </w:rPr>
        <w:t>concept</w:t>
      </w:r>
      <w:r w:rsidRPr="000808DB">
        <w:rPr>
          <w:color w:val="FF0000"/>
        </w:rPr>
        <w:t xml:space="preserve"> of a statistical model</w:t>
      </w:r>
      <w:r w:rsidR="00613FC6" w:rsidRPr="000808DB">
        <w:rPr>
          <w:color w:val="FF0000"/>
        </w:rPr>
        <w:t xml:space="preserve"> is to interpret the data by identifying correlation between </w:t>
      </w:r>
      <w:r w:rsidR="008A7E96" w:rsidRPr="000808DB">
        <w:rPr>
          <w:color w:val="FF0000"/>
        </w:rPr>
        <w:t xml:space="preserve">certain variables and forming predictions based on the statistical </w:t>
      </w:r>
      <w:r w:rsidR="00085EEE" w:rsidRPr="000808DB">
        <w:rPr>
          <w:color w:val="FF0000"/>
        </w:rPr>
        <w:t xml:space="preserve">hypothesis </w:t>
      </w:r>
      <w:r w:rsidR="004A2B46" w:rsidRPr="000808DB">
        <w:rPr>
          <w:color w:val="FF0000"/>
        </w:rPr>
        <w:t>derived from the</w:t>
      </w:r>
      <w:r w:rsidR="00085EEE" w:rsidRPr="000808DB">
        <w:rPr>
          <w:color w:val="FF0000"/>
        </w:rPr>
        <w:t xml:space="preserve"> dataset</w:t>
      </w:r>
      <w:r w:rsidR="00B3554F" w:rsidRPr="000808DB">
        <w:rPr>
          <w:color w:val="FF0000"/>
        </w:rPr>
        <w:t xml:space="preserve"> </w:t>
      </w:r>
      <w:r w:rsidR="00B3554F" w:rsidRPr="000808DB">
        <w:rPr>
          <w:color w:val="FF0000"/>
        </w:rPr>
        <w:fldChar w:fldCharType="begin"/>
      </w:r>
      <w:r w:rsidR="00B3554F" w:rsidRPr="000808DB">
        <w:rPr>
          <w:color w:val="FF0000"/>
        </w:rPr>
        <w:instrText xml:space="preserve"> ADDIN ZOTERO_ITEM CSL_CITATION {"citationID":"nhpyVbmj","properties":{"formattedCitation":"[77]","plainCitation":"[77]","noteIndex":0},"citationItems":[{"id":327,"uris":["http://zotero.org/users/11398818/items/LF5BQI2J"],"itemData":{"id":327,"type":"book","abstract":"Models and likelihood are the backbone of modern statistics. This 2003 book gives an integrated development of these topics that blends theory and practice, intended for advanced undergraduate and graduate students, researchers and practitioners. Its breadth is unrivaled, with sections on survival analysis, missing data, Markov chains, Markov random fields, point processes, graphical models, simulation and Markov chain Monte Carlo, estimating functions, asymptotic approximations, local likelihood and spline regressions as well as on more standard topics such as likelihood and linear and generalized linear models. Each chapter contains a wide range of problems and exercises. Practicals in the S language designed to build computing and data analysis skills, and a library of data sets to accompany the book, are available over the Web","event-place":"Cambridge, U.K.","ISBN":"978-0-511-67497-6","language":"eng","note":"OCLC: 607535400","publisher":"Cambridge University Press","publisher-place":"Cambridge, U.K.","source":"Open WorldCat","title":"Statistical models","author":[{"family":"Davison","given":"A. C."}],"issued":{"date-parts":[["2003"]]}}}],"schema":"https://github.com/citation-style-language/schema/raw/master/csl-citation.json"} </w:instrText>
      </w:r>
      <w:r w:rsidR="00B3554F" w:rsidRPr="000808DB">
        <w:rPr>
          <w:color w:val="FF0000"/>
        </w:rPr>
        <w:fldChar w:fldCharType="separate"/>
      </w:r>
      <w:r w:rsidR="00B3554F" w:rsidRPr="000808DB">
        <w:rPr>
          <w:color w:val="FF0000"/>
        </w:rPr>
        <w:t>[77]</w:t>
      </w:r>
      <w:r w:rsidR="00B3554F" w:rsidRPr="000808DB">
        <w:rPr>
          <w:color w:val="FF0000"/>
        </w:rPr>
        <w:fldChar w:fldCharType="end"/>
      </w:r>
      <w:r w:rsidR="00085EEE" w:rsidRPr="000808DB">
        <w:rPr>
          <w:color w:val="FF0000"/>
        </w:rPr>
        <w:t>.</w:t>
      </w:r>
      <w:r w:rsidR="00B3554F" w:rsidRPr="000808DB">
        <w:rPr>
          <w:color w:val="FF0000"/>
        </w:rPr>
        <w:t xml:space="preserve"> There are a </w:t>
      </w:r>
      <w:r w:rsidR="00824EDC" w:rsidRPr="000808DB">
        <w:rPr>
          <w:color w:val="FF0000"/>
        </w:rPr>
        <w:t xml:space="preserve">few statistical models that were </w:t>
      </w:r>
      <w:r w:rsidR="00F82665" w:rsidRPr="000808DB">
        <w:rPr>
          <w:color w:val="FF0000"/>
        </w:rPr>
        <w:lastRenderedPageBreak/>
        <w:t>utilized</w:t>
      </w:r>
      <w:r w:rsidR="00824EDC" w:rsidRPr="000808DB">
        <w:rPr>
          <w:color w:val="FF0000"/>
        </w:rPr>
        <w:t xml:space="preserve"> among researchers </w:t>
      </w:r>
      <w:r w:rsidR="00F82665" w:rsidRPr="000808DB">
        <w:rPr>
          <w:color w:val="FF0000"/>
        </w:rPr>
        <w:t>to classify</w:t>
      </w:r>
      <w:r w:rsidR="00437E80" w:rsidRPr="000808DB">
        <w:rPr>
          <w:color w:val="FF0000"/>
        </w:rPr>
        <w:t xml:space="preserve"> various</w:t>
      </w:r>
      <w:r w:rsidR="00824EDC" w:rsidRPr="000808DB">
        <w:rPr>
          <w:color w:val="FF0000"/>
        </w:rPr>
        <w:t xml:space="preserve"> sitting postures which were </w:t>
      </w:r>
      <w:r w:rsidR="004C7AB8" w:rsidRPr="000808DB">
        <w:rPr>
          <w:color w:val="FF0000"/>
          <w:lang w:val="en-GB"/>
        </w:rPr>
        <w:t xml:space="preserve">KNN (K-Nearest Neighbours) </w:t>
      </w:r>
      <w:r w:rsidR="004C7AB8" w:rsidRPr="000808DB">
        <w:rPr>
          <w:color w:val="FF0000"/>
          <w:lang w:val="en-GB"/>
        </w:rPr>
        <w:fldChar w:fldCharType="begin"/>
      </w:r>
      <w:r w:rsidR="00BE4663" w:rsidRPr="000808DB">
        <w:rPr>
          <w:color w:val="FF0000"/>
          <w:lang w:val="en-GB"/>
        </w:rPr>
        <w:instrText xml:space="preserve"> ADDIN ZOTERO_ITEM CSL_CITATION {"citationID":"7IdWGMUZ","properties":{"formattedCitation":"[23,36]","plainCitation":"[23,36]","noteIndex":0},"citationItems":[{"id":170,"uris":["http://zotero.org/users/11398818/items/DXZPDRQ4"],"itemData":{"id":170,"type":"chapter","container-title":"Engineering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4C7AB8" w:rsidRPr="000808DB">
        <w:rPr>
          <w:color w:val="FF0000"/>
          <w:lang w:val="en-GB"/>
        </w:rPr>
        <w:fldChar w:fldCharType="separate"/>
      </w:r>
      <w:r w:rsidR="004C7AB8" w:rsidRPr="000808DB">
        <w:rPr>
          <w:color w:val="FF0000"/>
        </w:rPr>
        <w:t>[23,36]</w:t>
      </w:r>
      <w:r w:rsidR="004C7AB8" w:rsidRPr="000808DB">
        <w:rPr>
          <w:color w:val="FF0000"/>
          <w:lang w:val="en-GB"/>
        </w:rPr>
        <w:fldChar w:fldCharType="end"/>
      </w:r>
      <w:r w:rsidR="004C7AB8" w:rsidRPr="000808DB">
        <w:rPr>
          <w:color w:val="FF0000"/>
          <w:lang w:val="en-GB"/>
        </w:rPr>
        <w:t xml:space="preserve">, Decision Tree </w:t>
      </w:r>
      <w:r w:rsidR="004C7AB8" w:rsidRPr="000808DB">
        <w:rPr>
          <w:color w:val="FF0000"/>
          <w:lang w:val="en-GB"/>
        </w:rPr>
        <w:fldChar w:fldCharType="begin"/>
      </w:r>
      <w:r w:rsidR="00BE4663" w:rsidRPr="000808DB">
        <w:rPr>
          <w:color w:val="FF0000"/>
          <w:lang w:val="en-GB"/>
        </w:rPr>
        <w:instrText xml:space="preserve"> ADDIN ZOTERO_ITEM CSL_CITATION {"citationID":"PIFAhRso","properties":{"formattedCitation":"[46,50]","plainCitation":"[46,50]","noteIndex":0},"citationItems":[{"id":223,"uris":["http://zotero.org/users/11398818/items/2HFDN9YP"],"itemData":{"id":223,"type":"article-journal","container-title":"IEEE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4C7AB8" w:rsidRPr="000808DB">
        <w:rPr>
          <w:color w:val="FF0000"/>
          <w:lang w:val="en-GB"/>
        </w:rPr>
        <w:fldChar w:fldCharType="separate"/>
      </w:r>
      <w:r w:rsidR="004C7AB8" w:rsidRPr="000808DB">
        <w:rPr>
          <w:color w:val="FF0000"/>
        </w:rPr>
        <w:t>[46,50]</w:t>
      </w:r>
      <w:r w:rsidR="004C7AB8" w:rsidRPr="000808DB">
        <w:rPr>
          <w:color w:val="FF0000"/>
          <w:lang w:val="en-GB"/>
        </w:rPr>
        <w:fldChar w:fldCharType="end"/>
      </w:r>
      <w:r w:rsidR="004C7AB8" w:rsidRPr="000808DB">
        <w:rPr>
          <w:color w:val="FF0000"/>
          <w:lang w:val="en-GB"/>
        </w:rPr>
        <w:t xml:space="preserve">, SVM (Support Vector Machine) </w:t>
      </w:r>
      <w:r w:rsidR="004C7AB8" w:rsidRPr="000808DB">
        <w:rPr>
          <w:color w:val="FF0000"/>
          <w:lang w:val="en-GB"/>
        </w:rPr>
        <w:fldChar w:fldCharType="begin"/>
      </w:r>
      <w:r w:rsidR="007F67D7">
        <w:rPr>
          <w:color w:val="FF0000"/>
          <w:lang w:val="en-GB"/>
        </w:rPr>
        <w:instrText xml:space="preserve"> ADDIN ZOTERO_ITEM CSL_CITATION {"citationID":"8XcBkujd","properties":{"formattedCitation":"[29,31,40]","plainCitation":"[29,31,40]","noteIndex":0},"citationItems":[{"id":174,"uris":["http://zotero.org/users/11398818/items/NF2WTTR3"],"itemData":{"id":174,"type":"article-journal","abstract":"Bad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4C7AB8" w:rsidRPr="000808DB">
        <w:rPr>
          <w:color w:val="FF0000"/>
          <w:lang w:val="en-GB"/>
        </w:rPr>
        <w:fldChar w:fldCharType="separate"/>
      </w:r>
      <w:r w:rsidR="007F67D7" w:rsidRPr="007F67D7">
        <w:t>[29,31,40]</w:t>
      </w:r>
      <w:r w:rsidR="004C7AB8" w:rsidRPr="000808DB">
        <w:rPr>
          <w:color w:val="FF0000"/>
          <w:lang w:val="en-GB"/>
        </w:rPr>
        <w:fldChar w:fldCharType="end"/>
      </w:r>
      <w:r w:rsidR="004C7AB8" w:rsidRPr="000808DB">
        <w:rPr>
          <w:color w:val="FF0000"/>
          <w:lang w:val="en-GB"/>
        </w:rPr>
        <w:t xml:space="preserve">, RF (Random Forest) </w:t>
      </w:r>
      <w:r w:rsidR="004C7AB8" w:rsidRPr="000808DB">
        <w:rPr>
          <w:color w:val="FF0000"/>
          <w:lang w:val="en-GB"/>
        </w:rPr>
        <w:fldChar w:fldCharType="begin"/>
      </w:r>
      <w:r w:rsidR="00BE4663" w:rsidRPr="000808DB">
        <w:rPr>
          <w:color w:val="FF0000"/>
          <w:lang w:val="en-GB"/>
        </w:rPr>
        <w:instrText xml:space="preserve"> ADDIN ZOTERO_ITEM CSL_CITATION {"citationID":"3irgpTrA","properties":{"formattedCitation":"[33,39]","plainCitation":"[33,39]","noteIndex":0},"citationItems":[{"id":182,"uris":["http://zotero.org/users/11398818/items/EJDVGSEA"],"itemData":{"id":182,"type":"article-journal","abstract":"Occupational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4C7AB8" w:rsidRPr="000808DB">
        <w:rPr>
          <w:color w:val="FF0000"/>
          <w:lang w:val="en-GB"/>
        </w:rPr>
        <w:fldChar w:fldCharType="separate"/>
      </w:r>
      <w:r w:rsidR="004C7AB8" w:rsidRPr="000808DB">
        <w:rPr>
          <w:color w:val="FF0000"/>
        </w:rPr>
        <w:t>[33,39]</w:t>
      </w:r>
      <w:r w:rsidR="004C7AB8" w:rsidRPr="000808DB">
        <w:rPr>
          <w:color w:val="FF0000"/>
          <w:lang w:val="en-GB"/>
        </w:rPr>
        <w:fldChar w:fldCharType="end"/>
      </w:r>
      <w:r w:rsidR="004C7AB8" w:rsidRPr="000808DB">
        <w:rPr>
          <w:color w:val="FF0000"/>
          <w:lang w:val="en-GB"/>
        </w:rPr>
        <w:t xml:space="preserve">, SLR (Simple Logistic Regression) </w:t>
      </w:r>
      <w:r w:rsidR="004C7AB8" w:rsidRPr="000808DB">
        <w:rPr>
          <w:color w:val="FF0000"/>
          <w:lang w:val="en-GB"/>
        </w:rPr>
        <w:fldChar w:fldCharType="begin"/>
      </w:r>
      <w:r w:rsidR="00BE4663" w:rsidRPr="000808DB">
        <w:rPr>
          <w:color w:val="FF0000"/>
          <w:lang w:val="en-GB"/>
        </w:rPr>
        <w:instrText xml:space="preserve"> ADDIN ZOTERO_ITEM CSL_CITATION {"citationID":"VUvQ9goF","properties":{"formattedCitation":"[37]","plainCitation":"[37]","noteIndex":0},"citationItems":[{"id":177,"uris":["http://zotero.org/users/11398818/items/TIX5H2JM"],"itemData":{"id":177,"type":"paper-conference","container-title":"Proceedings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4C7AB8" w:rsidRPr="000808DB">
        <w:rPr>
          <w:color w:val="FF0000"/>
          <w:lang w:val="en-GB"/>
        </w:rPr>
        <w:fldChar w:fldCharType="separate"/>
      </w:r>
      <w:r w:rsidR="004C7AB8" w:rsidRPr="000808DB">
        <w:rPr>
          <w:color w:val="FF0000"/>
        </w:rPr>
        <w:t>[37]</w:t>
      </w:r>
      <w:r w:rsidR="004C7AB8" w:rsidRPr="000808DB">
        <w:rPr>
          <w:color w:val="FF0000"/>
          <w:lang w:val="en-GB"/>
        </w:rPr>
        <w:fldChar w:fldCharType="end"/>
      </w:r>
      <w:r w:rsidR="00E37667">
        <w:rPr>
          <w:color w:val="FF0000"/>
          <w:lang w:val="en-GB"/>
        </w:rPr>
        <w:t xml:space="preserve">, and </w:t>
      </w:r>
      <w:r w:rsidR="00E37667" w:rsidRPr="009771BC">
        <w:rPr>
          <w:color w:val="FF0000"/>
          <w:lang w:val="en-GB"/>
        </w:rPr>
        <w:t xml:space="preserve">Self-Organizing Map </w:t>
      </w:r>
      <w:r w:rsidR="00E37667" w:rsidRPr="009771BC">
        <w:rPr>
          <w:color w:val="FF0000"/>
          <w:lang w:val="en-GB"/>
        </w:rPr>
        <w:fldChar w:fldCharType="begin"/>
      </w:r>
      <w:r w:rsidR="00E37667" w:rsidRPr="009771BC">
        <w:rPr>
          <w:color w:val="FF0000"/>
          <w:lang w:val="en-GB"/>
        </w:rPr>
        <w:instrText xml:space="preserve"> ADDIN ZOTERO_ITEM CSL_CITATION {"citationID":"XRsOSJqs","properties":{"formattedCitation":"[43]","plainCitation":"[43]","noteIndex":0},"citationItems":[{"id":143,"uris":["http://zotero.org/users/11398818/items/6LWNY69L"],"itemData":{"id":143,"type":"article-journal","abstract":"As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E37667" w:rsidRPr="009771BC">
        <w:rPr>
          <w:color w:val="FF0000"/>
          <w:lang w:val="en-GB"/>
        </w:rPr>
        <w:fldChar w:fldCharType="separate"/>
      </w:r>
      <w:r w:rsidR="00E37667" w:rsidRPr="009771BC">
        <w:rPr>
          <w:color w:val="FF0000"/>
        </w:rPr>
        <w:t>[43]</w:t>
      </w:r>
      <w:r w:rsidR="00E37667" w:rsidRPr="009771BC">
        <w:rPr>
          <w:color w:val="FF0000"/>
          <w:lang w:val="en-GB"/>
        </w:rPr>
        <w:fldChar w:fldCharType="end"/>
      </w:r>
      <w:r w:rsidR="00E61013" w:rsidRPr="000808DB">
        <w:rPr>
          <w:color w:val="FF0000"/>
          <w:lang w:val="en-GB"/>
        </w:rPr>
        <w:t>.</w:t>
      </w:r>
    </w:p>
    <w:p w14:paraId="53ABB9A0" w14:textId="77777777" w:rsidR="00902E49" w:rsidRPr="00AD66D7" w:rsidRDefault="00902E49" w:rsidP="00AD66D7">
      <w:pPr>
        <w:pStyle w:val="MDPI31text"/>
        <w:rPr>
          <w:color w:val="FF0000"/>
          <w:lang w:val="en-GB"/>
        </w:rPr>
      </w:pPr>
    </w:p>
    <w:p w14:paraId="442B3F48" w14:textId="0E3A71E1" w:rsidR="00126F64" w:rsidRPr="000808DB" w:rsidRDefault="00126F64" w:rsidP="00126F64">
      <w:pPr>
        <w:pStyle w:val="MDPI22heading2"/>
        <w:rPr>
          <w:color w:val="FF0000"/>
        </w:rPr>
      </w:pPr>
      <w:r w:rsidRPr="000808DB">
        <w:rPr>
          <w:color w:val="FF0000"/>
        </w:rPr>
        <w:t xml:space="preserve">5.3 </w:t>
      </w:r>
      <w:r w:rsidR="00085407" w:rsidRPr="000808DB">
        <w:rPr>
          <w:color w:val="FF0000"/>
        </w:rPr>
        <w:t>Deep Learning Models</w:t>
      </w:r>
    </w:p>
    <w:p w14:paraId="292B34CB" w14:textId="6ECE1707" w:rsidR="00F82665" w:rsidRDefault="002114FC" w:rsidP="00AD66D7">
      <w:pPr>
        <w:pStyle w:val="MDPI31text"/>
        <w:rPr>
          <w:color w:val="FF0000"/>
          <w:lang w:val="en-GB"/>
        </w:rPr>
      </w:pPr>
      <w:r w:rsidRPr="000808DB">
        <w:rPr>
          <w:color w:val="FF0000"/>
          <w:lang w:val="en-GB"/>
        </w:rPr>
        <w:t>Deep Learning model</w:t>
      </w:r>
      <w:r w:rsidR="001B6509" w:rsidRPr="000808DB">
        <w:rPr>
          <w:color w:val="FF0000"/>
          <w:lang w:val="en-GB"/>
        </w:rPr>
        <w:t>s</w:t>
      </w:r>
      <w:r w:rsidR="00B7364E" w:rsidRPr="000808DB">
        <w:rPr>
          <w:color w:val="FF0000"/>
          <w:lang w:val="en-GB"/>
        </w:rPr>
        <w:t xml:space="preserve"> </w:t>
      </w:r>
      <w:r w:rsidR="001B6509" w:rsidRPr="000808DB">
        <w:rPr>
          <w:color w:val="FF0000"/>
          <w:lang w:val="en-GB"/>
        </w:rPr>
        <w:t xml:space="preserve">are a </w:t>
      </w:r>
      <w:r w:rsidR="009E5259" w:rsidRPr="000808DB">
        <w:rPr>
          <w:color w:val="FF0000"/>
          <w:lang w:val="en-GB"/>
        </w:rPr>
        <w:t>multi-layered neural network</w:t>
      </w:r>
      <w:r w:rsidR="00E35D16" w:rsidRPr="000808DB">
        <w:rPr>
          <w:color w:val="FF0000"/>
          <w:lang w:val="en-GB"/>
        </w:rPr>
        <w:t xml:space="preserve"> </w:t>
      </w:r>
      <w:r w:rsidR="00B7364E" w:rsidRPr="000808DB">
        <w:rPr>
          <w:color w:val="FF0000"/>
          <w:lang w:val="en-GB"/>
        </w:rPr>
        <w:t xml:space="preserve">which is composed of </w:t>
      </w:r>
      <w:r w:rsidR="0062612A" w:rsidRPr="000808DB">
        <w:rPr>
          <w:color w:val="FF0000"/>
          <w:lang w:val="en-GB"/>
        </w:rPr>
        <w:t>an input layer</w:t>
      </w:r>
      <w:r w:rsidR="004958DB" w:rsidRPr="000808DB">
        <w:rPr>
          <w:color w:val="FF0000"/>
          <w:lang w:val="en-GB"/>
        </w:rPr>
        <w:t>, one or more hidden layers, and an output layer</w:t>
      </w:r>
      <w:r w:rsidR="00BE4663" w:rsidRPr="000808DB">
        <w:rPr>
          <w:color w:val="FF0000"/>
          <w:lang w:val="en-GB"/>
        </w:rPr>
        <w:t xml:space="preserve"> </w:t>
      </w:r>
      <w:r w:rsidR="00BE4663" w:rsidRPr="000808DB">
        <w:rPr>
          <w:color w:val="FF0000"/>
          <w:lang w:val="en-GB"/>
        </w:rPr>
        <w:fldChar w:fldCharType="begin"/>
      </w:r>
      <w:r w:rsidR="00BE4663" w:rsidRPr="000808DB">
        <w:rPr>
          <w:color w:val="FF0000"/>
          <w:lang w:val="en-GB"/>
        </w:rPr>
        <w:instrText xml:space="preserve"> ADDIN ZOTERO_ITEM CSL_CITATION {"citationID":"Tp0Nk3PM","properties":{"formattedCitation":"[78]","plainCitation":"[78]","noteIndex":0},"citationItems":[{"id":328,"uris":["http://zotero.org/users/11398818/items/QXTJAPKY"],"itemData":{"id":328,"type":"article-journal","container-title":"SN Computer Science","DOI":"10.1007/s42979-021-00815-1","ISSN":"2662-995X, 2661-8907","issue":"6","journalAbbreviation":"SN COMPUT. SCI.","language":"en","page":"420","source":"DOI.org (Crossref)","title":"Deep Learning: A Comprehensive Overview on Techniques, Taxonomy, Applications and Research Directions","title-short":"Deep Learning","volume":"2","author":[{"family":"Sarker","given":"Iqbal H."}],"issued":{"date-parts":[["2021",11]]}}}],"schema":"https://github.com/citation-style-language/schema/raw/master/csl-citation.json"} </w:instrText>
      </w:r>
      <w:r w:rsidR="00BE4663" w:rsidRPr="000808DB">
        <w:rPr>
          <w:color w:val="FF0000"/>
          <w:lang w:val="en-GB"/>
        </w:rPr>
        <w:fldChar w:fldCharType="separate"/>
      </w:r>
      <w:r w:rsidR="00BE4663" w:rsidRPr="000808DB">
        <w:rPr>
          <w:color w:val="FF0000"/>
        </w:rPr>
        <w:t>[78]</w:t>
      </w:r>
      <w:r w:rsidR="00BE4663" w:rsidRPr="000808DB">
        <w:rPr>
          <w:color w:val="FF0000"/>
          <w:lang w:val="en-GB"/>
        </w:rPr>
        <w:fldChar w:fldCharType="end"/>
      </w:r>
      <w:r w:rsidR="00D626AF" w:rsidRPr="000808DB">
        <w:rPr>
          <w:color w:val="FF0000"/>
          <w:lang w:val="en-GB"/>
        </w:rPr>
        <w:t xml:space="preserve">. Across the </w:t>
      </w:r>
      <w:r w:rsidR="00D52D5C" w:rsidRPr="000808DB">
        <w:rPr>
          <w:color w:val="FF0000"/>
          <w:lang w:val="en-GB"/>
        </w:rPr>
        <w:t xml:space="preserve">research </w:t>
      </w:r>
      <w:r w:rsidR="00D626AF" w:rsidRPr="000808DB">
        <w:rPr>
          <w:color w:val="FF0000"/>
          <w:lang w:val="en-GB"/>
        </w:rPr>
        <w:t>studies found</w:t>
      </w:r>
      <w:r w:rsidR="00D52D5C" w:rsidRPr="000808DB">
        <w:rPr>
          <w:color w:val="FF0000"/>
          <w:lang w:val="en-GB"/>
        </w:rPr>
        <w:t>,</w:t>
      </w:r>
      <w:r w:rsidR="00D626AF" w:rsidRPr="000808DB">
        <w:rPr>
          <w:color w:val="FF0000"/>
          <w:lang w:val="en-GB"/>
        </w:rPr>
        <w:t xml:space="preserve"> deep learning models </w:t>
      </w:r>
      <w:r w:rsidR="008448E5">
        <w:rPr>
          <w:color w:val="FF0000"/>
          <w:lang w:val="en-GB"/>
        </w:rPr>
        <w:t>such as</w:t>
      </w:r>
      <w:r w:rsidR="009601AA" w:rsidRPr="000808DB">
        <w:rPr>
          <w:color w:val="FF0000"/>
          <w:lang w:val="en-GB"/>
        </w:rPr>
        <w:t xml:space="preserve"> </w:t>
      </w:r>
      <w:r w:rsidR="00FB619A" w:rsidRPr="000808DB">
        <w:rPr>
          <w:color w:val="FF0000"/>
          <w:lang w:val="en-GB"/>
        </w:rPr>
        <w:t xml:space="preserve">CNN (Convolutional Neural Networks) </w:t>
      </w:r>
      <w:r w:rsidR="00FB619A" w:rsidRPr="000808DB">
        <w:rPr>
          <w:color w:val="FF0000"/>
          <w:lang w:val="en-GB"/>
        </w:rPr>
        <w:fldChar w:fldCharType="begin"/>
      </w:r>
      <w:r w:rsidR="00BE4663" w:rsidRPr="000808DB">
        <w:rPr>
          <w:color w:val="FF0000"/>
          <w:lang w:val="en-GB"/>
        </w:rPr>
        <w:instrText xml:space="preserve"> ADDIN ZOTERO_ITEM CSL_CITATION {"citationID":"YBWgrkIa","properties":{"formattedCitation":"[41,44,45,49,54]","plainCitation":"[41,44,45,49,54]","noteIndex":0},"citationItems":[{"id":214,"uris":["http://zotero.org/users/11398818/items/SBMQ83RY"],"itemData":{"id":214,"type":"article-journal","abstract":"Sitting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FB619A" w:rsidRPr="000808DB">
        <w:rPr>
          <w:color w:val="FF0000"/>
          <w:lang w:val="en-GB"/>
        </w:rPr>
        <w:fldChar w:fldCharType="separate"/>
      </w:r>
      <w:r w:rsidR="00FB619A" w:rsidRPr="000808DB">
        <w:rPr>
          <w:color w:val="FF0000"/>
        </w:rPr>
        <w:t>[41,44,45,49,54]</w:t>
      </w:r>
      <w:r w:rsidR="00FB619A" w:rsidRPr="000808DB">
        <w:rPr>
          <w:color w:val="FF0000"/>
          <w:lang w:val="en-GB"/>
        </w:rPr>
        <w:fldChar w:fldCharType="end"/>
      </w:r>
      <w:r w:rsidR="009601AA" w:rsidRPr="000808DB">
        <w:rPr>
          <w:color w:val="FF0000"/>
          <w:lang w:val="en-GB"/>
        </w:rPr>
        <w:t xml:space="preserve">, </w:t>
      </w:r>
      <w:r w:rsidR="00FB619A" w:rsidRPr="000808DB">
        <w:rPr>
          <w:color w:val="FF0000"/>
          <w:lang w:val="en-GB"/>
        </w:rPr>
        <w:t xml:space="preserve">ANN (Artificial Neural Networks) </w:t>
      </w:r>
      <w:r w:rsidR="00FB619A" w:rsidRPr="000808DB">
        <w:rPr>
          <w:color w:val="FF0000"/>
          <w:lang w:val="en-GB"/>
        </w:rPr>
        <w:fldChar w:fldCharType="begin"/>
      </w:r>
      <w:r w:rsidR="00BE4663" w:rsidRPr="000808DB">
        <w:rPr>
          <w:color w:val="FF0000"/>
          <w:lang w:val="en-GB"/>
        </w:rPr>
        <w:instrText xml:space="preserve"> ADDIN ZOTERO_ITEM CSL_CITATION {"citationID":"SmoOr7ij","properties":{"formattedCitation":"[25,36,42,71,73]","plainCitation":"[25,36,42,71,73]","noteIndex":0},"citationItems":[{"id":151,"uris":["http://zotero.org/users/11398818/items/IH6ZVDXW"],"itemData":{"id":151,"type":"article-journal","abstract":"&lt;p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FB619A" w:rsidRPr="000808DB">
        <w:rPr>
          <w:color w:val="FF0000"/>
          <w:lang w:val="en-GB"/>
        </w:rPr>
        <w:fldChar w:fldCharType="separate"/>
      </w:r>
      <w:r w:rsidR="00FB619A" w:rsidRPr="000808DB">
        <w:rPr>
          <w:color w:val="FF0000"/>
        </w:rPr>
        <w:t>[25,36,42,71,73]</w:t>
      </w:r>
      <w:r w:rsidR="00FB619A" w:rsidRPr="000808DB">
        <w:rPr>
          <w:color w:val="FF0000"/>
          <w:lang w:val="en-GB"/>
        </w:rPr>
        <w:fldChar w:fldCharType="end"/>
      </w:r>
      <w:r w:rsidR="009601AA" w:rsidRPr="000808DB">
        <w:rPr>
          <w:color w:val="FF0000"/>
          <w:lang w:val="en-GB"/>
        </w:rPr>
        <w:t xml:space="preserve">, and </w:t>
      </w:r>
      <w:r w:rsidR="00520DF9" w:rsidRPr="000808DB">
        <w:rPr>
          <w:color w:val="FF0000"/>
          <w:lang w:val="en-GB"/>
        </w:rPr>
        <w:t xml:space="preserve">SNN (Spiking Neural Network) </w:t>
      </w:r>
      <w:r w:rsidR="00520DF9" w:rsidRPr="000808DB">
        <w:rPr>
          <w:color w:val="FF0000"/>
          <w:lang w:val="en-GB"/>
        </w:rPr>
        <w:fldChar w:fldCharType="begin"/>
      </w:r>
      <w:r w:rsidR="00BE4663" w:rsidRPr="000808DB">
        <w:rPr>
          <w:color w:val="FF0000"/>
          <w:lang w:val="en-GB"/>
        </w:rPr>
        <w:instrText xml:space="preserve"> ADDIN ZOTERO_ITEM CSL_CITATION {"citationID":"wLpx4fw3","properties":{"formattedCitation":"[72]","plainCitation":"[72]","noteIndex":0},"citationItems":[{"id":126,"uris":["http://zotero.org/groups/5004747/items/SZ698YAT"],"itemData":{"id":126,"type":"article-journal","container-title":"IEEE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520DF9" w:rsidRPr="000808DB">
        <w:rPr>
          <w:color w:val="FF0000"/>
          <w:lang w:val="en-GB"/>
        </w:rPr>
        <w:fldChar w:fldCharType="separate"/>
      </w:r>
      <w:r w:rsidR="00520DF9" w:rsidRPr="000808DB">
        <w:rPr>
          <w:color w:val="FF0000"/>
        </w:rPr>
        <w:t>[72]</w:t>
      </w:r>
      <w:r w:rsidR="00520DF9" w:rsidRPr="000808DB">
        <w:rPr>
          <w:color w:val="FF0000"/>
          <w:lang w:val="en-GB"/>
        </w:rPr>
        <w:fldChar w:fldCharType="end"/>
      </w:r>
      <w:r w:rsidR="008448E5">
        <w:rPr>
          <w:color w:val="FF0000"/>
          <w:lang w:val="en-GB"/>
        </w:rPr>
        <w:t xml:space="preserve"> are </w:t>
      </w:r>
      <w:r w:rsidR="008448E5" w:rsidRPr="000808DB">
        <w:rPr>
          <w:color w:val="FF0000"/>
          <w:lang w:val="en-GB"/>
        </w:rPr>
        <w:t>being used to classify sitting postures</w:t>
      </w:r>
      <w:r w:rsidR="009601AA" w:rsidRPr="000808DB">
        <w:rPr>
          <w:color w:val="FF0000"/>
          <w:lang w:val="en-GB"/>
        </w:rPr>
        <w:t>. Overall, both CNN and ANN were the mo</w:t>
      </w:r>
      <w:r w:rsidR="008448E5">
        <w:rPr>
          <w:color w:val="FF0000"/>
          <w:lang w:val="en-GB"/>
        </w:rPr>
        <w:t>s</w:t>
      </w:r>
      <w:r w:rsidR="009601AA" w:rsidRPr="000808DB">
        <w:rPr>
          <w:color w:val="FF0000"/>
          <w:lang w:val="en-GB"/>
        </w:rPr>
        <w:t xml:space="preserve">t popular option </w:t>
      </w:r>
      <w:r w:rsidR="00DD6E4D" w:rsidRPr="000808DB">
        <w:rPr>
          <w:color w:val="FF0000"/>
          <w:lang w:val="en-GB"/>
        </w:rPr>
        <w:t xml:space="preserve">among </w:t>
      </w:r>
      <w:r w:rsidR="008448E5">
        <w:rPr>
          <w:color w:val="FF0000"/>
          <w:lang w:val="en-GB"/>
        </w:rPr>
        <w:t>the studies found</w:t>
      </w:r>
      <w:r w:rsidR="00DD6E4D" w:rsidRPr="000808DB">
        <w:rPr>
          <w:color w:val="FF0000"/>
          <w:lang w:val="en-GB"/>
        </w:rPr>
        <w:t>.</w:t>
      </w:r>
      <w:r w:rsidR="009601AA" w:rsidRPr="000808DB">
        <w:rPr>
          <w:color w:val="FF0000"/>
          <w:lang w:val="en-GB"/>
        </w:rPr>
        <w:t xml:space="preserve"> </w:t>
      </w:r>
    </w:p>
    <w:p w14:paraId="734FEF3B" w14:textId="77777777" w:rsidR="00902E49" w:rsidRPr="00AD66D7" w:rsidRDefault="00902E49" w:rsidP="00AD66D7">
      <w:pPr>
        <w:pStyle w:val="MDPI31text"/>
        <w:rPr>
          <w:color w:val="FF0000"/>
          <w:lang w:val="en-GB"/>
        </w:rPr>
      </w:pPr>
    </w:p>
    <w:p w14:paraId="532CA7AE" w14:textId="4BF7EC89" w:rsidR="00733979" w:rsidRPr="000808DB" w:rsidRDefault="00733979" w:rsidP="00733979">
      <w:pPr>
        <w:pStyle w:val="MDPI22heading2"/>
        <w:rPr>
          <w:color w:val="FF0000"/>
        </w:rPr>
      </w:pPr>
      <w:r w:rsidRPr="000808DB">
        <w:rPr>
          <w:color w:val="FF0000"/>
        </w:rPr>
        <w:t>5.</w:t>
      </w:r>
      <w:r w:rsidR="000808DB">
        <w:rPr>
          <w:color w:val="FF0000"/>
        </w:rPr>
        <w:t>4</w:t>
      </w:r>
      <w:r w:rsidRPr="000808DB">
        <w:rPr>
          <w:color w:val="FF0000"/>
        </w:rPr>
        <w:t xml:space="preserve"> </w:t>
      </w:r>
      <w:r w:rsidR="001E63DA" w:rsidRPr="000808DB">
        <w:rPr>
          <w:color w:val="FF0000"/>
        </w:rPr>
        <w:t xml:space="preserve">Evaluation of </w:t>
      </w:r>
      <w:r w:rsidR="00B47649" w:rsidRPr="000808DB">
        <w:rPr>
          <w:color w:val="FF0000"/>
        </w:rPr>
        <w:t>Machine</w:t>
      </w:r>
      <w:r w:rsidR="001E63DA" w:rsidRPr="000808DB">
        <w:rPr>
          <w:color w:val="FF0000"/>
        </w:rPr>
        <w:t xml:space="preserve"> Learning Model’s performance</w:t>
      </w:r>
      <w:r w:rsidR="00B47649" w:rsidRPr="000808DB">
        <w:rPr>
          <w:color w:val="FF0000"/>
        </w:rPr>
        <w:t xml:space="preserve"> </w:t>
      </w:r>
    </w:p>
    <w:p w14:paraId="303BB4E8" w14:textId="72107E26" w:rsidR="000808DB" w:rsidRDefault="00B83C88" w:rsidP="006D625B">
      <w:pPr>
        <w:pStyle w:val="MDPI31text"/>
        <w:rPr>
          <w:color w:val="FF0000"/>
          <w:lang w:val="en-GB"/>
        </w:rPr>
      </w:pPr>
      <w:r w:rsidRPr="000808DB">
        <w:rPr>
          <w:color w:val="FF0000"/>
          <w:lang w:val="en-GB"/>
        </w:rPr>
        <w:t xml:space="preserve">To perform a concrete validation on an ML model’s performance and accuracy, most studies resort to various methods such as the use of a confusion matrix and performance comparison between different ML models. A confusion matrix is an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w:t>
      </w:r>
      <w:proofErr w:type="spellStart"/>
      <w:r w:rsidRPr="000808DB">
        <w:rPr>
          <w:color w:val="FF0000"/>
          <w:lang w:val="en-GB"/>
        </w:rPr>
        <w:t>NxN</w:t>
      </w:r>
      <w:proofErr w:type="spellEnd"/>
      <w:r w:rsidRPr="000808DB">
        <w:rPr>
          <w:color w:val="FF0000"/>
          <w:lang w:val="en-GB"/>
        </w:rPr>
        <w:t xml:space="preserve"> matrix. The N value signifies the number of classes being present </w:t>
      </w:r>
      <w:r w:rsidRPr="000808DB">
        <w:rPr>
          <w:color w:val="FF0000"/>
          <w:lang w:val="en-GB"/>
        </w:rPr>
        <w:fldChar w:fldCharType="begin"/>
      </w:r>
      <w:r w:rsidR="00140170">
        <w:rPr>
          <w:color w:val="FF0000"/>
          <w:lang w:val="en-GB"/>
        </w:rPr>
        <w:instrText xml:space="preserve"> ADDIN ZOTERO_ITEM CSL_CITATION {"citationID":"gHvnQdCI","properties":{"formattedCitation":"[79]","plainCitation":"[79]","noteIndex":0},"citationItems":[{"id":274,"uris":["http://zotero.org/users/11398818/items/7XCRKCYS"],"itemData":{"id":274,"type":"article-journal","abstract":"Classification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Pr="000808DB">
        <w:rPr>
          <w:color w:val="FF0000"/>
          <w:lang w:val="en-GB"/>
        </w:rPr>
        <w:fldChar w:fldCharType="separate"/>
      </w:r>
      <w:r w:rsidR="00140170" w:rsidRPr="00140170">
        <w:t>[79]</w:t>
      </w:r>
      <w:r w:rsidRPr="000808DB">
        <w:rPr>
          <w:color w:val="FF0000"/>
          <w:lang w:val="en-GB"/>
        </w:rPr>
        <w:fldChar w:fldCharType="end"/>
      </w:r>
      <w:r w:rsidRPr="000808DB">
        <w:rPr>
          <w:color w:val="FF0000"/>
          <w:lang w:val="en-GB"/>
        </w:rPr>
        <w:t xml:space="preserve">. </w:t>
      </w:r>
    </w:p>
    <w:p w14:paraId="71D4CE98" w14:textId="2F7D251A" w:rsidR="009056E2" w:rsidRPr="00621204" w:rsidRDefault="000808DB" w:rsidP="00276665">
      <w:pPr>
        <w:pStyle w:val="MDPI21heading1"/>
        <w:rPr>
          <w:lang w:val="en-GB"/>
        </w:rPr>
      </w:pPr>
      <w:r>
        <w:rPr>
          <w:lang w:val="en-GB"/>
        </w:rPr>
        <w:t>6</w:t>
      </w:r>
      <w:r w:rsidR="00740AB3" w:rsidRPr="00621204">
        <w:rPr>
          <w:lang w:val="en-GB"/>
        </w:rPr>
        <w:t xml:space="preserve">. </w:t>
      </w:r>
      <w:r w:rsidR="00735236" w:rsidRPr="00276665">
        <w:t>Discussion</w:t>
      </w:r>
    </w:p>
    <w:p w14:paraId="74A432E4" w14:textId="324B9E07" w:rsidR="00F60165" w:rsidRPr="00621204" w:rsidRDefault="000808DB" w:rsidP="00740AB3">
      <w:pPr>
        <w:pStyle w:val="MDPI22heading2"/>
        <w:rPr>
          <w:noProof w:val="0"/>
          <w:lang w:val="en-GB"/>
        </w:rPr>
      </w:pPr>
      <w:r>
        <w:rPr>
          <w:noProof w:val="0"/>
          <w:lang w:val="en-GB"/>
        </w:rPr>
        <w:t>6</w:t>
      </w:r>
      <w:r w:rsidR="00740AB3" w:rsidRPr="00621204">
        <w:rPr>
          <w:noProof w:val="0"/>
          <w:lang w:val="en-GB"/>
        </w:rPr>
        <w:t xml:space="preserve">.1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proofErr w:type="gramStart"/>
      <w:r w:rsidRPr="004E60A5">
        <w:rPr>
          <w:color w:val="auto"/>
          <w:highlight w:val="yellow"/>
          <w:lang w:val="en-GB"/>
        </w:rPr>
        <w:t>The vast</w:t>
      </w:r>
      <w:r w:rsidR="007A0AC5" w:rsidRPr="004E60A5">
        <w:rPr>
          <w:color w:val="auto"/>
          <w:highlight w:val="yellow"/>
          <w:lang w:val="en-GB"/>
        </w:rPr>
        <w:t xml:space="preserve"> majority of</w:t>
      </w:r>
      <w:proofErr w:type="gramEnd"/>
      <w:r w:rsidR="007A0AC5" w:rsidRPr="004E60A5">
        <w:rPr>
          <w:color w:val="auto"/>
          <w:highlight w:val="yellow"/>
          <w:lang w:val="en-GB"/>
        </w:rPr>
        <w:t xml:space="preserve"> the research studies </w:t>
      </w:r>
      <w:r w:rsidRPr="004E60A5">
        <w:rPr>
          <w:color w:val="auto"/>
          <w:highlight w:val="yellow"/>
          <w:lang w:val="en-GB"/>
        </w:rPr>
        <w:t>revealed that</w:t>
      </w:r>
      <w:r w:rsidR="00515335" w:rsidRPr="004E60A5">
        <w:rPr>
          <w:color w:val="auto"/>
          <w:highlight w:val="yellow"/>
          <w:lang w:val="en-GB"/>
        </w:rPr>
        <w:t xml:space="preserve"> the most popular approach to develop a smart sensing chair is to employ the</w:t>
      </w:r>
      <w:r w:rsidR="00FE24CC" w:rsidRPr="004E60A5">
        <w:rPr>
          <w:color w:val="auto"/>
          <w:highlight w:val="yellow"/>
          <w:lang w:val="en-GB"/>
        </w:rPr>
        <w:t xml:space="preserve"> use of pressure sensors</w:t>
      </w:r>
      <w:r w:rsidR="00515335" w:rsidRPr="004E60A5">
        <w:rPr>
          <w:color w:val="auto"/>
          <w:highlight w:val="yellow"/>
          <w:lang w:val="en-GB"/>
        </w:rPr>
        <w:t>.</w:t>
      </w:r>
      <w:r w:rsidR="002D12FE" w:rsidRPr="004E60A5">
        <w:rPr>
          <w:color w:val="auto"/>
          <w:highlight w:val="yellow"/>
          <w:lang w:val="en-GB"/>
        </w:rPr>
        <w:t xml:space="preserve"> </w:t>
      </w:r>
      <w:r w:rsidR="008D4950" w:rsidRPr="004E60A5">
        <w:rPr>
          <w:color w:val="auto"/>
          <w:highlight w:val="yellow"/>
          <w:lang w:val="en-GB"/>
        </w:rPr>
        <w:t>Figure</w:t>
      </w:r>
      <w:r w:rsidR="002D12FE" w:rsidRPr="004E60A5">
        <w:rPr>
          <w:color w:val="auto"/>
          <w:highlight w:val="yellow"/>
          <w:lang w:val="en-GB"/>
        </w:rPr>
        <w:t xml:space="preserve"> </w:t>
      </w:r>
      <w:r w:rsidR="00B40F8C" w:rsidRPr="004E60A5">
        <w:rPr>
          <w:color w:val="auto"/>
          <w:highlight w:val="yellow"/>
          <w:lang w:val="en-GB"/>
        </w:rPr>
        <w:t>8</w:t>
      </w:r>
      <w:r w:rsidR="002D12FE" w:rsidRPr="004E60A5">
        <w:rPr>
          <w:color w:val="auto"/>
          <w:highlight w:val="yellow"/>
          <w:lang w:val="en-GB"/>
        </w:rPr>
        <w:t xml:space="preserve"> </w:t>
      </w:r>
      <w:r w:rsidR="001B118D" w:rsidRPr="004E60A5">
        <w:rPr>
          <w:color w:val="auto"/>
          <w:highlight w:val="yellow"/>
          <w:lang w:val="en-GB"/>
        </w:rPr>
        <w:t xml:space="preserve">clearly </w:t>
      </w:r>
      <w:r w:rsidR="00430BB9" w:rsidRPr="004E60A5">
        <w:rPr>
          <w:color w:val="auto"/>
          <w:highlight w:val="yellow"/>
          <w:lang w:val="en-GB"/>
        </w:rPr>
        <w:t>shows</w:t>
      </w:r>
      <w:r w:rsidR="001B118D" w:rsidRPr="004E60A5">
        <w:rPr>
          <w:color w:val="auto"/>
          <w:highlight w:val="yellow"/>
          <w:lang w:val="en-GB"/>
        </w:rPr>
        <w:t xml:space="preserve"> that over the years pressure sensors </w:t>
      </w:r>
      <w:r w:rsidR="00A74C4F" w:rsidRPr="004E60A5">
        <w:rPr>
          <w:color w:val="auto"/>
          <w:highlight w:val="yellow"/>
          <w:lang w:val="en-GB"/>
        </w:rPr>
        <w:t xml:space="preserve">have </w:t>
      </w:r>
      <w:r w:rsidR="001B118D" w:rsidRPr="004E60A5">
        <w:rPr>
          <w:color w:val="auto"/>
          <w:highlight w:val="yellow"/>
          <w:lang w:val="en-GB"/>
        </w:rPr>
        <w:t>always</w:t>
      </w:r>
      <w:r w:rsidR="00A74C4F" w:rsidRPr="004E60A5">
        <w:rPr>
          <w:color w:val="auto"/>
          <w:highlight w:val="yellow"/>
          <w:lang w:val="en-GB"/>
        </w:rPr>
        <w:t xml:space="preserve"> been</w:t>
      </w:r>
      <w:r w:rsidR="003D409E" w:rsidRPr="004E60A5">
        <w:rPr>
          <w:color w:val="auto"/>
          <w:highlight w:val="yellow"/>
          <w:lang w:val="en-GB"/>
        </w:rPr>
        <w:t xml:space="preserve"> the preferred </w:t>
      </w:r>
      <w:r w:rsidR="00A74C4F" w:rsidRPr="004E60A5">
        <w:rPr>
          <w:color w:val="auto"/>
          <w:highlight w:val="yellow"/>
          <w:lang w:val="en-GB"/>
        </w:rPr>
        <w:t>option</w:t>
      </w:r>
      <w:r w:rsidR="003D409E" w:rsidRPr="004E60A5">
        <w:rPr>
          <w:color w:val="auto"/>
          <w:highlight w:val="yellow"/>
          <w:lang w:val="en-GB"/>
        </w:rPr>
        <w:t xml:space="preserve"> in the classification of sitting posture among researchers</w:t>
      </w:r>
      <w:r w:rsidR="00567D00" w:rsidRPr="004E60A5">
        <w:rPr>
          <w:color w:val="auto"/>
          <w:highlight w:val="yellow"/>
          <w:lang w:val="en-GB"/>
        </w:rPr>
        <w:t>; o</w:t>
      </w:r>
      <w:r w:rsidR="00A74C4F" w:rsidRPr="004E60A5">
        <w:rPr>
          <w:color w:val="auto"/>
          <w:highlight w:val="yellow"/>
          <w:lang w:val="en-GB"/>
        </w:rPr>
        <w:t>u</w:t>
      </w:r>
      <w:r w:rsidR="00430BB9" w:rsidRPr="004E60A5">
        <w:rPr>
          <w:color w:val="auto"/>
          <w:highlight w:val="yellow"/>
          <w:lang w:val="en-GB"/>
        </w:rPr>
        <w:t xml:space="preserve">t of which, FSR </w:t>
      </w:r>
      <w:r w:rsidR="006570B6" w:rsidRPr="004E60A5">
        <w:rPr>
          <w:color w:val="auto"/>
          <w:highlight w:val="yellow"/>
          <w:lang w:val="en-GB"/>
        </w:rPr>
        <w:t>sensors were</w:t>
      </w:r>
      <w:r w:rsidR="000567A1" w:rsidRPr="004E60A5">
        <w:rPr>
          <w:color w:val="auto"/>
          <w:highlight w:val="yellow"/>
          <w:lang w:val="en-GB"/>
        </w:rPr>
        <w:t xml:space="preserve"> </w:t>
      </w:r>
      <w:r w:rsidR="00567D00" w:rsidRPr="004E60A5">
        <w:rPr>
          <w:color w:val="auto"/>
          <w:highlight w:val="yellow"/>
          <w:lang w:val="en-GB"/>
        </w:rPr>
        <w:t>the preferred option</w:t>
      </w:r>
      <w:r w:rsidR="000567A1" w:rsidRPr="004E60A5">
        <w:rPr>
          <w:color w:val="auto"/>
          <w:highlight w:val="yellow"/>
          <w:lang w:val="en-GB"/>
        </w:rPr>
        <w:t xml:space="preserve"> compared to textile pressure sensors</w:t>
      </w:r>
      <w:r w:rsidR="00567D00" w:rsidRPr="004E60A5">
        <w:rPr>
          <w:color w:val="auto"/>
          <w:highlight w:val="yellow"/>
          <w:lang w:val="en-GB"/>
        </w:rPr>
        <w:t>.</w:t>
      </w:r>
    </w:p>
    <w:p w14:paraId="614CEE6A" w14:textId="2B1043FD" w:rsidR="00D71F6C" w:rsidRPr="00621204" w:rsidRDefault="0058683B" w:rsidP="002905A2">
      <w:pPr>
        <w:pStyle w:val="MDPI52figure"/>
        <w:rPr>
          <w:lang w:val="en-GB"/>
        </w:rPr>
      </w:pPr>
      <w:r w:rsidRPr="002905A2">
        <w:rPr>
          <w:noProof/>
        </w:rPr>
        <w:lastRenderedPageBreak/>
        <w:drawing>
          <wp:inline distT="0" distB="0" distL="0" distR="0" wp14:anchorId="2A0D197A" wp14:editId="78E995B2">
            <wp:extent cx="4063041" cy="3251200"/>
            <wp:effectExtent l="0" t="0" r="0" b="0"/>
            <wp:docPr id="67437663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47CF7B0A" w:rsidR="00D71F6C"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5A63CA">
        <w:rPr>
          <w:color w:val="auto"/>
          <w:lang w:val="en-GB"/>
        </w:rPr>
        <w:t>sensor</w:t>
      </w:r>
      <w:r w:rsidR="00790D45" w:rsidRPr="005A63CA">
        <w:rPr>
          <w:color w:val="auto"/>
          <w:lang w:val="en-GB"/>
        </w:rPr>
        <w:t>s around the chair</w:t>
      </w:r>
      <w:r w:rsidR="00986511" w:rsidRPr="005A63CA">
        <w:rPr>
          <w:color w:val="auto"/>
          <w:lang w:val="en-GB"/>
        </w:rPr>
        <w:t xml:space="preserve"> tends to be preferred method, rather than utilizing dense pressure arrays. </w:t>
      </w:r>
      <w:r w:rsidR="00E02FF8" w:rsidRPr="005A63CA">
        <w:rPr>
          <w:color w:val="auto"/>
          <w:lang w:val="en-GB"/>
        </w:rPr>
        <w:t xml:space="preserve">So far </w:t>
      </w:r>
      <w:r w:rsidR="00333BCC" w:rsidRPr="005A63CA">
        <w:rPr>
          <w:color w:val="auto"/>
          <w:lang w:val="en-GB"/>
        </w:rPr>
        <w:t>there was no correlation seen that suggested that one</w:t>
      </w:r>
      <w:r w:rsidR="00E86C8B" w:rsidRPr="005A63CA">
        <w:rPr>
          <w:color w:val="auto"/>
          <w:lang w:val="en-GB"/>
        </w:rPr>
        <w:t xml:space="preserve"> sensor</w:t>
      </w:r>
      <w:r w:rsidR="00333BCC" w:rsidRPr="005A63CA">
        <w:rPr>
          <w:color w:val="auto"/>
          <w:lang w:val="en-GB"/>
        </w:rPr>
        <w:t xml:space="preserve"> placement strategy produces higher classification accuracy over the other.</w:t>
      </w:r>
      <w:r w:rsidR="002D0BA0" w:rsidRPr="005A63CA">
        <w:rPr>
          <w:color w:val="auto"/>
          <w:lang w:val="en-GB"/>
        </w:rPr>
        <w:t xml:space="preserve"> However, there </w:t>
      </w:r>
      <w:r w:rsidR="000A659D" w:rsidRPr="005A63CA">
        <w:rPr>
          <w:color w:val="auto"/>
          <w:lang w:val="en-GB"/>
        </w:rPr>
        <w:t>are other variables that should be considered such as</w:t>
      </w:r>
      <w:r w:rsidR="009F2F0E" w:rsidRPr="005A63CA">
        <w:rPr>
          <w:color w:val="auto"/>
          <w:lang w:val="en-GB"/>
        </w:rPr>
        <w:t xml:space="preserve"> maintenance and</w:t>
      </w:r>
      <w:r w:rsidR="000A659D" w:rsidRPr="005A63CA">
        <w:rPr>
          <w:color w:val="auto"/>
          <w:lang w:val="en-GB"/>
        </w:rPr>
        <w:t xml:space="preserve"> cost</w:t>
      </w:r>
      <w:r w:rsidR="009F2F0E" w:rsidRPr="005A63CA">
        <w:rPr>
          <w:color w:val="auto"/>
          <w:lang w:val="en-GB"/>
        </w:rPr>
        <w:t>s</w:t>
      </w:r>
      <w:r w:rsidR="000A659D" w:rsidRPr="005A63CA">
        <w:rPr>
          <w:color w:val="auto"/>
          <w:lang w:val="en-GB"/>
        </w:rPr>
        <w:t xml:space="preserve">. </w:t>
      </w:r>
      <w:r w:rsidR="009F2F0E" w:rsidRPr="005A63CA">
        <w:rPr>
          <w:color w:val="auto"/>
          <w:lang w:val="en-GB"/>
        </w:rPr>
        <w:t xml:space="preserve">Dense sensor arrays </w:t>
      </w:r>
      <w:r w:rsidR="00CC6A4D" w:rsidRPr="005A63CA">
        <w:rPr>
          <w:color w:val="auto"/>
          <w:lang w:val="en-GB"/>
        </w:rPr>
        <w:t>are known to be more costly</w:t>
      </w:r>
      <w:r w:rsidR="001E29A3" w:rsidRPr="005A63CA">
        <w:rPr>
          <w:color w:val="auto"/>
          <w:lang w:val="en-GB"/>
        </w:rPr>
        <w:t xml:space="preserve"> and harder to manage</w:t>
      </w:r>
      <w:r w:rsidR="00CC6A4D" w:rsidRPr="005A63CA">
        <w:rPr>
          <w:color w:val="auto"/>
          <w:lang w:val="en-GB"/>
        </w:rPr>
        <w:t xml:space="preserve"> compared</w:t>
      </w:r>
      <w:r w:rsidR="00CC6A4D" w:rsidRPr="00621204">
        <w:rPr>
          <w:color w:val="auto"/>
          <w:lang w:val="en-GB"/>
        </w:rPr>
        <w:t xml:space="preserve"> to </w:t>
      </w:r>
      <w:r w:rsidR="00255EC1" w:rsidRPr="00621204">
        <w:rPr>
          <w:color w:val="auto"/>
          <w:lang w:val="en-GB"/>
        </w:rPr>
        <w:t xml:space="preserve">their counterparts </w:t>
      </w:r>
      <w:r w:rsidR="00255EC1" w:rsidRPr="00621204">
        <w:rPr>
          <w:color w:val="auto"/>
          <w:lang w:val="en-GB"/>
        </w:rPr>
        <w:fldChar w:fldCharType="begin"/>
      </w:r>
      <w:r w:rsidR="001900EB">
        <w:rPr>
          <w:color w:val="auto"/>
          <w:lang w:val="en-GB"/>
        </w:rPr>
        <w:instrText xml:space="preserve"> ADDIN ZOTERO_ITEM CSL_CITATION {"citationID":"2iPkpE0C","properties":{"formattedCitation":"[46]","plainCitation":"[46]","noteIndex":0},"citationItems":[{"id":223,"uris":["http://zotero.org/users/11398818/items/2HFDN9YP"],"itemData":{"id":223,"type":"article-journal","container-title":"IEEE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1900EB" w:rsidRPr="001900EB">
        <w:t>[46]</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r w:rsidR="00006F35">
        <w:rPr>
          <w:color w:val="auto"/>
          <w:lang w:val="en-GB"/>
        </w:rPr>
        <w:t xml:space="preserve">   </w:t>
      </w:r>
    </w:p>
    <w:p w14:paraId="56246A9C" w14:textId="77777777" w:rsidR="00F714C0" w:rsidRDefault="00F714C0" w:rsidP="008C4C38">
      <w:pPr>
        <w:pStyle w:val="MDPI31text"/>
        <w:rPr>
          <w:color w:val="auto"/>
          <w:lang w:val="en-GB"/>
        </w:rPr>
      </w:pPr>
    </w:p>
    <w:p w14:paraId="75CA9734" w14:textId="2DDED07D" w:rsidR="00F714C0" w:rsidRPr="00F714C0" w:rsidRDefault="000808DB" w:rsidP="00F714C0">
      <w:pPr>
        <w:pStyle w:val="MDPI23heading3"/>
      </w:pPr>
      <w:r>
        <w:t>6</w:t>
      </w:r>
      <w:r w:rsidR="00F714C0">
        <w:t xml:space="preserve">.1.1 </w:t>
      </w:r>
      <w:r w:rsidR="00F714C0" w:rsidRPr="00F714C0">
        <w:t>Multiple Sensor types</w:t>
      </w:r>
      <w:r w:rsidR="00971B1A">
        <w:t xml:space="preserve">                                                                                                                                                                                                                                                                     </w:t>
      </w:r>
    </w:p>
    <w:p w14:paraId="3DAD16EB" w14:textId="7CA91557" w:rsidR="003E0776" w:rsidRDefault="003E0776" w:rsidP="00D3220E">
      <w:pPr>
        <w:pStyle w:val="MDPI31text"/>
        <w:rPr>
          <w:color w:val="auto"/>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1511F">
        <w:rPr>
          <w:color w:val="auto"/>
          <w:lang w:val="en-GB"/>
        </w:rPr>
        <w:instrText xml:space="preserve"> ADDIN ZOTERO_ITEM CSL_CITATION {"citationID":"HvMeLFHb","properties":{"formattedCitation":"[35]","plainCitation":"[35]","noteIndex":0},"citationItems":[{"id":169,"uris":["http://zotero.org/users/11398818/items/8IPGYUV4"],"itemData":{"id":169,"type":"article-journal","container-title":"IEEE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1511F" w:rsidRPr="0051511F">
        <w:t>[35]</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w:t>
      </w:r>
      <w:r w:rsidRPr="00CC7365">
        <w:rPr>
          <w:color w:val="auto"/>
          <w:lang w:val="en-GB"/>
        </w:rPr>
        <w:t>K-Nearest Network (KNN), they were able to classify eleven different sitting postures while achieving an accuracy of 92%</w:t>
      </w:r>
      <w:r w:rsidR="0045377B" w:rsidRPr="00CC7365">
        <w:rPr>
          <w:color w:val="auto"/>
          <w:lang w:val="en-GB"/>
        </w:rPr>
        <w:t xml:space="preserve">, compared to 59% while using </w:t>
      </w:r>
      <w:r w:rsidR="00607244" w:rsidRPr="00CC7365">
        <w:rPr>
          <w:color w:val="auto"/>
          <w:lang w:val="en-GB"/>
        </w:rPr>
        <w:t xml:space="preserve">only </w:t>
      </w:r>
      <w:r w:rsidR="0045377B" w:rsidRPr="00CC7365">
        <w:rPr>
          <w:color w:val="auto"/>
          <w:lang w:val="en-GB"/>
        </w:rPr>
        <w:t>pressure sensors</w:t>
      </w:r>
      <w:r w:rsidRPr="00CC7365">
        <w:rPr>
          <w:color w:val="auto"/>
          <w:lang w:val="en-GB"/>
        </w:rPr>
        <w:t>.</w:t>
      </w:r>
      <w:r w:rsidRPr="00621204">
        <w:rPr>
          <w:color w:val="auto"/>
          <w:lang w:val="en-GB"/>
        </w:rPr>
        <w:t xml:space="preserve">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w:t>
      </w:r>
      <w:r w:rsidR="00751EAD">
        <w:rPr>
          <w:color w:val="FF0000"/>
          <w:lang w:val="en-GB"/>
        </w:rPr>
        <w:t xml:space="preserve"> is </w:t>
      </w:r>
      <w:r w:rsidR="00DF6863">
        <w:rPr>
          <w:color w:val="FF0000"/>
          <w:lang w:val="en-GB"/>
        </w:rPr>
        <w:t xml:space="preserve">yet </w:t>
      </w:r>
      <w:r w:rsidR="00DF6863"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804386">
        <w:rPr>
          <w:color w:val="auto"/>
          <w:lang w:val="en-GB"/>
        </w:rPr>
        <w:instrText xml:space="preserve"> ADDIN ZOTERO_ITEM CSL_CITATION {"citationID":"QEnFagwC","properties":{"formattedCitation":"[54]","plainCitation":"[54]","noteIndex":0},"citationItems":[{"id":265,"uris":["http://zotero.org/users/11398818/items/89B29YFX"],"itemData":{"id":265,"type":"paper-conference","container-title":"2019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804386" w:rsidRPr="00804386">
        <w:t>[54]</w:t>
      </w:r>
      <w:r w:rsidRPr="00621204">
        <w:rPr>
          <w:color w:val="auto"/>
          <w:lang w:val="en-GB"/>
        </w:rPr>
        <w:fldChar w:fldCharType="end"/>
      </w:r>
      <w:r w:rsidRPr="00621204">
        <w:rPr>
          <w:color w:val="auto"/>
          <w:lang w:val="en-GB"/>
        </w:rPr>
        <w:t>, used 16 pressure sensors place</w:t>
      </w:r>
      <w:r w:rsidR="004411E0">
        <w:rPr>
          <w:color w:val="auto"/>
          <w:lang w:val="en-GB"/>
        </w:rPr>
        <w:t>d</w:t>
      </w:r>
      <w:r w:rsidRPr="00621204">
        <w:rPr>
          <w:color w:val="auto"/>
          <w:lang w:val="en-GB"/>
        </w:rPr>
        <w:t xml:space="preserve"> on the sitting cushion along with 2 ultrasonic sensors placed at the neck support region. With this configuration, they were able to achieve 96% accuracy using </w:t>
      </w:r>
      <w:proofErr w:type="spellStart"/>
      <w:r w:rsidRPr="00621204">
        <w:rPr>
          <w:color w:val="auto"/>
          <w:lang w:val="en-GB"/>
        </w:rPr>
        <w:t>LBCNet</w:t>
      </w:r>
      <w:proofErr w:type="spellEnd"/>
      <w:r w:rsidRPr="00621204">
        <w:rPr>
          <w:color w:val="auto"/>
          <w:lang w:val="en-GB"/>
        </w:rPr>
        <w:t xml:space="preserve"> to classify fifteen sitting postures.</w:t>
      </w:r>
    </w:p>
    <w:p w14:paraId="561395FE" w14:textId="0F761DF4" w:rsidR="00BB092F" w:rsidRDefault="00345F2A" w:rsidP="00D3220E">
      <w:pPr>
        <w:pStyle w:val="MDPI31text"/>
        <w:rPr>
          <w:color w:val="FF0000"/>
          <w:lang w:val="en-GB"/>
        </w:rPr>
      </w:pPr>
      <w:r>
        <w:rPr>
          <w:color w:val="FF0000"/>
          <w:lang w:val="en-GB"/>
        </w:rPr>
        <w:t xml:space="preserve">Furthermore, integrating multiple sensor types for enhanced sitting posture classification </w:t>
      </w:r>
      <w:r w:rsidR="0038164A">
        <w:rPr>
          <w:color w:val="FF0000"/>
          <w:lang w:val="en-GB"/>
        </w:rPr>
        <w:t xml:space="preserve">has </w:t>
      </w:r>
      <w:r w:rsidR="00A75F06">
        <w:rPr>
          <w:color w:val="FF0000"/>
          <w:lang w:val="en-GB"/>
        </w:rPr>
        <w:t xml:space="preserve">its </w:t>
      </w:r>
      <w:r w:rsidR="00082E9A">
        <w:rPr>
          <w:color w:val="FF0000"/>
          <w:lang w:val="en-GB"/>
        </w:rPr>
        <w:t xml:space="preserve">benefits </w:t>
      </w:r>
      <w:r w:rsidR="00635000">
        <w:rPr>
          <w:color w:val="FF0000"/>
          <w:lang w:val="en-GB"/>
        </w:rPr>
        <w:t>of</w:t>
      </w:r>
      <w:r w:rsidR="00082E9A">
        <w:rPr>
          <w:color w:val="FF0000"/>
          <w:lang w:val="en-GB"/>
        </w:rPr>
        <w:t xml:space="preserve"> improv</w:t>
      </w:r>
      <w:r w:rsidR="00635000">
        <w:rPr>
          <w:color w:val="FF0000"/>
          <w:lang w:val="en-GB"/>
        </w:rPr>
        <w:t>ing</w:t>
      </w:r>
      <w:r w:rsidR="00082E9A">
        <w:rPr>
          <w:color w:val="FF0000"/>
          <w:lang w:val="en-GB"/>
        </w:rPr>
        <w:t xml:space="preserve"> </w:t>
      </w:r>
      <w:r w:rsidR="004C384B">
        <w:rPr>
          <w:color w:val="FF0000"/>
          <w:lang w:val="en-GB"/>
        </w:rPr>
        <w:t>classification</w:t>
      </w:r>
      <w:r w:rsidR="00682821">
        <w:rPr>
          <w:color w:val="FF0000"/>
          <w:lang w:val="en-GB"/>
        </w:rPr>
        <w:t xml:space="preserve"> accuracy</w:t>
      </w:r>
      <w:r w:rsidR="004C384B">
        <w:rPr>
          <w:color w:val="FF0000"/>
          <w:lang w:val="en-GB"/>
        </w:rPr>
        <w:t xml:space="preserve"> </w:t>
      </w:r>
      <w:r w:rsidR="009E5464">
        <w:rPr>
          <w:color w:val="FF0000"/>
          <w:lang w:val="en-GB"/>
        </w:rPr>
        <w:t xml:space="preserve">by enhancing </w:t>
      </w:r>
      <w:commentRangeStart w:id="4"/>
      <w:r w:rsidR="009E5464">
        <w:rPr>
          <w:color w:val="FF0000"/>
          <w:lang w:val="en-GB"/>
        </w:rPr>
        <w:t>the</w:t>
      </w:r>
      <w:commentRangeEnd w:id="4"/>
      <w:r w:rsidR="00E308A2">
        <w:rPr>
          <w:rStyle w:val="CommentReference"/>
          <w:rFonts w:eastAsia="SimSun"/>
          <w:snapToGrid/>
          <w:lang w:val="en-GB" w:eastAsia="zh-CN" w:bidi="ar-SA"/>
        </w:rPr>
        <w:commentReference w:id="4"/>
      </w:r>
      <w:r w:rsidR="009E5464">
        <w:rPr>
          <w:color w:val="FF0000"/>
          <w:lang w:val="en-GB"/>
        </w:rPr>
        <w:t xml:space="preserve"> </w:t>
      </w:r>
      <w:r w:rsidR="004C384B">
        <w:rPr>
          <w:color w:val="FF0000"/>
          <w:lang w:val="en-GB"/>
        </w:rPr>
        <w:t>sensor coverage</w:t>
      </w:r>
      <w:r w:rsidR="009E5464">
        <w:rPr>
          <w:color w:val="FF0000"/>
          <w:lang w:val="en-GB"/>
        </w:rPr>
        <w:t>, subsequently</w:t>
      </w:r>
      <w:r w:rsidR="00C44353">
        <w:rPr>
          <w:color w:val="FF0000"/>
          <w:lang w:val="en-GB"/>
        </w:rPr>
        <w:t xml:space="preserve"> strengthening</w:t>
      </w:r>
      <w:r w:rsidR="009E5464">
        <w:rPr>
          <w:color w:val="FF0000"/>
          <w:lang w:val="en-GB"/>
        </w:rPr>
        <w:t xml:space="preserve"> the system</w:t>
      </w:r>
      <w:r w:rsidR="00C44353">
        <w:rPr>
          <w:color w:val="FF0000"/>
          <w:lang w:val="en-GB"/>
        </w:rPr>
        <w:t>’s</w:t>
      </w:r>
      <w:r w:rsidR="009E5464">
        <w:rPr>
          <w:color w:val="FF0000"/>
          <w:lang w:val="en-GB"/>
        </w:rPr>
        <w:t xml:space="preserve"> robustness</w:t>
      </w:r>
      <w:r w:rsidR="00CD148F">
        <w:rPr>
          <w:color w:val="FF0000"/>
          <w:lang w:val="en-GB"/>
        </w:rPr>
        <w:t>.</w:t>
      </w:r>
      <w:r w:rsidR="00BB092F">
        <w:rPr>
          <w:color w:val="FF0000"/>
          <w:lang w:val="en-GB"/>
        </w:rPr>
        <w:t xml:space="preserve"> However, there </w:t>
      </w:r>
      <w:r w:rsidR="00A75F06">
        <w:rPr>
          <w:color w:val="FF0000"/>
          <w:lang w:val="en-GB"/>
        </w:rPr>
        <w:t>are potential</w:t>
      </w:r>
      <w:r w:rsidR="00636701">
        <w:rPr>
          <w:color w:val="FF0000"/>
          <w:lang w:val="en-GB"/>
        </w:rPr>
        <w:t xml:space="preserve"> areas that poses has</w:t>
      </w:r>
      <w:r w:rsidR="00A75F06">
        <w:rPr>
          <w:color w:val="FF0000"/>
          <w:lang w:val="en-GB"/>
        </w:rPr>
        <w:t xml:space="preserve"> challenges </w:t>
      </w:r>
      <w:r w:rsidR="00636701">
        <w:rPr>
          <w:color w:val="FF0000"/>
          <w:lang w:val="en-GB"/>
        </w:rPr>
        <w:t xml:space="preserve">with this </w:t>
      </w:r>
      <w:r w:rsidR="000128E9">
        <w:rPr>
          <w:color w:val="FF0000"/>
          <w:lang w:val="en-GB"/>
        </w:rPr>
        <w:t xml:space="preserve">approach. This mainly </w:t>
      </w:r>
      <w:proofErr w:type="gramStart"/>
      <w:r w:rsidR="000128E9">
        <w:rPr>
          <w:color w:val="FF0000"/>
          <w:lang w:val="en-GB"/>
        </w:rPr>
        <w:t>has to</w:t>
      </w:r>
      <w:proofErr w:type="gramEnd"/>
      <w:r w:rsidR="000128E9">
        <w:rPr>
          <w:color w:val="FF0000"/>
          <w:lang w:val="en-GB"/>
        </w:rPr>
        <w:t xml:space="preserve"> do the management and the synchronization of t</w:t>
      </w:r>
      <w:r w:rsidR="00A56956">
        <w:rPr>
          <w:color w:val="FF0000"/>
          <w:lang w:val="en-GB"/>
        </w:rPr>
        <w:t>he</w:t>
      </w:r>
      <w:r w:rsidR="00E71D8B">
        <w:rPr>
          <w:color w:val="FF0000"/>
          <w:lang w:val="en-GB"/>
        </w:rPr>
        <w:t xml:space="preserve"> different</w:t>
      </w:r>
      <w:r w:rsidR="00A56956">
        <w:rPr>
          <w:color w:val="FF0000"/>
          <w:lang w:val="en-GB"/>
        </w:rPr>
        <w:t xml:space="preserve"> sensor data which </w:t>
      </w:r>
      <w:r w:rsidR="00E71D8B">
        <w:rPr>
          <w:color w:val="FF0000"/>
          <w:lang w:val="en-GB"/>
        </w:rPr>
        <w:t xml:space="preserve">typically </w:t>
      </w:r>
      <w:r w:rsidR="00E71D8B">
        <w:rPr>
          <w:color w:val="FF0000"/>
          <w:lang w:val="en-GB"/>
        </w:rPr>
        <w:lastRenderedPageBreak/>
        <w:t xml:space="preserve">requires </w:t>
      </w:r>
      <w:r w:rsidR="0019362D">
        <w:rPr>
          <w:color w:val="FF0000"/>
          <w:lang w:val="en-GB"/>
        </w:rPr>
        <w:t xml:space="preserve">additional </w:t>
      </w:r>
      <w:r w:rsidR="00AE223E">
        <w:rPr>
          <w:color w:val="FF0000"/>
          <w:lang w:val="en-GB"/>
        </w:rPr>
        <w:t>processes</w:t>
      </w:r>
      <w:r w:rsidR="0019362D">
        <w:rPr>
          <w:color w:val="FF0000"/>
          <w:lang w:val="en-GB"/>
        </w:rPr>
        <w:t xml:space="preserve">. Additionally, there would be a need to experiment to find out the most ideal </w:t>
      </w:r>
      <w:r w:rsidR="00AE223E">
        <w:rPr>
          <w:color w:val="FF0000"/>
          <w:lang w:val="en-GB"/>
        </w:rPr>
        <w:t>sensor placement</w:t>
      </w:r>
      <w:r w:rsidR="00037042">
        <w:rPr>
          <w:color w:val="FF0000"/>
          <w:lang w:val="en-GB"/>
        </w:rPr>
        <w:t xml:space="preserve"> to</w:t>
      </w:r>
      <w:r w:rsidR="0019362D">
        <w:rPr>
          <w:color w:val="FF0000"/>
          <w:lang w:val="en-GB"/>
        </w:rPr>
        <w:t xml:space="preserve"> achieve the</w:t>
      </w:r>
      <w:r w:rsidR="00DA06F7">
        <w:rPr>
          <w:color w:val="FF0000"/>
          <w:lang w:val="en-GB"/>
        </w:rPr>
        <w:t xml:space="preserve"> best results </w:t>
      </w:r>
      <w:r w:rsidR="00937F54">
        <w:rPr>
          <w:color w:val="FF0000"/>
          <w:lang w:val="en-GB"/>
        </w:rPr>
        <w:t xml:space="preserve">which </w:t>
      </w:r>
      <w:r w:rsidR="00B83F1F">
        <w:rPr>
          <w:color w:val="FF0000"/>
          <w:lang w:val="en-GB"/>
        </w:rPr>
        <w:t>might also be an</w:t>
      </w:r>
      <w:r w:rsidR="00937F54">
        <w:rPr>
          <w:color w:val="FF0000"/>
          <w:lang w:val="en-GB"/>
        </w:rPr>
        <w:t xml:space="preserve"> </w:t>
      </w:r>
      <w:r w:rsidR="00037042">
        <w:rPr>
          <w:color w:val="FF0000"/>
          <w:lang w:val="en-GB"/>
        </w:rPr>
        <w:t>added</w:t>
      </w:r>
      <w:r w:rsidR="005E2FA3">
        <w:rPr>
          <w:color w:val="FF0000"/>
          <w:lang w:val="en-GB"/>
        </w:rPr>
        <w:t xml:space="preserve"> challenge</w:t>
      </w:r>
      <w:r w:rsidR="00DA06F7">
        <w:rPr>
          <w:color w:val="FF0000"/>
          <w:lang w:val="en-GB"/>
        </w:rPr>
        <w:t>.</w:t>
      </w:r>
      <w:r w:rsidR="0019362D">
        <w:rPr>
          <w:color w:val="FF0000"/>
          <w:lang w:val="en-GB"/>
        </w:rPr>
        <w:t xml:space="preserve"> </w:t>
      </w:r>
      <w:r w:rsidR="00E71D8B">
        <w:rPr>
          <w:color w:val="FF0000"/>
          <w:lang w:val="en-GB"/>
        </w:rPr>
        <w:t xml:space="preserve"> </w:t>
      </w:r>
      <w:r w:rsidR="000128E9">
        <w:rPr>
          <w:color w:val="FF0000"/>
          <w:lang w:val="en-GB"/>
        </w:rPr>
        <w:t xml:space="preserve"> </w:t>
      </w:r>
    </w:p>
    <w:p w14:paraId="04716C89" w14:textId="781B9AEE" w:rsidR="00345F2A" w:rsidRDefault="00CD148F" w:rsidP="00D3220E">
      <w:pPr>
        <w:pStyle w:val="MDPI31text"/>
        <w:rPr>
          <w:color w:val="FF0000"/>
          <w:lang w:val="en-GB"/>
        </w:rPr>
      </w:pPr>
      <w:r>
        <w:rPr>
          <w:color w:val="FF0000"/>
          <w:lang w:val="en-GB"/>
        </w:rPr>
        <w:t xml:space="preserve"> </w:t>
      </w:r>
    </w:p>
    <w:p w14:paraId="38ADFD0F" w14:textId="27A97ECE" w:rsidR="00161A32" w:rsidRPr="00621204" w:rsidRDefault="000808DB" w:rsidP="00470774">
      <w:pPr>
        <w:pStyle w:val="MDPI22heading2"/>
        <w:rPr>
          <w:noProof w:val="0"/>
          <w:lang w:val="en-GB"/>
        </w:rPr>
      </w:pPr>
      <w:r>
        <w:rPr>
          <w:noProof w:val="0"/>
          <w:lang w:val="en-GB"/>
        </w:rPr>
        <w:t>6</w:t>
      </w:r>
      <w:r w:rsidR="00470774" w:rsidRPr="00621204">
        <w:rPr>
          <w:noProof w:val="0"/>
          <w:lang w:val="en-GB"/>
        </w:rPr>
        <w:t xml:space="preserve">.2 </w:t>
      </w:r>
      <w:r w:rsidR="009708D1" w:rsidRPr="00621204">
        <w:rPr>
          <w:noProof w:val="0"/>
          <w:lang w:val="en-GB"/>
        </w:rPr>
        <w:t>Classification Algorithm</w:t>
      </w:r>
    </w:p>
    <w:p w14:paraId="13C6C16C" w14:textId="43D2C523" w:rsidR="002902DA" w:rsidRDefault="002902DA" w:rsidP="00E1755A">
      <w:pPr>
        <w:pStyle w:val="MDPI31text"/>
        <w:rPr>
          <w:lang w:val="en-GB"/>
        </w:rPr>
      </w:pPr>
      <w:r w:rsidRPr="004E60A5">
        <w:rPr>
          <w:highlight w:val="yellow"/>
          <w:lang w:val="en-GB"/>
        </w:rPr>
        <w:t xml:space="preserve">Figure </w:t>
      </w:r>
      <w:r w:rsidR="000A5D3F" w:rsidRPr="004E60A5">
        <w:rPr>
          <w:highlight w:val="yellow"/>
          <w:lang w:val="en-GB"/>
        </w:rPr>
        <w:t>9</w:t>
      </w:r>
      <w:r w:rsidRPr="004E60A5">
        <w:rPr>
          <w:highlight w:val="yellow"/>
          <w:lang w:val="en-GB"/>
        </w:rPr>
        <w:t xml:space="preserve"> illustrates the relationship between the number of sitting postures classified and the overall classification accuracy of various machine learning models, as reported in the literature. </w:t>
      </w:r>
      <w:r w:rsidR="002414CB" w:rsidRPr="004E60A5">
        <w:rPr>
          <w:highlight w:val="yellow"/>
          <w:lang w:val="en-GB"/>
        </w:rPr>
        <w:t>Data analysis indicates a moderate negative correlation between the model's accuracy and the number of postures it classifies</w:t>
      </w:r>
      <w:r w:rsidRPr="004E60A5">
        <w:rPr>
          <w:highlight w:val="yellow"/>
          <w:lang w:val="en-GB"/>
        </w:rPr>
        <w:t>. This trend indicates that as the complexity of posture classification increases—with more postures</w:t>
      </w:r>
      <w:r w:rsidRPr="00620A99">
        <w:rPr>
          <w:lang w:val="en-GB"/>
        </w:rPr>
        <w:t xml:space="preserve"> being identified—the precision of classification tends to decrease. Consequently, this pattern has led researchers to typically restrict the scope of posture</w:t>
      </w:r>
      <w:r w:rsidRPr="002902DA">
        <w:rPr>
          <w:lang w:val="en-GB"/>
        </w:rPr>
        <w:t xml:space="preserv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354A66">
        <w:rPr>
          <w:lang w:val="en-GB"/>
        </w:rPr>
        <w:instrText xml:space="preserve"> ADDIN ZOTERO_ITEM CSL_CITATION {"citationID":"VMCOrPIx","properties":{"formattedCitation":"[33]","plainCitation":"[33]","noteIndex":0},"citationItems":[{"id":168,"uris":["http://zotero.org/users/11398818/items/95B8ZWLW"],"itemData":{"id":168,"type":"paper-conference","container-title":"2019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354A66" w:rsidRPr="00354A66">
        <w:t>[33]</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4E0AE3">
        <w:rPr>
          <w:lang w:val="en-GB"/>
        </w:rPr>
        <w:instrText xml:space="preserve"> ADDIN ZOTERO_ITEM CSL_CITATION {"citationID":"6EZUoEaf","properties":{"formattedCitation":"[72]","plainCitation":"[72]","noteIndex":0},"citationItems":[{"id":126,"uris":["http://zotero.org/groups/5004747/items/SZ698YAT"],"itemData":{"id":126,"type":"article-journal","container-title":"IEEE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4E0AE3" w:rsidRPr="004E0AE3">
        <w:t>[72]</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804386">
        <w:rPr>
          <w:lang w:val="en-GB"/>
        </w:rPr>
        <w:instrText xml:space="preserve"> ADDIN ZOTERO_ITEM CSL_CITATION {"citationID":"DlCw9ohg","properties":{"formattedCitation":"[54]","plainCitation":"[54]","noteIndex":0},"citationItems":[{"id":265,"uris":["http://zotero.org/users/11398818/items/89B29YFX"],"itemData":{"id":265,"type":"paper-conference","container-title":"2019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804386" w:rsidRPr="00804386">
        <w:t>[54]</w:t>
      </w:r>
      <w:r w:rsidR="000D00EE" w:rsidRPr="000D00EE">
        <w:rPr>
          <w:lang w:val="en-GB"/>
        </w:rPr>
        <w:fldChar w:fldCharType="end"/>
      </w:r>
      <w:r w:rsidR="000D00EE" w:rsidRPr="000D00EE">
        <w:rPr>
          <w:lang w:val="en-GB"/>
        </w:rPr>
        <w:t xml:space="preserve">, </w:t>
      </w:r>
      <w:proofErr w:type="spellStart"/>
      <w:r w:rsidR="000D00EE" w:rsidRPr="000D00EE">
        <w:rPr>
          <w:lang w:val="en-GB"/>
        </w:rPr>
        <w:t>Bourahmoune</w:t>
      </w:r>
      <w:proofErr w:type="spellEnd"/>
      <w:r w:rsidR="000D00EE" w:rsidRPr="000D00EE">
        <w:rPr>
          <w:lang w:val="en-GB"/>
        </w:rPr>
        <w:t xml:space="preserve"> et al. </w:t>
      </w:r>
      <w:r w:rsidR="000D00EE" w:rsidRPr="000D00EE">
        <w:rPr>
          <w:lang w:val="en-GB"/>
        </w:rPr>
        <w:fldChar w:fldCharType="begin"/>
      </w:r>
      <w:r w:rsidR="0042250C">
        <w:rPr>
          <w:lang w:val="en-GB"/>
        </w:rPr>
        <w:instrText xml:space="preserve"> ADDIN ZOTERO_ITEM CSL_CITATION {"citationID":"s6hSzK5C","properties":{"formattedCitation":"[55]","plainCitation":"[55]","noteIndex":0},"citationItems":[{"id":272,"uris":["http://zotero.org/users/11398818/items/7ANKQUF4"],"itemData":{"id":272,"type":"article-journal","abstract":"We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42250C" w:rsidRPr="0042250C">
        <w:t>[55]</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7C4C54CD" w14:textId="77777777" w:rsidR="00AB0B3E" w:rsidRPr="00621204" w:rsidRDefault="00AB0B3E" w:rsidP="006E664B">
      <w:pPr>
        <w:pStyle w:val="MDPI52figure"/>
        <w:rPr>
          <w:lang w:val="en-GB"/>
        </w:rPr>
      </w:pPr>
      <w:r w:rsidRPr="00253637">
        <w:rPr>
          <w:rFonts w:asciiTheme="minorHAnsi" w:hAnsiTheme="minorHAnsi" w:cstheme="minorHAnsi"/>
          <w:noProof/>
          <w:lang w:val="en-GB"/>
        </w:rPr>
        <w:drawing>
          <wp:inline distT="0" distB="0" distL="0" distR="0" wp14:anchorId="127ECAE0" wp14:editId="7AFA8C68">
            <wp:extent cx="4528820" cy="2993366"/>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31A1B80" w14:textId="4F625976" w:rsidR="00632C59" w:rsidRPr="00621204" w:rsidRDefault="00AB0B3E" w:rsidP="009D1DE7">
      <w:pPr>
        <w:pStyle w:val="MDPI51figurecaption"/>
        <w:rPr>
          <w:lang w:val="en-GB"/>
        </w:rPr>
      </w:pPr>
      <w:r w:rsidRPr="005A63CA">
        <w:rPr>
          <w:b/>
          <w:bCs/>
          <w:lang w:val="en-GB"/>
        </w:rPr>
        <w:t xml:space="preserve">Figure </w:t>
      </w:r>
      <w:r w:rsidR="003C23EB" w:rsidRPr="005A63CA">
        <w:rPr>
          <w:b/>
          <w:bCs/>
          <w:lang w:val="en-GB"/>
        </w:rPr>
        <w:t>9</w:t>
      </w:r>
      <w:r w:rsidRPr="005A63CA">
        <w:rPr>
          <w:b/>
          <w:bCs/>
          <w:lang w:val="en-GB"/>
        </w:rPr>
        <w:t>.</w:t>
      </w:r>
      <w:r w:rsidRPr="005A63CA">
        <w:rPr>
          <w:lang w:val="en-GB"/>
        </w:rPr>
        <w:t xml:space="preserve"> Comparison of Machine Learning Models: Number of Postures vs Accuracy vs Test Subjects</w:t>
      </w:r>
      <w:r w:rsidR="004C442E" w:rsidRPr="005A63CA">
        <w:rPr>
          <w:lang w:val="en-GB"/>
        </w:rPr>
        <w:t>, as</w:t>
      </w:r>
      <w:r w:rsidR="00D26C34" w:rsidRPr="005A63CA">
        <w:rPr>
          <w:lang w:val="en-GB"/>
        </w:rPr>
        <w:t xml:space="preserve"> indicated by the size of the </w:t>
      </w:r>
      <w:r w:rsidR="004C442E" w:rsidRPr="005A63CA">
        <w:rPr>
          <w:lang w:val="en-GB"/>
        </w:rPr>
        <w:t>circle.</w:t>
      </w:r>
    </w:p>
    <w:p w14:paraId="2C260770" w14:textId="6A0E5DEE" w:rsidR="00AA3066" w:rsidRPr="00A37378" w:rsidRDefault="00F70D75" w:rsidP="00A37378">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34A6B156" w14:textId="3CFA20F9" w:rsidR="00AE4DC0" w:rsidRPr="00621204" w:rsidRDefault="000808DB" w:rsidP="00430029">
      <w:pPr>
        <w:pStyle w:val="MDPI22heading2"/>
        <w:rPr>
          <w:noProof w:val="0"/>
          <w:lang w:val="en-GB"/>
        </w:rPr>
      </w:pPr>
      <w:r>
        <w:rPr>
          <w:noProof w:val="0"/>
          <w:lang w:val="en-GB"/>
        </w:rPr>
        <w:lastRenderedPageBreak/>
        <w:t>6</w:t>
      </w:r>
      <w:r w:rsidR="002A0DBE" w:rsidRPr="00621204">
        <w:rPr>
          <w:noProof w:val="0"/>
          <w:lang w:val="en-GB"/>
        </w:rPr>
        <w:t xml:space="preserve">.3 </w:t>
      </w:r>
      <w:r w:rsidR="00AE4DC0" w:rsidRPr="00621204">
        <w:rPr>
          <w:noProof w:val="0"/>
          <w:lang w:val="en-GB"/>
        </w:rPr>
        <w:t>Research Gaps</w:t>
      </w:r>
    </w:p>
    <w:p w14:paraId="33751028" w14:textId="5662F05F" w:rsidR="000C482B" w:rsidRPr="00621204" w:rsidRDefault="000808DB" w:rsidP="002A0DBE">
      <w:pPr>
        <w:pStyle w:val="MDPI23heading3"/>
        <w:rPr>
          <w:lang w:val="en-GB"/>
        </w:rPr>
      </w:pPr>
      <w:r>
        <w:rPr>
          <w:lang w:val="en-GB"/>
        </w:rPr>
        <w:t>6</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t>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6716C7BF" w:rsidR="003A79BE" w:rsidRPr="00621204" w:rsidRDefault="000808DB" w:rsidP="002901A8">
      <w:pPr>
        <w:pStyle w:val="MDPI23heading3"/>
        <w:rPr>
          <w:color w:val="auto"/>
          <w:lang w:val="en-GB"/>
        </w:rPr>
      </w:pPr>
      <w:r>
        <w:rPr>
          <w:color w:val="auto"/>
          <w:lang w:val="en-GB"/>
        </w:rPr>
        <w:t>6</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Default="00897CEE" w:rsidP="00897CEE">
      <w:pPr>
        <w:pStyle w:val="MDPI31text"/>
        <w:rPr>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7C940F68" w14:textId="77777777" w:rsidR="001A6AA6" w:rsidRDefault="001A6AA6" w:rsidP="00897CEE">
      <w:pPr>
        <w:pStyle w:val="MDPI31text"/>
        <w:rPr>
          <w:lang w:val="en-GB"/>
        </w:rPr>
      </w:pPr>
    </w:p>
    <w:p w14:paraId="41BA3F2D" w14:textId="5E735983" w:rsidR="00B35EF3" w:rsidRPr="008C6020" w:rsidRDefault="000808DB" w:rsidP="00640BDF">
      <w:pPr>
        <w:pStyle w:val="MDPI32textnoindent"/>
        <w:rPr>
          <w:color w:val="FF0000"/>
        </w:rPr>
      </w:pPr>
      <w:r w:rsidRPr="006258F1">
        <w:rPr>
          <w:color w:val="FF0000"/>
        </w:rPr>
        <w:t>6</w:t>
      </w:r>
      <w:r w:rsidR="001A6AA6" w:rsidRPr="006258F1">
        <w:rPr>
          <w:color w:val="FF0000"/>
        </w:rPr>
        <w:t>.4 Feasibility</w:t>
      </w:r>
      <w:r w:rsidR="001A6AA6" w:rsidRPr="008C6020">
        <w:rPr>
          <w:color w:val="FF0000"/>
        </w:rPr>
        <w:t xml:space="preserve"> of Smart Sensing chair in the real-world</w:t>
      </w:r>
      <w:r w:rsidR="009B37F9">
        <w:rPr>
          <w:color w:val="FF0000"/>
        </w:rPr>
        <w:t xml:space="preserve"> </w:t>
      </w:r>
      <w:commentRangeStart w:id="5"/>
      <w:r w:rsidR="009B37F9">
        <w:rPr>
          <w:color w:val="FF0000"/>
        </w:rPr>
        <w:t>setting</w:t>
      </w:r>
      <w:commentRangeEnd w:id="5"/>
      <w:r w:rsidR="00E308A2">
        <w:rPr>
          <w:rStyle w:val="CommentReference"/>
          <w:rFonts w:eastAsia="SimSun"/>
          <w:snapToGrid/>
          <w:lang w:val="en-GB" w:eastAsia="zh-CN" w:bidi="ar-SA"/>
        </w:rPr>
        <w:commentReference w:id="5"/>
      </w:r>
    </w:p>
    <w:p w14:paraId="08D3FF81" w14:textId="1A629409" w:rsidR="00B77601" w:rsidRDefault="00F141F6" w:rsidP="00B77601">
      <w:pPr>
        <w:pStyle w:val="MDPI31text"/>
        <w:rPr>
          <w:color w:val="FF0000"/>
        </w:rPr>
      </w:pPr>
      <w:r>
        <w:rPr>
          <w:color w:val="FF0000"/>
        </w:rPr>
        <w:t xml:space="preserve">The implementation of smart sensing </w:t>
      </w:r>
      <w:r w:rsidR="00A04C0D">
        <w:rPr>
          <w:color w:val="FF0000"/>
        </w:rPr>
        <w:t>chairs</w:t>
      </w:r>
      <w:r>
        <w:rPr>
          <w:color w:val="FF0000"/>
        </w:rPr>
        <w:t xml:space="preserve"> in </w:t>
      </w:r>
      <w:r w:rsidR="00C42310">
        <w:rPr>
          <w:color w:val="FF0000"/>
        </w:rPr>
        <w:t>real</w:t>
      </w:r>
      <w:r>
        <w:rPr>
          <w:color w:val="FF0000"/>
        </w:rPr>
        <w:t>-life scenarios</w:t>
      </w:r>
      <w:r w:rsidR="00C42310">
        <w:rPr>
          <w:color w:val="FF0000"/>
        </w:rPr>
        <w:t xml:space="preserve"> such as</w:t>
      </w:r>
      <w:r>
        <w:rPr>
          <w:color w:val="FF0000"/>
        </w:rPr>
        <w:t xml:space="preserve"> </w:t>
      </w:r>
      <w:r w:rsidR="00683322">
        <w:rPr>
          <w:color w:val="FF0000"/>
        </w:rPr>
        <w:t>offices or healthcare facilities both has its opportunit</w:t>
      </w:r>
      <w:r w:rsidR="00C42310">
        <w:rPr>
          <w:color w:val="FF0000"/>
        </w:rPr>
        <w:t>ies</w:t>
      </w:r>
      <w:r w:rsidR="00683322">
        <w:rPr>
          <w:color w:val="FF0000"/>
        </w:rPr>
        <w:t xml:space="preserve"> and challenges.</w:t>
      </w:r>
      <w:r w:rsidR="001A6B2B">
        <w:rPr>
          <w:color w:val="FF0000"/>
        </w:rPr>
        <w:t xml:space="preserve"> The current advancement of sensor technology has increasingly made it </w:t>
      </w:r>
      <w:r w:rsidR="00391B2F">
        <w:rPr>
          <w:color w:val="FF0000"/>
        </w:rPr>
        <w:t>possible to actively monitor various sitting postures</w:t>
      </w:r>
      <w:r w:rsidR="00A158AF">
        <w:rPr>
          <w:color w:val="FF0000"/>
        </w:rPr>
        <w:t xml:space="preserve"> while also proving </w:t>
      </w:r>
      <w:r w:rsidR="009D18CE">
        <w:rPr>
          <w:color w:val="FF0000"/>
        </w:rPr>
        <w:t>valuable</w:t>
      </w:r>
      <w:r w:rsidR="00A158AF">
        <w:rPr>
          <w:color w:val="FF0000"/>
        </w:rPr>
        <w:t xml:space="preserve"> user-feedback in real-time</w:t>
      </w:r>
      <w:r w:rsidR="00391B2F">
        <w:rPr>
          <w:color w:val="FF0000"/>
        </w:rPr>
        <w:t>.</w:t>
      </w:r>
      <w:r w:rsidR="00A158AF">
        <w:rPr>
          <w:color w:val="FF0000"/>
        </w:rPr>
        <w:t xml:space="preserve"> These proposed systems have the </w:t>
      </w:r>
      <w:r w:rsidR="00567BE9">
        <w:rPr>
          <w:color w:val="FF0000"/>
        </w:rPr>
        <w:t>capacity of promoting better sitting and posture habits</w:t>
      </w:r>
      <w:r w:rsidR="00A34819">
        <w:rPr>
          <w:color w:val="FF0000"/>
        </w:rPr>
        <w:t xml:space="preserve"> by reducing the </w:t>
      </w:r>
      <w:r w:rsidR="00A34819">
        <w:rPr>
          <w:color w:val="FF0000"/>
        </w:rPr>
        <w:lastRenderedPageBreak/>
        <w:t>risk of musculoskeletal disorder</w:t>
      </w:r>
      <w:r w:rsidR="00C42310">
        <w:rPr>
          <w:color w:val="FF0000"/>
        </w:rPr>
        <w:t>s</w:t>
      </w:r>
      <w:r w:rsidR="00A34819">
        <w:rPr>
          <w:color w:val="FF0000"/>
        </w:rPr>
        <w:t xml:space="preserve"> among individuals</w:t>
      </w:r>
      <w:r w:rsidR="009D18CE">
        <w:rPr>
          <w:color w:val="FF0000"/>
        </w:rPr>
        <w:t xml:space="preserve"> who are regularly seated for an extended period</w:t>
      </w:r>
      <w:r w:rsidR="00A34819">
        <w:rPr>
          <w:color w:val="FF0000"/>
        </w:rPr>
        <w:t>, further improving the quality of life</w:t>
      </w:r>
      <w:r w:rsidR="00106828">
        <w:rPr>
          <w:color w:val="FF0000"/>
        </w:rPr>
        <w:t xml:space="preserve"> by</w:t>
      </w:r>
      <w:r w:rsidR="00290D4F">
        <w:rPr>
          <w:color w:val="FF0000"/>
        </w:rPr>
        <w:t xml:space="preserve"> </w:t>
      </w:r>
      <w:r w:rsidR="00D66A44">
        <w:rPr>
          <w:color w:val="FF0000"/>
        </w:rPr>
        <w:t>actively promo</w:t>
      </w:r>
      <w:r w:rsidR="00106828">
        <w:rPr>
          <w:color w:val="FF0000"/>
        </w:rPr>
        <w:t>ting</w:t>
      </w:r>
      <w:r w:rsidR="00D66A44">
        <w:rPr>
          <w:color w:val="FF0000"/>
        </w:rPr>
        <w:t xml:space="preserve"> the habit </w:t>
      </w:r>
      <w:r w:rsidR="00B77601">
        <w:rPr>
          <w:color w:val="FF0000"/>
        </w:rPr>
        <w:t>of a wellness att</w:t>
      </w:r>
      <w:r w:rsidR="001407DD">
        <w:rPr>
          <w:color w:val="FF0000"/>
        </w:rPr>
        <w:t>itude while in the workplace of the healthcare environment</w:t>
      </w:r>
      <w:r w:rsidR="00B77601">
        <w:rPr>
          <w:color w:val="FF0000"/>
        </w:rPr>
        <w:t xml:space="preserve">. </w:t>
      </w:r>
    </w:p>
    <w:p w14:paraId="2CCC9E6C" w14:textId="1221C9F7" w:rsidR="0077250C" w:rsidRDefault="005E6FEB" w:rsidP="006D4CC1">
      <w:pPr>
        <w:pStyle w:val="MDPI31text"/>
        <w:rPr>
          <w:color w:val="FF0000"/>
        </w:rPr>
      </w:pPr>
      <w:r>
        <w:rPr>
          <w:color w:val="FF0000"/>
        </w:rPr>
        <w:t xml:space="preserve">While there are some benefits </w:t>
      </w:r>
      <w:r w:rsidR="00AD46D6">
        <w:rPr>
          <w:color w:val="FF0000"/>
        </w:rPr>
        <w:t>associated with</w:t>
      </w:r>
      <w:r w:rsidR="00561E15">
        <w:rPr>
          <w:color w:val="FF0000"/>
        </w:rPr>
        <w:t xml:space="preserve"> the use of smart sensing chairs</w:t>
      </w:r>
      <w:r w:rsidR="00AD46D6">
        <w:rPr>
          <w:color w:val="FF0000"/>
        </w:rPr>
        <w:t>, there are a few challenges that must be</w:t>
      </w:r>
      <w:r w:rsidR="0002025E">
        <w:rPr>
          <w:color w:val="FF0000"/>
        </w:rPr>
        <w:t xml:space="preserve"> highlighted</w:t>
      </w:r>
      <w:r w:rsidR="00AD46D6">
        <w:rPr>
          <w:color w:val="FF0000"/>
        </w:rPr>
        <w:t>.</w:t>
      </w:r>
      <w:r w:rsidR="007D41FB">
        <w:rPr>
          <w:color w:val="FF0000"/>
        </w:rPr>
        <w:t xml:space="preserve"> </w:t>
      </w:r>
      <w:r w:rsidR="00561E15">
        <w:rPr>
          <w:color w:val="FF0000"/>
        </w:rPr>
        <w:t xml:space="preserve">Firstly, </w:t>
      </w:r>
      <w:r w:rsidR="00224451">
        <w:rPr>
          <w:color w:val="FF0000"/>
        </w:rPr>
        <w:t xml:space="preserve">there are </w:t>
      </w:r>
      <w:r w:rsidR="009D589C">
        <w:rPr>
          <w:color w:val="FF0000"/>
        </w:rPr>
        <w:t>considerations regarding the</w:t>
      </w:r>
      <w:r w:rsidR="007D41FB">
        <w:rPr>
          <w:color w:val="FF0000"/>
        </w:rPr>
        <w:t xml:space="preserve"> reliability and accuracy of the sensor data </w:t>
      </w:r>
      <w:r w:rsidR="009D589C">
        <w:rPr>
          <w:color w:val="FF0000"/>
        </w:rPr>
        <w:t>as well as the po</w:t>
      </w:r>
      <w:r w:rsidR="00253CCB">
        <w:rPr>
          <w:color w:val="FF0000"/>
        </w:rPr>
        <w:t>ssibility of</w:t>
      </w:r>
      <w:r w:rsidR="00656FCA">
        <w:rPr>
          <w:color w:val="FF0000"/>
        </w:rPr>
        <w:t xml:space="preserve"> false positive</w:t>
      </w:r>
      <w:r w:rsidR="00253CCB">
        <w:rPr>
          <w:color w:val="FF0000"/>
        </w:rPr>
        <w:t>s</w:t>
      </w:r>
      <w:r w:rsidR="00656FCA">
        <w:rPr>
          <w:color w:val="FF0000"/>
        </w:rPr>
        <w:t xml:space="preserve"> in the detection of </w:t>
      </w:r>
      <w:r w:rsidR="00253CCB">
        <w:rPr>
          <w:color w:val="FF0000"/>
        </w:rPr>
        <w:t xml:space="preserve">sitting </w:t>
      </w:r>
      <w:r w:rsidR="00656FCA">
        <w:rPr>
          <w:color w:val="FF0000"/>
        </w:rPr>
        <w:t>postures</w:t>
      </w:r>
      <w:r w:rsidR="00106828">
        <w:rPr>
          <w:color w:val="FF0000"/>
        </w:rPr>
        <w:t xml:space="preserve"> T</w:t>
      </w:r>
      <w:r w:rsidR="00EC33A0">
        <w:rPr>
          <w:color w:val="FF0000"/>
        </w:rPr>
        <w:t>here is also the risk of s</w:t>
      </w:r>
      <w:r w:rsidR="002A0A60">
        <w:rPr>
          <w:color w:val="FF0000"/>
        </w:rPr>
        <w:t>ensor drift</w:t>
      </w:r>
      <w:r w:rsidR="006C7899">
        <w:rPr>
          <w:color w:val="FF0000"/>
        </w:rPr>
        <w:t>s</w:t>
      </w:r>
      <w:r w:rsidR="00EC33A0">
        <w:rPr>
          <w:color w:val="FF0000"/>
        </w:rPr>
        <w:t xml:space="preserve"> which is</w:t>
      </w:r>
      <w:r w:rsidR="002A0A60">
        <w:rPr>
          <w:color w:val="FF0000"/>
        </w:rPr>
        <w:t xml:space="preserve"> a</w:t>
      </w:r>
      <w:r w:rsidR="00EC33A0">
        <w:rPr>
          <w:color w:val="FF0000"/>
        </w:rPr>
        <w:t xml:space="preserve">n unavoidable </w:t>
      </w:r>
      <w:r w:rsidR="002A0A60">
        <w:rPr>
          <w:color w:val="FF0000"/>
        </w:rPr>
        <w:t xml:space="preserve">phenomenon that usually </w:t>
      </w:r>
      <w:r w:rsidR="00D76FE6">
        <w:rPr>
          <w:color w:val="FF0000"/>
        </w:rPr>
        <w:t>leads</w:t>
      </w:r>
      <w:r w:rsidR="00EC33A0">
        <w:rPr>
          <w:color w:val="FF0000"/>
        </w:rPr>
        <w:t xml:space="preserve"> to inaccuracies</w:t>
      </w:r>
      <w:r w:rsidR="00106828">
        <w:rPr>
          <w:color w:val="FF0000"/>
        </w:rPr>
        <w:t xml:space="preserve"> of</w:t>
      </w:r>
      <w:r w:rsidR="006C7899">
        <w:rPr>
          <w:color w:val="FF0000"/>
        </w:rPr>
        <w:t xml:space="preserve"> sensor</w:t>
      </w:r>
      <w:r w:rsidR="00E12532">
        <w:rPr>
          <w:color w:val="FF0000"/>
        </w:rPr>
        <w:t xml:space="preserve"> readings</w:t>
      </w:r>
      <w:r w:rsidR="008230F5">
        <w:rPr>
          <w:color w:val="FF0000"/>
        </w:rPr>
        <w:t xml:space="preserve"> over time</w:t>
      </w:r>
      <w:r w:rsidR="006C7899">
        <w:rPr>
          <w:color w:val="FF0000"/>
        </w:rPr>
        <w:t xml:space="preserve">. </w:t>
      </w:r>
      <w:r w:rsidR="00A45A87">
        <w:rPr>
          <w:color w:val="FF0000"/>
        </w:rPr>
        <w:t>Furthermore, r</w:t>
      </w:r>
      <w:r w:rsidR="00A00EDA">
        <w:rPr>
          <w:color w:val="FF0000"/>
        </w:rPr>
        <w:t>egular sensor ca</w:t>
      </w:r>
      <w:r w:rsidR="006C7899">
        <w:rPr>
          <w:color w:val="FF0000"/>
        </w:rPr>
        <w:t>libration</w:t>
      </w:r>
      <w:r w:rsidR="00A00EDA">
        <w:rPr>
          <w:color w:val="FF0000"/>
        </w:rPr>
        <w:t>s</w:t>
      </w:r>
      <w:r w:rsidR="006C7899">
        <w:rPr>
          <w:color w:val="FF0000"/>
        </w:rPr>
        <w:t xml:space="preserve"> </w:t>
      </w:r>
      <w:r w:rsidR="00A00EDA">
        <w:rPr>
          <w:color w:val="FF0000"/>
        </w:rPr>
        <w:t xml:space="preserve">in </w:t>
      </w:r>
      <w:r w:rsidR="0077250C">
        <w:rPr>
          <w:color w:val="FF0000"/>
        </w:rPr>
        <w:t>these aspects</w:t>
      </w:r>
      <w:r w:rsidR="00A00EDA">
        <w:rPr>
          <w:color w:val="FF0000"/>
        </w:rPr>
        <w:t xml:space="preserve"> are very </w:t>
      </w:r>
      <w:r w:rsidR="00A64731">
        <w:rPr>
          <w:color w:val="FF0000"/>
        </w:rPr>
        <w:t>crucial</w:t>
      </w:r>
      <w:r w:rsidR="00A00EDA">
        <w:rPr>
          <w:color w:val="FF0000"/>
        </w:rPr>
        <w:t xml:space="preserve"> to ensure </w:t>
      </w:r>
      <w:r w:rsidR="000C0420">
        <w:rPr>
          <w:color w:val="FF0000"/>
        </w:rPr>
        <w:t xml:space="preserve">the accuracy and effectiveness of the sensor in </w:t>
      </w:r>
      <w:r w:rsidR="008230F5">
        <w:rPr>
          <w:color w:val="FF0000"/>
        </w:rPr>
        <w:t>the interpretation of</w:t>
      </w:r>
      <w:r w:rsidR="000C0420">
        <w:rPr>
          <w:color w:val="FF0000"/>
        </w:rPr>
        <w:t xml:space="preserve"> </w:t>
      </w:r>
      <w:r w:rsidR="0077250C">
        <w:rPr>
          <w:color w:val="FF0000"/>
        </w:rPr>
        <w:t xml:space="preserve">the user’s postures. </w:t>
      </w:r>
      <w:r w:rsidR="00E6246C">
        <w:rPr>
          <w:color w:val="FF0000"/>
        </w:rPr>
        <w:t xml:space="preserve">There are also challenges </w:t>
      </w:r>
      <w:proofErr w:type="gramStart"/>
      <w:r w:rsidR="000322B5">
        <w:rPr>
          <w:color w:val="FF0000"/>
        </w:rPr>
        <w:t>in regard to</w:t>
      </w:r>
      <w:proofErr w:type="gramEnd"/>
      <w:r w:rsidR="00184E6B">
        <w:rPr>
          <w:color w:val="FF0000"/>
        </w:rPr>
        <w:t xml:space="preserve"> </w:t>
      </w:r>
      <w:r w:rsidR="00A45A87">
        <w:rPr>
          <w:color w:val="FF0000"/>
        </w:rPr>
        <w:t xml:space="preserve">the </w:t>
      </w:r>
      <w:r w:rsidR="00184E6B">
        <w:rPr>
          <w:color w:val="FF0000"/>
        </w:rPr>
        <w:t>maintenance</w:t>
      </w:r>
      <w:r w:rsidR="001163E0">
        <w:rPr>
          <w:color w:val="FF0000"/>
        </w:rPr>
        <w:t xml:space="preserve"> overhead</w:t>
      </w:r>
      <w:r w:rsidR="00184E6B">
        <w:rPr>
          <w:color w:val="FF0000"/>
        </w:rPr>
        <w:t xml:space="preserve"> and </w:t>
      </w:r>
      <w:r w:rsidR="00E57702">
        <w:rPr>
          <w:color w:val="FF0000"/>
        </w:rPr>
        <w:t>compatibility with exist</w:t>
      </w:r>
      <w:r w:rsidR="000322B5">
        <w:rPr>
          <w:color w:val="FF0000"/>
        </w:rPr>
        <w:t xml:space="preserve">ing furniture </w:t>
      </w:r>
      <w:r w:rsidR="00A45A87">
        <w:rPr>
          <w:color w:val="FF0000"/>
        </w:rPr>
        <w:t xml:space="preserve">and </w:t>
      </w:r>
      <w:r w:rsidR="000322B5">
        <w:rPr>
          <w:color w:val="FF0000"/>
        </w:rPr>
        <w:t xml:space="preserve">wheelchair systems. Data privacy </w:t>
      </w:r>
      <w:r w:rsidR="00E07489">
        <w:rPr>
          <w:color w:val="FF0000"/>
        </w:rPr>
        <w:t xml:space="preserve">and the collection of </w:t>
      </w:r>
      <w:r w:rsidR="004F5AB4">
        <w:rPr>
          <w:color w:val="FF0000"/>
        </w:rPr>
        <w:t xml:space="preserve">sensitive </w:t>
      </w:r>
      <w:r w:rsidR="00E07489">
        <w:rPr>
          <w:color w:val="FF0000"/>
        </w:rPr>
        <w:t>user information is</w:t>
      </w:r>
      <w:r w:rsidR="004F5AB4">
        <w:rPr>
          <w:color w:val="FF0000"/>
        </w:rPr>
        <w:t xml:space="preserve"> yet another area that must be cons</w:t>
      </w:r>
      <w:r w:rsidR="00E31924">
        <w:rPr>
          <w:color w:val="FF0000"/>
        </w:rPr>
        <w:t>idered in the implementation of these systems.</w:t>
      </w:r>
      <w:r w:rsidR="00334FE4">
        <w:rPr>
          <w:color w:val="FF0000"/>
        </w:rPr>
        <w:t xml:space="preserve"> </w:t>
      </w:r>
      <w:r w:rsidR="00E31924">
        <w:rPr>
          <w:color w:val="FF0000"/>
        </w:rPr>
        <w:t>In terms of cost-effectiveness,</w:t>
      </w:r>
      <w:r w:rsidR="00E347A8">
        <w:rPr>
          <w:color w:val="FF0000"/>
        </w:rPr>
        <w:t xml:space="preserve"> t</w:t>
      </w:r>
      <w:r w:rsidR="004E2091">
        <w:rPr>
          <w:color w:val="FF0000"/>
        </w:rPr>
        <w:t>he hardware</w:t>
      </w:r>
      <w:r w:rsidR="005A0438">
        <w:rPr>
          <w:color w:val="FF0000"/>
        </w:rPr>
        <w:t xml:space="preserve"> component</w:t>
      </w:r>
      <w:r w:rsidR="004E2091">
        <w:rPr>
          <w:color w:val="FF0000"/>
        </w:rPr>
        <w:t xml:space="preserve"> be</w:t>
      </w:r>
      <w:r w:rsidR="0021654F">
        <w:rPr>
          <w:color w:val="FF0000"/>
        </w:rPr>
        <w:t>ing</w:t>
      </w:r>
      <w:r w:rsidR="004D35FD">
        <w:rPr>
          <w:color w:val="FF0000"/>
        </w:rPr>
        <w:t xml:space="preserve"> used</w:t>
      </w:r>
      <w:r w:rsidR="00E347A8">
        <w:rPr>
          <w:color w:val="FF0000"/>
        </w:rPr>
        <w:t xml:space="preserve">, </w:t>
      </w:r>
      <w:r w:rsidR="00AE2E7B">
        <w:rPr>
          <w:color w:val="FF0000"/>
        </w:rPr>
        <w:t>particularly</w:t>
      </w:r>
      <w:r w:rsidR="00E347A8">
        <w:rPr>
          <w:color w:val="FF0000"/>
        </w:rPr>
        <w:t xml:space="preserve"> the sensor, </w:t>
      </w:r>
      <w:r w:rsidR="0021654F">
        <w:rPr>
          <w:color w:val="FF0000"/>
        </w:rPr>
        <w:t>would largely depend on</w:t>
      </w:r>
      <w:r w:rsidR="006D4CC1">
        <w:rPr>
          <w:color w:val="FF0000"/>
        </w:rPr>
        <w:t xml:space="preserve"> the</w:t>
      </w:r>
      <w:r w:rsidR="0021654F">
        <w:rPr>
          <w:color w:val="FF0000"/>
        </w:rPr>
        <w:t xml:space="preserve"> </w:t>
      </w:r>
      <w:r w:rsidR="005A0438">
        <w:rPr>
          <w:color w:val="FF0000"/>
        </w:rPr>
        <w:t xml:space="preserve">overall </w:t>
      </w:r>
      <w:r w:rsidR="006D4CC1">
        <w:rPr>
          <w:color w:val="FF0000"/>
        </w:rPr>
        <w:t>affordability of</w:t>
      </w:r>
      <w:r w:rsidR="00BD1827">
        <w:rPr>
          <w:color w:val="FF0000"/>
        </w:rPr>
        <w:t xml:space="preserve"> </w:t>
      </w:r>
      <w:r w:rsidR="00E347A8">
        <w:rPr>
          <w:color w:val="FF0000"/>
        </w:rPr>
        <w:t>each system</w:t>
      </w:r>
      <w:r w:rsidR="006D4CC1">
        <w:rPr>
          <w:color w:val="FF0000"/>
        </w:rPr>
        <w:t>.</w:t>
      </w:r>
    </w:p>
    <w:p w14:paraId="02430C4E" w14:textId="77777777" w:rsidR="001A6AA6" w:rsidRPr="00621204" w:rsidRDefault="001A6AA6" w:rsidP="001A6AA6">
      <w:pPr>
        <w:pStyle w:val="MDPI32textnoindent"/>
      </w:pPr>
    </w:p>
    <w:p w14:paraId="6C2D61BA" w14:textId="04882E90" w:rsidR="00E93210" w:rsidRPr="00621204" w:rsidRDefault="000808DB" w:rsidP="00897CEE">
      <w:pPr>
        <w:pStyle w:val="MDPI21heading1"/>
        <w:rPr>
          <w:lang w:val="en-GB"/>
        </w:rPr>
      </w:pPr>
      <w:r>
        <w:rPr>
          <w:lang w:val="en-GB"/>
        </w:rPr>
        <w:t>7</w:t>
      </w:r>
      <w:r w:rsidR="00E93210" w:rsidRPr="00621204">
        <w:rPr>
          <w:lang w:val="en-GB"/>
        </w:rPr>
        <w:t>. Conclusions</w:t>
      </w:r>
      <w:r w:rsidR="00825660" w:rsidRPr="00621204">
        <w:rPr>
          <w:lang w:val="en-GB"/>
        </w:rPr>
        <w:t xml:space="preserve"> &amp; Recommendations for Future Research</w:t>
      </w:r>
    </w:p>
    <w:p w14:paraId="2FE9CF37" w14:textId="64CA27BA" w:rsidR="00617BCB" w:rsidRPr="00621204" w:rsidRDefault="00617BCB" w:rsidP="00BE1AED">
      <w:pPr>
        <w:pStyle w:val="MDPI31text"/>
        <w:rPr>
          <w:lang w:val="en-GB"/>
        </w:rPr>
      </w:pPr>
      <w:r w:rsidRPr="00621204">
        <w:rPr>
          <w:lang w:val="en-GB"/>
        </w:rPr>
        <w:t xml:space="preserve">This paper provides </w:t>
      </w:r>
      <w:r w:rsidR="004775C3">
        <w:rPr>
          <w:lang w:val="en-GB"/>
        </w:rPr>
        <w:t>comprehensive</w:t>
      </w:r>
      <w:r w:rsidRPr="00621204">
        <w:rPr>
          <w:lang w:val="en-GB"/>
        </w:rPr>
        <w:t xml:space="preserve">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w:t>
      </w:r>
      <w:r w:rsidRPr="00A255EC">
        <w:rPr>
          <w:color w:val="auto"/>
          <w:lang w:val="en-GB"/>
        </w:rPr>
        <w:t>perspective, the dispersed sensor approach is deemed more favourable</w:t>
      </w:r>
      <w:r w:rsidR="00BE1AED" w:rsidRPr="00A255EC">
        <w:rPr>
          <w:color w:val="auto"/>
          <w:lang w:val="en-GB"/>
        </w:rPr>
        <w:t xml:space="preserve"> but may not be feasible for people with MSDs due to their unique body shapes.</w:t>
      </w:r>
      <w:r w:rsidRPr="00A255EC">
        <w:rPr>
          <w:color w:val="auto"/>
          <w:lang w:val="en-GB"/>
        </w:rPr>
        <w:t xml:space="preserve"> In the area of sitting</w:t>
      </w:r>
      <w:r w:rsidRPr="00621204">
        <w:rPr>
          <w:lang w:val="en-GB"/>
        </w:rPr>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44F8D2DC" w:rsidR="009B7C0A" w:rsidRPr="00A255EC" w:rsidRDefault="00617BCB" w:rsidP="00D45936">
      <w:pPr>
        <w:pStyle w:val="MDPI31text"/>
        <w:rPr>
          <w:color w:val="auto"/>
          <w:lang w:val="en-GB"/>
        </w:rPr>
      </w:pPr>
      <w:r w:rsidRPr="00A255EC">
        <w:rPr>
          <w:color w:val="auto"/>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A255EC">
        <w:rPr>
          <w:color w:val="auto"/>
          <w:lang w:val="en-GB"/>
        </w:rPr>
        <w:t xml:space="preserve"> </w:t>
      </w:r>
      <w:r w:rsidR="00DF1492" w:rsidRPr="00A255EC">
        <w:rPr>
          <w:color w:val="auto"/>
          <w:lang w:val="en-GB"/>
        </w:rPr>
        <w:t>Validation</w:t>
      </w:r>
      <w:r w:rsidR="00CE69C2" w:rsidRPr="00A255EC">
        <w:rPr>
          <w:color w:val="auto"/>
          <w:lang w:val="en-GB"/>
        </w:rPr>
        <w:t xml:space="preserve"> </w:t>
      </w:r>
      <w:r w:rsidR="00411E77" w:rsidRPr="00A255EC">
        <w:rPr>
          <w:color w:val="auto"/>
          <w:lang w:val="en-GB"/>
        </w:rPr>
        <w:t>tools</w:t>
      </w:r>
      <w:r w:rsidR="003B5B2A" w:rsidRPr="00A255EC">
        <w:rPr>
          <w:color w:val="auto"/>
          <w:lang w:val="en-GB"/>
        </w:rPr>
        <w:t xml:space="preserve"> such as System Usability Scale</w:t>
      </w:r>
      <w:r w:rsidR="00CE69C2" w:rsidRPr="00A255EC">
        <w:rPr>
          <w:color w:val="auto"/>
          <w:lang w:val="en-GB"/>
        </w:rPr>
        <w:t>,</w:t>
      </w:r>
      <w:r w:rsidR="00647073" w:rsidRPr="00A255EC">
        <w:rPr>
          <w:color w:val="auto"/>
          <w:lang w:val="en-GB"/>
        </w:rPr>
        <w:t xml:space="preserve"> </w:t>
      </w:r>
      <w:r w:rsidR="003B5B2A" w:rsidRPr="00A255EC">
        <w:rPr>
          <w:color w:val="auto"/>
          <w:lang w:val="en-GB"/>
        </w:rPr>
        <w:t>NASA</w:t>
      </w:r>
      <w:r w:rsidR="00647073" w:rsidRPr="00A255EC">
        <w:rPr>
          <w:color w:val="auto"/>
          <w:lang w:val="en-GB"/>
        </w:rPr>
        <w:t xml:space="preserve"> Task-Load Index (</w:t>
      </w:r>
      <w:r w:rsidR="003B5B2A" w:rsidRPr="00A255EC">
        <w:rPr>
          <w:color w:val="auto"/>
          <w:lang w:val="en-GB"/>
        </w:rPr>
        <w:t>TLX</w:t>
      </w:r>
      <w:r w:rsidR="00647073" w:rsidRPr="00A255EC">
        <w:rPr>
          <w:color w:val="auto"/>
          <w:lang w:val="en-GB"/>
        </w:rPr>
        <w:t>), and</w:t>
      </w:r>
      <w:r w:rsidR="003B5B2A" w:rsidRPr="00A255EC">
        <w:rPr>
          <w:color w:val="auto"/>
          <w:lang w:val="en-GB"/>
        </w:rPr>
        <w:t xml:space="preserve"> Single Ease Question</w:t>
      </w:r>
      <w:r w:rsidR="009A1C5B" w:rsidRPr="00A255EC">
        <w:rPr>
          <w:color w:val="auto"/>
          <w:lang w:val="en-GB"/>
        </w:rPr>
        <w:t>s</w:t>
      </w:r>
      <w:r w:rsidR="00647073" w:rsidRPr="00A255EC">
        <w:rPr>
          <w:color w:val="auto"/>
          <w:lang w:val="en-GB"/>
        </w:rPr>
        <w:t xml:space="preserve"> could be implemented </w:t>
      </w:r>
      <w:r w:rsidR="009A1C5B" w:rsidRPr="00A255EC">
        <w:rPr>
          <w:color w:val="auto"/>
          <w:lang w:val="en-GB"/>
        </w:rPr>
        <w:t>to assess</w:t>
      </w:r>
      <w:r w:rsidR="00C2503D" w:rsidRPr="00A255EC">
        <w:rPr>
          <w:color w:val="auto"/>
          <w:lang w:val="en-GB"/>
        </w:rPr>
        <w:t xml:space="preserve"> user</w:t>
      </w:r>
      <w:r w:rsidR="009A1C5B" w:rsidRPr="00A255EC">
        <w:rPr>
          <w:color w:val="auto"/>
          <w:lang w:val="en-GB"/>
        </w:rPr>
        <w:t xml:space="preserve"> </w:t>
      </w:r>
      <w:r w:rsidR="00222D56" w:rsidRPr="00A255EC">
        <w:rPr>
          <w:color w:val="auto"/>
          <w:lang w:val="en-GB"/>
        </w:rPr>
        <w:t>usability across the entire system</w:t>
      </w:r>
      <w:r w:rsidR="003D6172" w:rsidRPr="00A255EC">
        <w:rPr>
          <w:color w:val="auto"/>
          <w:lang w:val="en-GB"/>
        </w:rPr>
        <w:t xml:space="preserve"> </w:t>
      </w:r>
      <w:r w:rsidR="003D6172" w:rsidRPr="00A255EC">
        <w:rPr>
          <w:color w:val="auto"/>
          <w:lang w:val="en-GB"/>
        </w:rPr>
        <w:fldChar w:fldCharType="begin"/>
      </w:r>
      <w:r w:rsidR="00140170">
        <w:rPr>
          <w:color w:val="auto"/>
          <w:lang w:val="en-GB"/>
        </w:rPr>
        <w:instrText xml:space="preserve"> ADDIN ZOTERO_ITEM CSL_CITATION {"citationID":"UKVVycBb","properties":{"formattedCitation":"[80,81]","plainCitation":"[80,81]","noteIndex":0},"citationItems":[{"id":322,"uris":["http://zotero.org/users/11398818/items/MHECMGPV"],"itemData":{"id":322,"type":"webpage","container-title":"Nielsen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A255EC">
        <w:rPr>
          <w:color w:val="auto"/>
          <w:lang w:val="en-GB"/>
        </w:rPr>
        <w:fldChar w:fldCharType="separate"/>
      </w:r>
      <w:r w:rsidR="00140170" w:rsidRPr="00140170">
        <w:t>[80,81]</w:t>
      </w:r>
      <w:r w:rsidR="003D6172" w:rsidRPr="00A255EC">
        <w:rPr>
          <w:color w:val="auto"/>
          <w:lang w:val="en-GB"/>
        </w:rPr>
        <w:fldChar w:fldCharType="end"/>
      </w:r>
      <w:r w:rsidR="00222D56" w:rsidRPr="00A255EC">
        <w:rPr>
          <w:color w:val="auto"/>
          <w:lang w:val="en-GB"/>
        </w:rPr>
        <w:t>.</w:t>
      </w:r>
    </w:p>
    <w:p w14:paraId="7C362299" w14:textId="5CF2D41D" w:rsidR="009B7C0A" w:rsidRPr="0026124F"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1511F">
        <w:rPr>
          <w:lang w:val="en-GB"/>
        </w:rPr>
        <w:instrText xml:space="preserve"> ADDIN ZOTERO_ITEM CSL_CITATION {"citationID":"5cuWb7bp","properties":{"formattedCitation":"[35]","plainCitation":"[35]","noteIndex":0},"citationItems":[{"id":169,"uris":["http://zotero.org/users/11398818/items/8IPGYUV4"],"itemData":{"id":169,"type":"article-journal","container-title":"IEEE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1511F" w:rsidRPr="0051511F">
        <w:t>[35]</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 xml:space="preserve">of user activity, enriching the data available for posture analysis and </w:t>
      </w:r>
      <w:r w:rsidRPr="0026124F">
        <w:rPr>
          <w:lang w:val="en-GB"/>
        </w:rPr>
        <w:t>correction</w:t>
      </w:r>
      <w:r w:rsidR="002020B1" w:rsidRPr="0026124F">
        <w:rPr>
          <w:lang w:val="en-GB"/>
        </w:rPr>
        <w:t xml:space="preserve"> </w:t>
      </w:r>
      <w:r w:rsidR="00842EA2" w:rsidRPr="0026124F">
        <w:rPr>
          <w:lang w:val="en-GB"/>
        </w:rPr>
        <w:fldChar w:fldCharType="begin"/>
      </w:r>
      <w:r w:rsidR="001900EB">
        <w:rPr>
          <w:lang w:val="en-GB"/>
        </w:rPr>
        <w:instrText xml:space="preserve"> ADDIN ZOTERO_ITEM CSL_CITATION {"citationID":"7vk5BGrB","properties":{"formattedCitation":"[46]","plainCitation":"[46]","noteIndex":0},"citationItems":[{"id":223,"uris":["http://zotero.org/users/11398818/items/2HFDN9YP"],"itemData":{"id":223,"type":"article-journal","container-title":"IEEE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26124F">
        <w:rPr>
          <w:lang w:val="en-GB"/>
        </w:rPr>
        <w:fldChar w:fldCharType="separate"/>
      </w:r>
      <w:r w:rsidR="001900EB" w:rsidRPr="001900EB">
        <w:t>[46]</w:t>
      </w:r>
      <w:r w:rsidR="00842EA2" w:rsidRPr="0026124F">
        <w:rPr>
          <w:lang w:val="en-GB"/>
        </w:rPr>
        <w:fldChar w:fldCharType="end"/>
      </w:r>
      <w:r w:rsidRPr="0026124F">
        <w:rPr>
          <w:lang w:val="en-GB"/>
        </w:rPr>
        <w:t>.</w:t>
      </w:r>
    </w:p>
    <w:p w14:paraId="0D3B2E8F" w14:textId="77777777" w:rsidR="000F0681" w:rsidRDefault="000F0681" w:rsidP="002316D9">
      <w:pPr>
        <w:pStyle w:val="MDPI62BackMatter"/>
        <w:rPr>
          <w:b/>
          <w:szCs w:val="18"/>
          <w:lang w:val="en-GB"/>
        </w:rPr>
      </w:pPr>
    </w:p>
    <w:p w14:paraId="71998087" w14:textId="40941D77" w:rsidR="002316D9" w:rsidRPr="0026124F" w:rsidRDefault="002316D9" w:rsidP="002316D9">
      <w:pPr>
        <w:pStyle w:val="MDPI62BackMatter"/>
        <w:rPr>
          <w:szCs w:val="18"/>
          <w:lang w:val="en-GB"/>
        </w:rPr>
      </w:pPr>
      <w:r w:rsidRPr="0026124F">
        <w:rPr>
          <w:b/>
          <w:szCs w:val="18"/>
          <w:lang w:val="en-GB"/>
        </w:rPr>
        <w:lastRenderedPageBreak/>
        <w:t>Author Contributions:</w:t>
      </w:r>
      <w:r w:rsidRPr="0026124F">
        <w:rPr>
          <w:szCs w:val="18"/>
          <w:lang w:val="en-GB"/>
        </w:rPr>
        <w:t xml:space="preserve"> Conceptualization, J.K. and D.O.; methodology, D.O., J.K. and A.P.; validation, A.P. and C.G..; </w:t>
      </w:r>
      <w:r w:rsidR="002355C8" w:rsidRPr="0026124F">
        <w:rPr>
          <w:szCs w:val="18"/>
          <w:lang w:val="en-GB"/>
        </w:rPr>
        <w:t>investigation and</w:t>
      </w:r>
      <w:r w:rsidRPr="0026124F">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2D2B94B7" w:rsidR="002316D9" w:rsidRPr="0026124F" w:rsidRDefault="002316D9" w:rsidP="002316D9">
      <w:pPr>
        <w:pStyle w:val="MDPI62BackMatter"/>
        <w:rPr>
          <w:szCs w:val="18"/>
          <w:lang w:val="en-GB"/>
        </w:rPr>
      </w:pPr>
      <w:r w:rsidRPr="0026124F">
        <w:rPr>
          <w:b/>
          <w:szCs w:val="18"/>
          <w:lang w:val="en-GB"/>
        </w:rPr>
        <w:t>Funding:</w:t>
      </w:r>
      <w:r w:rsidRPr="0026124F">
        <w:rPr>
          <w:szCs w:val="18"/>
          <w:lang w:val="en-GB"/>
        </w:rPr>
        <w:t xml:space="preserve"> This work is partly supported by the University of South Wales (USW) QR fund (Ref: </w:t>
      </w:r>
      <w:r w:rsidRPr="0026124F">
        <w:rPr>
          <w:szCs w:val="18"/>
          <w:shd w:val="clear" w:color="auto" w:fill="FFFFFF"/>
        </w:rPr>
        <w:t>104607.13.1125</w:t>
      </w:r>
      <w:r w:rsidRPr="0026124F">
        <w:rPr>
          <w:szCs w:val="18"/>
          <w:lang w:val="en-GB"/>
        </w:rPr>
        <w:t xml:space="preserve">), RIS funding (Ref: </w:t>
      </w:r>
      <w:r w:rsidRPr="0026124F">
        <w:rPr>
          <w:szCs w:val="18"/>
          <w:shd w:val="clear" w:color="auto" w:fill="FFFFFF"/>
        </w:rPr>
        <w:t>1125.104790</w:t>
      </w:r>
      <w:r w:rsidRPr="0026124F">
        <w:rPr>
          <w:szCs w:val="18"/>
          <w:lang w:val="en-GB"/>
        </w:rPr>
        <w:t xml:space="preserve">), and Cardiff &amp; Vale University Health </w:t>
      </w:r>
      <w:r w:rsidR="002355C8" w:rsidRPr="0026124F">
        <w:rPr>
          <w:szCs w:val="18"/>
          <w:lang w:val="en-GB"/>
        </w:rPr>
        <w:t>Board, Rehabilitation</w:t>
      </w:r>
      <w:r w:rsidRPr="0026124F">
        <w:rPr>
          <w:szCs w:val="18"/>
          <w:lang w:val="en-GB"/>
        </w:rPr>
        <w:t xml:space="preserve"> Engineering Unit (REU) contribution (EFAS 22754). </w:t>
      </w:r>
    </w:p>
    <w:p w14:paraId="68E4DDBC" w14:textId="77777777" w:rsidR="002316D9" w:rsidRPr="0026124F" w:rsidRDefault="002316D9" w:rsidP="002316D9">
      <w:pPr>
        <w:pStyle w:val="MDPI62BackMatter"/>
        <w:rPr>
          <w:b/>
          <w:szCs w:val="18"/>
          <w:lang w:val="en-GB"/>
        </w:rPr>
      </w:pPr>
      <w:r w:rsidRPr="0026124F">
        <w:rPr>
          <w:b/>
          <w:szCs w:val="18"/>
          <w:lang w:val="en-GB"/>
        </w:rPr>
        <w:t xml:space="preserve">Institutional Review Board Statement: </w:t>
      </w:r>
      <w:r w:rsidRPr="0026124F">
        <w:rPr>
          <w:szCs w:val="18"/>
          <w:lang w:val="en-GB"/>
        </w:rPr>
        <w:t>Not applicable</w:t>
      </w:r>
    </w:p>
    <w:p w14:paraId="2F1B5C40" w14:textId="77777777" w:rsidR="002316D9" w:rsidRPr="005A63CA" w:rsidRDefault="002316D9" w:rsidP="002316D9">
      <w:pPr>
        <w:pStyle w:val="MDPI62BackMatter"/>
        <w:spacing w:after="0"/>
        <w:rPr>
          <w:szCs w:val="18"/>
          <w:lang w:val="en-GB"/>
        </w:rPr>
      </w:pPr>
      <w:r w:rsidRPr="0026124F">
        <w:rPr>
          <w:b/>
          <w:szCs w:val="18"/>
          <w:lang w:val="en-GB"/>
        </w:rPr>
        <w:t xml:space="preserve">Informed Consent Statement: </w:t>
      </w:r>
      <w:r w:rsidRPr="0026124F">
        <w:rPr>
          <w:szCs w:val="18"/>
          <w:lang w:val="en-GB"/>
        </w:rPr>
        <w:t xml:space="preserve">Not </w:t>
      </w:r>
      <w:r w:rsidRPr="005A63CA">
        <w:rPr>
          <w:szCs w:val="18"/>
          <w:lang w:val="en-GB"/>
        </w:rPr>
        <w:t>Applicable</w:t>
      </w:r>
    </w:p>
    <w:p w14:paraId="47AECCC1" w14:textId="114F3197" w:rsidR="002316D9" w:rsidRPr="0026124F" w:rsidRDefault="002316D9" w:rsidP="002316D9">
      <w:pPr>
        <w:pStyle w:val="MDPI62BackMatter"/>
        <w:rPr>
          <w:szCs w:val="18"/>
          <w:lang w:val="en-GB"/>
        </w:rPr>
      </w:pPr>
      <w:r w:rsidRPr="005A63CA">
        <w:rPr>
          <w:b/>
          <w:szCs w:val="18"/>
          <w:lang w:val="en-GB"/>
        </w:rPr>
        <w:t>Data Availability Statement:</w:t>
      </w:r>
      <w:r w:rsidRPr="005A63CA">
        <w:rPr>
          <w:szCs w:val="18"/>
          <w:lang w:val="en-GB"/>
        </w:rPr>
        <w:t xml:space="preserve"> No new data were created or </w:t>
      </w:r>
      <w:r w:rsidR="00180699" w:rsidRPr="005A63CA">
        <w:rPr>
          <w:szCs w:val="18"/>
          <w:lang w:val="en-GB"/>
        </w:rPr>
        <w:t>analysed</w:t>
      </w:r>
      <w:r w:rsidRPr="005A63CA">
        <w:rPr>
          <w:szCs w:val="18"/>
          <w:lang w:val="en-GB"/>
        </w:rPr>
        <w:t xml:space="preserve"> in this study. Data sharing is not applicable to this article.</w:t>
      </w:r>
    </w:p>
    <w:p w14:paraId="17F1E939" w14:textId="4F4B86A6" w:rsidR="002316D9" w:rsidRPr="0026124F" w:rsidRDefault="002316D9" w:rsidP="002316D9">
      <w:pPr>
        <w:pStyle w:val="MDPI62BackMatter"/>
        <w:rPr>
          <w:szCs w:val="18"/>
          <w:lang w:val="en-GB"/>
        </w:rPr>
      </w:pPr>
      <w:r w:rsidRPr="0026124F">
        <w:rPr>
          <w:b/>
          <w:szCs w:val="18"/>
          <w:lang w:val="en-GB"/>
        </w:rPr>
        <w:t>Acknowledgments:</w:t>
      </w:r>
      <w:r w:rsidRPr="0026124F">
        <w:rPr>
          <w:szCs w:val="18"/>
          <w:lang w:val="en-GB"/>
        </w:rPr>
        <w:t xml:space="preserve"> The authors would like to thank the University of South Wales and Cardiff &amp; Vale University Health </w:t>
      </w:r>
      <w:r w:rsidR="00180699" w:rsidRPr="0026124F">
        <w:rPr>
          <w:szCs w:val="18"/>
          <w:lang w:val="en-GB"/>
        </w:rPr>
        <w:t>Board, REU</w:t>
      </w:r>
      <w:r w:rsidRPr="0026124F">
        <w:rPr>
          <w:szCs w:val="18"/>
          <w:lang w:val="en-GB"/>
        </w:rPr>
        <w:t xml:space="preserve"> for supporting the project.</w:t>
      </w:r>
    </w:p>
    <w:p w14:paraId="74D9E923" w14:textId="4A39393D" w:rsidR="006846FD" w:rsidRDefault="002316D9" w:rsidP="002905A2">
      <w:pPr>
        <w:pStyle w:val="MDPI62BackMatter"/>
        <w:rPr>
          <w:szCs w:val="18"/>
          <w:lang w:val="en-GB"/>
        </w:rPr>
      </w:pPr>
      <w:r w:rsidRPr="0026124F">
        <w:rPr>
          <w:b/>
          <w:szCs w:val="18"/>
          <w:lang w:val="en-GB"/>
        </w:rPr>
        <w:t>Conflicts of Interest:</w:t>
      </w:r>
      <w:r w:rsidRPr="0026124F">
        <w:rPr>
          <w:szCs w:val="18"/>
          <w:lang w:val="en-GB"/>
        </w:rPr>
        <w:t xml:space="preserve"> There are no conflicts of interest among authors.</w:t>
      </w:r>
    </w:p>
    <w:p w14:paraId="4D96F7B7" w14:textId="5938D896" w:rsidR="00E93210" w:rsidRPr="00621204" w:rsidRDefault="00E93210" w:rsidP="00070792">
      <w:pPr>
        <w:pStyle w:val="MDPI21heading1"/>
        <w:ind w:left="0"/>
        <w:rPr>
          <w:lang w:val="en-GB"/>
        </w:rPr>
      </w:pPr>
      <w:r w:rsidRPr="00621204">
        <w:rPr>
          <w:lang w:val="en-GB"/>
        </w:rPr>
        <w:t>References</w:t>
      </w:r>
    </w:p>
    <w:p w14:paraId="23C23C69" w14:textId="77777777" w:rsidR="007F67D7" w:rsidRDefault="007A08BB" w:rsidP="007F67D7">
      <w:pPr>
        <w:pStyle w:val="Bibliography"/>
      </w:pPr>
      <w:r w:rsidRPr="0026124F">
        <w:fldChar w:fldCharType="begin"/>
      </w:r>
      <w:r w:rsidR="00A37DB0">
        <w:instrText xml:space="preserve"> ADDIN ZOTERO_BIBL {"uncited":[],"omitted":[],"custom":[]} CSL_BIBLIOGRAPHY </w:instrText>
      </w:r>
      <w:r w:rsidRPr="0026124F">
        <w:fldChar w:fldCharType="separate"/>
      </w:r>
      <w:r w:rsidR="007F67D7">
        <w:t xml:space="preserve">1. </w:t>
      </w:r>
      <w:r w:rsidR="007F67D7">
        <w:tab/>
        <w:t xml:space="preserve">Gill, T.K.; </w:t>
      </w:r>
      <w:proofErr w:type="spellStart"/>
      <w:r w:rsidR="007F67D7">
        <w:t>Mittinty</w:t>
      </w:r>
      <w:proofErr w:type="spellEnd"/>
      <w:r w:rsidR="007F67D7">
        <w:t xml:space="preserve">, M.M.; March, L.M.; Steinmetz, J.D.; Culbreth, G.T.; Cross, M.; Kopec, J.A.; Woolf, A.D.; Haile, L.M.; Hagins, H.; et al. Global, Regional, and National Burden of Other Musculoskeletal Disorders, 1990–2020, and Projections to 2050: A Systematic Analysis of the Global Burden of Disease Study 2021. </w:t>
      </w:r>
      <w:r w:rsidR="007F67D7">
        <w:rPr>
          <w:i/>
          <w:iCs/>
        </w:rPr>
        <w:t>The Lancet Rheumatology</w:t>
      </w:r>
      <w:r w:rsidR="007F67D7">
        <w:t xml:space="preserve"> </w:t>
      </w:r>
      <w:r w:rsidR="007F67D7">
        <w:rPr>
          <w:b/>
          <w:bCs/>
        </w:rPr>
        <w:t>2023</w:t>
      </w:r>
      <w:r w:rsidR="007F67D7">
        <w:t xml:space="preserve">, </w:t>
      </w:r>
      <w:r w:rsidR="007F67D7">
        <w:rPr>
          <w:i/>
          <w:iCs/>
        </w:rPr>
        <w:t>5</w:t>
      </w:r>
      <w:r w:rsidR="007F67D7">
        <w:t>, e670–e682, doi:10.1016/S2665-9913(23)00232-1.</w:t>
      </w:r>
    </w:p>
    <w:p w14:paraId="6D943B18" w14:textId="77777777" w:rsidR="007F67D7" w:rsidRDefault="007F67D7" w:rsidP="007F67D7">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xml:space="preserve">, 356–373, </w:t>
      </w:r>
      <w:proofErr w:type="gramStart"/>
      <w:r>
        <w:t>doi:10.1016/j.berh</w:t>
      </w:r>
      <w:proofErr w:type="gramEnd"/>
      <w:r>
        <w:t>.2015.08.002.</w:t>
      </w:r>
    </w:p>
    <w:p w14:paraId="6AABF556" w14:textId="77777777" w:rsidR="007F67D7" w:rsidRDefault="007F67D7" w:rsidP="007F67D7">
      <w:pPr>
        <w:pStyle w:val="Bibliography"/>
      </w:pPr>
      <w:r>
        <w:t xml:space="preserve">3. </w:t>
      </w:r>
      <w:r>
        <w:tab/>
        <w:t xml:space="preserve">Devi, R.R.; Singh, C.I.; Singh, K.C. Incidence and Profile of Neonatal Musculoskeletal Birth Defects at a Tertiary Hospital in </w:t>
      </w:r>
      <w:proofErr w:type="gramStart"/>
      <w:r>
        <w:t>North East</w:t>
      </w:r>
      <w:proofErr w:type="gramEnd"/>
      <w:r>
        <w:t xml:space="preserve"> India. </w:t>
      </w:r>
      <w:r>
        <w:rPr>
          <w:i/>
          <w:iCs/>
        </w:rPr>
        <w:t>International Journal of Scientific Study</w:t>
      </w:r>
      <w:r>
        <w:t xml:space="preserve"> </w:t>
      </w:r>
      <w:r>
        <w:rPr>
          <w:b/>
          <w:bCs/>
        </w:rPr>
        <w:t>2015</w:t>
      </w:r>
      <w:r>
        <w:t>, doi:10.17354/</w:t>
      </w:r>
      <w:proofErr w:type="spellStart"/>
      <w:r>
        <w:t>ijss</w:t>
      </w:r>
      <w:proofErr w:type="spellEnd"/>
      <w:r>
        <w:t>/2015/469.</w:t>
      </w:r>
    </w:p>
    <w:p w14:paraId="61EFDA8D" w14:textId="77777777" w:rsidR="007F67D7" w:rsidRDefault="007F67D7" w:rsidP="007F67D7">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49A04C28" w14:textId="77777777" w:rsidR="007F67D7" w:rsidRDefault="007F67D7" w:rsidP="007F67D7">
      <w:pPr>
        <w:pStyle w:val="Bibliography"/>
      </w:pPr>
      <w:r>
        <w:t xml:space="preserve">5. </w:t>
      </w:r>
      <w:r>
        <w:tab/>
        <w:t xml:space="preserve">European Agency for Safety and Health at Work. </w:t>
      </w:r>
      <w:r>
        <w:rPr>
          <w:i/>
          <w:iCs/>
        </w:rPr>
        <w:t xml:space="preserve">Musculoskeletal Disorders among Children and Young People: Prevalence, Risk Factors and Preventive </w:t>
      </w:r>
      <w:proofErr w:type="gramStart"/>
      <w:r>
        <w:rPr>
          <w:i/>
          <w:iCs/>
        </w:rPr>
        <w:t>Measures</w:t>
      </w:r>
      <w:r>
        <w:rPr>
          <w:rFonts w:ascii="Times New Roman" w:hAnsi="Times New Roman"/>
          <w:i/>
          <w:iCs/>
        </w:rPr>
        <w:t> </w:t>
      </w:r>
      <w:r>
        <w:rPr>
          <w:i/>
          <w:iCs/>
        </w:rPr>
        <w:t>:</w:t>
      </w:r>
      <w:proofErr w:type="gramEnd"/>
      <w:r>
        <w:rPr>
          <w:i/>
          <w:iCs/>
        </w:rPr>
        <w:t xml:space="preserve"> A Scoping Review.</w:t>
      </w:r>
      <w:r>
        <w:t>; Publications Office: LU, 2021;</w:t>
      </w:r>
    </w:p>
    <w:p w14:paraId="25967AD1" w14:textId="77777777" w:rsidR="007F67D7" w:rsidRDefault="007F67D7" w:rsidP="007F67D7">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18F26710" w14:textId="77777777" w:rsidR="007F67D7" w:rsidRDefault="007F67D7" w:rsidP="007F67D7">
      <w:pPr>
        <w:pStyle w:val="Bibliography"/>
      </w:pPr>
      <w:r>
        <w:t xml:space="preserve">7. </w:t>
      </w:r>
      <w:r>
        <w:tab/>
      </w:r>
      <w:proofErr w:type="spellStart"/>
      <w:r>
        <w:t>Putsa</w:t>
      </w:r>
      <w:proofErr w:type="spellEnd"/>
      <w:r>
        <w:t xml:space="preserve">, B.; </w:t>
      </w:r>
      <w:proofErr w:type="spellStart"/>
      <w:r>
        <w:t>Jalayondeja</w:t>
      </w:r>
      <w:proofErr w:type="spellEnd"/>
      <w:r>
        <w:t xml:space="preserve">, W.; </w:t>
      </w:r>
      <w:proofErr w:type="spellStart"/>
      <w:r>
        <w:t>Mekhora</w:t>
      </w:r>
      <w:proofErr w:type="spellEnd"/>
      <w:r>
        <w:t xml:space="preserve">, K.; </w:t>
      </w:r>
      <w:proofErr w:type="spellStart"/>
      <w:r>
        <w:t>Bhuanantanondh</w:t>
      </w:r>
      <w:proofErr w:type="spellEnd"/>
      <w:r>
        <w:t xml:space="preserve">, P.; </w:t>
      </w:r>
      <w:proofErr w:type="spellStart"/>
      <w:r>
        <w:t>Jalayondeja</w:t>
      </w:r>
      <w:proofErr w:type="spellEnd"/>
      <w:r>
        <w:t xml:space="preserve">,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2668A110" w14:textId="77777777" w:rsidR="007F67D7" w:rsidRDefault="007F67D7" w:rsidP="007F67D7">
      <w:pPr>
        <w:pStyle w:val="Bibliography"/>
      </w:pPr>
      <w:r>
        <w:t xml:space="preserve">8. </w:t>
      </w:r>
      <w:r>
        <w:tab/>
        <w:t xml:space="preserve">Van </w:t>
      </w:r>
      <w:proofErr w:type="spellStart"/>
      <w:r>
        <w:t>Eerd</w:t>
      </w:r>
      <w:proofErr w:type="spellEnd"/>
      <w:r>
        <w:t xml:space="preserve">, D.; Irvin, E.; Le </w:t>
      </w:r>
      <w:proofErr w:type="spellStart"/>
      <w:r>
        <w:t>Pouésard</w:t>
      </w:r>
      <w:proofErr w:type="spellEnd"/>
      <w:r>
        <w:t xml:space="preserve">,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16F7AAE5" w14:textId="77777777" w:rsidR="007F67D7" w:rsidRDefault="007F67D7" w:rsidP="007F67D7">
      <w:pPr>
        <w:pStyle w:val="Bibliography"/>
      </w:pPr>
      <w:r>
        <w:t xml:space="preserve">9. </w:t>
      </w:r>
      <w:r>
        <w:tab/>
        <w:t xml:space="preserve">Keskin, Y. Correlation between Sitting Duration and Position and Lumbar Pain among Office Workers. </w:t>
      </w:r>
      <w:proofErr w:type="spellStart"/>
      <w:r>
        <w:rPr>
          <w:i/>
          <w:iCs/>
        </w:rPr>
        <w:t>Haydarpasa</w:t>
      </w:r>
      <w:proofErr w:type="spellEnd"/>
      <w:r>
        <w:rPr>
          <w:i/>
          <w:iCs/>
        </w:rPr>
        <w:t xml:space="preserve"> </w:t>
      </w:r>
      <w:proofErr w:type="spellStart"/>
      <w:r>
        <w:rPr>
          <w:i/>
          <w:iCs/>
        </w:rPr>
        <w:t>Numune</w:t>
      </w:r>
      <w:proofErr w:type="spellEnd"/>
      <w:r>
        <w:rPr>
          <w:i/>
          <w:iCs/>
        </w:rPr>
        <w:t xml:space="preserve"> Med J</w:t>
      </w:r>
      <w:r>
        <w:t xml:space="preserve"> </w:t>
      </w:r>
      <w:r>
        <w:rPr>
          <w:b/>
          <w:bCs/>
        </w:rPr>
        <w:t>2019</w:t>
      </w:r>
      <w:r>
        <w:t>, doi:10.14744/hnhj.2019.04909.</w:t>
      </w:r>
    </w:p>
    <w:p w14:paraId="3663E2FE" w14:textId="77777777" w:rsidR="007F67D7" w:rsidRDefault="007F67D7" w:rsidP="007F67D7">
      <w:pPr>
        <w:pStyle w:val="Bibliography"/>
      </w:pPr>
      <w:r>
        <w:t xml:space="preserve">10. </w:t>
      </w:r>
      <w:r>
        <w:tab/>
      </w:r>
      <w:proofErr w:type="spellStart"/>
      <w:r>
        <w:t>Bontrup</w:t>
      </w:r>
      <w:proofErr w:type="spellEnd"/>
      <w:r>
        <w:t xml:space="preserve">, C.; Taylor, W.R.; </w:t>
      </w:r>
      <w:proofErr w:type="spellStart"/>
      <w:r>
        <w:t>Fliesser</w:t>
      </w:r>
      <w:proofErr w:type="spellEnd"/>
      <w:r>
        <w:t xml:space="preserve">, M.; Visscher, R.; Green, T.; Wippert, P.-M.; Zemp, R. Low Back </w:t>
      </w:r>
      <w:proofErr w:type="gramStart"/>
      <w:r>
        <w:t>Pain</w:t>
      </w:r>
      <w:proofErr w:type="gramEnd"/>
      <w:r>
        <w:t xml:space="preserve"> and Its Relationship with Sitting Behaviour among Sedentary Office Workers. </w:t>
      </w:r>
      <w:r>
        <w:rPr>
          <w:i/>
          <w:iCs/>
        </w:rPr>
        <w:t>Applied Ergonomics</w:t>
      </w:r>
      <w:r>
        <w:t xml:space="preserve"> </w:t>
      </w:r>
      <w:r>
        <w:rPr>
          <w:b/>
          <w:bCs/>
        </w:rPr>
        <w:t>2019</w:t>
      </w:r>
      <w:r>
        <w:t xml:space="preserve">, </w:t>
      </w:r>
      <w:r>
        <w:rPr>
          <w:i/>
          <w:iCs/>
        </w:rPr>
        <w:t>81</w:t>
      </w:r>
      <w:r>
        <w:t xml:space="preserve">, 102894, </w:t>
      </w:r>
      <w:proofErr w:type="gramStart"/>
      <w:r>
        <w:t>doi:10.1016/j.apergo</w:t>
      </w:r>
      <w:proofErr w:type="gramEnd"/>
      <w:r>
        <w:t>.2019.102894.</w:t>
      </w:r>
    </w:p>
    <w:p w14:paraId="3107EEE9" w14:textId="77777777" w:rsidR="007F67D7" w:rsidRDefault="007F67D7" w:rsidP="007F67D7">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 xml:space="preserve">J </w:t>
      </w:r>
      <w:proofErr w:type="spellStart"/>
      <w:r>
        <w:rPr>
          <w:i/>
          <w:iCs/>
        </w:rPr>
        <w:t>Nutr</w:t>
      </w:r>
      <w:proofErr w:type="spellEnd"/>
      <w:r>
        <w:rPr>
          <w:i/>
          <w:iCs/>
        </w:rPr>
        <w:t xml:space="preserve"> Health Aging</w:t>
      </w:r>
      <w:r>
        <w:t xml:space="preserve"> </w:t>
      </w:r>
      <w:r>
        <w:rPr>
          <w:b/>
          <w:bCs/>
        </w:rPr>
        <w:t>2018</w:t>
      </w:r>
      <w:r>
        <w:t xml:space="preserve">, </w:t>
      </w:r>
      <w:r>
        <w:rPr>
          <w:i/>
          <w:iCs/>
        </w:rPr>
        <w:t>22</w:t>
      </w:r>
      <w:r>
        <w:t>, 944–951, doi:10.1007/s12603-018-1090-9.</w:t>
      </w:r>
    </w:p>
    <w:p w14:paraId="186522CF" w14:textId="77777777" w:rsidR="007F67D7" w:rsidRDefault="007F67D7" w:rsidP="007F67D7">
      <w:pPr>
        <w:pStyle w:val="Bibliography"/>
      </w:pPr>
      <w:r>
        <w:lastRenderedPageBreak/>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7AF52195" w14:textId="77777777" w:rsidR="007F67D7" w:rsidRDefault="007F67D7" w:rsidP="007F67D7">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29164EC9" w14:textId="77777777" w:rsidR="007F67D7" w:rsidRDefault="007F67D7" w:rsidP="007F67D7">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57D94006" w14:textId="77777777" w:rsidR="007F67D7" w:rsidRDefault="007F67D7" w:rsidP="007F67D7">
      <w:pPr>
        <w:pStyle w:val="Bibliography"/>
      </w:pPr>
      <w:r>
        <w:t xml:space="preserve">15. </w:t>
      </w:r>
      <w:r>
        <w:tab/>
        <w:t xml:space="preserve">Amendt, L.E.; Ause-Ellias, K.L.; </w:t>
      </w:r>
      <w:proofErr w:type="spellStart"/>
      <w:r>
        <w:t>Eybers</w:t>
      </w:r>
      <w:proofErr w:type="spellEnd"/>
      <w:r>
        <w:t xml:space="preserve">, J.L.; Wadsworth, C.T.; Nielsen, D.H.; Weinstein, S.L. Validity and Reliability Testing of the </w:t>
      </w:r>
      <w:proofErr w:type="spellStart"/>
      <w:r>
        <w:t>Scoliometer</w:t>
      </w:r>
      <w:proofErr w:type="spellEnd"/>
      <w:r>
        <w:t xml:space="preserve">®. </w:t>
      </w:r>
      <w:r>
        <w:rPr>
          <w:i/>
          <w:iCs/>
        </w:rPr>
        <w:t>Physical Therapy</w:t>
      </w:r>
      <w:r>
        <w:t xml:space="preserve"> </w:t>
      </w:r>
      <w:r>
        <w:rPr>
          <w:b/>
          <w:bCs/>
        </w:rPr>
        <w:t>1990</w:t>
      </w:r>
      <w:r>
        <w:t xml:space="preserve">, </w:t>
      </w:r>
      <w:r>
        <w:rPr>
          <w:i/>
          <w:iCs/>
        </w:rPr>
        <w:t>70</w:t>
      </w:r>
      <w:r>
        <w:t>, 108–117, doi:10.1093/</w:t>
      </w:r>
      <w:proofErr w:type="spellStart"/>
      <w:r>
        <w:t>ptj</w:t>
      </w:r>
      <w:proofErr w:type="spellEnd"/>
      <w:r>
        <w:t>/70.2.108.</w:t>
      </w:r>
    </w:p>
    <w:p w14:paraId="4479F933" w14:textId="77777777" w:rsidR="007F67D7" w:rsidRDefault="007F67D7" w:rsidP="007F67D7">
      <w:pPr>
        <w:pStyle w:val="Bibliography"/>
      </w:pPr>
      <w:r>
        <w:t xml:space="preserve">16. </w:t>
      </w:r>
      <w:r>
        <w:tab/>
      </w:r>
      <w:proofErr w:type="spellStart"/>
      <w:r>
        <w:t>Berthonnaud</w:t>
      </w:r>
      <w:proofErr w:type="spellEnd"/>
      <w:r>
        <w:t xml:space="preserve">, E.; </w:t>
      </w:r>
      <w:proofErr w:type="spellStart"/>
      <w:r>
        <w:t>Dimnet</w:t>
      </w:r>
      <w:proofErr w:type="spellEnd"/>
      <w:r>
        <w:t xml:space="preserve">,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xml:space="preserve">, 9–16, </w:t>
      </w:r>
      <w:proofErr w:type="gramStart"/>
      <w:r>
        <w:t>doi:10.1016/j.compmedimag</w:t>
      </w:r>
      <w:proofErr w:type="gramEnd"/>
      <w:r>
        <w:t>.2006.09.016.</w:t>
      </w:r>
    </w:p>
    <w:p w14:paraId="1659FD43" w14:textId="77777777" w:rsidR="007F67D7" w:rsidRDefault="007F67D7" w:rsidP="007F67D7">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15559DC1" w14:textId="77777777" w:rsidR="007F67D7" w:rsidRDefault="007F67D7" w:rsidP="007F67D7">
      <w:pPr>
        <w:pStyle w:val="Bibliography"/>
      </w:pPr>
      <w:r>
        <w:t xml:space="preserve">18. </w:t>
      </w:r>
      <w:r>
        <w:tab/>
        <w:t xml:space="preserve">Jaremko, J.L.; Poncet, P.; </w:t>
      </w:r>
      <w:proofErr w:type="spellStart"/>
      <w:r>
        <w:t>Ronsky</w:t>
      </w:r>
      <w:proofErr w:type="spellEnd"/>
      <w:r>
        <w:t xml:space="preserve">,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1091A140" w14:textId="77777777" w:rsidR="007F67D7" w:rsidRDefault="007F67D7" w:rsidP="007F67D7">
      <w:pPr>
        <w:pStyle w:val="Bibliography"/>
      </w:pPr>
      <w:r>
        <w:t xml:space="preserve">19. </w:t>
      </w:r>
      <w:r>
        <w:tab/>
        <w:t xml:space="preserve">Meyer, J.; </w:t>
      </w:r>
      <w:proofErr w:type="spellStart"/>
      <w:r>
        <w:t>Arnrich</w:t>
      </w:r>
      <w:proofErr w:type="spellEnd"/>
      <w:r>
        <w:t xml:space="preserve">, B.; Schumm, J.; </w:t>
      </w:r>
      <w:proofErr w:type="spellStart"/>
      <w:r>
        <w:t>Troster</w:t>
      </w:r>
      <w:proofErr w:type="spellEnd"/>
      <w:r>
        <w:t xml:space="preserve">, G. Design and </w:t>
      </w:r>
      <w:proofErr w:type="spellStart"/>
      <w:r>
        <w:t>Modeling</w:t>
      </w:r>
      <w:proofErr w:type="spellEnd"/>
      <w:r>
        <w:t xml:space="preserve">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3DE3C734" w14:textId="77777777" w:rsidR="007F67D7" w:rsidRDefault="007F67D7" w:rsidP="007F67D7">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xml:space="preserve">, 105772, </w:t>
      </w:r>
      <w:proofErr w:type="gramStart"/>
      <w:r>
        <w:t>doi:10.1016/j.cmpb</w:t>
      </w:r>
      <w:proofErr w:type="gramEnd"/>
      <w:r>
        <w:t>.2020.105772.</w:t>
      </w:r>
    </w:p>
    <w:p w14:paraId="665DDD25" w14:textId="77777777" w:rsidR="007F67D7" w:rsidRDefault="007F67D7" w:rsidP="007F67D7">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w:t>
      </w:r>
      <w:proofErr w:type="spellStart"/>
      <w:r>
        <w:t>MeMeA</w:t>
      </w:r>
      <w:proofErr w:type="spellEnd"/>
      <w:r>
        <w:t>); IEEE: Benevento, Italy, May 2016; pp. 1–6.</w:t>
      </w:r>
    </w:p>
    <w:p w14:paraId="39F9CAAE" w14:textId="77777777" w:rsidR="007F67D7" w:rsidRDefault="007F67D7" w:rsidP="007F67D7">
      <w:pPr>
        <w:pStyle w:val="Bibliography"/>
      </w:pPr>
      <w:r>
        <w:t xml:space="preserve">22. </w:t>
      </w:r>
      <w:r>
        <w:tab/>
        <w:t xml:space="preserve">Tan, H.Z.; </w:t>
      </w:r>
      <w:proofErr w:type="spellStart"/>
      <w:r>
        <w:t>Slivovsky</w:t>
      </w:r>
      <w:proofErr w:type="spellEnd"/>
      <w:r>
        <w:t xml:space="preserve">, L.A.; Pentland, A. A Sensing Chair Using Pressure Distribution Sensors. </w:t>
      </w:r>
      <w:r>
        <w:rPr>
          <w:i/>
          <w:iCs/>
        </w:rPr>
        <w:t xml:space="preserve">IEEE/ASME Trans. </w:t>
      </w:r>
      <w:proofErr w:type="spellStart"/>
      <w:r>
        <w:rPr>
          <w:i/>
          <w:iCs/>
        </w:rPr>
        <w:t>Mechatron</w:t>
      </w:r>
      <w:proofErr w:type="spellEnd"/>
      <w:r>
        <w:rPr>
          <w:i/>
          <w:iCs/>
        </w:rPr>
        <w:t>.</w:t>
      </w:r>
      <w:r>
        <w:t xml:space="preserve"> </w:t>
      </w:r>
      <w:r>
        <w:rPr>
          <w:b/>
          <w:bCs/>
        </w:rPr>
        <w:t>2001</w:t>
      </w:r>
      <w:r>
        <w:t xml:space="preserve">, </w:t>
      </w:r>
      <w:r>
        <w:rPr>
          <w:i/>
          <w:iCs/>
        </w:rPr>
        <w:t>6</w:t>
      </w:r>
      <w:r>
        <w:t>, 261–268, doi:10.1109/3516.951364.</w:t>
      </w:r>
    </w:p>
    <w:p w14:paraId="3EE140D0" w14:textId="77777777" w:rsidR="007F67D7" w:rsidRDefault="007F67D7" w:rsidP="007F67D7">
      <w:pPr>
        <w:pStyle w:val="Bibliography"/>
      </w:pPr>
      <w:r>
        <w:t xml:space="preserve">23.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62804FF7" w14:textId="77777777" w:rsidR="007F67D7" w:rsidRDefault="007F67D7" w:rsidP="007F67D7">
      <w:pPr>
        <w:pStyle w:val="Bibliography"/>
      </w:pPr>
      <w:r>
        <w:t xml:space="preserve">24. </w:t>
      </w:r>
      <w:r>
        <w:tab/>
        <w:t xml:space="preserve">Ahmad, J.; </w:t>
      </w:r>
      <w:proofErr w:type="spellStart"/>
      <w:r>
        <w:t>Sidén</w:t>
      </w:r>
      <w:proofErr w:type="spellEnd"/>
      <w:r>
        <w:t xml:space="preserve">,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6F889FDA" w14:textId="77777777" w:rsidR="007F67D7" w:rsidRDefault="007F67D7" w:rsidP="007F67D7">
      <w:pPr>
        <w:pStyle w:val="Bibliography"/>
      </w:pPr>
      <w:r>
        <w:t xml:space="preserve">25. </w:t>
      </w:r>
      <w:r>
        <w:tab/>
        <w:t xml:space="preserve">Huang, M.; Gibson, I.; Yang, R. Smart Chair for Monitoring of Sitting </w:t>
      </w:r>
      <w:proofErr w:type="spellStart"/>
      <w:r>
        <w:t>Behavior</w:t>
      </w:r>
      <w:proofErr w:type="spellEnd"/>
      <w:r>
        <w:t xml:space="preserve">. </w:t>
      </w:r>
      <w:r>
        <w:rPr>
          <w:i/>
          <w:iCs/>
        </w:rPr>
        <w:t>KEG</w:t>
      </w:r>
      <w:r>
        <w:t xml:space="preserve"> </w:t>
      </w:r>
      <w:r>
        <w:rPr>
          <w:b/>
          <w:bCs/>
        </w:rPr>
        <w:t>2017</w:t>
      </w:r>
      <w:r>
        <w:t xml:space="preserve">, </w:t>
      </w:r>
      <w:r>
        <w:rPr>
          <w:i/>
          <w:iCs/>
        </w:rPr>
        <w:t>2</w:t>
      </w:r>
      <w:r>
        <w:t>, 274, doi:10.18502/</w:t>
      </w:r>
      <w:proofErr w:type="gramStart"/>
      <w:r>
        <w:t>keg.v</w:t>
      </w:r>
      <w:proofErr w:type="gramEnd"/>
      <w:r>
        <w:t>2i2.626.</w:t>
      </w:r>
    </w:p>
    <w:p w14:paraId="67696854" w14:textId="77777777" w:rsidR="007F67D7" w:rsidRDefault="007F67D7" w:rsidP="007F67D7">
      <w:pPr>
        <w:pStyle w:val="Bibliography"/>
      </w:pPr>
      <w:r>
        <w:t xml:space="preserve">26. </w:t>
      </w:r>
      <w:r>
        <w:tab/>
        <w:t xml:space="preserve">Martínez-Estrada, M.; </w:t>
      </w:r>
      <w:proofErr w:type="spellStart"/>
      <w:r>
        <w:t>Vuohijoki</w:t>
      </w:r>
      <w:proofErr w:type="spellEnd"/>
      <w:r>
        <w:t xml:space="preserve">, T.; </w:t>
      </w:r>
      <w:proofErr w:type="spellStart"/>
      <w:r>
        <w:t>Poberznik</w:t>
      </w:r>
      <w:proofErr w:type="spellEnd"/>
      <w:r>
        <w:t xml:space="preserve">,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51D43B5A" w14:textId="77777777" w:rsidR="007F67D7" w:rsidRDefault="007F67D7" w:rsidP="007F67D7">
      <w:pPr>
        <w:pStyle w:val="Bibliography"/>
      </w:pPr>
      <w:r>
        <w:t xml:space="preserve">27.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55F5C78E" w14:textId="77777777" w:rsidR="007F67D7" w:rsidRDefault="007F67D7" w:rsidP="007F67D7">
      <w:pPr>
        <w:pStyle w:val="Bibliography"/>
      </w:pPr>
      <w:r>
        <w:lastRenderedPageBreak/>
        <w:t xml:space="preserve">28. </w:t>
      </w:r>
      <w:r>
        <w:tab/>
      </w:r>
      <w:proofErr w:type="spellStart"/>
      <w:r>
        <w:t>Aminosharieh</w:t>
      </w:r>
      <w:proofErr w:type="spellEnd"/>
      <w:r>
        <w:t xml:space="preserve"> Najafi, T.; Abramo, A.; </w:t>
      </w:r>
      <w:proofErr w:type="spellStart"/>
      <w:r>
        <w:t>Kyamakya</w:t>
      </w:r>
      <w:proofErr w:type="spellEnd"/>
      <w:r>
        <w:t xml:space="preserve">, K.; </w:t>
      </w:r>
      <w:proofErr w:type="spellStart"/>
      <w:r>
        <w:t>Affanni</w:t>
      </w:r>
      <w:proofErr w:type="spellEnd"/>
      <w:r>
        <w:t xml:space="preserve">,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50F586F3" w14:textId="77777777" w:rsidR="007F67D7" w:rsidRDefault="007F67D7" w:rsidP="007F67D7">
      <w:pPr>
        <w:pStyle w:val="Bibliography"/>
      </w:pPr>
      <w:r>
        <w:t xml:space="preserve">29. </w:t>
      </w:r>
      <w:r>
        <w:tab/>
        <w:t xml:space="preserve">Wan, Q.; Zhao, H.; Li, J.; Xu, P. Hip Positioning and Sitting Posture Recognition Based on Human Sitting Pressure Image. </w:t>
      </w:r>
      <w:r>
        <w:rPr>
          <w:i/>
          <w:iCs/>
        </w:rPr>
        <w:t>Sensors</w:t>
      </w:r>
      <w:r>
        <w:t xml:space="preserve"> </w:t>
      </w:r>
      <w:r>
        <w:rPr>
          <w:b/>
          <w:bCs/>
        </w:rPr>
        <w:t>2021</w:t>
      </w:r>
      <w:r>
        <w:t xml:space="preserve">, </w:t>
      </w:r>
      <w:r>
        <w:rPr>
          <w:i/>
          <w:iCs/>
        </w:rPr>
        <w:t>21</w:t>
      </w:r>
      <w:r>
        <w:t>, 426, doi:10.3390/s21020426.</w:t>
      </w:r>
    </w:p>
    <w:p w14:paraId="7646F57C" w14:textId="77777777" w:rsidR="007F67D7" w:rsidRDefault="007F67D7" w:rsidP="007F67D7">
      <w:pPr>
        <w:pStyle w:val="Bibliography"/>
      </w:pPr>
      <w:r>
        <w:t xml:space="preserve">30.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xml:space="preserve">, 112900, </w:t>
      </w:r>
      <w:proofErr w:type="gramStart"/>
      <w:r>
        <w:t>doi:10.1016/j.sna</w:t>
      </w:r>
      <w:proofErr w:type="gramEnd"/>
      <w:r>
        <w:t>.2021.112900.</w:t>
      </w:r>
    </w:p>
    <w:p w14:paraId="1B4494C1" w14:textId="77777777" w:rsidR="007F67D7" w:rsidRDefault="007F67D7" w:rsidP="007F67D7">
      <w:pPr>
        <w:pStyle w:val="Bibliography"/>
      </w:pPr>
      <w:r>
        <w:t xml:space="preserve">31. </w:t>
      </w:r>
      <w:r>
        <w:tab/>
      </w:r>
      <w:proofErr w:type="spellStart"/>
      <w:r>
        <w:t>Roh</w:t>
      </w:r>
      <w:proofErr w:type="spellEnd"/>
      <w:r>
        <w:t xml:space="preserve">,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310B6996" w14:textId="77777777" w:rsidR="007F67D7" w:rsidRDefault="007F67D7" w:rsidP="007F67D7">
      <w:pPr>
        <w:pStyle w:val="Bibliography"/>
      </w:pPr>
      <w:r>
        <w:t xml:space="preserve">32.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xml:space="preserve">, 394–400, </w:t>
      </w:r>
      <w:proofErr w:type="gramStart"/>
      <w:r>
        <w:t>doi:10.1016/j.sna</w:t>
      </w:r>
      <w:proofErr w:type="gramEnd"/>
      <w:r>
        <w:t>.2017.11.054.</w:t>
      </w:r>
    </w:p>
    <w:p w14:paraId="1DDE5F2F" w14:textId="77777777" w:rsidR="007F67D7" w:rsidRDefault="007F67D7" w:rsidP="007F67D7">
      <w:pPr>
        <w:pStyle w:val="Bibliography"/>
      </w:pPr>
      <w:r>
        <w:t xml:space="preserve">33. </w:t>
      </w:r>
      <w:r>
        <w:tab/>
        <w:t xml:space="preserve">Feng, L.; Li, Z.; Liu, C. Are You Sitting </w:t>
      </w:r>
      <w:proofErr w:type="gramStart"/>
      <w:r>
        <w:t>Right?-</w:t>
      </w:r>
      <w:proofErr w:type="gramEnd"/>
      <w:r>
        <w:t>Sitting Posture Recognition Using RF Signals. In Proceedings of the 2019 IEEE Pacific Rim Conference on Communications, Computers and Signal Processing (PACRIM); IEEE: Victoria, BC, Canada, August 2019; pp. 1–6.</w:t>
      </w:r>
    </w:p>
    <w:p w14:paraId="76F650AF" w14:textId="77777777" w:rsidR="007F67D7" w:rsidRDefault="007F67D7" w:rsidP="007F67D7">
      <w:pPr>
        <w:pStyle w:val="Bibliography"/>
      </w:pPr>
      <w:r>
        <w:t xml:space="preserve">34.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628235C5" w14:textId="77777777" w:rsidR="007F67D7" w:rsidRDefault="007F67D7" w:rsidP="007F67D7">
      <w:pPr>
        <w:pStyle w:val="Bibliography"/>
      </w:pPr>
      <w:r>
        <w:t xml:space="preserve">35.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3855AB7F" w14:textId="77777777" w:rsidR="007F67D7" w:rsidRDefault="007F67D7" w:rsidP="007F67D7">
      <w:pPr>
        <w:pStyle w:val="Bibliography"/>
      </w:pPr>
      <w:r>
        <w:t xml:space="preserve">36.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49A0F450" w14:textId="77777777" w:rsidR="007F67D7" w:rsidRDefault="007F67D7" w:rsidP="007F67D7">
      <w:pPr>
        <w:pStyle w:val="Bibliography"/>
      </w:pPr>
      <w:r>
        <w:t xml:space="preserve">37. </w:t>
      </w:r>
      <w:r>
        <w:tab/>
        <w:t xml:space="preserve">Mutlu, B.; Krause, A.; Forlizzi, J.; </w:t>
      </w:r>
      <w:proofErr w:type="spellStart"/>
      <w:r>
        <w:t>Guestrin</w:t>
      </w:r>
      <w:proofErr w:type="spellEnd"/>
      <w:r>
        <w:t>, C.; Hodgins, J. Robust, Low-Cost, Non-Intrusive Sensing and Recognition of Seated Postures. In Proceedings of the Proceedings of the 20th annual ACM symposium on User interface software and technology; ACM: Newport Rhode Island USA, October 7</w:t>
      </w:r>
      <w:proofErr w:type="gramStart"/>
      <w:r>
        <w:t xml:space="preserve"> 2007</w:t>
      </w:r>
      <w:proofErr w:type="gramEnd"/>
      <w:r>
        <w:t>; pp. 149–158.</w:t>
      </w:r>
    </w:p>
    <w:p w14:paraId="3EC97E59" w14:textId="77777777" w:rsidR="007F67D7" w:rsidRDefault="007F67D7" w:rsidP="007F67D7">
      <w:pPr>
        <w:pStyle w:val="Bibliography"/>
      </w:pPr>
      <w:r>
        <w:t xml:space="preserve">38.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5300FBA4" w14:textId="77777777" w:rsidR="007F67D7" w:rsidRDefault="007F67D7" w:rsidP="007F67D7">
      <w:pPr>
        <w:pStyle w:val="Bibliography"/>
      </w:pPr>
      <w:r>
        <w:t xml:space="preserve">39. </w:t>
      </w:r>
      <w:r>
        <w:tab/>
        <w:t xml:space="preserve">Zemp, R.; </w:t>
      </w:r>
      <w:proofErr w:type="spellStart"/>
      <w:r>
        <w:t>Tanadini</w:t>
      </w:r>
      <w:proofErr w:type="spellEnd"/>
      <w:r>
        <w:t xml:space="preserve">, M.; </w:t>
      </w:r>
      <w:proofErr w:type="spellStart"/>
      <w:r>
        <w:t>Plüss</w:t>
      </w:r>
      <w:proofErr w:type="spellEnd"/>
      <w:r>
        <w:t xml:space="preserve">, S.; </w:t>
      </w:r>
      <w:proofErr w:type="spellStart"/>
      <w:r>
        <w:t>Schnüriger</w:t>
      </w:r>
      <w:proofErr w:type="spellEnd"/>
      <w:r>
        <w:t xml:space="preserve">,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67C29E37" w14:textId="77777777" w:rsidR="007F67D7" w:rsidRDefault="007F67D7" w:rsidP="007F67D7">
      <w:pPr>
        <w:pStyle w:val="Bibliography"/>
      </w:pPr>
      <w:r>
        <w:t xml:space="preserve">40.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303C8371" w14:textId="77777777" w:rsidR="007F67D7" w:rsidRDefault="007F67D7" w:rsidP="007F67D7">
      <w:pPr>
        <w:pStyle w:val="Bibliography"/>
      </w:pPr>
      <w:r>
        <w:t xml:space="preserve">41.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1C8B4944" w14:textId="77777777" w:rsidR="007F67D7" w:rsidRDefault="007F67D7" w:rsidP="007F67D7">
      <w:pPr>
        <w:pStyle w:val="Bibliography"/>
      </w:pPr>
      <w:r>
        <w:t xml:space="preserve">42. </w:t>
      </w:r>
      <w:r>
        <w:tab/>
        <w:t>Luna-</w:t>
      </w:r>
      <w:proofErr w:type="spellStart"/>
      <w:r>
        <w:t>Perejón</w:t>
      </w:r>
      <w:proofErr w:type="spellEnd"/>
      <w:r>
        <w:t>, F.; Montes-Sánchez, J.M.; Durán-López, L.; Vazquez-Baeza, A.; Beasley-</w:t>
      </w:r>
      <w:proofErr w:type="spellStart"/>
      <w:r>
        <w:t>Bohórquez</w:t>
      </w:r>
      <w:proofErr w:type="spellEnd"/>
      <w:r>
        <w:t xml:space="preserve">,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2686668F" w14:textId="77777777" w:rsidR="007F67D7" w:rsidRDefault="007F67D7" w:rsidP="007F67D7">
      <w:pPr>
        <w:pStyle w:val="Bibliography"/>
      </w:pPr>
      <w:r>
        <w:lastRenderedPageBreak/>
        <w:t xml:space="preserve">43.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0D193FEA" w14:textId="77777777" w:rsidR="007F67D7" w:rsidRDefault="007F67D7" w:rsidP="007F67D7">
      <w:pPr>
        <w:pStyle w:val="Bibliography"/>
      </w:pPr>
      <w:r>
        <w:t xml:space="preserve">44.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xml:space="preserve">, 103432, </w:t>
      </w:r>
      <w:proofErr w:type="gramStart"/>
      <w:r>
        <w:t>doi:10.1016/j.bspc</w:t>
      </w:r>
      <w:proofErr w:type="gramEnd"/>
      <w:r>
        <w:t>.2021.103432.</w:t>
      </w:r>
    </w:p>
    <w:p w14:paraId="1CB59DD2" w14:textId="77777777" w:rsidR="007F67D7" w:rsidRDefault="007F67D7" w:rsidP="007F67D7">
      <w:pPr>
        <w:pStyle w:val="Bibliography"/>
      </w:pPr>
      <w:r>
        <w:t xml:space="preserve">45. </w:t>
      </w:r>
      <w:r>
        <w:tab/>
        <w:t xml:space="preserve">Chen, K. Sitting Posture Recognition Based on </w:t>
      </w:r>
      <w:proofErr w:type="spellStart"/>
      <w:r>
        <w:t>OpenPose</w:t>
      </w:r>
      <w:proofErr w:type="spellEnd"/>
      <w:r>
        <w:t xml:space="preserve">. </w:t>
      </w:r>
      <w:r>
        <w:rPr>
          <w:i/>
          <w:iCs/>
        </w:rPr>
        <w:t>IOP Conf. Ser.: Mater. Sci. Eng.</w:t>
      </w:r>
      <w:r>
        <w:t xml:space="preserve"> </w:t>
      </w:r>
      <w:r>
        <w:rPr>
          <w:b/>
          <w:bCs/>
        </w:rPr>
        <w:t>2019</w:t>
      </w:r>
      <w:r>
        <w:t xml:space="preserve">, </w:t>
      </w:r>
      <w:r>
        <w:rPr>
          <w:i/>
          <w:iCs/>
        </w:rPr>
        <w:t>677</w:t>
      </w:r>
      <w:r>
        <w:t>, 032057, doi:10.1088/1757-899X/677/3/032057.</w:t>
      </w:r>
    </w:p>
    <w:p w14:paraId="7E744266" w14:textId="77777777" w:rsidR="007F67D7" w:rsidRDefault="007F67D7" w:rsidP="007F67D7">
      <w:pPr>
        <w:pStyle w:val="Bibliography"/>
      </w:pPr>
      <w:r>
        <w:t xml:space="preserve">46. </w:t>
      </w:r>
      <w:r>
        <w:tab/>
        <w:t xml:space="preserve">Ma, C.; Li, W.; Gravina, R.; Du, J.; Li, Q.; Fortino, G. Smart Cushion-Based Activity Recognition: Prompting Users to Maintain a Healthy Seated Posture. </w:t>
      </w:r>
      <w:r>
        <w:rPr>
          <w:i/>
          <w:iCs/>
        </w:rPr>
        <w:t xml:space="preserve">IEEE Syst. Man </w:t>
      </w:r>
      <w:proofErr w:type="spellStart"/>
      <w:r>
        <w:rPr>
          <w:i/>
          <w:iCs/>
        </w:rPr>
        <w:t>Cybern</w:t>
      </w:r>
      <w:proofErr w:type="spellEnd"/>
      <w:r>
        <w:rPr>
          <w:i/>
          <w:iCs/>
        </w:rPr>
        <w:t>. Mag.</w:t>
      </w:r>
      <w:r>
        <w:t xml:space="preserve"> </w:t>
      </w:r>
      <w:r>
        <w:rPr>
          <w:b/>
          <w:bCs/>
        </w:rPr>
        <w:t>2020</w:t>
      </w:r>
      <w:r>
        <w:t xml:space="preserve">, </w:t>
      </w:r>
      <w:r>
        <w:rPr>
          <w:i/>
          <w:iCs/>
        </w:rPr>
        <w:t>6</w:t>
      </w:r>
      <w:r>
        <w:t>, 6–14, doi:10.1109/MSMC.2019.2962226.</w:t>
      </w:r>
    </w:p>
    <w:p w14:paraId="4D243D56" w14:textId="77777777" w:rsidR="007F67D7" w:rsidRDefault="007F67D7" w:rsidP="007F67D7">
      <w:pPr>
        <w:pStyle w:val="Bibliography"/>
      </w:pPr>
      <w:r>
        <w:t xml:space="preserve">47. </w:t>
      </w:r>
      <w:r>
        <w:tab/>
        <w:t xml:space="preserve">Ren, X.; Yu, B.; Lu, Y.; Zhang, B.; Hu, J.; Brombacher, A. </w:t>
      </w:r>
      <w:proofErr w:type="spellStart"/>
      <w:r>
        <w:t>LightSit</w:t>
      </w:r>
      <w:proofErr w:type="spellEnd"/>
      <w:r>
        <w:t xml:space="preserve">: An Unobtrusive Health-Promoting System for Relaxation and Fitness Microbreaks at Work. </w:t>
      </w:r>
      <w:r>
        <w:rPr>
          <w:i/>
          <w:iCs/>
        </w:rPr>
        <w:t>Sensors</w:t>
      </w:r>
      <w:r>
        <w:t xml:space="preserve"> </w:t>
      </w:r>
      <w:r>
        <w:rPr>
          <w:b/>
          <w:bCs/>
        </w:rPr>
        <w:t>2019</w:t>
      </w:r>
      <w:r>
        <w:t xml:space="preserve">, </w:t>
      </w:r>
      <w:r>
        <w:rPr>
          <w:i/>
          <w:iCs/>
        </w:rPr>
        <w:t>19</w:t>
      </w:r>
      <w:r>
        <w:t>, 2162, doi:10.3390/s19092162.</w:t>
      </w:r>
    </w:p>
    <w:p w14:paraId="0251F6DF" w14:textId="77777777" w:rsidR="007F67D7" w:rsidRDefault="007F67D7" w:rsidP="007F67D7">
      <w:pPr>
        <w:pStyle w:val="Bibliography"/>
      </w:pPr>
      <w:r>
        <w:t xml:space="preserve">48.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1D786856" w14:textId="77777777" w:rsidR="007F67D7" w:rsidRDefault="007F67D7" w:rsidP="007F67D7">
      <w:pPr>
        <w:pStyle w:val="Bibliography"/>
      </w:pPr>
      <w:r>
        <w:t xml:space="preserve">49. </w:t>
      </w:r>
      <w:r>
        <w:tab/>
        <w:t xml:space="preserve">R, N.; Sudhakar, T.; </w:t>
      </w:r>
      <w:proofErr w:type="spellStart"/>
      <w:r>
        <w:t>Bethanney</w:t>
      </w:r>
      <w:proofErr w:type="spellEnd"/>
      <w:r>
        <w:t xml:space="preserve"> Janney, J.; Krishnamoorthy, N.R.; Dhanalakshmi, K.; Vigneshwaran, S. Sitting Posture Analysis Using CNN and RCNN. In Proceedings of the 2023 International Conference on Bio Signals, Images, and Instrumentation (ICBSII); IEEE: Chennai, India, March 16</w:t>
      </w:r>
      <w:proofErr w:type="gramStart"/>
      <w:r>
        <w:t xml:space="preserve"> 2023</w:t>
      </w:r>
      <w:proofErr w:type="gramEnd"/>
      <w:r>
        <w:t>; pp. 1–5.</w:t>
      </w:r>
    </w:p>
    <w:p w14:paraId="2F475BE0" w14:textId="77777777" w:rsidR="007F67D7" w:rsidRDefault="007F67D7" w:rsidP="007F67D7">
      <w:pPr>
        <w:pStyle w:val="Bibliography"/>
      </w:pPr>
      <w:r>
        <w:t xml:space="preserve">50. </w:t>
      </w:r>
      <w:r>
        <w:tab/>
        <w:t xml:space="preserve">Fu, T.; Macleod, A. </w:t>
      </w:r>
      <w:proofErr w:type="spellStart"/>
      <w:r>
        <w:t>IntelliChair</w:t>
      </w:r>
      <w:proofErr w:type="spellEnd"/>
      <w:r>
        <w:t>: An Approach for Activity Detection and Prediction via Posture Analysis. In Proceedings of the 2014 International Conference on Intelligent Environments; IEEE: China, June 2014; pp. 211–213.</w:t>
      </w:r>
    </w:p>
    <w:p w14:paraId="5F9C666E" w14:textId="77777777" w:rsidR="007F67D7" w:rsidRDefault="007F67D7" w:rsidP="007F67D7">
      <w:pPr>
        <w:pStyle w:val="Bibliography"/>
      </w:pPr>
      <w:r>
        <w:t xml:space="preserve">51. </w:t>
      </w:r>
      <w:r>
        <w:tab/>
      </w:r>
      <w:proofErr w:type="spellStart"/>
      <w:r>
        <w:t>AbuTerkia</w:t>
      </w:r>
      <w:proofErr w:type="spellEnd"/>
      <w:r>
        <w:t xml:space="preserve">, I.; Hannoun, M.; Suwal, B.; Ahmed, M.S.; </w:t>
      </w:r>
      <w:proofErr w:type="spellStart"/>
      <w:r>
        <w:t>Sundaravdivel</w:t>
      </w:r>
      <w:proofErr w:type="spellEnd"/>
      <w:r>
        <w:t xml:space="preserve">, P. FPGA-Based Smart Chair Recognition System Using Flex Sensors. In Proceedings of the 2022 IEEE 15th Dallas Circuit </w:t>
      </w:r>
      <w:proofErr w:type="gramStart"/>
      <w:r>
        <w:t>And</w:t>
      </w:r>
      <w:proofErr w:type="gramEnd"/>
      <w:r>
        <w:t xml:space="preserve"> System Conference (DCAS); IEEE: Dallas, TX, USA, June 17 2022; pp. 1–2.</w:t>
      </w:r>
    </w:p>
    <w:p w14:paraId="0E1283CC" w14:textId="77777777" w:rsidR="007F67D7" w:rsidRDefault="007F67D7" w:rsidP="007F67D7">
      <w:pPr>
        <w:pStyle w:val="Bibliography"/>
      </w:pPr>
      <w:r>
        <w:t xml:space="preserve">52. </w:t>
      </w:r>
      <w:r>
        <w:tab/>
        <w:t xml:space="preserve">Xu, W.; Huang, M.-C.; Amini, N.; He, L.; </w:t>
      </w:r>
      <w:proofErr w:type="spellStart"/>
      <w:r>
        <w:t>Sarrafzadeh</w:t>
      </w:r>
      <w:proofErr w:type="spellEnd"/>
      <w:r>
        <w:t xml:space="preserve">, M. </w:t>
      </w:r>
      <w:proofErr w:type="spellStart"/>
      <w:r>
        <w:t>eCushion</w:t>
      </w:r>
      <w:proofErr w:type="spellEnd"/>
      <w:r>
        <w:t xml:space="preserve">: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7756E9EB" w14:textId="77777777" w:rsidR="007F67D7" w:rsidRDefault="007F67D7" w:rsidP="007F67D7">
      <w:pPr>
        <w:pStyle w:val="Bibliography"/>
      </w:pPr>
      <w:r>
        <w:t xml:space="preserve">53.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5C58E125" w14:textId="77777777" w:rsidR="007F67D7" w:rsidRDefault="007F67D7" w:rsidP="007F67D7">
      <w:pPr>
        <w:pStyle w:val="Bibliography"/>
      </w:pPr>
      <w:r>
        <w:t xml:space="preserve">54.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58C21D2F" w14:textId="77777777" w:rsidR="007F67D7" w:rsidRDefault="007F67D7" w:rsidP="007F67D7">
      <w:pPr>
        <w:pStyle w:val="Bibliography"/>
      </w:pPr>
      <w:r>
        <w:t xml:space="preserve">55. </w:t>
      </w:r>
      <w:r>
        <w:tab/>
      </w:r>
      <w:proofErr w:type="spellStart"/>
      <w:r>
        <w:t>Bourahmoune</w:t>
      </w:r>
      <w:proofErr w:type="spellEnd"/>
      <w:r>
        <w:t xml:space="preserve">, K.; </w:t>
      </w:r>
      <w:proofErr w:type="spellStart"/>
      <w:r>
        <w:t>Ishac</w:t>
      </w:r>
      <w:proofErr w:type="spellEnd"/>
      <w:r>
        <w:t xml:space="preserve">, K.; </w:t>
      </w:r>
      <w:proofErr w:type="spellStart"/>
      <w:r>
        <w:t>Amagasa</w:t>
      </w:r>
      <w:proofErr w:type="spellEnd"/>
      <w:r>
        <w:t xml:space="preserve">,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29E67EA0" w14:textId="77777777" w:rsidR="007F67D7" w:rsidRDefault="007F67D7" w:rsidP="007F67D7">
      <w:pPr>
        <w:pStyle w:val="Bibliography"/>
      </w:pPr>
      <w:r>
        <w:t xml:space="preserve">56. </w:t>
      </w:r>
      <w:r>
        <w:tab/>
      </w:r>
      <w:proofErr w:type="spellStart"/>
      <w:r>
        <w:t>Vermander</w:t>
      </w:r>
      <w:proofErr w:type="spellEnd"/>
      <w:r>
        <w:t xml:space="preserve">, P.; </w:t>
      </w:r>
      <w:proofErr w:type="spellStart"/>
      <w:r>
        <w:t>Mancisidor</w:t>
      </w:r>
      <w:proofErr w:type="spellEnd"/>
      <w:r>
        <w:t xml:space="preserve">, A.; Cabanes, I.; Perez, N.; Torres-Unda, J. Intelligent Sitting Posture Classifier for Wheelchair Users. </w:t>
      </w:r>
      <w:r>
        <w:rPr>
          <w:i/>
          <w:iCs/>
        </w:rPr>
        <w:t xml:space="preserve">IEEE Trans. Neural Syst. </w:t>
      </w:r>
      <w:proofErr w:type="spellStart"/>
      <w:r>
        <w:rPr>
          <w:i/>
          <w:iCs/>
        </w:rPr>
        <w:t>Rehabil</w:t>
      </w:r>
      <w:proofErr w:type="spellEnd"/>
      <w:r>
        <w:rPr>
          <w:i/>
          <w:iCs/>
        </w:rPr>
        <w:t>. Eng.</w:t>
      </w:r>
      <w:r>
        <w:t xml:space="preserve"> </w:t>
      </w:r>
      <w:r>
        <w:rPr>
          <w:b/>
          <w:bCs/>
        </w:rPr>
        <w:t>2023</w:t>
      </w:r>
      <w:r>
        <w:t xml:space="preserve">, </w:t>
      </w:r>
      <w:r>
        <w:rPr>
          <w:i/>
          <w:iCs/>
        </w:rPr>
        <w:t>31</w:t>
      </w:r>
      <w:r>
        <w:t>, 944–953, doi:10.1109/TNSRE.2023.3236692.</w:t>
      </w:r>
    </w:p>
    <w:p w14:paraId="0A947ED8" w14:textId="77777777" w:rsidR="007F67D7" w:rsidRDefault="007F67D7" w:rsidP="007F67D7">
      <w:pPr>
        <w:pStyle w:val="Bibliography"/>
      </w:pPr>
      <w:r>
        <w:t xml:space="preserve">57. </w:t>
      </w:r>
      <w:r>
        <w:tab/>
        <w:t xml:space="preserve">Slater, D.; </w:t>
      </w:r>
      <w:proofErr w:type="spellStart"/>
      <w:r>
        <w:t>Korakakis</w:t>
      </w:r>
      <w:proofErr w:type="spellEnd"/>
      <w:r>
        <w:t xml:space="preserve">, V.; O’Sullivan, P.; Nolan, D.; O’Sullivan, K. “Sit Up Straight”: Time to Re-Evaluate. </w:t>
      </w:r>
      <w:r>
        <w:rPr>
          <w:i/>
          <w:iCs/>
        </w:rPr>
        <w:t xml:space="preserve">J </w:t>
      </w:r>
      <w:proofErr w:type="spellStart"/>
      <w:r>
        <w:rPr>
          <w:i/>
          <w:iCs/>
        </w:rPr>
        <w:t>Orthop</w:t>
      </w:r>
      <w:proofErr w:type="spellEnd"/>
      <w:r>
        <w:rPr>
          <w:i/>
          <w:iCs/>
        </w:rPr>
        <w:t xml:space="preserve"> Sports Phys Ther</w:t>
      </w:r>
      <w:r>
        <w:t xml:space="preserve"> </w:t>
      </w:r>
      <w:r>
        <w:rPr>
          <w:b/>
          <w:bCs/>
        </w:rPr>
        <w:t>2019</w:t>
      </w:r>
      <w:r>
        <w:t xml:space="preserve">, </w:t>
      </w:r>
      <w:r>
        <w:rPr>
          <w:i/>
          <w:iCs/>
        </w:rPr>
        <w:t>49</w:t>
      </w:r>
      <w:r>
        <w:t>, 562–564, doi:10.2519/jospt.2019.0610.</w:t>
      </w:r>
    </w:p>
    <w:p w14:paraId="7DD2D937" w14:textId="77777777" w:rsidR="007F67D7" w:rsidRDefault="007F67D7" w:rsidP="007F67D7">
      <w:pPr>
        <w:pStyle w:val="Bibliography"/>
      </w:pPr>
      <w:r>
        <w:t xml:space="preserve">58. </w:t>
      </w:r>
      <w:r>
        <w:tab/>
      </w:r>
      <w:proofErr w:type="spellStart"/>
      <w:r>
        <w:t>Korakakis</w:t>
      </w:r>
      <w:proofErr w:type="spellEnd"/>
      <w:r>
        <w:t xml:space="preserve">, V.; O’Sullivan, K.; O’Sullivan, P.B.; </w:t>
      </w:r>
      <w:proofErr w:type="spellStart"/>
      <w:r>
        <w:t>Evagelinou</w:t>
      </w:r>
      <w:proofErr w:type="spellEnd"/>
      <w:r>
        <w:t xml:space="preserve">, V.; </w:t>
      </w:r>
      <w:proofErr w:type="spellStart"/>
      <w:r>
        <w:t>Sotiralis</w:t>
      </w:r>
      <w:proofErr w:type="spellEnd"/>
      <w:r>
        <w:t xml:space="preserve">, Y.; Sideris, A.; Sakellariou, K.; </w:t>
      </w:r>
      <w:proofErr w:type="spellStart"/>
      <w:r>
        <w:t>Karanasios</w:t>
      </w:r>
      <w:proofErr w:type="spellEnd"/>
      <w:r>
        <w:t xml:space="preserve">, S.; </w:t>
      </w:r>
      <w:proofErr w:type="spellStart"/>
      <w:r>
        <w:t>Giakas</w:t>
      </w:r>
      <w:proofErr w:type="spellEnd"/>
      <w:r>
        <w:t xml:space="preserve">, G. Physiotherapist Perceptions of Optimal Sitting and Standing Posture. </w:t>
      </w:r>
      <w:r>
        <w:rPr>
          <w:i/>
          <w:iCs/>
        </w:rPr>
        <w:t>Musculoskeletal Science and Practice</w:t>
      </w:r>
      <w:r>
        <w:t xml:space="preserve"> </w:t>
      </w:r>
      <w:r>
        <w:rPr>
          <w:b/>
          <w:bCs/>
        </w:rPr>
        <w:t>2019</w:t>
      </w:r>
      <w:r>
        <w:t xml:space="preserve">, </w:t>
      </w:r>
      <w:r>
        <w:rPr>
          <w:i/>
          <w:iCs/>
        </w:rPr>
        <w:t>39</w:t>
      </w:r>
      <w:r>
        <w:t xml:space="preserve">, 24–31, </w:t>
      </w:r>
      <w:proofErr w:type="gramStart"/>
      <w:r>
        <w:t>doi:10.1016/j.msksp</w:t>
      </w:r>
      <w:proofErr w:type="gramEnd"/>
      <w:r>
        <w:t>.2018.11.004.</w:t>
      </w:r>
    </w:p>
    <w:p w14:paraId="1CE40E64" w14:textId="77777777" w:rsidR="007F67D7" w:rsidRDefault="007F67D7" w:rsidP="007F67D7">
      <w:pPr>
        <w:pStyle w:val="Bibliography"/>
      </w:pPr>
      <w:r>
        <w:lastRenderedPageBreak/>
        <w:t xml:space="preserve">59. </w:t>
      </w:r>
      <w:r>
        <w:tab/>
        <w:t xml:space="preserve">Paredes-Madrid, L.; Matute, A.; </w:t>
      </w:r>
      <w:proofErr w:type="spellStart"/>
      <w:r>
        <w:t>Bareño</w:t>
      </w:r>
      <w:proofErr w:type="spellEnd"/>
      <w:r>
        <w:t xml:space="preserve">,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7408CC18" w14:textId="77777777" w:rsidR="007F67D7" w:rsidRDefault="007F67D7" w:rsidP="007F67D7">
      <w:pPr>
        <w:pStyle w:val="Bibliography"/>
      </w:pPr>
      <w:r>
        <w:t xml:space="preserve">60. </w:t>
      </w:r>
      <w:r>
        <w:tab/>
        <w:t xml:space="preserve">Sadun, A.S.; Jalani, J.; </w:t>
      </w:r>
      <w:proofErr w:type="spellStart"/>
      <w:r>
        <w:t>Sukor</w:t>
      </w:r>
      <w:proofErr w:type="spellEnd"/>
      <w:r>
        <w:t xml:space="preserve">, J.A. Force Sensing Resistor (FSR): A Brief Overview and the Low-Cost Sensor for Active Compliance Control.; Jiang, X., Chen, G., Capi, G., </w:t>
      </w:r>
      <w:proofErr w:type="spellStart"/>
      <w:r>
        <w:t>Ishll</w:t>
      </w:r>
      <w:proofErr w:type="spellEnd"/>
      <w:r>
        <w:t>, C., Eds.; Tokyo, Japan, July 11</w:t>
      </w:r>
      <w:proofErr w:type="gramStart"/>
      <w:r>
        <w:t xml:space="preserve"> 2016</w:t>
      </w:r>
      <w:proofErr w:type="gramEnd"/>
      <w:r>
        <w:t>; p. 1001112.</w:t>
      </w:r>
    </w:p>
    <w:p w14:paraId="108AB6A6" w14:textId="77777777" w:rsidR="007F67D7" w:rsidRDefault="007F67D7" w:rsidP="007F67D7">
      <w:pPr>
        <w:pStyle w:val="Bibliography"/>
      </w:pPr>
      <w:r>
        <w:t xml:space="preserve">61.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xml:space="preserve">, 100300, </w:t>
      </w:r>
      <w:proofErr w:type="gramStart"/>
      <w:r>
        <w:t>doi:10.1016/j.sbsr</w:t>
      </w:r>
      <w:proofErr w:type="gramEnd"/>
      <w:r>
        <w:t>.2019.100300.</w:t>
      </w:r>
    </w:p>
    <w:p w14:paraId="348DB095" w14:textId="77777777" w:rsidR="007F67D7" w:rsidRDefault="007F67D7" w:rsidP="007F67D7">
      <w:pPr>
        <w:pStyle w:val="Bibliography"/>
      </w:pPr>
      <w:r>
        <w:t xml:space="preserve">62. </w:t>
      </w:r>
      <w:r>
        <w:tab/>
      </w:r>
      <w:proofErr w:type="spellStart"/>
      <w:r>
        <w:t>Ohmite</w:t>
      </w:r>
      <w:proofErr w:type="spellEnd"/>
      <w:r>
        <w:t xml:space="preserve"> </w:t>
      </w:r>
      <w:proofErr w:type="spellStart"/>
      <w:r>
        <w:t>Ohmite</w:t>
      </w:r>
      <w:proofErr w:type="spellEnd"/>
      <w:r>
        <w:t xml:space="preserve"> FSR Series Integration Guide: Force Sensing Resistor 2018.</w:t>
      </w:r>
    </w:p>
    <w:p w14:paraId="3ABC1966" w14:textId="77777777" w:rsidR="007F67D7" w:rsidRDefault="007F67D7" w:rsidP="007F67D7">
      <w:pPr>
        <w:pStyle w:val="Bibliography"/>
      </w:pPr>
      <w:r>
        <w:t xml:space="preserve">63. </w:t>
      </w:r>
      <w:r>
        <w:tab/>
        <w:t>Interlink Electronics FSR 402 Data Sheet.</w:t>
      </w:r>
    </w:p>
    <w:p w14:paraId="5D272CA7" w14:textId="77777777" w:rsidR="007F67D7" w:rsidRDefault="007F67D7" w:rsidP="007F67D7">
      <w:pPr>
        <w:pStyle w:val="Bibliography"/>
      </w:pPr>
      <w:r>
        <w:t xml:space="preserve">64. </w:t>
      </w:r>
      <w:r>
        <w:tab/>
        <w:t>Interlink Electronics FSR 406 Data Sheet.</w:t>
      </w:r>
    </w:p>
    <w:p w14:paraId="42E8F143" w14:textId="77777777" w:rsidR="007F67D7" w:rsidRDefault="007F67D7" w:rsidP="007F67D7">
      <w:pPr>
        <w:pStyle w:val="Bibliography"/>
      </w:pPr>
      <w:r>
        <w:t xml:space="preserve">65.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7D7C7512" w14:textId="77777777" w:rsidR="007F67D7" w:rsidRDefault="007F67D7" w:rsidP="007F67D7">
      <w:pPr>
        <w:pStyle w:val="Bibliography"/>
      </w:pPr>
      <w:r>
        <w:t xml:space="preserve">66. </w:t>
      </w:r>
      <w:r>
        <w:tab/>
        <w:t xml:space="preserve">Kamble, V.; </w:t>
      </w:r>
      <w:proofErr w:type="spellStart"/>
      <w:r>
        <w:t>shinde</w:t>
      </w:r>
      <w:proofErr w:type="spellEnd"/>
      <w:r>
        <w:t xml:space="preserve">, V.D.; Kittur, J.K. Overview of Load Cells. </w:t>
      </w:r>
      <w:r>
        <w:rPr>
          <w:i/>
          <w:iCs/>
        </w:rPr>
        <w:t>Journal of Mechanical and Mechanics Engineering 6.3</w:t>
      </w:r>
      <w:r>
        <w:t xml:space="preserve"> </w:t>
      </w:r>
      <w:r>
        <w:rPr>
          <w:b/>
          <w:bCs/>
        </w:rPr>
        <w:t>2020</w:t>
      </w:r>
      <w:r>
        <w:t>, 22–29.</w:t>
      </w:r>
    </w:p>
    <w:p w14:paraId="2AA43CA9" w14:textId="77777777" w:rsidR="007F67D7" w:rsidRDefault="007F67D7" w:rsidP="007F67D7">
      <w:pPr>
        <w:pStyle w:val="Bibliography"/>
      </w:pPr>
      <w:r>
        <w:t xml:space="preserve">67.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79B7E274" w14:textId="77777777" w:rsidR="007F67D7" w:rsidRDefault="007F67D7" w:rsidP="007F67D7">
      <w:pPr>
        <w:pStyle w:val="Bibliography"/>
      </w:pPr>
      <w:r>
        <w:t xml:space="preserve">68. </w:t>
      </w:r>
      <w:r>
        <w:tab/>
      </w:r>
      <w:proofErr w:type="spellStart"/>
      <w:r>
        <w:t>SpectraSymbol</w:t>
      </w:r>
      <w:proofErr w:type="spellEnd"/>
      <w:r>
        <w:t xml:space="preserve"> Flex Sensor Data Sheet 2014.</w:t>
      </w:r>
    </w:p>
    <w:p w14:paraId="1E776BC9" w14:textId="77777777" w:rsidR="007F67D7" w:rsidRDefault="007F67D7" w:rsidP="007F67D7">
      <w:pPr>
        <w:pStyle w:val="Bibliography"/>
      </w:pPr>
      <w:r>
        <w:t xml:space="preserve">69. </w:t>
      </w:r>
      <w:r>
        <w:tab/>
      </w:r>
      <w:proofErr w:type="spellStart"/>
      <w:r>
        <w:t>SpectraSymbol</w:t>
      </w:r>
      <w:proofErr w:type="spellEnd"/>
      <w:r>
        <w:t xml:space="preserve"> Flex Sensor 2.2.</w:t>
      </w:r>
    </w:p>
    <w:p w14:paraId="666ECA5F" w14:textId="77777777" w:rsidR="007F67D7" w:rsidRDefault="007F67D7" w:rsidP="007F67D7">
      <w:pPr>
        <w:pStyle w:val="Bibliography"/>
      </w:pPr>
      <w:r>
        <w:t xml:space="preserve">70. </w:t>
      </w:r>
      <w:r>
        <w:tab/>
        <w:t xml:space="preserve">Mallare, J.C.T.; Pineda, D.F.G.; Trinidad, G.M.; Serafica, R.D.; Villanueva, J.B.K.; Dela Cruz, A.R.; </w:t>
      </w:r>
      <w:proofErr w:type="spellStart"/>
      <w:r>
        <w:t>Vicerra</w:t>
      </w:r>
      <w:proofErr w:type="spellEnd"/>
      <w:r>
        <w:t>,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43567BDF" w14:textId="77777777" w:rsidR="007F67D7" w:rsidRDefault="007F67D7" w:rsidP="007F67D7">
      <w:pPr>
        <w:pStyle w:val="Bibliography"/>
      </w:pPr>
      <w:r>
        <w:t xml:space="preserve">71.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xml:space="preserve">, 112900, </w:t>
      </w:r>
      <w:proofErr w:type="gramStart"/>
      <w:r>
        <w:t>doi:10.1016/j.sna</w:t>
      </w:r>
      <w:proofErr w:type="gramEnd"/>
      <w:r>
        <w:t>.2021.112900.</w:t>
      </w:r>
    </w:p>
    <w:p w14:paraId="67DB0049" w14:textId="77777777" w:rsidR="007F67D7" w:rsidRDefault="007F67D7" w:rsidP="007F67D7">
      <w:pPr>
        <w:pStyle w:val="Bibliography"/>
      </w:pPr>
      <w:r>
        <w:t xml:space="preserve">72.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57A6EE66" w14:textId="77777777" w:rsidR="007F67D7" w:rsidRDefault="007F67D7" w:rsidP="007F67D7">
      <w:pPr>
        <w:pStyle w:val="Bibliography"/>
      </w:pPr>
      <w:r>
        <w:t xml:space="preserve">73. </w:t>
      </w:r>
      <w:r>
        <w:tab/>
        <w:t xml:space="preserve">Ren, X.; Yu, B.; Lu, Y.; Chen, Y.; Pu, P. </w:t>
      </w:r>
      <w:proofErr w:type="spellStart"/>
      <w:r>
        <w:t>HealthSit</w:t>
      </w:r>
      <w:proofErr w:type="spellEnd"/>
      <w:r>
        <w:t xml:space="preserve">: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3A149EE3" w14:textId="77777777" w:rsidR="007F67D7" w:rsidRDefault="007F67D7" w:rsidP="007F67D7">
      <w:pPr>
        <w:pStyle w:val="Bibliography"/>
      </w:pPr>
      <w:r>
        <w:t xml:space="preserve">74. </w:t>
      </w:r>
      <w:r>
        <w:tab/>
      </w:r>
      <w:proofErr w:type="spellStart"/>
      <w:r>
        <w:t>Kundaliya</w:t>
      </w:r>
      <w:proofErr w:type="spellEnd"/>
      <w:r>
        <w:t xml:space="preserve">, B.; Patel, S.; Patel, J.; Barot, P.; Hadia, S.K. </w:t>
      </w:r>
      <w:r>
        <w:rPr>
          <w:i/>
          <w:iCs/>
        </w:rPr>
        <w:t>An IoT and Cloud Enabled Smart Chair for Detection and Notification of Wrong Seating Posture</w:t>
      </w:r>
      <w:r>
        <w:t xml:space="preserve">; In Review, </w:t>
      </w:r>
      <w:proofErr w:type="gramStart"/>
      <w:r>
        <w:t>2022;</w:t>
      </w:r>
      <w:proofErr w:type="gramEnd"/>
    </w:p>
    <w:p w14:paraId="44205084" w14:textId="77777777" w:rsidR="007F67D7" w:rsidRDefault="007F67D7" w:rsidP="007F67D7">
      <w:pPr>
        <w:pStyle w:val="Bibliography"/>
      </w:pPr>
      <w:r>
        <w:t xml:space="preserve">75. </w:t>
      </w:r>
      <w:r>
        <w:tab/>
        <w:t xml:space="preserve">Liu, H.; </w:t>
      </w:r>
      <w:proofErr w:type="spellStart"/>
      <w:r>
        <w:t>Gegov</w:t>
      </w:r>
      <w:proofErr w:type="spellEnd"/>
      <w:r>
        <w:t xml:space="preserve">, A.; Stahl, F. Categorization and Construction of Rule Based Systems. In </w:t>
      </w:r>
      <w:r>
        <w:rPr>
          <w:i/>
          <w:iCs/>
        </w:rPr>
        <w:t>Engineering Applications of Neural Networks</w:t>
      </w:r>
      <w:r>
        <w:t>; Mladenov, V., Jayne, C., Iliadis, L., Eds.; Communications in Computer and Information Science; Springer International Publishing: Cham, 2014; Vol. 459, pp. 183–194 ISBN 978-3-319-11070-7.</w:t>
      </w:r>
    </w:p>
    <w:p w14:paraId="26BDC0EE" w14:textId="77777777" w:rsidR="007F67D7" w:rsidRDefault="007F67D7" w:rsidP="007F67D7">
      <w:pPr>
        <w:pStyle w:val="Bibliography"/>
      </w:pPr>
      <w:r>
        <w:t xml:space="preserve">76.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589F304B" w14:textId="77777777" w:rsidR="007F67D7" w:rsidRDefault="007F67D7" w:rsidP="007F67D7">
      <w:pPr>
        <w:pStyle w:val="Bibliography"/>
      </w:pPr>
      <w:r>
        <w:t xml:space="preserve">77. </w:t>
      </w:r>
      <w:r>
        <w:tab/>
        <w:t xml:space="preserve">Davison, A.C. </w:t>
      </w:r>
      <w:r>
        <w:rPr>
          <w:i/>
          <w:iCs/>
        </w:rPr>
        <w:t>Statistical Models</w:t>
      </w:r>
      <w:r>
        <w:t>; Cambridge University Press: Cambridge, U.K., 2003; ISBN 978-0-511-67497-6.</w:t>
      </w:r>
    </w:p>
    <w:p w14:paraId="6E0C922C" w14:textId="77777777" w:rsidR="007F67D7" w:rsidRDefault="007F67D7" w:rsidP="007F67D7">
      <w:pPr>
        <w:pStyle w:val="Bibliography"/>
      </w:pPr>
      <w:r>
        <w:t xml:space="preserve">78. </w:t>
      </w:r>
      <w:r>
        <w:tab/>
        <w:t xml:space="preserve">Sarker, I.H. Deep Learning: A Comprehensive Overview on Techniques, Taxonomy, Applications and Research Directions. </w:t>
      </w:r>
      <w:r>
        <w:rPr>
          <w:i/>
          <w:iCs/>
        </w:rPr>
        <w:t>SN COMPUT. SCI.</w:t>
      </w:r>
      <w:r>
        <w:t xml:space="preserve"> </w:t>
      </w:r>
      <w:r>
        <w:rPr>
          <w:b/>
          <w:bCs/>
        </w:rPr>
        <w:t>2021</w:t>
      </w:r>
      <w:r>
        <w:t xml:space="preserve">, </w:t>
      </w:r>
      <w:r>
        <w:rPr>
          <w:i/>
          <w:iCs/>
        </w:rPr>
        <w:t>2</w:t>
      </w:r>
      <w:r>
        <w:t>, 420, doi:10.1007/s42979-021-00815-1.</w:t>
      </w:r>
    </w:p>
    <w:p w14:paraId="73509585" w14:textId="77777777" w:rsidR="007F67D7" w:rsidRDefault="007F67D7" w:rsidP="007F67D7">
      <w:pPr>
        <w:pStyle w:val="Bibliography"/>
      </w:pPr>
      <w:r>
        <w:t xml:space="preserve">79. </w:t>
      </w:r>
      <w:r>
        <w:tab/>
        <w:t xml:space="preserve">Tharwat, A. Classification Assessment Methods. </w:t>
      </w:r>
      <w:r>
        <w:rPr>
          <w:i/>
          <w:iCs/>
        </w:rPr>
        <w:t>ACI</w:t>
      </w:r>
      <w:r>
        <w:t xml:space="preserve"> </w:t>
      </w:r>
      <w:r>
        <w:rPr>
          <w:b/>
          <w:bCs/>
        </w:rPr>
        <w:t>2021</w:t>
      </w:r>
      <w:r>
        <w:t xml:space="preserve">, </w:t>
      </w:r>
      <w:r>
        <w:rPr>
          <w:i/>
          <w:iCs/>
        </w:rPr>
        <w:t>17</w:t>
      </w:r>
      <w:r>
        <w:t xml:space="preserve">, 168–192, </w:t>
      </w:r>
      <w:proofErr w:type="gramStart"/>
      <w:r>
        <w:t>doi:10.1016/j.aci</w:t>
      </w:r>
      <w:proofErr w:type="gramEnd"/>
      <w:r>
        <w:t>.2018.08.003.</w:t>
      </w:r>
    </w:p>
    <w:p w14:paraId="7585131D" w14:textId="77777777" w:rsidR="007F67D7" w:rsidRDefault="007F67D7" w:rsidP="007F67D7">
      <w:pPr>
        <w:pStyle w:val="Bibliography"/>
      </w:pPr>
      <w:r>
        <w:lastRenderedPageBreak/>
        <w:t xml:space="preserve">80. </w:t>
      </w:r>
      <w:r>
        <w:tab/>
      </w:r>
      <w:proofErr w:type="spellStart"/>
      <w:r>
        <w:t>Laubheimer</w:t>
      </w:r>
      <w:proofErr w:type="spellEnd"/>
      <w:r>
        <w:t>, P. Beyond the NPS: Measuring Perceived Usability with the SUS, NASA-TLX, and the Single Ease Question After Tasks and Usability Tests Available online: https://www.nngroup.com/articles/measuring-perceived-usability/.</w:t>
      </w:r>
    </w:p>
    <w:p w14:paraId="0D3B2CDC" w14:textId="77777777" w:rsidR="007F67D7" w:rsidRDefault="007F67D7" w:rsidP="007F67D7">
      <w:pPr>
        <w:pStyle w:val="Bibliography"/>
      </w:pPr>
      <w:r>
        <w:t xml:space="preserve">81. </w:t>
      </w:r>
      <w:r>
        <w:tab/>
        <w:t xml:space="preserve">Suh, H.; </w:t>
      </w:r>
      <w:proofErr w:type="spellStart"/>
      <w:r>
        <w:t>Shahriaree</w:t>
      </w:r>
      <w:proofErr w:type="spellEnd"/>
      <w:r>
        <w:t>, N.; Hekler, E.B.; Kientz, J.A. Developing and Validating the User Burden Scale: A Tool for Assessing User Burden in Computing Systems. In Proceedings of the Proceedings of the 2016 CHI Conference on Human Factors in Computing Systems; ACM: San Jose California USA, May 7</w:t>
      </w:r>
      <w:proofErr w:type="gramStart"/>
      <w:r>
        <w:t xml:space="preserve"> 2016</w:t>
      </w:r>
      <w:proofErr w:type="gramEnd"/>
      <w:r>
        <w:t>; pp. 3988–3999.</w:t>
      </w:r>
    </w:p>
    <w:p w14:paraId="2CD0C967" w14:textId="291DC4B2" w:rsidR="007D65C8" w:rsidRPr="0026124F" w:rsidRDefault="007A08BB" w:rsidP="007A08BB">
      <w:pPr>
        <w:pStyle w:val="MDPI21heading1"/>
        <w:ind w:left="0"/>
        <w:rPr>
          <w:lang w:val="en-GB"/>
        </w:rPr>
      </w:pPr>
      <w:r w:rsidRPr="0026124F">
        <w:rPr>
          <w:lang w:val="en-GB"/>
        </w:rPr>
        <w:fldChar w:fldCharType="end"/>
      </w:r>
    </w:p>
    <w:p w14:paraId="3C27067F" w14:textId="77777777" w:rsidR="00E93210" w:rsidRPr="00B958EA" w:rsidRDefault="00B958EA" w:rsidP="00B958EA">
      <w:pPr>
        <w:pStyle w:val="MDPI63Notes"/>
      </w:pPr>
      <w:r w:rsidRPr="0026124F">
        <w:rPr>
          <w:b/>
          <w:lang w:val="en-GB"/>
        </w:rPr>
        <w:t>Disclaimer/Publisher’s Note:</w:t>
      </w:r>
      <w:r w:rsidRPr="0026124F">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26124F">
        <w:rPr>
          <w:lang w:val="en-GB"/>
        </w:rPr>
        <w:t>instructions</w:t>
      </w:r>
      <w:proofErr w:type="gramEnd"/>
      <w:r w:rsidRPr="0026124F">
        <w:rPr>
          <w:lang w:val="en-GB"/>
        </w:rPr>
        <w:t xml:space="preserve"> or products referred to in the content.</w:t>
      </w:r>
    </w:p>
    <w:sectPr w:rsidR="00E93210" w:rsidRPr="00B958EA" w:rsidSect="00F44BF9">
      <w:headerReference w:type="even" r:id="rId36"/>
      <w:headerReference w:type="default" r:id="rId37"/>
      <w:footerReference w:type="default" r:id="rId38"/>
      <w:headerReference w:type="first" r:id="rId39"/>
      <w:footerReference w:type="first" r:id="rId40"/>
      <w:type w:val="continuous"/>
      <w:pgSz w:w="11906" w:h="16838" w:code="9"/>
      <w:pgMar w:top="1417" w:right="720" w:bottom="1077" w:left="720" w:header="1020" w:footer="340" w:gutter="0"/>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Odesola D F (FCES)" w:date="2024-04-21T00:16:00Z" w:initials="DO">
    <w:p w14:paraId="1D619F22" w14:textId="77777777" w:rsidR="00AB256C" w:rsidRDefault="00AB256C" w:rsidP="00AB256C">
      <w:pPr>
        <w:pStyle w:val="CommentText"/>
        <w:jc w:val="left"/>
      </w:pPr>
      <w:r>
        <w:rPr>
          <w:rStyle w:val="CommentReference"/>
        </w:rPr>
        <w:annotationRef/>
      </w:r>
      <w:r>
        <w:t>The authors should provide more details on the search strategy, including the specific keywords used and any additional inclusion/exclusion criteria applied during the screening process.</w:t>
      </w:r>
    </w:p>
  </w:comment>
  <w:comment w:id="2" w:author="Odesola D F (FCES)" w:date="2024-04-21T00:17:00Z" w:initials="DO">
    <w:p w14:paraId="72EA1C43" w14:textId="77777777" w:rsidR="00AB256C" w:rsidRDefault="00AB256C" w:rsidP="00AB256C">
      <w:pPr>
        <w:pStyle w:val="CommentText"/>
        <w:jc w:val="left"/>
      </w:pPr>
      <w:r>
        <w:rPr>
          <w:rStyle w:val="CommentReference"/>
        </w:rPr>
        <w:annotationRef/>
      </w:r>
      <w:r>
        <w:t>You need to include a table summarizing the key findings of each study, such as the sensors used, number of postures classified, classification accuracy, and user feedback mechanisms (if any).</w:t>
      </w:r>
    </w:p>
  </w:comment>
  <w:comment w:id="3" w:author="Odesola D F (FCES)" w:date="2024-04-21T00:18:00Z" w:initials="DO">
    <w:p w14:paraId="2BC4526C" w14:textId="77777777" w:rsidR="00E308A2" w:rsidRDefault="00E308A2" w:rsidP="00E308A2">
      <w:pPr>
        <w:pStyle w:val="CommentText"/>
        <w:jc w:val="left"/>
      </w:pPr>
      <w:r>
        <w:rPr>
          <w:rStyle w:val="CommentReference"/>
        </w:rPr>
        <w:annotationRef/>
      </w:r>
      <w:r>
        <w:t>A chapter should be devoted to explaining posture detection and detection techniques. The author presented detection models in 4.3. and the authors should present traditional statistical models as well as rule-based and intelligent techniques besides CNN</w:t>
      </w:r>
    </w:p>
  </w:comment>
  <w:comment w:id="4" w:author="Odesola D F (FCES)" w:date="2024-04-21T00:18:00Z" w:initials="DO">
    <w:p w14:paraId="4CE19340" w14:textId="6890CE8F" w:rsidR="00E308A2" w:rsidRDefault="00E308A2" w:rsidP="00E308A2">
      <w:pPr>
        <w:pStyle w:val="CommentText"/>
        <w:jc w:val="left"/>
      </w:pPr>
      <w:r>
        <w:rPr>
          <w:rStyle w:val="CommentReference"/>
        </w:rPr>
        <w:annotationRef/>
      </w:r>
      <w:r>
        <w:t>The discussion section can be expanded to explore the potential implications of integrating multiple sensor types for enhanced posture classification and the challenges associated with such an approach.</w:t>
      </w:r>
    </w:p>
  </w:comment>
  <w:comment w:id="5" w:author="Odesola D F (FCES)" w:date="2024-04-21T00:18:00Z" w:initials="DO">
    <w:p w14:paraId="2430E9BC" w14:textId="77777777" w:rsidR="00E308A2" w:rsidRDefault="00E308A2" w:rsidP="00E308A2">
      <w:pPr>
        <w:pStyle w:val="CommentText"/>
        <w:jc w:val="left"/>
      </w:pPr>
      <w:r>
        <w:rPr>
          <w:rStyle w:val="CommentReference"/>
        </w:rPr>
        <w:annotationRef/>
      </w:r>
      <w:r>
        <w:t>You need to discuss the feasibility and cost-effectiveness of implementing smart sensing chair systems in real-world settings, such as offices or healthcare facilities.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D619F22" w15:done="0"/>
  <w15:commentEx w15:paraId="72EA1C43" w15:done="0"/>
  <w15:commentEx w15:paraId="2BC4526C" w15:done="0"/>
  <w15:commentEx w15:paraId="4CE19340" w15:done="0"/>
  <w15:commentEx w15:paraId="2430E9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C6A6859" w16cex:dateUtc="2024-04-20T23:16:00Z"/>
  <w16cex:commentExtensible w16cex:durableId="14F13D00" w16cex:dateUtc="2024-04-20T23:17:00Z"/>
  <w16cex:commentExtensible w16cex:durableId="4EACBCEB" w16cex:dateUtc="2024-04-20T23:18:00Z"/>
  <w16cex:commentExtensible w16cex:durableId="4703E9E2" w16cex:dateUtc="2024-04-20T23:18:00Z"/>
  <w16cex:commentExtensible w16cex:durableId="03BB287D" w16cex:dateUtc="2024-04-20T23: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D619F22" w16cid:durableId="3C6A6859"/>
  <w16cid:commentId w16cid:paraId="72EA1C43" w16cid:durableId="14F13D00"/>
  <w16cid:commentId w16cid:paraId="2BC4526C" w16cid:durableId="4EACBCEB"/>
  <w16cid:commentId w16cid:paraId="4CE19340" w16cid:durableId="4703E9E2"/>
  <w16cid:commentId w16cid:paraId="2430E9BC" w16cid:durableId="03BB28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4CA1C9" w14:textId="77777777" w:rsidR="00F44BF9" w:rsidRPr="00621204" w:rsidRDefault="00F44BF9">
      <w:pPr>
        <w:spacing w:line="240" w:lineRule="auto"/>
      </w:pPr>
      <w:r w:rsidRPr="00621204">
        <w:separator/>
      </w:r>
    </w:p>
    <w:p w14:paraId="0AE760F5" w14:textId="77777777" w:rsidR="00F44BF9" w:rsidRDefault="00F44BF9"/>
  </w:endnote>
  <w:endnote w:type="continuationSeparator" w:id="0">
    <w:p w14:paraId="53FA1B1D" w14:textId="77777777" w:rsidR="00F44BF9" w:rsidRPr="00621204" w:rsidRDefault="00F44BF9">
      <w:pPr>
        <w:spacing w:line="240" w:lineRule="auto"/>
      </w:pPr>
      <w:r w:rsidRPr="00621204">
        <w:continuationSeparator/>
      </w:r>
    </w:p>
    <w:p w14:paraId="3CEF0053" w14:textId="77777777" w:rsidR="00F44BF9" w:rsidRDefault="00F44B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983629" w14:textId="77777777" w:rsidR="00F44BF9" w:rsidRPr="00621204" w:rsidRDefault="00F44BF9">
      <w:pPr>
        <w:spacing w:line="240" w:lineRule="auto"/>
      </w:pPr>
      <w:r w:rsidRPr="00621204">
        <w:separator/>
      </w:r>
    </w:p>
    <w:p w14:paraId="1262A1C2" w14:textId="77777777" w:rsidR="00F44BF9" w:rsidRDefault="00F44BF9"/>
  </w:footnote>
  <w:footnote w:type="continuationSeparator" w:id="0">
    <w:p w14:paraId="0BAA1F29" w14:textId="77777777" w:rsidR="00F44BF9" w:rsidRPr="00621204" w:rsidRDefault="00F44BF9">
      <w:pPr>
        <w:spacing w:line="240" w:lineRule="auto"/>
      </w:pPr>
      <w:r w:rsidRPr="00621204">
        <w:continuationSeparator/>
      </w:r>
    </w:p>
    <w:p w14:paraId="187A28DC" w14:textId="77777777" w:rsidR="00F44BF9" w:rsidRDefault="00F44BF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872E1" w14:textId="6D350720" w:rsidR="00494C08" w:rsidRPr="00621204" w:rsidRDefault="00494C08" w:rsidP="00494C08">
    <w:pPr>
      <w:pStyle w:val="Header"/>
      <w:pBdr>
        <w:bottom w:val="none" w:sz="0" w:space="0" w:color="auto"/>
      </w:pBdr>
    </w:pPr>
  </w:p>
  <w:p w14:paraId="352812EF" w14:textId="77777777" w:rsidR="00050356"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2E4D"/>
    <w:rsid w:val="00003D05"/>
    <w:rsid w:val="00004247"/>
    <w:rsid w:val="00006F35"/>
    <w:rsid w:val="00007274"/>
    <w:rsid w:val="00007D3D"/>
    <w:rsid w:val="000110FB"/>
    <w:rsid w:val="00012035"/>
    <w:rsid w:val="000122AB"/>
    <w:rsid w:val="000128E9"/>
    <w:rsid w:val="00012F4D"/>
    <w:rsid w:val="00013DA3"/>
    <w:rsid w:val="0001448F"/>
    <w:rsid w:val="00014839"/>
    <w:rsid w:val="00014AC9"/>
    <w:rsid w:val="00015563"/>
    <w:rsid w:val="000162A3"/>
    <w:rsid w:val="0001720C"/>
    <w:rsid w:val="00017E67"/>
    <w:rsid w:val="0002025E"/>
    <w:rsid w:val="000205B9"/>
    <w:rsid w:val="000219F6"/>
    <w:rsid w:val="00021DCD"/>
    <w:rsid w:val="0002414D"/>
    <w:rsid w:val="000245F1"/>
    <w:rsid w:val="00024C20"/>
    <w:rsid w:val="00024EDE"/>
    <w:rsid w:val="000258BC"/>
    <w:rsid w:val="00026053"/>
    <w:rsid w:val="00026396"/>
    <w:rsid w:val="00026865"/>
    <w:rsid w:val="00027714"/>
    <w:rsid w:val="00027A5A"/>
    <w:rsid w:val="00027A7E"/>
    <w:rsid w:val="00031614"/>
    <w:rsid w:val="00031F62"/>
    <w:rsid w:val="000322B5"/>
    <w:rsid w:val="00035BA7"/>
    <w:rsid w:val="00035DBF"/>
    <w:rsid w:val="00037042"/>
    <w:rsid w:val="00037133"/>
    <w:rsid w:val="000371A8"/>
    <w:rsid w:val="000426F6"/>
    <w:rsid w:val="00042EBB"/>
    <w:rsid w:val="00043CB0"/>
    <w:rsid w:val="00043D16"/>
    <w:rsid w:val="000452D3"/>
    <w:rsid w:val="0004540B"/>
    <w:rsid w:val="00046064"/>
    <w:rsid w:val="000502EB"/>
    <w:rsid w:val="00050356"/>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317C"/>
    <w:rsid w:val="00063839"/>
    <w:rsid w:val="0006421A"/>
    <w:rsid w:val="0006450F"/>
    <w:rsid w:val="00064A99"/>
    <w:rsid w:val="00065350"/>
    <w:rsid w:val="00065B5F"/>
    <w:rsid w:val="000660BB"/>
    <w:rsid w:val="0006671A"/>
    <w:rsid w:val="00066C34"/>
    <w:rsid w:val="00066E36"/>
    <w:rsid w:val="00066F2A"/>
    <w:rsid w:val="0006703E"/>
    <w:rsid w:val="00067346"/>
    <w:rsid w:val="00067425"/>
    <w:rsid w:val="00070090"/>
    <w:rsid w:val="00070792"/>
    <w:rsid w:val="00071728"/>
    <w:rsid w:val="00071E79"/>
    <w:rsid w:val="00072A45"/>
    <w:rsid w:val="00072F75"/>
    <w:rsid w:val="00073282"/>
    <w:rsid w:val="0007442E"/>
    <w:rsid w:val="0007542D"/>
    <w:rsid w:val="00075622"/>
    <w:rsid w:val="00075D14"/>
    <w:rsid w:val="000774FA"/>
    <w:rsid w:val="000777E0"/>
    <w:rsid w:val="00077B20"/>
    <w:rsid w:val="00077EDB"/>
    <w:rsid w:val="00080004"/>
    <w:rsid w:val="000808DB"/>
    <w:rsid w:val="00081A25"/>
    <w:rsid w:val="00081DFF"/>
    <w:rsid w:val="00081E6F"/>
    <w:rsid w:val="00082577"/>
    <w:rsid w:val="00082E9A"/>
    <w:rsid w:val="00083677"/>
    <w:rsid w:val="00085407"/>
    <w:rsid w:val="00085EEE"/>
    <w:rsid w:val="0008677F"/>
    <w:rsid w:val="00086885"/>
    <w:rsid w:val="00090278"/>
    <w:rsid w:val="000907CE"/>
    <w:rsid w:val="000920EF"/>
    <w:rsid w:val="000921C6"/>
    <w:rsid w:val="00092D41"/>
    <w:rsid w:val="00093B72"/>
    <w:rsid w:val="0009640E"/>
    <w:rsid w:val="0009645C"/>
    <w:rsid w:val="000965BE"/>
    <w:rsid w:val="00096C5B"/>
    <w:rsid w:val="000A05FC"/>
    <w:rsid w:val="000A0621"/>
    <w:rsid w:val="000A08BB"/>
    <w:rsid w:val="000A0BDB"/>
    <w:rsid w:val="000A1078"/>
    <w:rsid w:val="000A159A"/>
    <w:rsid w:val="000A1D23"/>
    <w:rsid w:val="000A1E6F"/>
    <w:rsid w:val="000A22EF"/>
    <w:rsid w:val="000A35E5"/>
    <w:rsid w:val="000A4C27"/>
    <w:rsid w:val="000A4CFC"/>
    <w:rsid w:val="000A5805"/>
    <w:rsid w:val="000A5D3F"/>
    <w:rsid w:val="000A5F1C"/>
    <w:rsid w:val="000A659D"/>
    <w:rsid w:val="000A7172"/>
    <w:rsid w:val="000A72BF"/>
    <w:rsid w:val="000B0937"/>
    <w:rsid w:val="000B0C7D"/>
    <w:rsid w:val="000B393A"/>
    <w:rsid w:val="000B4FA8"/>
    <w:rsid w:val="000B4FD6"/>
    <w:rsid w:val="000B569B"/>
    <w:rsid w:val="000B5EC8"/>
    <w:rsid w:val="000B61C3"/>
    <w:rsid w:val="000B6F7E"/>
    <w:rsid w:val="000C0420"/>
    <w:rsid w:val="000C45F6"/>
    <w:rsid w:val="000C482B"/>
    <w:rsid w:val="000C6EF6"/>
    <w:rsid w:val="000C770F"/>
    <w:rsid w:val="000D00EE"/>
    <w:rsid w:val="000D093B"/>
    <w:rsid w:val="000D19E9"/>
    <w:rsid w:val="000D2DD3"/>
    <w:rsid w:val="000D386D"/>
    <w:rsid w:val="000D4377"/>
    <w:rsid w:val="000D58D2"/>
    <w:rsid w:val="000D5B2B"/>
    <w:rsid w:val="000D5F9A"/>
    <w:rsid w:val="000D64F8"/>
    <w:rsid w:val="000D6A8B"/>
    <w:rsid w:val="000D745D"/>
    <w:rsid w:val="000E0831"/>
    <w:rsid w:val="000E0F20"/>
    <w:rsid w:val="000E10A1"/>
    <w:rsid w:val="000E16A3"/>
    <w:rsid w:val="000E2958"/>
    <w:rsid w:val="000E354A"/>
    <w:rsid w:val="000E3D32"/>
    <w:rsid w:val="000E3F66"/>
    <w:rsid w:val="000E41D4"/>
    <w:rsid w:val="000E48C8"/>
    <w:rsid w:val="000E48EA"/>
    <w:rsid w:val="000E49B8"/>
    <w:rsid w:val="000E5D21"/>
    <w:rsid w:val="000E6623"/>
    <w:rsid w:val="000E6755"/>
    <w:rsid w:val="000E756B"/>
    <w:rsid w:val="000F0681"/>
    <w:rsid w:val="000F10D5"/>
    <w:rsid w:val="000F1EF4"/>
    <w:rsid w:val="000F27B1"/>
    <w:rsid w:val="000F3F9B"/>
    <w:rsid w:val="000F4E67"/>
    <w:rsid w:val="000F53E9"/>
    <w:rsid w:val="000F61ED"/>
    <w:rsid w:val="000F7A19"/>
    <w:rsid w:val="000F7EEF"/>
    <w:rsid w:val="00100B24"/>
    <w:rsid w:val="00101A8B"/>
    <w:rsid w:val="00102E15"/>
    <w:rsid w:val="0010482A"/>
    <w:rsid w:val="001049E8"/>
    <w:rsid w:val="00104A38"/>
    <w:rsid w:val="0010537E"/>
    <w:rsid w:val="00106602"/>
    <w:rsid w:val="00106828"/>
    <w:rsid w:val="00106BC1"/>
    <w:rsid w:val="00107716"/>
    <w:rsid w:val="00107B8E"/>
    <w:rsid w:val="00107DC1"/>
    <w:rsid w:val="0011342F"/>
    <w:rsid w:val="00113AFF"/>
    <w:rsid w:val="00114546"/>
    <w:rsid w:val="0011586B"/>
    <w:rsid w:val="00115E34"/>
    <w:rsid w:val="001163E0"/>
    <w:rsid w:val="0011697C"/>
    <w:rsid w:val="00116A62"/>
    <w:rsid w:val="00116D08"/>
    <w:rsid w:val="00117995"/>
    <w:rsid w:val="001217FD"/>
    <w:rsid w:val="00122648"/>
    <w:rsid w:val="0012339E"/>
    <w:rsid w:val="00123BD9"/>
    <w:rsid w:val="00125418"/>
    <w:rsid w:val="00126F64"/>
    <w:rsid w:val="00126F8A"/>
    <w:rsid w:val="00131EA8"/>
    <w:rsid w:val="001322FE"/>
    <w:rsid w:val="001335E2"/>
    <w:rsid w:val="00135066"/>
    <w:rsid w:val="00135BF5"/>
    <w:rsid w:val="001368F3"/>
    <w:rsid w:val="00136CDC"/>
    <w:rsid w:val="001379C6"/>
    <w:rsid w:val="00140094"/>
    <w:rsid w:val="00140170"/>
    <w:rsid w:val="001407DD"/>
    <w:rsid w:val="00140F16"/>
    <w:rsid w:val="00141589"/>
    <w:rsid w:val="00141CD5"/>
    <w:rsid w:val="00141D26"/>
    <w:rsid w:val="00141E7D"/>
    <w:rsid w:val="00142BCA"/>
    <w:rsid w:val="00142FB8"/>
    <w:rsid w:val="001441F6"/>
    <w:rsid w:val="001442BA"/>
    <w:rsid w:val="0014456D"/>
    <w:rsid w:val="001445B9"/>
    <w:rsid w:val="001446F3"/>
    <w:rsid w:val="00145F7B"/>
    <w:rsid w:val="0014623A"/>
    <w:rsid w:val="00146C62"/>
    <w:rsid w:val="00146F28"/>
    <w:rsid w:val="00151073"/>
    <w:rsid w:val="00151702"/>
    <w:rsid w:val="00151F3A"/>
    <w:rsid w:val="00152BF4"/>
    <w:rsid w:val="00152C3B"/>
    <w:rsid w:val="00153545"/>
    <w:rsid w:val="00154C20"/>
    <w:rsid w:val="00155325"/>
    <w:rsid w:val="00155617"/>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0BCB"/>
    <w:rsid w:val="00171630"/>
    <w:rsid w:val="001718DC"/>
    <w:rsid w:val="00171AD8"/>
    <w:rsid w:val="0017298F"/>
    <w:rsid w:val="00172BE5"/>
    <w:rsid w:val="00173263"/>
    <w:rsid w:val="0017331D"/>
    <w:rsid w:val="00174178"/>
    <w:rsid w:val="00174474"/>
    <w:rsid w:val="0017470A"/>
    <w:rsid w:val="00175420"/>
    <w:rsid w:val="0017624F"/>
    <w:rsid w:val="00176972"/>
    <w:rsid w:val="00176CBA"/>
    <w:rsid w:val="00180699"/>
    <w:rsid w:val="00182F5E"/>
    <w:rsid w:val="00184609"/>
    <w:rsid w:val="00184E6B"/>
    <w:rsid w:val="001853F6"/>
    <w:rsid w:val="001863F1"/>
    <w:rsid w:val="00190062"/>
    <w:rsid w:val="001900EB"/>
    <w:rsid w:val="001907DC"/>
    <w:rsid w:val="00190BA2"/>
    <w:rsid w:val="001914F3"/>
    <w:rsid w:val="0019362D"/>
    <w:rsid w:val="00194D3B"/>
    <w:rsid w:val="00195CDE"/>
    <w:rsid w:val="00196B58"/>
    <w:rsid w:val="00197BEE"/>
    <w:rsid w:val="001A033E"/>
    <w:rsid w:val="001A1C52"/>
    <w:rsid w:val="001A3085"/>
    <w:rsid w:val="001A4B72"/>
    <w:rsid w:val="001A5D3A"/>
    <w:rsid w:val="001A5EE5"/>
    <w:rsid w:val="001A6AA6"/>
    <w:rsid w:val="001A6B2B"/>
    <w:rsid w:val="001A6BED"/>
    <w:rsid w:val="001B078C"/>
    <w:rsid w:val="001B0C3D"/>
    <w:rsid w:val="001B118D"/>
    <w:rsid w:val="001B1190"/>
    <w:rsid w:val="001B207B"/>
    <w:rsid w:val="001B2108"/>
    <w:rsid w:val="001B25A6"/>
    <w:rsid w:val="001B261D"/>
    <w:rsid w:val="001B2882"/>
    <w:rsid w:val="001B3996"/>
    <w:rsid w:val="001B3E87"/>
    <w:rsid w:val="001B4E6A"/>
    <w:rsid w:val="001B51AE"/>
    <w:rsid w:val="001B619B"/>
    <w:rsid w:val="001B6506"/>
    <w:rsid w:val="001B6509"/>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054"/>
    <w:rsid w:val="001D247C"/>
    <w:rsid w:val="001D2764"/>
    <w:rsid w:val="001D3467"/>
    <w:rsid w:val="001D4DBE"/>
    <w:rsid w:val="001D5528"/>
    <w:rsid w:val="001D5DAA"/>
    <w:rsid w:val="001D6A40"/>
    <w:rsid w:val="001D6EEE"/>
    <w:rsid w:val="001D7276"/>
    <w:rsid w:val="001D7466"/>
    <w:rsid w:val="001E064F"/>
    <w:rsid w:val="001E18E1"/>
    <w:rsid w:val="001E29A3"/>
    <w:rsid w:val="001E2AEB"/>
    <w:rsid w:val="001E30F1"/>
    <w:rsid w:val="001E3F05"/>
    <w:rsid w:val="001E3F4E"/>
    <w:rsid w:val="001E4D3B"/>
    <w:rsid w:val="001E50AA"/>
    <w:rsid w:val="001E570F"/>
    <w:rsid w:val="001E63DA"/>
    <w:rsid w:val="001E6D1E"/>
    <w:rsid w:val="001E743B"/>
    <w:rsid w:val="001E78D5"/>
    <w:rsid w:val="001E7DBA"/>
    <w:rsid w:val="001F0BE8"/>
    <w:rsid w:val="001F3965"/>
    <w:rsid w:val="001F3A84"/>
    <w:rsid w:val="001F4F28"/>
    <w:rsid w:val="001F5853"/>
    <w:rsid w:val="001F6C8E"/>
    <w:rsid w:val="001F72E4"/>
    <w:rsid w:val="00200C8F"/>
    <w:rsid w:val="002020B1"/>
    <w:rsid w:val="00202D86"/>
    <w:rsid w:val="00203E94"/>
    <w:rsid w:val="00204513"/>
    <w:rsid w:val="002114FC"/>
    <w:rsid w:val="0021166F"/>
    <w:rsid w:val="002122F2"/>
    <w:rsid w:val="00214271"/>
    <w:rsid w:val="00215DD9"/>
    <w:rsid w:val="002162FC"/>
    <w:rsid w:val="0021654F"/>
    <w:rsid w:val="00216AD8"/>
    <w:rsid w:val="00216B62"/>
    <w:rsid w:val="0021739A"/>
    <w:rsid w:val="0021778B"/>
    <w:rsid w:val="00217BC0"/>
    <w:rsid w:val="00220926"/>
    <w:rsid w:val="002223C5"/>
    <w:rsid w:val="00222CA6"/>
    <w:rsid w:val="00222D56"/>
    <w:rsid w:val="00224451"/>
    <w:rsid w:val="00226367"/>
    <w:rsid w:val="002272C9"/>
    <w:rsid w:val="002301F9"/>
    <w:rsid w:val="00230BB2"/>
    <w:rsid w:val="00230F90"/>
    <w:rsid w:val="0023111C"/>
    <w:rsid w:val="002316D9"/>
    <w:rsid w:val="0023364C"/>
    <w:rsid w:val="00233CA3"/>
    <w:rsid w:val="00233E87"/>
    <w:rsid w:val="00234110"/>
    <w:rsid w:val="0023443F"/>
    <w:rsid w:val="002346A9"/>
    <w:rsid w:val="00234812"/>
    <w:rsid w:val="0023538D"/>
    <w:rsid w:val="002355C8"/>
    <w:rsid w:val="00236040"/>
    <w:rsid w:val="00237EBD"/>
    <w:rsid w:val="00240152"/>
    <w:rsid w:val="0024038F"/>
    <w:rsid w:val="00240512"/>
    <w:rsid w:val="0024078B"/>
    <w:rsid w:val="002407D5"/>
    <w:rsid w:val="002414CB"/>
    <w:rsid w:val="002420AB"/>
    <w:rsid w:val="00242263"/>
    <w:rsid w:val="002423A8"/>
    <w:rsid w:val="002443F2"/>
    <w:rsid w:val="00246D7F"/>
    <w:rsid w:val="002470B2"/>
    <w:rsid w:val="002512E1"/>
    <w:rsid w:val="00251533"/>
    <w:rsid w:val="0025212C"/>
    <w:rsid w:val="00252808"/>
    <w:rsid w:val="002532CA"/>
    <w:rsid w:val="00253637"/>
    <w:rsid w:val="00253CCB"/>
    <w:rsid w:val="002556C5"/>
    <w:rsid w:val="00255A6D"/>
    <w:rsid w:val="00255EC1"/>
    <w:rsid w:val="00256D45"/>
    <w:rsid w:val="002570FC"/>
    <w:rsid w:val="0026026D"/>
    <w:rsid w:val="00261188"/>
    <w:rsid w:val="0026124F"/>
    <w:rsid w:val="00261428"/>
    <w:rsid w:val="00261469"/>
    <w:rsid w:val="00261810"/>
    <w:rsid w:val="002622FF"/>
    <w:rsid w:val="00262FA3"/>
    <w:rsid w:val="00263A0A"/>
    <w:rsid w:val="00264259"/>
    <w:rsid w:val="002644CF"/>
    <w:rsid w:val="00264E06"/>
    <w:rsid w:val="00265AC0"/>
    <w:rsid w:val="00266672"/>
    <w:rsid w:val="002667F5"/>
    <w:rsid w:val="00266A6B"/>
    <w:rsid w:val="00267DCE"/>
    <w:rsid w:val="0027042E"/>
    <w:rsid w:val="0027220E"/>
    <w:rsid w:val="0027283B"/>
    <w:rsid w:val="00272896"/>
    <w:rsid w:val="002739C4"/>
    <w:rsid w:val="002743C3"/>
    <w:rsid w:val="00275339"/>
    <w:rsid w:val="002756B5"/>
    <w:rsid w:val="00276665"/>
    <w:rsid w:val="002771F1"/>
    <w:rsid w:val="00277B7A"/>
    <w:rsid w:val="00277CAE"/>
    <w:rsid w:val="00277DA8"/>
    <w:rsid w:val="0028001A"/>
    <w:rsid w:val="0028090A"/>
    <w:rsid w:val="00280A54"/>
    <w:rsid w:val="0028224B"/>
    <w:rsid w:val="00282668"/>
    <w:rsid w:val="0028456A"/>
    <w:rsid w:val="00284F22"/>
    <w:rsid w:val="00285DC1"/>
    <w:rsid w:val="002868F8"/>
    <w:rsid w:val="0028768A"/>
    <w:rsid w:val="002901A8"/>
    <w:rsid w:val="002902DA"/>
    <w:rsid w:val="002905A2"/>
    <w:rsid w:val="00290D4F"/>
    <w:rsid w:val="00290E07"/>
    <w:rsid w:val="002917A1"/>
    <w:rsid w:val="00291A62"/>
    <w:rsid w:val="00291E19"/>
    <w:rsid w:val="002926F8"/>
    <w:rsid w:val="00292A2B"/>
    <w:rsid w:val="00294955"/>
    <w:rsid w:val="00294A40"/>
    <w:rsid w:val="0029506F"/>
    <w:rsid w:val="00295E4F"/>
    <w:rsid w:val="00296685"/>
    <w:rsid w:val="00297171"/>
    <w:rsid w:val="002A0A60"/>
    <w:rsid w:val="002A0C1D"/>
    <w:rsid w:val="002A0D98"/>
    <w:rsid w:val="002A0DBE"/>
    <w:rsid w:val="002A1F1B"/>
    <w:rsid w:val="002A23F5"/>
    <w:rsid w:val="002A24DB"/>
    <w:rsid w:val="002A2938"/>
    <w:rsid w:val="002A47BB"/>
    <w:rsid w:val="002A58AD"/>
    <w:rsid w:val="002A6A47"/>
    <w:rsid w:val="002A7520"/>
    <w:rsid w:val="002A77E9"/>
    <w:rsid w:val="002A78E0"/>
    <w:rsid w:val="002A7F43"/>
    <w:rsid w:val="002B006B"/>
    <w:rsid w:val="002B02D5"/>
    <w:rsid w:val="002B0A1B"/>
    <w:rsid w:val="002B0A81"/>
    <w:rsid w:val="002B1144"/>
    <w:rsid w:val="002B1557"/>
    <w:rsid w:val="002B257E"/>
    <w:rsid w:val="002B3A7A"/>
    <w:rsid w:val="002B43A0"/>
    <w:rsid w:val="002B4990"/>
    <w:rsid w:val="002B5A55"/>
    <w:rsid w:val="002B5C8F"/>
    <w:rsid w:val="002B65E9"/>
    <w:rsid w:val="002B677C"/>
    <w:rsid w:val="002B786A"/>
    <w:rsid w:val="002C09D0"/>
    <w:rsid w:val="002C0BB3"/>
    <w:rsid w:val="002C0F71"/>
    <w:rsid w:val="002C1473"/>
    <w:rsid w:val="002C211D"/>
    <w:rsid w:val="002C2519"/>
    <w:rsid w:val="002C44D5"/>
    <w:rsid w:val="002C502D"/>
    <w:rsid w:val="002C5099"/>
    <w:rsid w:val="002C58FA"/>
    <w:rsid w:val="002C61D4"/>
    <w:rsid w:val="002C622D"/>
    <w:rsid w:val="002D0695"/>
    <w:rsid w:val="002D09F0"/>
    <w:rsid w:val="002D0BA0"/>
    <w:rsid w:val="002D0FA4"/>
    <w:rsid w:val="002D12FE"/>
    <w:rsid w:val="002D2DE0"/>
    <w:rsid w:val="002D3352"/>
    <w:rsid w:val="002D3B39"/>
    <w:rsid w:val="002D4EA7"/>
    <w:rsid w:val="002D527E"/>
    <w:rsid w:val="002D649A"/>
    <w:rsid w:val="002D6C2A"/>
    <w:rsid w:val="002D70FE"/>
    <w:rsid w:val="002D7310"/>
    <w:rsid w:val="002D7871"/>
    <w:rsid w:val="002D7AC1"/>
    <w:rsid w:val="002D7D5E"/>
    <w:rsid w:val="002E03E4"/>
    <w:rsid w:val="002E03F4"/>
    <w:rsid w:val="002E102D"/>
    <w:rsid w:val="002E1B1B"/>
    <w:rsid w:val="002E32B4"/>
    <w:rsid w:val="002E34CD"/>
    <w:rsid w:val="002E5954"/>
    <w:rsid w:val="002E69A2"/>
    <w:rsid w:val="002E72A0"/>
    <w:rsid w:val="002E7541"/>
    <w:rsid w:val="002E7EC4"/>
    <w:rsid w:val="002F0078"/>
    <w:rsid w:val="002F20FE"/>
    <w:rsid w:val="002F2184"/>
    <w:rsid w:val="002F26EF"/>
    <w:rsid w:val="002F2A28"/>
    <w:rsid w:val="002F3AF5"/>
    <w:rsid w:val="002F519B"/>
    <w:rsid w:val="002F5A15"/>
    <w:rsid w:val="002F63FC"/>
    <w:rsid w:val="002F65CA"/>
    <w:rsid w:val="002F78E4"/>
    <w:rsid w:val="002F7C92"/>
    <w:rsid w:val="002F7D6A"/>
    <w:rsid w:val="0030186F"/>
    <w:rsid w:val="0030229D"/>
    <w:rsid w:val="00302482"/>
    <w:rsid w:val="00303767"/>
    <w:rsid w:val="003054D2"/>
    <w:rsid w:val="0030583D"/>
    <w:rsid w:val="0030687D"/>
    <w:rsid w:val="0030701D"/>
    <w:rsid w:val="00310216"/>
    <w:rsid w:val="00310F53"/>
    <w:rsid w:val="00311AE0"/>
    <w:rsid w:val="00312478"/>
    <w:rsid w:val="00313E7D"/>
    <w:rsid w:val="00314382"/>
    <w:rsid w:val="00314DB4"/>
    <w:rsid w:val="003153CD"/>
    <w:rsid w:val="00315D74"/>
    <w:rsid w:val="00316272"/>
    <w:rsid w:val="00317A4F"/>
    <w:rsid w:val="00317AC0"/>
    <w:rsid w:val="003203C3"/>
    <w:rsid w:val="00320D3C"/>
    <w:rsid w:val="0032122F"/>
    <w:rsid w:val="00326141"/>
    <w:rsid w:val="0032737B"/>
    <w:rsid w:val="0033058F"/>
    <w:rsid w:val="00330DB5"/>
    <w:rsid w:val="003317E6"/>
    <w:rsid w:val="00331A15"/>
    <w:rsid w:val="0033254D"/>
    <w:rsid w:val="003327F4"/>
    <w:rsid w:val="00333BCC"/>
    <w:rsid w:val="00334FE4"/>
    <w:rsid w:val="00335AD8"/>
    <w:rsid w:val="00335DC6"/>
    <w:rsid w:val="00335E05"/>
    <w:rsid w:val="00335FE8"/>
    <w:rsid w:val="00336831"/>
    <w:rsid w:val="0033740F"/>
    <w:rsid w:val="0033798B"/>
    <w:rsid w:val="0034017D"/>
    <w:rsid w:val="00342047"/>
    <w:rsid w:val="00343425"/>
    <w:rsid w:val="0034379F"/>
    <w:rsid w:val="003454D4"/>
    <w:rsid w:val="00345F2A"/>
    <w:rsid w:val="003469A2"/>
    <w:rsid w:val="00347F08"/>
    <w:rsid w:val="003501E0"/>
    <w:rsid w:val="0035032D"/>
    <w:rsid w:val="0035077F"/>
    <w:rsid w:val="00350833"/>
    <w:rsid w:val="003521AE"/>
    <w:rsid w:val="003523B2"/>
    <w:rsid w:val="00352E94"/>
    <w:rsid w:val="00353834"/>
    <w:rsid w:val="00354033"/>
    <w:rsid w:val="00354A66"/>
    <w:rsid w:val="00354C2D"/>
    <w:rsid w:val="00355AB5"/>
    <w:rsid w:val="00357223"/>
    <w:rsid w:val="00357F7A"/>
    <w:rsid w:val="0036011B"/>
    <w:rsid w:val="003608F7"/>
    <w:rsid w:val="00360976"/>
    <w:rsid w:val="003609A1"/>
    <w:rsid w:val="003622BA"/>
    <w:rsid w:val="00362772"/>
    <w:rsid w:val="00362BC1"/>
    <w:rsid w:val="00363286"/>
    <w:rsid w:val="0036367B"/>
    <w:rsid w:val="00363A61"/>
    <w:rsid w:val="00363F03"/>
    <w:rsid w:val="003652CD"/>
    <w:rsid w:val="00365487"/>
    <w:rsid w:val="0036557C"/>
    <w:rsid w:val="00366207"/>
    <w:rsid w:val="00366567"/>
    <w:rsid w:val="003674C1"/>
    <w:rsid w:val="00370858"/>
    <w:rsid w:val="00372FD4"/>
    <w:rsid w:val="0037368A"/>
    <w:rsid w:val="00374257"/>
    <w:rsid w:val="0037457B"/>
    <w:rsid w:val="00375467"/>
    <w:rsid w:val="00375A07"/>
    <w:rsid w:val="00375F4D"/>
    <w:rsid w:val="00377155"/>
    <w:rsid w:val="00380350"/>
    <w:rsid w:val="00380625"/>
    <w:rsid w:val="00380AAD"/>
    <w:rsid w:val="00380AED"/>
    <w:rsid w:val="00380E11"/>
    <w:rsid w:val="0038164A"/>
    <w:rsid w:val="00381B0E"/>
    <w:rsid w:val="0038367F"/>
    <w:rsid w:val="0038377F"/>
    <w:rsid w:val="00383DE8"/>
    <w:rsid w:val="00384451"/>
    <w:rsid w:val="00385582"/>
    <w:rsid w:val="003856B6"/>
    <w:rsid w:val="00385C42"/>
    <w:rsid w:val="003879C2"/>
    <w:rsid w:val="003879CC"/>
    <w:rsid w:val="00387B6E"/>
    <w:rsid w:val="00390333"/>
    <w:rsid w:val="00391B2F"/>
    <w:rsid w:val="00391D55"/>
    <w:rsid w:val="00391E6E"/>
    <w:rsid w:val="00392173"/>
    <w:rsid w:val="003929AB"/>
    <w:rsid w:val="00392C34"/>
    <w:rsid w:val="003935AB"/>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5F0"/>
    <w:rsid w:val="003A6680"/>
    <w:rsid w:val="003A78BB"/>
    <w:rsid w:val="003A79BE"/>
    <w:rsid w:val="003A7E8F"/>
    <w:rsid w:val="003B2913"/>
    <w:rsid w:val="003B2F4C"/>
    <w:rsid w:val="003B3247"/>
    <w:rsid w:val="003B353A"/>
    <w:rsid w:val="003B4977"/>
    <w:rsid w:val="003B4AFD"/>
    <w:rsid w:val="003B57C7"/>
    <w:rsid w:val="003B5B2A"/>
    <w:rsid w:val="003B6024"/>
    <w:rsid w:val="003B684D"/>
    <w:rsid w:val="003B77D5"/>
    <w:rsid w:val="003B7EE8"/>
    <w:rsid w:val="003C0059"/>
    <w:rsid w:val="003C0C12"/>
    <w:rsid w:val="003C0D91"/>
    <w:rsid w:val="003C0EEF"/>
    <w:rsid w:val="003C226C"/>
    <w:rsid w:val="003C23EB"/>
    <w:rsid w:val="003C28C8"/>
    <w:rsid w:val="003C3CA3"/>
    <w:rsid w:val="003C4184"/>
    <w:rsid w:val="003C56C2"/>
    <w:rsid w:val="003C58C2"/>
    <w:rsid w:val="003C6C87"/>
    <w:rsid w:val="003C7292"/>
    <w:rsid w:val="003D06E0"/>
    <w:rsid w:val="003D0987"/>
    <w:rsid w:val="003D13ED"/>
    <w:rsid w:val="003D19DF"/>
    <w:rsid w:val="003D2C96"/>
    <w:rsid w:val="003D2F1A"/>
    <w:rsid w:val="003D3009"/>
    <w:rsid w:val="003D357B"/>
    <w:rsid w:val="003D379F"/>
    <w:rsid w:val="003D3B60"/>
    <w:rsid w:val="003D409E"/>
    <w:rsid w:val="003D428C"/>
    <w:rsid w:val="003D443F"/>
    <w:rsid w:val="003D4BE4"/>
    <w:rsid w:val="003D6172"/>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356"/>
    <w:rsid w:val="003E461C"/>
    <w:rsid w:val="003E48BB"/>
    <w:rsid w:val="003E4CB9"/>
    <w:rsid w:val="003E5CDA"/>
    <w:rsid w:val="003E726E"/>
    <w:rsid w:val="003E7FFA"/>
    <w:rsid w:val="003F1D3D"/>
    <w:rsid w:val="003F222E"/>
    <w:rsid w:val="003F3055"/>
    <w:rsid w:val="003F3E95"/>
    <w:rsid w:val="003F5301"/>
    <w:rsid w:val="003F5356"/>
    <w:rsid w:val="003F57FE"/>
    <w:rsid w:val="003F6CBF"/>
    <w:rsid w:val="003F6D51"/>
    <w:rsid w:val="003F7CB2"/>
    <w:rsid w:val="00401328"/>
    <w:rsid w:val="00401655"/>
    <w:rsid w:val="00401B29"/>
    <w:rsid w:val="00401D30"/>
    <w:rsid w:val="00402944"/>
    <w:rsid w:val="004037E4"/>
    <w:rsid w:val="004047BF"/>
    <w:rsid w:val="00404B08"/>
    <w:rsid w:val="0040533B"/>
    <w:rsid w:val="00405542"/>
    <w:rsid w:val="00406786"/>
    <w:rsid w:val="004072F0"/>
    <w:rsid w:val="00411BB5"/>
    <w:rsid w:val="00411C20"/>
    <w:rsid w:val="00411E77"/>
    <w:rsid w:val="00413195"/>
    <w:rsid w:val="004133BA"/>
    <w:rsid w:val="004144C5"/>
    <w:rsid w:val="0041500C"/>
    <w:rsid w:val="00415DB7"/>
    <w:rsid w:val="00416C94"/>
    <w:rsid w:val="00420940"/>
    <w:rsid w:val="00420A3D"/>
    <w:rsid w:val="004215F4"/>
    <w:rsid w:val="00421874"/>
    <w:rsid w:val="00421B9C"/>
    <w:rsid w:val="00421DAE"/>
    <w:rsid w:val="00421E31"/>
    <w:rsid w:val="0042226A"/>
    <w:rsid w:val="004223D5"/>
    <w:rsid w:val="00422435"/>
    <w:rsid w:val="0042250C"/>
    <w:rsid w:val="00422649"/>
    <w:rsid w:val="0042299B"/>
    <w:rsid w:val="004239FD"/>
    <w:rsid w:val="00424553"/>
    <w:rsid w:val="00424A49"/>
    <w:rsid w:val="00424DDD"/>
    <w:rsid w:val="0042750D"/>
    <w:rsid w:val="00430029"/>
    <w:rsid w:val="00430066"/>
    <w:rsid w:val="00430BB9"/>
    <w:rsid w:val="0043100C"/>
    <w:rsid w:val="00431A1E"/>
    <w:rsid w:val="004321D0"/>
    <w:rsid w:val="004326E3"/>
    <w:rsid w:val="004328D7"/>
    <w:rsid w:val="004332C2"/>
    <w:rsid w:val="004335BE"/>
    <w:rsid w:val="00434137"/>
    <w:rsid w:val="00434314"/>
    <w:rsid w:val="00435E48"/>
    <w:rsid w:val="00437E80"/>
    <w:rsid w:val="0044010B"/>
    <w:rsid w:val="00441187"/>
    <w:rsid w:val="004411E0"/>
    <w:rsid w:val="00442398"/>
    <w:rsid w:val="00443BD3"/>
    <w:rsid w:val="0045351E"/>
    <w:rsid w:val="0045377B"/>
    <w:rsid w:val="0045409B"/>
    <w:rsid w:val="00454698"/>
    <w:rsid w:val="004546AA"/>
    <w:rsid w:val="00454769"/>
    <w:rsid w:val="0045658A"/>
    <w:rsid w:val="004567F8"/>
    <w:rsid w:val="00456F82"/>
    <w:rsid w:val="004574B5"/>
    <w:rsid w:val="004577BA"/>
    <w:rsid w:val="004579A7"/>
    <w:rsid w:val="00461C17"/>
    <w:rsid w:val="0046237A"/>
    <w:rsid w:val="004623AB"/>
    <w:rsid w:val="004626A4"/>
    <w:rsid w:val="00462A76"/>
    <w:rsid w:val="004631AD"/>
    <w:rsid w:val="00463AC8"/>
    <w:rsid w:val="00464186"/>
    <w:rsid w:val="00466707"/>
    <w:rsid w:val="00466881"/>
    <w:rsid w:val="00470382"/>
    <w:rsid w:val="00470774"/>
    <w:rsid w:val="00470F8C"/>
    <w:rsid w:val="00471EDC"/>
    <w:rsid w:val="0047217C"/>
    <w:rsid w:val="00473E89"/>
    <w:rsid w:val="00474ED6"/>
    <w:rsid w:val="00475DD2"/>
    <w:rsid w:val="00475FA0"/>
    <w:rsid w:val="00477597"/>
    <w:rsid w:val="004775C3"/>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8DB"/>
    <w:rsid w:val="00495A32"/>
    <w:rsid w:val="00496163"/>
    <w:rsid w:val="00496397"/>
    <w:rsid w:val="004969D7"/>
    <w:rsid w:val="00496D70"/>
    <w:rsid w:val="00496F57"/>
    <w:rsid w:val="00497112"/>
    <w:rsid w:val="0049717A"/>
    <w:rsid w:val="00497B82"/>
    <w:rsid w:val="004A0FCB"/>
    <w:rsid w:val="004A176C"/>
    <w:rsid w:val="004A1A00"/>
    <w:rsid w:val="004A20ED"/>
    <w:rsid w:val="004A2B46"/>
    <w:rsid w:val="004A3D5D"/>
    <w:rsid w:val="004A4364"/>
    <w:rsid w:val="004A44D3"/>
    <w:rsid w:val="004A49D9"/>
    <w:rsid w:val="004A4ECA"/>
    <w:rsid w:val="004A515F"/>
    <w:rsid w:val="004A5305"/>
    <w:rsid w:val="004A55FD"/>
    <w:rsid w:val="004A59FE"/>
    <w:rsid w:val="004A65C8"/>
    <w:rsid w:val="004A692F"/>
    <w:rsid w:val="004A7176"/>
    <w:rsid w:val="004A7B5B"/>
    <w:rsid w:val="004A7BF9"/>
    <w:rsid w:val="004B06BB"/>
    <w:rsid w:val="004B0A6B"/>
    <w:rsid w:val="004B0BB4"/>
    <w:rsid w:val="004B2B0E"/>
    <w:rsid w:val="004B3FB1"/>
    <w:rsid w:val="004B4959"/>
    <w:rsid w:val="004B61F5"/>
    <w:rsid w:val="004B65B7"/>
    <w:rsid w:val="004B763F"/>
    <w:rsid w:val="004C02D5"/>
    <w:rsid w:val="004C0E93"/>
    <w:rsid w:val="004C32C6"/>
    <w:rsid w:val="004C3326"/>
    <w:rsid w:val="004C384B"/>
    <w:rsid w:val="004C3EA5"/>
    <w:rsid w:val="004C43E7"/>
    <w:rsid w:val="004C442E"/>
    <w:rsid w:val="004C7AB8"/>
    <w:rsid w:val="004C7DB0"/>
    <w:rsid w:val="004D1154"/>
    <w:rsid w:val="004D153C"/>
    <w:rsid w:val="004D35FD"/>
    <w:rsid w:val="004D47EC"/>
    <w:rsid w:val="004D4AFE"/>
    <w:rsid w:val="004D7216"/>
    <w:rsid w:val="004D7BC9"/>
    <w:rsid w:val="004D7F67"/>
    <w:rsid w:val="004E0AE3"/>
    <w:rsid w:val="004E0CDD"/>
    <w:rsid w:val="004E2091"/>
    <w:rsid w:val="004E2306"/>
    <w:rsid w:val="004E2C8B"/>
    <w:rsid w:val="004E36FA"/>
    <w:rsid w:val="004E37AA"/>
    <w:rsid w:val="004E3CF5"/>
    <w:rsid w:val="004E60A5"/>
    <w:rsid w:val="004E7312"/>
    <w:rsid w:val="004E7441"/>
    <w:rsid w:val="004F0C07"/>
    <w:rsid w:val="004F1A54"/>
    <w:rsid w:val="004F2181"/>
    <w:rsid w:val="004F2200"/>
    <w:rsid w:val="004F30C0"/>
    <w:rsid w:val="004F4357"/>
    <w:rsid w:val="004F5641"/>
    <w:rsid w:val="004F5AB4"/>
    <w:rsid w:val="004F5BE0"/>
    <w:rsid w:val="004F5EEF"/>
    <w:rsid w:val="00500FFB"/>
    <w:rsid w:val="005015A9"/>
    <w:rsid w:val="00505DAC"/>
    <w:rsid w:val="00507306"/>
    <w:rsid w:val="00510258"/>
    <w:rsid w:val="005109D0"/>
    <w:rsid w:val="00514940"/>
    <w:rsid w:val="0051511F"/>
    <w:rsid w:val="00515335"/>
    <w:rsid w:val="0051664E"/>
    <w:rsid w:val="00516945"/>
    <w:rsid w:val="00517D4A"/>
    <w:rsid w:val="005202BB"/>
    <w:rsid w:val="00520DF9"/>
    <w:rsid w:val="005211DA"/>
    <w:rsid w:val="00521754"/>
    <w:rsid w:val="00521F2D"/>
    <w:rsid w:val="005233B7"/>
    <w:rsid w:val="00523A91"/>
    <w:rsid w:val="00523C28"/>
    <w:rsid w:val="00524DCF"/>
    <w:rsid w:val="00524EAF"/>
    <w:rsid w:val="00530476"/>
    <w:rsid w:val="005305AB"/>
    <w:rsid w:val="00530748"/>
    <w:rsid w:val="005327CD"/>
    <w:rsid w:val="0053287E"/>
    <w:rsid w:val="00532D3F"/>
    <w:rsid w:val="005335D1"/>
    <w:rsid w:val="005337A6"/>
    <w:rsid w:val="0053405F"/>
    <w:rsid w:val="005350F5"/>
    <w:rsid w:val="0053554F"/>
    <w:rsid w:val="00535E6D"/>
    <w:rsid w:val="00537037"/>
    <w:rsid w:val="00542567"/>
    <w:rsid w:val="00542AD1"/>
    <w:rsid w:val="00542B66"/>
    <w:rsid w:val="00542E4B"/>
    <w:rsid w:val="005442F9"/>
    <w:rsid w:val="00544C53"/>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5C45"/>
    <w:rsid w:val="00556382"/>
    <w:rsid w:val="00556427"/>
    <w:rsid w:val="00556CB2"/>
    <w:rsid w:val="00556E99"/>
    <w:rsid w:val="0055789E"/>
    <w:rsid w:val="005608DF"/>
    <w:rsid w:val="00560DD1"/>
    <w:rsid w:val="00561E15"/>
    <w:rsid w:val="00562270"/>
    <w:rsid w:val="00562FC7"/>
    <w:rsid w:val="00563A2A"/>
    <w:rsid w:val="005643C5"/>
    <w:rsid w:val="00564620"/>
    <w:rsid w:val="00567257"/>
    <w:rsid w:val="00567BE9"/>
    <w:rsid w:val="00567D00"/>
    <w:rsid w:val="0057057F"/>
    <w:rsid w:val="00570771"/>
    <w:rsid w:val="005713A2"/>
    <w:rsid w:val="00571C08"/>
    <w:rsid w:val="00571EA7"/>
    <w:rsid w:val="00573025"/>
    <w:rsid w:val="005734CA"/>
    <w:rsid w:val="005763B8"/>
    <w:rsid w:val="00577137"/>
    <w:rsid w:val="00577762"/>
    <w:rsid w:val="0058183E"/>
    <w:rsid w:val="00581BC2"/>
    <w:rsid w:val="00582397"/>
    <w:rsid w:val="00582D56"/>
    <w:rsid w:val="00584A9F"/>
    <w:rsid w:val="005851B2"/>
    <w:rsid w:val="00585CE4"/>
    <w:rsid w:val="0058601F"/>
    <w:rsid w:val="0058611F"/>
    <w:rsid w:val="0058626E"/>
    <w:rsid w:val="005865EE"/>
    <w:rsid w:val="0058683B"/>
    <w:rsid w:val="0058745F"/>
    <w:rsid w:val="005901D9"/>
    <w:rsid w:val="00590487"/>
    <w:rsid w:val="00591202"/>
    <w:rsid w:val="005939A2"/>
    <w:rsid w:val="005942A1"/>
    <w:rsid w:val="00594CA1"/>
    <w:rsid w:val="00597105"/>
    <w:rsid w:val="005979D6"/>
    <w:rsid w:val="00597E6D"/>
    <w:rsid w:val="005A0438"/>
    <w:rsid w:val="005A063B"/>
    <w:rsid w:val="005A4752"/>
    <w:rsid w:val="005A5181"/>
    <w:rsid w:val="005A63CA"/>
    <w:rsid w:val="005A63DF"/>
    <w:rsid w:val="005A703E"/>
    <w:rsid w:val="005A7AF5"/>
    <w:rsid w:val="005B0F34"/>
    <w:rsid w:val="005B1E55"/>
    <w:rsid w:val="005B2103"/>
    <w:rsid w:val="005B31BB"/>
    <w:rsid w:val="005B340A"/>
    <w:rsid w:val="005B39E2"/>
    <w:rsid w:val="005B483A"/>
    <w:rsid w:val="005B4F47"/>
    <w:rsid w:val="005B52EB"/>
    <w:rsid w:val="005B697A"/>
    <w:rsid w:val="005B6D28"/>
    <w:rsid w:val="005B6DB9"/>
    <w:rsid w:val="005B739B"/>
    <w:rsid w:val="005B7CD0"/>
    <w:rsid w:val="005B7E64"/>
    <w:rsid w:val="005C0DB4"/>
    <w:rsid w:val="005C108C"/>
    <w:rsid w:val="005C10E8"/>
    <w:rsid w:val="005C15DD"/>
    <w:rsid w:val="005C2D55"/>
    <w:rsid w:val="005C3F29"/>
    <w:rsid w:val="005C4BA3"/>
    <w:rsid w:val="005C50C4"/>
    <w:rsid w:val="005C5387"/>
    <w:rsid w:val="005C56E0"/>
    <w:rsid w:val="005C58CD"/>
    <w:rsid w:val="005C6110"/>
    <w:rsid w:val="005C64F1"/>
    <w:rsid w:val="005C6DF2"/>
    <w:rsid w:val="005C7EC7"/>
    <w:rsid w:val="005D00DE"/>
    <w:rsid w:val="005D0CFE"/>
    <w:rsid w:val="005D1121"/>
    <w:rsid w:val="005D1882"/>
    <w:rsid w:val="005D1C52"/>
    <w:rsid w:val="005D2199"/>
    <w:rsid w:val="005D28B4"/>
    <w:rsid w:val="005D3F6D"/>
    <w:rsid w:val="005D48B7"/>
    <w:rsid w:val="005D510C"/>
    <w:rsid w:val="005D68DD"/>
    <w:rsid w:val="005D7B57"/>
    <w:rsid w:val="005E1351"/>
    <w:rsid w:val="005E13A8"/>
    <w:rsid w:val="005E1663"/>
    <w:rsid w:val="005E2340"/>
    <w:rsid w:val="005E24D9"/>
    <w:rsid w:val="005E25DB"/>
    <w:rsid w:val="005E2BCD"/>
    <w:rsid w:val="005E2FA3"/>
    <w:rsid w:val="005E40BF"/>
    <w:rsid w:val="005E53E2"/>
    <w:rsid w:val="005E6B68"/>
    <w:rsid w:val="005E6FEB"/>
    <w:rsid w:val="005F0541"/>
    <w:rsid w:val="005F095D"/>
    <w:rsid w:val="005F159A"/>
    <w:rsid w:val="005F2634"/>
    <w:rsid w:val="005F33E5"/>
    <w:rsid w:val="005F469E"/>
    <w:rsid w:val="005F535F"/>
    <w:rsid w:val="005F55D7"/>
    <w:rsid w:val="005F6ED5"/>
    <w:rsid w:val="005F772D"/>
    <w:rsid w:val="00601237"/>
    <w:rsid w:val="00601AF3"/>
    <w:rsid w:val="00601B2D"/>
    <w:rsid w:val="006027AC"/>
    <w:rsid w:val="00602D1F"/>
    <w:rsid w:val="0060325B"/>
    <w:rsid w:val="00603D28"/>
    <w:rsid w:val="006046FB"/>
    <w:rsid w:val="00604F0C"/>
    <w:rsid w:val="006056F1"/>
    <w:rsid w:val="00605DEE"/>
    <w:rsid w:val="00606E7B"/>
    <w:rsid w:val="00607244"/>
    <w:rsid w:val="0060773B"/>
    <w:rsid w:val="00607C93"/>
    <w:rsid w:val="0061122C"/>
    <w:rsid w:val="00611AF3"/>
    <w:rsid w:val="006137E4"/>
    <w:rsid w:val="006138F7"/>
    <w:rsid w:val="00613A36"/>
    <w:rsid w:val="00613FC6"/>
    <w:rsid w:val="00615581"/>
    <w:rsid w:val="00616049"/>
    <w:rsid w:val="00616CEF"/>
    <w:rsid w:val="00616F99"/>
    <w:rsid w:val="00617189"/>
    <w:rsid w:val="00617BCB"/>
    <w:rsid w:val="00617F9E"/>
    <w:rsid w:val="006204BF"/>
    <w:rsid w:val="00620A99"/>
    <w:rsid w:val="00620EF4"/>
    <w:rsid w:val="00621204"/>
    <w:rsid w:val="00621A2A"/>
    <w:rsid w:val="00621C95"/>
    <w:rsid w:val="00621FA4"/>
    <w:rsid w:val="006238B9"/>
    <w:rsid w:val="00624605"/>
    <w:rsid w:val="00624800"/>
    <w:rsid w:val="006258F1"/>
    <w:rsid w:val="00625C2F"/>
    <w:rsid w:val="00625FF5"/>
    <w:rsid w:val="0062612A"/>
    <w:rsid w:val="006267EB"/>
    <w:rsid w:val="00627B33"/>
    <w:rsid w:val="00627C50"/>
    <w:rsid w:val="00627F07"/>
    <w:rsid w:val="00627F28"/>
    <w:rsid w:val="006304B6"/>
    <w:rsid w:val="0063104E"/>
    <w:rsid w:val="00631EA3"/>
    <w:rsid w:val="00632932"/>
    <w:rsid w:val="00632C59"/>
    <w:rsid w:val="00633CE7"/>
    <w:rsid w:val="00634964"/>
    <w:rsid w:val="00634D4A"/>
    <w:rsid w:val="00635000"/>
    <w:rsid w:val="00636701"/>
    <w:rsid w:val="00636AF8"/>
    <w:rsid w:val="00636B13"/>
    <w:rsid w:val="006375EA"/>
    <w:rsid w:val="0064020E"/>
    <w:rsid w:val="00640BDF"/>
    <w:rsid w:val="00640E38"/>
    <w:rsid w:val="00641662"/>
    <w:rsid w:val="006432CB"/>
    <w:rsid w:val="006434BC"/>
    <w:rsid w:val="00643773"/>
    <w:rsid w:val="00644FD7"/>
    <w:rsid w:val="00645610"/>
    <w:rsid w:val="00645873"/>
    <w:rsid w:val="00645882"/>
    <w:rsid w:val="00645BE6"/>
    <w:rsid w:val="0064678E"/>
    <w:rsid w:val="00646CE3"/>
    <w:rsid w:val="00647073"/>
    <w:rsid w:val="0064712E"/>
    <w:rsid w:val="0064796E"/>
    <w:rsid w:val="00647ACF"/>
    <w:rsid w:val="00651E9E"/>
    <w:rsid w:val="0065242B"/>
    <w:rsid w:val="0065293E"/>
    <w:rsid w:val="00653748"/>
    <w:rsid w:val="00655DDE"/>
    <w:rsid w:val="00656FCA"/>
    <w:rsid w:val="006570B6"/>
    <w:rsid w:val="00660451"/>
    <w:rsid w:val="00661460"/>
    <w:rsid w:val="006623FF"/>
    <w:rsid w:val="00662D9D"/>
    <w:rsid w:val="0066301F"/>
    <w:rsid w:val="00663106"/>
    <w:rsid w:val="006633B9"/>
    <w:rsid w:val="0066377B"/>
    <w:rsid w:val="006651A9"/>
    <w:rsid w:val="00665387"/>
    <w:rsid w:val="00665966"/>
    <w:rsid w:val="00665EBC"/>
    <w:rsid w:val="00666C69"/>
    <w:rsid w:val="006679C4"/>
    <w:rsid w:val="006706ED"/>
    <w:rsid w:val="0067077B"/>
    <w:rsid w:val="0067077E"/>
    <w:rsid w:val="00670967"/>
    <w:rsid w:val="00670CE4"/>
    <w:rsid w:val="0067102C"/>
    <w:rsid w:val="006730EF"/>
    <w:rsid w:val="00673BE6"/>
    <w:rsid w:val="00674361"/>
    <w:rsid w:val="00675601"/>
    <w:rsid w:val="00675CD8"/>
    <w:rsid w:val="00677BB7"/>
    <w:rsid w:val="00681808"/>
    <w:rsid w:val="0068192E"/>
    <w:rsid w:val="00681F10"/>
    <w:rsid w:val="00681FF0"/>
    <w:rsid w:val="00682821"/>
    <w:rsid w:val="00683154"/>
    <w:rsid w:val="00683322"/>
    <w:rsid w:val="00683581"/>
    <w:rsid w:val="00683603"/>
    <w:rsid w:val="006843E2"/>
    <w:rsid w:val="006846FD"/>
    <w:rsid w:val="00684B0D"/>
    <w:rsid w:val="00684F8C"/>
    <w:rsid w:val="00685A14"/>
    <w:rsid w:val="00686C37"/>
    <w:rsid w:val="00687E5D"/>
    <w:rsid w:val="0069016C"/>
    <w:rsid w:val="006905CF"/>
    <w:rsid w:val="006906F4"/>
    <w:rsid w:val="006907A9"/>
    <w:rsid w:val="006916FD"/>
    <w:rsid w:val="00691AA3"/>
    <w:rsid w:val="0069205B"/>
    <w:rsid w:val="00692393"/>
    <w:rsid w:val="00692B59"/>
    <w:rsid w:val="00692B79"/>
    <w:rsid w:val="00694BE0"/>
    <w:rsid w:val="00695578"/>
    <w:rsid w:val="00695E29"/>
    <w:rsid w:val="00696661"/>
    <w:rsid w:val="006966C7"/>
    <w:rsid w:val="00696DAF"/>
    <w:rsid w:val="0069790D"/>
    <w:rsid w:val="006A00DF"/>
    <w:rsid w:val="006A0990"/>
    <w:rsid w:val="006A0F39"/>
    <w:rsid w:val="006A2084"/>
    <w:rsid w:val="006A279D"/>
    <w:rsid w:val="006A2C5F"/>
    <w:rsid w:val="006A325D"/>
    <w:rsid w:val="006A48F2"/>
    <w:rsid w:val="006A64EF"/>
    <w:rsid w:val="006A6CA0"/>
    <w:rsid w:val="006B0336"/>
    <w:rsid w:val="006B0865"/>
    <w:rsid w:val="006B20D5"/>
    <w:rsid w:val="006B3588"/>
    <w:rsid w:val="006B377C"/>
    <w:rsid w:val="006B3D52"/>
    <w:rsid w:val="006B5040"/>
    <w:rsid w:val="006B51E1"/>
    <w:rsid w:val="006B5A32"/>
    <w:rsid w:val="006B6937"/>
    <w:rsid w:val="006B6FE8"/>
    <w:rsid w:val="006B75C0"/>
    <w:rsid w:val="006C1282"/>
    <w:rsid w:val="006C1CBE"/>
    <w:rsid w:val="006C1EC5"/>
    <w:rsid w:val="006C29CF"/>
    <w:rsid w:val="006C2DB5"/>
    <w:rsid w:val="006C2EEE"/>
    <w:rsid w:val="006C344A"/>
    <w:rsid w:val="006C3A1E"/>
    <w:rsid w:val="006C41A0"/>
    <w:rsid w:val="006C6052"/>
    <w:rsid w:val="006C64AD"/>
    <w:rsid w:val="006C66E6"/>
    <w:rsid w:val="006C6824"/>
    <w:rsid w:val="006C6ED9"/>
    <w:rsid w:val="006C7899"/>
    <w:rsid w:val="006C79BC"/>
    <w:rsid w:val="006D140B"/>
    <w:rsid w:val="006D1C7D"/>
    <w:rsid w:val="006D264F"/>
    <w:rsid w:val="006D3DAD"/>
    <w:rsid w:val="006D40A8"/>
    <w:rsid w:val="006D4CC1"/>
    <w:rsid w:val="006D50AE"/>
    <w:rsid w:val="006D532E"/>
    <w:rsid w:val="006D625B"/>
    <w:rsid w:val="006E07F2"/>
    <w:rsid w:val="006E0FEB"/>
    <w:rsid w:val="006E1AAC"/>
    <w:rsid w:val="006E1ADC"/>
    <w:rsid w:val="006E30CB"/>
    <w:rsid w:val="006E3167"/>
    <w:rsid w:val="006E464C"/>
    <w:rsid w:val="006E5B56"/>
    <w:rsid w:val="006E6100"/>
    <w:rsid w:val="006E64E8"/>
    <w:rsid w:val="006E664B"/>
    <w:rsid w:val="006E6BCC"/>
    <w:rsid w:val="006E6C6E"/>
    <w:rsid w:val="006E7296"/>
    <w:rsid w:val="006E74DA"/>
    <w:rsid w:val="006E756F"/>
    <w:rsid w:val="006E7811"/>
    <w:rsid w:val="006E7F32"/>
    <w:rsid w:val="006F0D34"/>
    <w:rsid w:val="006F0F75"/>
    <w:rsid w:val="006F1FD4"/>
    <w:rsid w:val="006F2259"/>
    <w:rsid w:val="006F2E13"/>
    <w:rsid w:val="006F2E59"/>
    <w:rsid w:val="006F3B47"/>
    <w:rsid w:val="006F4B33"/>
    <w:rsid w:val="006F4CE9"/>
    <w:rsid w:val="006F53F4"/>
    <w:rsid w:val="006F76B9"/>
    <w:rsid w:val="006F7CB9"/>
    <w:rsid w:val="006F7EDC"/>
    <w:rsid w:val="00700F36"/>
    <w:rsid w:val="0070272A"/>
    <w:rsid w:val="007028A2"/>
    <w:rsid w:val="00703066"/>
    <w:rsid w:val="0070401C"/>
    <w:rsid w:val="00704B0E"/>
    <w:rsid w:val="00704B35"/>
    <w:rsid w:val="00704C3B"/>
    <w:rsid w:val="0070534D"/>
    <w:rsid w:val="0070594E"/>
    <w:rsid w:val="00705ADE"/>
    <w:rsid w:val="007065C2"/>
    <w:rsid w:val="00706A06"/>
    <w:rsid w:val="00707F7F"/>
    <w:rsid w:val="00710521"/>
    <w:rsid w:val="00710BF1"/>
    <w:rsid w:val="00711601"/>
    <w:rsid w:val="007128A4"/>
    <w:rsid w:val="00712919"/>
    <w:rsid w:val="00712AFD"/>
    <w:rsid w:val="00712C26"/>
    <w:rsid w:val="0071316D"/>
    <w:rsid w:val="00713407"/>
    <w:rsid w:val="00713475"/>
    <w:rsid w:val="00714480"/>
    <w:rsid w:val="0071484F"/>
    <w:rsid w:val="0071486B"/>
    <w:rsid w:val="00714F27"/>
    <w:rsid w:val="0071765E"/>
    <w:rsid w:val="00717F4D"/>
    <w:rsid w:val="007200D0"/>
    <w:rsid w:val="00720447"/>
    <w:rsid w:val="00720F6C"/>
    <w:rsid w:val="007214E4"/>
    <w:rsid w:val="0072236F"/>
    <w:rsid w:val="007225AC"/>
    <w:rsid w:val="00723711"/>
    <w:rsid w:val="00723A4D"/>
    <w:rsid w:val="00723B17"/>
    <w:rsid w:val="00724EEF"/>
    <w:rsid w:val="00725A06"/>
    <w:rsid w:val="00725E63"/>
    <w:rsid w:val="007262F6"/>
    <w:rsid w:val="007272C8"/>
    <w:rsid w:val="007273C6"/>
    <w:rsid w:val="00730AE0"/>
    <w:rsid w:val="0073143D"/>
    <w:rsid w:val="00731639"/>
    <w:rsid w:val="00731DCA"/>
    <w:rsid w:val="00732927"/>
    <w:rsid w:val="007333A0"/>
    <w:rsid w:val="00733815"/>
    <w:rsid w:val="00733979"/>
    <w:rsid w:val="00733AA7"/>
    <w:rsid w:val="007340C0"/>
    <w:rsid w:val="0073477D"/>
    <w:rsid w:val="00735236"/>
    <w:rsid w:val="00735819"/>
    <w:rsid w:val="0073582C"/>
    <w:rsid w:val="00735FA8"/>
    <w:rsid w:val="00736C05"/>
    <w:rsid w:val="0074024D"/>
    <w:rsid w:val="00740594"/>
    <w:rsid w:val="00740AB3"/>
    <w:rsid w:val="00740F6D"/>
    <w:rsid w:val="0074143B"/>
    <w:rsid w:val="00741E43"/>
    <w:rsid w:val="00742494"/>
    <w:rsid w:val="007429CF"/>
    <w:rsid w:val="00742F10"/>
    <w:rsid w:val="00743DD4"/>
    <w:rsid w:val="00744120"/>
    <w:rsid w:val="0075170B"/>
    <w:rsid w:val="00751E1A"/>
    <w:rsid w:val="00751EAD"/>
    <w:rsid w:val="00753355"/>
    <w:rsid w:val="0075353B"/>
    <w:rsid w:val="00753912"/>
    <w:rsid w:val="00753D13"/>
    <w:rsid w:val="00755137"/>
    <w:rsid w:val="007559F6"/>
    <w:rsid w:val="00755FD4"/>
    <w:rsid w:val="00760368"/>
    <w:rsid w:val="0076058A"/>
    <w:rsid w:val="00760AB0"/>
    <w:rsid w:val="00760FBC"/>
    <w:rsid w:val="007614A5"/>
    <w:rsid w:val="00761BFC"/>
    <w:rsid w:val="007627CE"/>
    <w:rsid w:val="00762E81"/>
    <w:rsid w:val="007636CB"/>
    <w:rsid w:val="00764085"/>
    <w:rsid w:val="00764D84"/>
    <w:rsid w:val="007658DA"/>
    <w:rsid w:val="00765CFC"/>
    <w:rsid w:val="00765FE2"/>
    <w:rsid w:val="00766AB2"/>
    <w:rsid w:val="00767F47"/>
    <w:rsid w:val="00770D6E"/>
    <w:rsid w:val="00770E7B"/>
    <w:rsid w:val="007712FB"/>
    <w:rsid w:val="0077250C"/>
    <w:rsid w:val="00772BF2"/>
    <w:rsid w:val="0077354D"/>
    <w:rsid w:val="00773962"/>
    <w:rsid w:val="00774507"/>
    <w:rsid w:val="00774833"/>
    <w:rsid w:val="0077488E"/>
    <w:rsid w:val="00775AD5"/>
    <w:rsid w:val="007771E8"/>
    <w:rsid w:val="00777CAB"/>
    <w:rsid w:val="00780533"/>
    <w:rsid w:val="00780D6F"/>
    <w:rsid w:val="00781D1A"/>
    <w:rsid w:val="00782D4F"/>
    <w:rsid w:val="00783AD1"/>
    <w:rsid w:val="007845F3"/>
    <w:rsid w:val="00784C4F"/>
    <w:rsid w:val="00785180"/>
    <w:rsid w:val="00785327"/>
    <w:rsid w:val="00785699"/>
    <w:rsid w:val="00785F57"/>
    <w:rsid w:val="00790D45"/>
    <w:rsid w:val="0079121E"/>
    <w:rsid w:val="00794948"/>
    <w:rsid w:val="00794AAE"/>
    <w:rsid w:val="0079645B"/>
    <w:rsid w:val="00796647"/>
    <w:rsid w:val="0079673B"/>
    <w:rsid w:val="0079676A"/>
    <w:rsid w:val="00796FFB"/>
    <w:rsid w:val="007970B3"/>
    <w:rsid w:val="007A08BB"/>
    <w:rsid w:val="007A0AC5"/>
    <w:rsid w:val="007A169D"/>
    <w:rsid w:val="007A2899"/>
    <w:rsid w:val="007A2F69"/>
    <w:rsid w:val="007A361B"/>
    <w:rsid w:val="007A3CC0"/>
    <w:rsid w:val="007A44ED"/>
    <w:rsid w:val="007A5233"/>
    <w:rsid w:val="007A5D3C"/>
    <w:rsid w:val="007A6BBF"/>
    <w:rsid w:val="007A6DAD"/>
    <w:rsid w:val="007A7F74"/>
    <w:rsid w:val="007B1207"/>
    <w:rsid w:val="007B1497"/>
    <w:rsid w:val="007B1A92"/>
    <w:rsid w:val="007B204F"/>
    <w:rsid w:val="007B36C8"/>
    <w:rsid w:val="007B4CEF"/>
    <w:rsid w:val="007B5159"/>
    <w:rsid w:val="007B529D"/>
    <w:rsid w:val="007B5711"/>
    <w:rsid w:val="007B65CE"/>
    <w:rsid w:val="007C07E2"/>
    <w:rsid w:val="007C0F86"/>
    <w:rsid w:val="007C1BE1"/>
    <w:rsid w:val="007C1C41"/>
    <w:rsid w:val="007C2AC7"/>
    <w:rsid w:val="007C2C45"/>
    <w:rsid w:val="007C3724"/>
    <w:rsid w:val="007C3851"/>
    <w:rsid w:val="007C3D7E"/>
    <w:rsid w:val="007C46C6"/>
    <w:rsid w:val="007C5CE4"/>
    <w:rsid w:val="007C603A"/>
    <w:rsid w:val="007C612E"/>
    <w:rsid w:val="007C769F"/>
    <w:rsid w:val="007C7C96"/>
    <w:rsid w:val="007D0258"/>
    <w:rsid w:val="007D064C"/>
    <w:rsid w:val="007D07AC"/>
    <w:rsid w:val="007D0D00"/>
    <w:rsid w:val="007D1776"/>
    <w:rsid w:val="007D2676"/>
    <w:rsid w:val="007D2C0A"/>
    <w:rsid w:val="007D41FB"/>
    <w:rsid w:val="007D4625"/>
    <w:rsid w:val="007D5561"/>
    <w:rsid w:val="007D5B14"/>
    <w:rsid w:val="007D65C8"/>
    <w:rsid w:val="007D777E"/>
    <w:rsid w:val="007E041F"/>
    <w:rsid w:val="007E061A"/>
    <w:rsid w:val="007E17D5"/>
    <w:rsid w:val="007E3569"/>
    <w:rsid w:val="007E3836"/>
    <w:rsid w:val="007E3AF8"/>
    <w:rsid w:val="007E4020"/>
    <w:rsid w:val="007E4DE7"/>
    <w:rsid w:val="007E6EB9"/>
    <w:rsid w:val="007E7F15"/>
    <w:rsid w:val="007F0027"/>
    <w:rsid w:val="007F053F"/>
    <w:rsid w:val="007F106B"/>
    <w:rsid w:val="007F2629"/>
    <w:rsid w:val="007F26A9"/>
    <w:rsid w:val="007F3B63"/>
    <w:rsid w:val="007F5342"/>
    <w:rsid w:val="007F67D7"/>
    <w:rsid w:val="007F75EE"/>
    <w:rsid w:val="007F7AF7"/>
    <w:rsid w:val="00801860"/>
    <w:rsid w:val="008032AA"/>
    <w:rsid w:val="00804386"/>
    <w:rsid w:val="00804934"/>
    <w:rsid w:val="00804D4F"/>
    <w:rsid w:val="00805E7D"/>
    <w:rsid w:val="00807744"/>
    <w:rsid w:val="008120F1"/>
    <w:rsid w:val="00812443"/>
    <w:rsid w:val="00813474"/>
    <w:rsid w:val="00813B7C"/>
    <w:rsid w:val="00813EF2"/>
    <w:rsid w:val="008152A7"/>
    <w:rsid w:val="00816774"/>
    <w:rsid w:val="0081704D"/>
    <w:rsid w:val="008202F8"/>
    <w:rsid w:val="0082087C"/>
    <w:rsid w:val="00820DD3"/>
    <w:rsid w:val="008230F5"/>
    <w:rsid w:val="0082389D"/>
    <w:rsid w:val="00823A9F"/>
    <w:rsid w:val="00823C38"/>
    <w:rsid w:val="00824984"/>
    <w:rsid w:val="00824EDC"/>
    <w:rsid w:val="00824F40"/>
    <w:rsid w:val="00825080"/>
    <w:rsid w:val="00825660"/>
    <w:rsid w:val="00825C1F"/>
    <w:rsid w:val="0082617F"/>
    <w:rsid w:val="0082728D"/>
    <w:rsid w:val="00830B48"/>
    <w:rsid w:val="00831728"/>
    <w:rsid w:val="00832955"/>
    <w:rsid w:val="0083346F"/>
    <w:rsid w:val="00833EC2"/>
    <w:rsid w:val="00834AC5"/>
    <w:rsid w:val="008368F5"/>
    <w:rsid w:val="0083791F"/>
    <w:rsid w:val="00837AF2"/>
    <w:rsid w:val="00840097"/>
    <w:rsid w:val="00840231"/>
    <w:rsid w:val="008409CE"/>
    <w:rsid w:val="0084148C"/>
    <w:rsid w:val="00841F78"/>
    <w:rsid w:val="008422A8"/>
    <w:rsid w:val="00842B76"/>
    <w:rsid w:val="00842EA2"/>
    <w:rsid w:val="00842FA3"/>
    <w:rsid w:val="00843224"/>
    <w:rsid w:val="008432E2"/>
    <w:rsid w:val="00843DC4"/>
    <w:rsid w:val="008448E5"/>
    <w:rsid w:val="00844C5F"/>
    <w:rsid w:val="0084766B"/>
    <w:rsid w:val="00847C91"/>
    <w:rsid w:val="0085048E"/>
    <w:rsid w:val="00850BE3"/>
    <w:rsid w:val="0085407B"/>
    <w:rsid w:val="00855BE9"/>
    <w:rsid w:val="00855DDF"/>
    <w:rsid w:val="008570F6"/>
    <w:rsid w:val="00861B5C"/>
    <w:rsid w:val="008633AC"/>
    <w:rsid w:val="008634A5"/>
    <w:rsid w:val="00864137"/>
    <w:rsid w:val="00865473"/>
    <w:rsid w:val="00865B79"/>
    <w:rsid w:val="00866FC1"/>
    <w:rsid w:val="00867958"/>
    <w:rsid w:val="00870C6F"/>
    <w:rsid w:val="00872787"/>
    <w:rsid w:val="00873535"/>
    <w:rsid w:val="00875132"/>
    <w:rsid w:val="00875266"/>
    <w:rsid w:val="00875D3E"/>
    <w:rsid w:val="00875E61"/>
    <w:rsid w:val="00876C75"/>
    <w:rsid w:val="00876F4D"/>
    <w:rsid w:val="008810CD"/>
    <w:rsid w:val="0088199C"/>
    <w:rsid w:val="0088200B"/>
    <w:rsid w:val="008827E3"/>
    <w:rsid w:val="00882B79"/>
    <w:rsid w:val="008837AF"/>
    <w:rsid w:val="00883FA8"/>
    <w:rsid w:val="008841DC"/>
    <w:rsid w:val="008854E0"/>
    <w:rsid w:val="00885837"/>
    <w:rsid w:val="00885B0D"/>
    <w:rsid w:val="008861CA"/>
    <w:rsid w:val="00886EDD"/>
    <w:rsid w:val="00890C14"/>
    <w:rsid w:val="0089112B"/>
    <w:rsid w:val="0089129A"/>
    <w:rsid w:val="00892729"/>
    <w:rsid w:val="00892953"/>
    <w:rsid w:val="00893BDA"/>
    <w:rsid w:val="0089502E"/>
    <w:rsid w:val="008956CE"/>
    <w:rsid w:val="00895B71"/>
    <w:rsid w:val="0089645C"/>
    <w:rsid w:val="00896B9F"/>
    <w:rsid w:val="00897848"/>
    <w:rsid w:val="008978A0"/>
    <w:rsid w:val="00897CEE"/>
    <w:rsid w:val="00897D03"/>
    <w:rsid w:val="008A105C"/>
    <w:rsid w:val="008A11FF"/>
    <w:rsid w:val="008A1B99"/>
    <w:rsid w:val="008A2C52"/>
    <w:rsid w:val="008A31EC"/>
    <w:rsid w:val="008A3263"/>
    <w:rsid w:val="008A3A6A"/>
    <w:rsid w:val="008A4222"/>
    <w:rsid w:val="008A550A"/>
    <w:rsid w:val="008A5548"/>
    <w:rsid w:val="008A5A7D"/>
    <w:rsid w:val="008A5CF5"/>
    <w:rsid w:val="008A5FA4"/>
    <w:rsid w:val="008A612B"/>
    <w:rsid w:val="008A6C81"/>
    <w:rsid w:val="008A711E"/>
    <w:rsid w:val="008A7E96"/>
    <w:rsid w:val="008B01C9"/>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B7C55"/>
    <w:rsid w:val="008C0354"/>
    <w:rsid w:val="008C2062"/>
    <w:rsid w:val="008C2222"/>
    <w:rsid w:val="008C4943"/>
    <w:rsid w:val="008C4975"/>
    <w:rsid w:val="008C4C38"/>
    <w:rsid w:val="008C55E5"/>
    <w:rsid w:val="008C59BD"/>
    <w:rsid w:val="008C6020"/>
    <w:rsid w:val="008D20B4"/>
    <w:rsid w:val="008D2D50"/>
    <w:rsid w:val="008D2E88"/>
    <w:rsid w:val="008D3321"/>
    <w:rsid w:val="008D4950"/>
    <w:rsid w:val="008D65BE"/>
    <w:rsid w:val="008D6996"/>
    <w:rsid w:val="008D69EE"/>
    <w:rsid w:val="008E0569"/>
    <w:rsid w:val="008E07FA"/>
    <w:rsid w:val="008E0A1F"/>
    <w:rsid w:val="008E0CD0"/>
    <w:rsid w:val="008E11BB"/>
    <w:rsid w:val="008E223D"/>
    <w:rsid w:val="008E26B8"/>
    <w:rsid w:val="008E399F"/>
    <w:rsid w:val="008E3CDA"/>
    <w:rsid w:val="008E442F"/>
    <w:rsid w:val="008E45C5"/>
    <w:rsid w:val="008E49AB"/>
    <w:rsid w:val="008E4B50"/>
    <w:rsid w:val="008E5863"/>
    <w:rsid w:val="008E5A67"/>
    <w:rsid w:val="008F05AB"/>
    <w:rsid w:val="008F070A"/>
    <w:rsid w:val="008F121C"/>
    <w:rsid w:val="008F14DA"/>
    <w:rsid w:val="008F1623"/>
    <w:rsid w:val="008F244C"/>
    <w:rsid w:val="008F318A"/>
    <w:rsid w:val="008F541B"/>
    <w:rsid w:val="008F6696"/>
    <w:rsid w:val="008F75B4"/>
    <w:rsid w:val="0090047E"/>
    <w:rsid w:val="00901295"/>
    <w:rsid w:val="00901CAE"/>
    <w:rsid w:val="00902859"/>
    <w:rsid w:val="00902E49"/>
    <w:rsid w:val="00902F90"/>
    <w:rsid w:val="00903418"/>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48E2"/>
    <w:rsid w:val="0091546D"/>
    <w:rsid w:val="0091553B"/>
    <w:rsid w:val="00916640"/>
    <w:rsid w:val="009169CA"/>
    <w:rsid w:val="009169F1"/>
    <w:rsid w:val="0091748C"/>
    <w:rsid w:val="00917B70"/>
    <w:rsid w:val="00920D40"/>
    <w:rsid w:val="009214D5"/>
    <w:rsid w:val="009214EB"/>
    <w:rsid w:val="009217C0"/>
    <w:rsid w:val="00922E1B"/>
    <w:rsid w:val="00923CA2"/>
    <w:rsid w:val="0092499A"/>
    <w:rsid w:val="009251E6"/>
    <w:rsid w:val="00925886"/>
    <w:rsid w:val="00925A50"/>
    <w:rsid w:val="00925AEC"/>
    <w:rsid w:val="00927119"/>
    <w:rsid w:val="00927228"/>
    <w:rsid w:val="00927E3C"/>
    <w:rsid w:val="009306EC"/>
    <w:rsid w:val="00930EE8"/>
    <w:rsid w:val="00932526"/>
    <w:rsid w:val="00933E36"/>
    <w:rsid w:val="00934767"/>
    <w:rsid w:val="009352B4"/>
    <w:rsid w:val="009359BE"/>
    <w:rsid w:val="0093631F"/>
    <w:rsid w:val="00937748"/>
    <w:rsid w:val="00937F54"/>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01AA"/>
    <w:rsid w:val="009611F1"/>
    <w:rsid w:val="0096331C"/>
    <w:rsid w:val="009634E5"/>
    <w:rsid w:val="009639EC"/>
    <w:rsid w:val="00963E07"/>
    <w:rsid w:val="009662EA"/>
    <w:rsid w:val="00966D59"/>
    <w:rsid w:val="00967107"/>
    <w:rsid w:val="00967F36"/>
    <w:rsid w:val="009705C5"/>
    <w:rsid w:val="009708D1"/>
    <w:rsid w:val="00971B1A"/>
    <w:rsid w:val="00972839"/>
    <w:rsid w:val="00972C85"/>
    <w:rsid w:val="00973C91"/>
    <w:rsid w:val="00974112"/>
    <w:rsid w:val="00974214"/>
    <w:rsid w:val="00974880"/>
    <w:rsid w:val="00974CCA"/>
    <w:rsid w:val="00975289"/>
    <w:rsid w:val="009757D2"/>
    <w:rsid w:val="00975865"/>
    <w:rsid w:val="009762B9"/>
    <w:rsid w:val="0097642D"/>
    <w:rsid w:val="009771BC"/>
    <w:rsid w:val="009779BE"/>
    <w:rsid w:val="0098050A"/>
    <w:rsid w:val="0098181D"/>
    <w:rsid w:val="009825AC"/>
    <w:rsid w:val="00982A2F"/>
    <w:rsid w:val="0098358E"/>
    <w:rsid w:val="00983CE9"/>
    <w:rsid w:val="00986511"/>
    <w:rsid w:val="00986A1A"/>
    <w:rsid w:val="00986B05"/>
    <w:rsid w:val="00987536"/>
    <w:rsid w:val="00987E5E"/>
    <w:rsid w:val="00987F69"/>
    <w:rsid w:val="009914D6"/>
    <w:rsid w:val="00991DFC"/>
    <w:rsid w:val="00993BB6"/>
    <w:rsid w:val="00994F14"/>
    <w:rsid w:val="00994F82"/>
    <w:rsid w:val="009955B1"/>
    <w:rsid w:val="00995D07"/>
    <w:rsid w:val="00996B6E"/>
    <w:rsid w:val="00996C22"/>
    <w:rsid w:val="00997334"/>
    <w:rsid w:val="00997560"/>
    <w:rsid w:val="009A1C5B"/>
    <w:rsid w:val="009A35EA"/>
    <w:rsid w:val="009A44F2"/>
    <w:rsid w:val="009A47C9"/>
    <w:rsid w:val="009A4C12"/>
    <w:rsid w:val="009A4CE3"/>
    <w:rsid w:val="009A520A"/>
    <w:rsid w:val="009A5A6C"/>
    <w:rsid w:val="009A5D81"/>
    <w:rsid w:val="009A62E2"/>
    <w:rsid w:val="009A7014"/>
    <w:rsid w:val="009A7A46"/>
    <w:rsid w:val="009B033E"/>
    <w:rsid w:val="009B09F4"/>
    <w:rsid w:val="009B0D8E"/>
    <w:rsid w:val="009B20DA"/>
    <w:rsid w:val="009B285B"/>
    <w:rsid w:val="009B2E14"/>
    <w:rsid w:val="009B37F9"/>
    <w:rsid w:val="009B462E"/>
    <w:rsid w:val="009B50BF"/>
    <w:rsid w:val="009B5CD5"/>
    <w:rsid w:val="009B5CD7"/>
    <w:rsid w:val="009B65CD"/>
    <w:rsid w:val="009B6663"/>
    <w:rsid w:val="009B6D1C"/>
    <w:rsid w:val="009B73F0"/>
    <w:rsid w:val="009B7C0A"/>
    <w:rsid w:val="009C0E82"/>
    <w:rsid w:val="009C1044"/>
    <w:rsid w:val="009C1197"/>
    <w:rsid w:val="009C227B"/>
    <w:rsid w:val="009C6002"/>
    <w:rsid w:val="009C6F9A"/>
    <w:rsid w:val="009C7198"/>
    <w:rsid w:val="009C7B1A"/>
    <w:rsid w:val="009C7E74"/>
    <w:rsid w:val="009D0D08"/>
    <w:rsid w:val="009D18CE"/>
    <w:rsid w:val="009D1C0F"/>
    <w:rsid w:val="009D1DE7"/>
    <w:rsid w:val="009D27C1"/>
    <w:rsid w:val="009D4455"/>
    <w:rsid w:val="009D47FE"/>
    <w:rsid w:val="009D4830"/>
    <w:rsid w:val="009D551B"/>
    <w:rsid w:val="009D5750"/>
    <w:rsid w:val="009D589C"/>
    <w:rsid w:val="009D5FE3"/>
    <w:rsid w:val="009D5FEF"/>
    <w:rsid w:val="009D68B1"/>
    <w:rsid w:val="009E06B7"/>
    <w:rsid w:val="009E0B63"/>
    <w:rsid w:val="009E29FC"/>
    <w:rsid w:val="009E2FBF"/>
    <w:rsid w:val="009E38C7"/>
    <w:rsid w:val="009E4B0B"/>
    <w:rsid w:val="009E523E"/>
    <w:rsid w:val="009E5259"/>
    <w:rsid w:val="009E5464"/>
    <w:rsid w:val="009E584D"/>
    <w:rsid w:val="009E657C"/>
    <w:rsid w:val="009F02E4"/>
    <w:rsid w:val="009F082E"/>
    <w:rsid w:val="009F0AEF"/>
    <w:rsid w:val="009F2BBA"/>
    <w:rsid w:val="009F2F0E"/>
    <w:rsid w:val="009F4344"/>
    <w:rsid w:val="009F4432"/>
    <w:rsid w:val="009F4E5D"/>
    <w:rsid w:val="009F57AA"/>
    <w:rsid w:val="009F5DFF"/>
    <w:rsid w:val="009F63F2"/>
    <w:rsid w:val="009F70E6"/>
    <w:rsid w:val="00A00C0B"/>
    <w:rsid w:val="00A00EDA"/>
    <w:rsid w:val="00A0205C"/>
    <w:rsid w:val="00A02C23"/>
    <w:rsid w:val="00A02F01"/>
    <w:rsid w:val="00A0359E"/>
    <w:rsid w:val="00A04B2D"/>
    <w:rsid w:val="00A04C0D"/>
    <w:rsid w:val="00A0504F"/>
    <w:rsid w:val="00A05178"/>
    <w:rsid w:val="00A067EA"/>
    <w:rsid w:val="00A06D8E"/>
    <w:rsid w:val="00A070B0"/>
    <w:rsid w:val="00A0729C"/>
    <w:rsid w:val="00A10201"/>
    <w:rsid w:val="00A1079D"/>
    <w:rsid w:val="00A10AAE"/>
    <w:rsid w:val="00A13433"/>
    <w:rsid w:val="00A1375C"/>
    <w:rsid w:val="00A1397A"/>
    <w:rsid w:val="00A158AF"/>
    <w:rsid w:val="00A1722D"/>
    <w:rsid w:val="00A17DA6"/>
    <w:rsid w:val="00A200E5"/>
    <w:rsid w:val="00A20399"/>
    <w:rsid w:val="00A20E4D"/>
    <w:rsid w:val="00A21DFC"/>
    <w:rsid w:val="00A2309D"/>
    <w:rsid w:val="00A238F9"/>
    <w:rsid w:val="00A23DDC"/>
    <w:rsid w:val="00A24432"/>
    <w:rsid w:val="00A251C9"/>
    <w:rsid w:val="00A255EC"/>
    <w:rsid w:val="00A268FB"/>
    <w:rsid w:val="00A26E0F"/>
    <w:rsid w:val="00A27947"/>
    <w:rsid w:val="00A30A1C"/>
    <w:rsid w:val="00A31DE5"/>
    <w:rsid w:val="00A32518"/>
    <w:rsid w:val="00A32B90"/>
    <w:rsid w:val="00A336F0"/>
    <w:rsid w:val="00A33909"/>
    <w:rsid w:val="00A34819"/>
    <w:rsid w:val="00A34842"/>
    <w:rsid w:val="00A35127"/>
    <w:rsid w:val="00A3525E"/>
    <w:rsid w:val="00A36B33"/>
    <w:rsid w:val="00A37378"/>
    <w:rsid w:val="00A37DB0"/>
    <w:rsid w:val="00A40047"/>
    <w:rsid w:val="00A4033B"/>
    <w:rsid w:val="00A40B75"/>
    <w:rsid w:val="00A41F22"/>
    <w:rsid w:val="00A42380"/>
    <w:rsid w:val="00A444FE"/>
    <w:rsid w:val="00A44847"/>
    <w:rsid w:val="00A45A87"/>
    <w:rsid w:val="00A4627E"/>
    <w:rsid w:val="00A468D7"/>
    <w:rsid w:val="00A46DF3"/>
    <w:rsid w:val="00A46F1A"/>
    <w:rsid w:val="00A4739E"/>
    <w:rsid w:val="00A5004C"/>
    <w:rsid w:val="00A50BE6"/>
    <w:rsid w:val="00A50DE9"/>
    <w:rsid w:val="00A5256C"/>
    <w:rsid w:val="00A52879"/>
    <w:rsid w:val="00A538D1"/>
    <w:rsid w:val="00A546EF"/>
    <w:rsid w:val="00A55167"/>
    <w:rsid w:val="00A553E5"/>
    <w:rsid w:val="00A55975"/>
    <w:rsid w:val="00A56956"/>
    <w:rsid w:val="00A5706E"/>
    <w:rsid w:val="00A575AC"/>
    <w:rsid w:val="00A57E70"/>
    <w:rsid w:val="00A600C8"/>
    <w:rsid w:val="00A601B8"/>
    <w:rsid w:val="00A60337"/>
    <w:rsid w:val="00A63738"/>
    <w:rsid w:val="00A63AD4"/>
    <w:rsid w:val="00A64731"/>
    <w:rsid w:val="00A65C4D"/>
    <w:rsid w:val="00A65D7C"/>
    <w:rsid w:val="00A66443"/>
    <w:rsid w:val="00A66C60"/>
    <w:rsid w:val="00A66D15"/>
    <w:rsid w:val="00A67D2B"/>
    <w:rsid w:val="00A70FC4"/>
    <w:rsid w:val="00A72C2F"/>
    <w:rsid w:val="00A74C31"/>
    <w:rsid w:val="00A74C4F"/>
    <w:rsid w:val="00A759D5"/>
    <w:rsid w:val="00A75F06"/>
    <w:rsid w:val="00A763B6"/>
    <w:rsid w:val="00A76E84"/>
    <w:rsid w:val="00A777B4"/>
    <w:rsid w:val="00A77E62"/>
    <w:rsid w:val="00A8031D"/>
    <w:rsid w:val="00A826E6"/>
    <w:rsid w:val="00A82B6C"/>
    <w:rsid w:val="00A843F6"/>
    <w:rsid w:val="00A847CE"/>
    <w:rsid w:val="00A848C9"/>
    <w:rsid w:val="00A8692B"/>
    <w:rsid w:val="00A86F13"/>
    <w:rsid w:val="00A87033"/>
    <w:rsid w:val="00A87A08"/>
    <w:rsid w:val="00A90445"/>
    <w:rsid w:val="00A91C21"/>
    <w:rsid w:val="00A92220"/>
    <w:rsid w:val="00A92BFA"/>
    <w:rsid w:val="00A92D7F"/>
    <w:rsid w:val="00A93B07"/>
    <w:rsid w:val="00A940F7"/>
    <w:rsid w:val="00A941EC"/>
    <w:rsid w:val="00A944CF"/>
    <w:rsid w:val="00A95AB6"/>
    <w:rsid w:val="00A964F8"/>
    <w:rsid w:val="00A96F1E"/>
    <w:rsid w:val="00A9791C"/>
    <w:rsid w:val="00A97A94"/>
    <w:rsid w:val="00AA0B2C"/>
    <w:rsid w:val="00AA0E8E"/>
    <w:rsid w:val="00AA2CBC"/>
    <w:rsid w:val="00AA3066"/>
    <w:rsid w:val="00AA3144"/>
    <w:rsid w:val="00AA34D1"/>
    <w:rsid w:val="00AA5616"/>
    <w:rsid w:val="00AA5895"/>
    <w:rsid w:val="00AA6644"/>
    <w:rsid w:val="00AB03AE"/>
    <w:rsid w:val="00AB0B3E"/>
    <w:rsid w:val="00AB178B"/>
    <w:rsid w:val="00AB2345"/>
    <w:rsid w:val="00AB256C"/>
    <w:rsid w:val="00AB37CE"/>
    <w:rsid w:val="00AB5F41"/>
    <w:rsid w:val="00AB6A23"/>
    <w:rsid w:val="00AB7538"/>
    <w:rsid w:val="00AC0D2B"/>
    <w:rsid w:val="00AC1248"/>
    <w:rsid w:val="00AC1474"/>
    <w:rsid w:val="00AC1BBA"/>
    <w:rsid w:val="00AC239D"/>
    <w:rsid w:val="00AC37B8"/>
    <w:rsid w:val="00AC41CB"/>
    <w:rsid w:val="00AC478D"/>
    <w:rsid w:val="00AC4E36"/>
    <w:rsid w:val="00AC59CC"/>
    <w:rsid w:val="00AC5D9C"/>
    <w:rsid w:val="00AC7BA8"/>
    <w:rsid w:val="00AD1288"/>
    <w:rsid w:val="00AD2750"/>
    <w:rsid w:val="00AD2927"/>
    <w:rsid w:val="00AD37AB"/>
    <w:rsid w:val="00AD46D6"/>
    <w:rsid w:val="00AD5893"/>
    <w:rsid w:val="00AD5AAF"/>
    <w:rsid w:val="00AD66D7"/>
    <w:rsid w:val="00AD69B7"/>
    <w:rsid w:val="00AE055E"/>
    <w:rsid w:val="00AE18FA"/>
    <w:rsid w:val="00AE1A03"/>
    <w:rsid w:val="00AE1AE7"/>
    <w:rsid w:val="00AE1DC4"/>
    <w:rsid w:val="00AE1F31"/>
    <w:rsid w:val="00AE223E"/>
    <w:rsid w:val="00AE247F"/>
    <w:rsid w:val="00AE2596"/>
    <w:rsid w:val="00AE2E7B"/>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1ADB"/>
    <w:rsid w:val="00B0200B"/>
    <w:rsid w:val="00B026D2"/>
    <w:rsid w:val="00B03040"/>
    <w:rsid w:val="00B0381A"/>
    <w:rsid w:val="00B043C7"/>
    <w:rsid w:val="00B0460E"/>
    <w:rsid w:val="00B060E5"/>
    <w:rsid w:val="00B0624B"/>
    <w:rsid w:val="00B069E8"/>
    <w:rsid w:val="00B07F5B"/>
    <w:rsid w:val="00B07F8C"/>
    <w:rsid w:val="00B10C9C"/>
    <w:rsid w:val="00B1151F"/>
    <w:rsid w:val="00B11A1B"/>
    <w:rsid w:val="00B1271D"/>
    <w:rsid w:val="00B12E4D"/>
    <w:rsid w:val="00B12F80"/>
    <w:rsid w:val="00B13E1A"/>
    <w:rsid w:val="00B14076"/>
    <w:rsid w:val="00B1653C"/>
    <w:rsid w:val="00B1705F"/>
    <w:rsid w:val="00B17219"/>
    <w:rsid w:val="00B17B20"/>
    <w:rsid w:val="00B20556"/>
    <w:rsid w:val="00B21ADE"/>
    <w:rsid w:val="00B222A5"/>
    <w:rsid w:val="00B248A0"/>
    <w:rsid w:val="00B2507F"/>
    <w:rsid w:val="00B25361"/>
    <w:rsid w:val="00B26BA1"/>
    <w:rsid w:val="00B27139"/>
    <w:rsid w:val="00B31025"/>
    <w:rsid w:val="00B31295"/>
    <w:rsid w:val="00B32AF4"/>
    <w:rsid w:val="00B33477"/>
    <w:rsid w:val="00B3356A"/>
    <w:rsid w:val="00B337DA"/>
    <w:rsid w:val="00B3382C"/>
    <w:rsid w:val="00B34122"/>
    <w:rsid w:val="00B3554F"/>
    <w:rsid w:val="00B35EF3"/>
    <w:rsid w:val="00B36850"/>
    <w:rsid w:val="00B379B7"/>
    <w:rsid w:val="00B40C01"/>
    <w:rsid w:val="00B40CF3"/>
    <w:rsid w:val="00B40F0F"/>
    <w:rsid w:val="00B40F8C"/>
    <w:rsid w:val="00B42542"/>
    <w:rsid w:val="00B42D19"/>
    <w:rsid w:val="00B438FA"/>
    <w:rsid w:val="00B47649"/>
    <w:rsid w:val="00B51BDB"/>
    <w:rsid w:val="00B52F9D"/>
    <w:rsid w:val="00B53457"/>
    <w:rsid w:val="00B53A43"/>
    <w:rsid w:val="00B53B6D"/>
    <w:rsid w:val="00B53E13"/>
    <w:rsid w:val="00B53FF9"/>
    <w:rsid w:val="00B54269"/>
    <w:rsid w:val="00B54F33"/>
    <w:rsid w:val="00B5517E"/>
    <w:rsid w:val="00B55FF5"/>
    <w:rsid w:val="00B56E63"/>
    <w:rsid w:val="00B57CD0"/>
    <w:rsid w:val="00B601AB"/>
    <w:rsid w:val="00B6112C"/>
    <w:rsid w:val="00B62A6E"/>
    <w:rsid w:val="00B62C65"/>
    <w:rsid w:val="00B6607C"/>
    <w:rsid w:val="00B66445"/>
    <w:rsid w:val="00B66B43"/>
    <w:rsid w:val="00B66F0A"/>
    <w:rsid w:val="00B701EE"/>
    <w:rsid w:val="00B70491"/>
    <w:rsid w:val="00B718CB"/>
    <w:rsid w:val="00B71907"/>
    <w:rsid w:val="00B71EC1"/>
    <w:rsid w:val="00B724BB"/>
    <w:rsid w:val="00B73380"/>
    <w:rsid w:val="00B7364E"/>
    <w:rsid w:val="00B737F2"/>
    <w:rsid w:val="00B75AA1"/>
    <w:rsid w:val="00B75AC7"/>
    <w:rsid w:val="00B76150"/>
    <w:rsid w:val="00B768DE"/>
    <w:rsid w:val="00B76A67"/>
    <w:rsid w:val="00B77055"/>
    <w:rsid w:val="00B77390"/>
    <w:rsid w:val="00B77601"/>
    <w:rsid w:val="00B800D1"/>
    <w:rsid w:val="00B80CC8"/>
    <w:rsid w:val="00B82C6D"/>
    <w:rsid w:val="00B82E84"/>
    <w:rsid w:val="00B83C88"/>
    <w:rsid w:val="00B83D03"/>
    <w:rsid w:val="00B83F1F"/>
    <w:rsid w:val="00B85800"/>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A6DB9"/>
    <w:rsid w:val="00BB092F"/>
    <w:rsid w:val="00BB0DF8"/>
    <w:rsid w:val="00BB117C"/>
    <w:rsid w:val="00BB143C"/>
    <w:rsid w:val="00BB1484"/>
    <w:rsid w:val="00BB17FE"/>
    <w:rsid w:val="00BB1812"/>
    <w:rsid w:val="00BB18FF"/>
    <w:rsid w:val="00BB3558"/>
    <w:rsid w:val="00BB5199"/>
    <w:rsid w:val="00BB5203"/>
    <w:rsid w:val="00BB54A8"/>
    <w:rsid w:val="00BB595E"/>
    <w:rsid w:val="00BB5E5E"/>
    <w:rsid w:val="00BB6348"/>
    <w:rsid w:val="00BB7246"/>
    <w:rsid w:val="00BC06EF"/>
    <w:rsid w:val="00BC29D1"/>
    <w:rsid w:val="00BC3B7D"/>
    <w:rsid w:val="00BC4160"/>
    <w:rsid w:val="00BC41A7"/>
    <w:rsid w:val="00BC458C"/>
    <w:rsid w:val="00BC55A0"/>
    <w:rsid w:val="00BC60EC"/>
    <w:rsid w:val="00BC6142"/>
    <w:rsid w:val="00BC6E69"/>
    <w:rsid w:val="00BC7983"/>
    <w:rsid w:val="00BC7B4D"/>
    <w:rsid w:val="00BD0F11"/>
    <w:rsid w:val="00BD10C0"/>
    <w:rsid w:val="00BD15CF"/>
    <w:rsid w:val="00BD1827"/>
    <w:rsid w:val="00BD2995"/>
    <w:rsid w:val="00BD2E7A"/>
    <w:rsid w:val="00BD574B"/>
    <w:rsid w:val="00BD7316"/>
    <w:rsid w:val="00BE1109"/>
    <w:rsid w:val="00BE1AED"/>
    <w:rsid w:val="00BE2AE0"/>
    <w:rsid w:val="00BE3980"/>
    <w:rsid w:val="00BE3F91"/>
    <w:rsid w:val="00BE421A"/>
    <w:rsid w:val="00BE4663"/>
    <w:rsid w:val="00BE4703"/>
    <w:rsid w:val="00BE6576"/>
    <w:rsid w:val="00BE658A"/>
    <w:rsid w:val="00BE68FD"/>
    <w:rsid w:val="00BE72D2"/>
    <w:rsid w:val="00BE78C8"/>
    <w:rsid w:val="00BF1110"/>
    <w:rsid w:val="00BF1219"/>
    <w:rsid w:val="00BF15D3"/>
    <w:rsid w:val="00BF2071"/>
    <w:rsid w:val="00BF2689"/>
    <w:rsid w:val="00BF3C8B"/>
    <w:rsid w:val="00BF42F0"/>
    <w:rsid w:val="00BF4703"/>
    <w:rsid w:val="00BF6337"/>
    <w:rsid w:val="00BF6B93"/>
    <w:rsid w:val="00BF749B"/>
    <w:rsid w:val="00BF76FB"/>
    <w:rsid w:val="00C013A4"/>
    <w:rsid w:val="00C0194E"/>
    <w:rsid w:val="00C02D89"/>
    <w:rsid w:val="00C02D9D"/>
    <w:rsid w:val="00C033A3"/>
    <w:rsid w:val="00C03CF2"/>
    <w:rsid w:val="00C042FB"/>
    <w:rsid w:val="00C04D30"/>
    <w:rsid w:val="00C05244"/>
    <w:rsid w:val="00C052EE"/>
    <w:rsid w:val="00C070E8"/>
    <w:rsid w:val="00C1007D"/>
    <w:rsid w:val="00C113DF"/>
    <w:rsid w:val="00C11687"/>
    <w:rsid w:val="00C117F2"/>
    <w:rsid w:val="00C13AC9"/>
    <w:rsid w:val="00C14283"/>
    <w:rsid w:val="00C14A58"/>
    <w:rsid w:val="00C15C7E"/>
    <w:rsid w:val="00C15FFC"/>
    <w:rsid w:val="00C16597"/>
    <w:rsid w:val="00C17D4E"/>
    <w:rsid w:val="00C2059F"/>
    <w:rsid w:val="00C213F2"/>
    <w:rsid w:val="00C21676"/>
    <w:rsid w:val="00C21BBA"/>
    <w:rsid w:val="00C21D03"/>
    <w:rsid w:val="00C23F03"/>
    <w:rsid w:val="00C2503D"/>
    <w:rsid w:val="00C266BD"/>
    <w:rsid w:val="00C31700"/>
    <w:rsid w:val="00C3171F"/>
    <w:rsid w:val="00C3174D"/>
    <w:rsid w:val="00C3191B"/>
    <w:rsid w:val="00C32383"/>
    <w:rsid w:val="00C33249"/>
    <w:rsid w:val="00C33602"/>
    <w:rsid w:val="00C33718"/>
    <w:rsid w:val="00C339C1"/>
    <w:rsid w:val="00C33CBC"/>
    <w:rsid w:val="00C343FE"/>
    <w:rsid w:val="00C34473"/>
    <w:rsid w:val="00C35ABA"/>
    <w:rsid w:val="00C35DFC"/>
    <w:rsid w:val="00C37089"/>
    <w:rsid w:val="00C371AE"/>
    <w:rsid w:val="00C37623"/>
    <w:rsid w:val="00C37F35"/>
    <w:rsid w:val="00C406C2"/>
    <w:rsid w:val="00C40807"/>
    <w:rsid w:val="00C40ECA"/>
    <w:rsid w:val="00C414E0"/>
    <w:rsid w:val="00C42310"/>
    <w:rsid w:val="00C44175"/>
    <w:rsid w:val="00C44353"/>
    <w:rsid w:val="00C446D2"/>
    <w:rsid w:val="00C4577C"/>
    <w:rsid w:val="00C45B54"/>
    <w:rsid w:val="00C46138"/>
    <w:rsid w:val="00C46D56"/>
    <w:rsid w:val="00C46FA4"/>
    <w:rsid w:val="00C50605"/>
    <w:rsid w:val="00C52CC6"/>
    <w:rsid w:val="00C5421F"/>
    <w:rsid w:val="00C5431D"/>
    <w:rsid w:val="00C55C4B"/>
    <w:rsid w:val="00C56455"/>
    <w:rsid w:val="00C61CD6"/>
    <w:rsid w:val="00C62032"/>
    <w:rsid w:val="00C62140"/>
    <w:rsid w:val="00C6225B"/>
    <w:rsid w:val="00C63515"/>
    <w:rsid w:val="00C63CFB"/>
    <w:rsid w:val="00C63D60"/>
    <w:rsid w:val="00C642FB"/>
    <w:rsid w:val="00C64437"/>
    <w:rsid w:val="00C64914"/>
    <w:rsid w:val="00C6499E"/>
    <w:rsid w:val="00C67282"/>
    <w:rsid w:val="00C67E4C"/>
    <w:rsid w:val="00C71991"/>
    <w:rsid w:val="00C72509"/>
    <w:rsid w:val="00C744EE"/>
    <w:rsid w:val="00C747FD"/>
    <w:rsid w:val="00C7499F"/>
    <w:rsid w:val="00C74FA2"/>
    <w:rsid w:val="00C75600"/>
    <w:rsid w:val="00C75D3A"/>
    <w:rsid w:val="00C76330"/>
    <w:rsid w:val="00C76AA1"/>
    <w:rsid w:val="00C77027"/>
    <w:rsid w:val="00C802D3"/>
    <w:rsid w:val="00C80A7B"/>
    <w:rsid w:val="00C81486"/>
    <w:rsid w:val="00C81CC2"/>
    <w:rsid w:val="00C82CF6"/>
    <w:rsid w:val="00C82D7C"/>
    <w:rsid w:val="00C83DC1"/>
    <w:rsid w:val="00C85D36"/>
    <w:rsid w:val="00C85DB6"/>
    <w:rsid w:val="00C85F92"/>
    <w:rsid w:val="00C86D9F"/>
    <w:rsid w:val="00C8709B"/>
    <w:rsid w:val="00C9465E"/>
    <w:rsid w:val="00C962A4"/>
    <w:rsid w:val="00C96CB9"/>
    <w:rsid w:val="00C9745D"/>
    <w:rsid w:val="00C97B26"/>
    <w:rsid w:val="00CA0383"/>
    <w:rsid w:val="00CA07BB"/>
    <w:rsid w:val="00CA10B0"/>
    <w:rsid w:val="00CA1D7B"/>
    <w:rsid w:val="00CA328D"/>
    <w:rsid w:val="00CA3C9E"/>
    <w:rsid w:val="00CA43AB"/>
    <w:rsid w:val="00CA4948"/>
    <w:rsid w:val="00CA5757"/>
    <w:rsid w:val="00CA58DF"/>
    <w:rsid w:val="00CA652D"/>
    <w:rsid w:val="00CB101D"/>
    <w:rsid w:val="00CB1FB8"/>
    <w:rsid w:val="00CB219E"/>
    <w:rsid w:val="00CB22A4"/>
    <w:rsid w:val="00CB3174"/>
    <w:rsid w:val="00CB3DE3"/>
    <w:rsid w:val="00CB4382"/>
    <w:rsid w:val="00CB4660"/>
    <w:rsid w:val="00CB58AE"/>
    <w:rsid w:val="00CB694E"/>
    <w:rsid w:val="00CB7287"/>
    <w:rsid w:val="00CB770F"/>
    <w:rsid w:val="00CB7F96"/>
    <w:rsid w:val="00CB7FEB"/>
    <w:rsid w:val="00CC0DE9"/>
    <w:rsid w:val="00CC196E"/>
    <w:rsid w:val="00CC30F1"/>
    <w:rsid w:val="00CC33F9"/>
    <w:rsid w:val="00CC34F9"/>
    <w:rsid w:val="00CC42FE"/>
    <w:rsid w:val="00CC4E9D"/>
    <w:rsid w:val="00CC5128"/>
    <w:rsid w:val="00CC5252"/>
    <w:rsid w:val="00CC6139"/>
    <w:rsid w:val="00CC6A4D"/>
    <w:rsid w:val="00CC7365"/>
    <w:rsid w:val="00CC73E3"/>
    <w:rsid w:val="00CC7AF8"/>
    <w:rsid w:val="00CD0D38"/>
    <w:rsid w:val="00CD148F"/>
    <w:rsid w:val="00CD1929"/>
    <w:rsid w:val="00CD208D"/>
    <w:rsid w:val="00CD2478"/>
    <w:rsid w:val="00CD35FD"/>
    <w:rsid w:val="00CD48E0"/>
    <w:rsid w:val="00CD4B8A"/>
    <w:rsid w:val="00CD5673"/>
    <w:rsid w:val="00CD5D9D"/>
    <w:rsid w:val="00CD5E42"/>
    <w:rsid w:val="00CD6C60"/>
    <w:rsid w:val="00CD6EE9"/>
    <w:rsid w:val="00CD7179"/>
    <w:rsid w:val="00CD7AFA"/>
    <w:rsid w:val="00CE27E6"/>
    <w:rsid w:val="00CE3093"/>
    <w:rsid w:val="00CE32EB"/>
    <w:rsid w:val="00CE340B"/>
    <w:rsid w:val="00CE4B80"/>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6BD1"/>
    <w:rsid w:val="00CF6F77"/>
    <w:rsid w:val="00CF7126"/>
    <w:rsid w:val="00CF7F8D"/>
    <w:rsid w:val="00D00F21"/>
    <w:rsid w:val="00D00FF3"/>
    <w:rsid w:val="00D014AD"/>
    <w:rsid w:val="00D01CF7"/>
    <w:rsid w:val="00D02335"/>
    <w:rsid w:val="00D03CBA"/>
    <w:rsid w:val="00D040FB"/>
    <w:rsid w:val="00D048DE"/>
    <w:rsid w:val="00D07966"/>
    <w:rsid w:val="00D1027E"/>
    <w:rsid w:val="00D113C4"/>
    <w:rsid w:val="00D121C3"/>
    <w:rsid w:val="00D12612"/>
    <w:rsid w:val="00D1280A"/>
    <w:rsid w:val="00D12DF8"/>
    <w:rsid w:val="00D1345D"/>
    <w:rsid w:val="00D14798"/>
    <w:rsid w:val="00D15522"/>
    <w:rsid w:val="00D157BF"/>
    <w:rsid w:val="00D15FC8"/>
    <w:rsid w:val="00D16116"/>
    <w:rsid w:val="00D162E9"/>
    <w:rsid w:val="00D171CD"/>
    <w:rsid w:val="00D20880"/>
    <w:rsid w:val="00D20981"/>
    <w:rsid w:val="00D21FAE"/>
    <w:rsid w:val="00D23609"/>
    <w:rsid w:val="00D2393D"/>
    <w:rsid w:val="00D26C34"/>
    <w:rsid w:val="00D26CCA"/>
    <w:rsid w:val="00D30503"/>
    <w:rsid w:val="00D30FD8"/>
    <w:rsid w:val="00D310D8"/>
    <w:rsid w:val="00D31D8A"/>
    <w:rsid w:val="00D3220E"/>
    <w:rsid w:val="00D32AF5"/>
    <w:rsid w:val="00D32E2F"/>
    <w:rsid w:val="00D352D1"/>
    <w:rsid w:val="00D359E5"/>
    <w:rsid w:val="00D368D6"/>
    <w:rsid w:val="00D36AA0"/>
    <w:rsid w:val="00D36F83"/>
    <w:rsid w:val="00D377B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50DB5"/>
    <w:rsid w:val="00D51486"/>
    <w:rsid w:val="00D51C33"/>
    <w:rsid w:val="00D52036"/>
    <w:rsid w:val="00D52D5C"/>
    <w:rsid w:val="00D53384"/>
    <w:rsid w:val="00D53CEE"/>
    <w:rsid w:val="00D54255"/>
    <w:rsid w:val="00D5488A"/>
    <w:rsid w:val="00D56C28"/>
    <w:rsid w:val="00D57183"/>
    <w:rsid w:val="00D608F8"/>
    <w:rsid w:val="00D619DB"/>
    <w:rsid w:val="00D626AF"/>
    <w:rsid w:val="00D62CA5"/>
    <w:rsid w:val="00D6371E"/>
    <w:rsid w:val="00D66A44"/>
    <w:rsid w:val="00D66B73"/>
    <w:rsid w:val="00D6714D"/>
    <w:rsid w:val="00D70AE4"/>
    <w:rsid w:val="00D70DB9"/>
    <w:rsid w:val="00D71F6C"/>
    <w:rsid w:val="00D720FF"/>
    <w:rsid w:val="00D72945"/>
    <w:rsid w:val="00D73B4F"/>
    <w:rsid w:val="00D74C23"/>
    <w:rsid w:val="00D757C2"/>
    <w:rsid w:val="00D757DD"/>
    <w:rsid w:val="00D765AD"/>
    <w:rsid w:val="00D76FE6"/>
    <w:rsid w:val="00D80B3B"/>
    <w:rsid w:val="00D81344"/>
    <w:rsid w:val="00D81624"/>
    <w:rsid w:val="00D8194C"/>
    <w:rsid w:val="00D81A03"/>
    <w:rsid w:val="00D836BD"/>
    <w:rsid w:val="00D839BE"/>
    <w:rsid w:val="00D8417A"/>
    <w:rsid w:val="00D84BAF"/>
    <w:rsid w:val="00D84C3B"/>
    <w:rsid w:val="00D86365"/>
    <w:rsid w:val="00D868A0"/>
    <w:rsid w:val="00D86B7B"/>
    <w:rsid w:val="00D87373"/>
    <w:rsid w:val="00D903BF"/>
    <w:rsid w:val="00D923D0"/>
    <w:rsid w:val="00D9244B"/>
    <w:rsid w:val="00D92803"/>
    <w:rsid w:val="00D93939"/>
    <w:rsid w:val="00D93BAE"/>
    <w:rsid w:val="00D9457B"/>
    <w:rsid w:val="00D948CF"/>
    <w:rsid w:val="00D94F65"/>
    <w:rsid w:val="00D95866"/>
    <w:rsid w:val="00D95EB4"/>
    <w:rsid w:val="00D967A9"/>
    <w:rsid w:val="00D96B3C"/>
    <w:rsid w:val="00DA06F7"/>
    <w:rsid w:val="00DA1FD6"/>
    <w:rsid w:val="00DA3662"/>
    <w:rsid w:val="00DA3C3F"/>
    <w:rsid w:val="00DA5441"/>
    <w:rsid w:val="00DA5D82"/>
    <w:rsid w:val="00DA6033"/>
    <w:rsid w:val="00DA649D"/>
    <w:rsid w:val="00DA6788"/>
    <w:rsid w:val="00DA7C8B"/>
    <w:rsid w:val="00DB00EC"/>
    <w:rsid w:val="00DB04FA"/>
    <w:rsid w:val="00DB078C"/>
    <w:rsid w:val="00DB0A7C"/>
    <w:rsid w:val="00DB0AF2"/>
    <w:rsid w:val="00DB3BD8"/>
    <w:rsid w:val="00DB689E"/>
    <w:rsid w:val="00DB6ED1"/>
    <w:rsid w:val="00DB74CD"/>
    <w:rsid w:val="00DC04F0"/>
    <w:rsid w:val="00DC24A4"/>
    <w:rsid w:val="00DC4112"/>
    <w:rsid w:val="00DC50A9"/>
    <w:rsid w:val="00DC5165"/>
    <w:rsid w:val="00DC5178"/>
    <w:rsid w:val="00DC7561"/>
    <w:rsid w:val="00DD22C4"/>
    <w:rsid w:val="00DD2559"/>
    <w:rsid w:val="00DD267E"/>
    <w:rsid w:val="00DD2C50"/>
    <w:rsid w:val="00DD2DDD"/>
    <w:rsid w:val="00DD34F9"/>
    <w:rsid w:val="00DD4949"/>
    <w:rsid w:val="00DD5C88"/>
    <w:rsid w:val="00DD62F2"/>
    <w:rsid w:val="00DD6E4D"/>
    <w:rsid w:val="00DD6F9E"/>
    <w:rsid w:val="00DD7E19"/>
    <w:rsid w:val="00DE11E6"/>
    <w:rsid w:val="00DE1831"/>
    <w:rsid w:val="00DE24A3"/>
    <w:rsid w:val="00DE5B28"/>
    <w:rsid w:val="00DE630E"/>
    <w:rsid w:val="00DE70C8"/>
    <w:rsid w:val="00DF09F0"/>
    <w:rsid w:val="00DF1492"/>
    <w:rsid w:val="00DF166A"/>
    <w:rsid w:val="00DF25C3"/>
    <w:rsid w:val="00DF281D"/>
    <w:rsid w:val="00DF2A6B"/>
    <w:rsid w:val="00DF3ACF"/>
    <w:rsid w:val="00DF4052"/>
    <w:rsid w:val="00DF4180"/>
    <w:rsid w:val="00DF5919"/>
    <w:rsid w:val="00DF6863"/>
    <w:rsid w:val="00DF6BFF"/>
    <w:rsid w:val="00DF7608"/>
    <w:rsid w:val="00E02AA2"/>
    <w:rsid w:val="00E02FF8"/>
    <w:rsid w:val="00E03954"/>
    <w:rsid w:val="00E04260"/>
    <w:rsid w:val="00E05766"/>
    <w:rsid w:val="00E06406"/>
    <w:rsid w:val="00E06DD1"/>
    <w:rsid w:val="00E06F52"/>
    <w:rsid w:val="00E07489"/>
    <w:rsid w:val="00E10A1D"/>
    <w:rsid w:val="00E11121"/>
    <w:rsid w:val="00E116C4"/>
    <w:rsid w:val="00E12532"/>
    <w:rsid w:val="00E133FB"/>
    <w:rsid w:val="00E13B4F"/>
    <w:rsid w:val="00E14352"/>
    <w:rsid w:val="00E1484A"/>
    <w:rsid w:val="00E1576A"/>
    <w:rsid w:val="00E158DF"/>
    <w:rsid w:val="00E162B0"/>
    <w:rsid w:val="00E16624"/>
    <w:rsid w:val="00E170FD"/>
    <w:rsid w:val="00E1755A"/>
    <w:rsid w:val="00E2110B"/>
    <w:rsid w:val="00E2235F"/>
    <w:rsid w:val="00E22A5D"/>
    <w:rsid w:val="00E23A75"/>
    <w:rsid w:val="00E23ADF"/>
    <w:rsid w:val="00E240C1"/>
    <w:rsid w:val="00E2476B"/>
    <w:rsid w:val="00E25B0B"/>
    <w:rsid w:val="00E2603B"/>
    <w:rsid w:val="00E266EF"/>
    <w:rsid w:val="00E26F70"/>
    <w:rsid w:val="00E2736B"/>
    <w:rsid w:val="00E276EB"/>
    <w:rsid w:val="00E308A2"/>
    <w:rsid w:val="00E310F2"/>
    <w:rsid w:val="00E3177A"/>
    <w:rsid w:val="00E31924"/>
    <w:rsid w:val="00E32DAE"/>
    <w:rsid w:val="00E333EA"/>
    <w:rsid w:val="00E33EB7"/>
    <w:rsid w:val="00E347A8"/>
    <w:rsid w:val="00E34B8A"/>
    <w:rsid w:val="00E34D3E"/>
    <w:rsid w:val="00E353B8"/>
    <w:rsid w:val="00E35592"/>
    <w:rsid w:val="00E35AB9"/>
    <w:rsid w:val="00E35D16"/>
    <w:rsid w:val="00E364C8"/>
    <w:rsid w:val="00E37667"/>
    <w:rsid w:val="00E40704"/>
    <w:rsid w:val="00E40AD3"/>
    <w:rsid w:val="00E41775"/>
    <w:rsid w:val="00E423CB"/>
    <w:rsid w:val="00E42A0A"/>
    <w:rsid w:val="00E443CF"/>
    <w:rsid w:val="00E44C7A"/>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57702"/>
    <w:rsid w:val="00E57BA8"/>
    <w:rsid w:val="00E60214"/>
    <w:rsid w:val="00E60687"/>
    <w:rsid w:val="00E61013"/>
    <w:rsid w:val="00E61391"/>
    <w:rsid w:val="00E61470"/>
    <w:rsid w:val="00E616A9"/>
    <w:rsid w:val="00E61E05"/>
    <w:rsid w:val="00E61F97"/>
    <w:rsid w:val="00E6246C"/>
    <w:rsid w:val="00E63247"/>
    <w:rsid w:val="00E6362C"/>
    <w:rsid w:val="00E63837"/>
    <w:rsid w:val="00E63B07"/>
    <w:rsid w:val="00E63E7D"/>
    <w:rsid w:val="00E63F99"/>
    <w:rsid w:val="00E64B8A"/>
    <w:rsid w:val="00E64C4A"/>
    <w:rsid w:val="00E65AEF"/>
    <w:rsid w:val="00E6669F"/>
    <w:rsid w:val="00E7042B"/>
    <w:rsid w:val="00E71ACB"/>
    <w:rsid w:val="00E71B8D"/>
    <w:rsid w:val="00E71D8B"/>
    <w:rsid w:val="00E71E40"/>
    <w:rsid w:val="00E728EF"/>
    <w:rsid w:val="00E73D76"/>
    <w:rsid w:val="00E73F7A"/>
    <w:rsid w:val="00E74609"/>
    <w:rsid w:val="00E74A46"/>
    <w:rsid w:val="00E770F9"/>
    <w:rsid w:val="00E777DD"/>
    <w:rsid w:val="00E77DF9"/>
    <w:rsid w:val="00E81C3F"/>
    <w:rsid w:val="00E81C57"/>
    <w:rsid w:val="00E83D58"/>
    <w:rsid w:val="00E84B46"/>
    <w:rsid w:val="00E8522B"/>
    <w:rsid w:val="00E85948"/>
    <w:rsid w:val="00E85968"/>
    <w:rsid w:val="00E86931"/>
    <w:rsid w:val="00E86C8B"/>
    <w:rsid w:val="00E8747F"/>
    <w:rsid w:val="00E87703"/>
    <w:rsid w:val="00E87D46"/>
    <w:rsid w:val="00E90044"/>
    <w:rsid w:val="00E907F3"/>
    <w:rsid w:val="00E9090D"/>
    <w:rsid w:val="00E90F6A"/>
    <w:rsid w:val="00E91723"/>
    <w:rsid w:val="00E92BEF"/>
    <w:rsid w:val="00E92F0D"/>
    <w:rsid w:val="00E93210"/>
    <w:rsid w:val="00E93561"/>
    <w:rsid w:val="00E94B46"/>
    <w:rsid w:val="00E94CC2"/>
    <w:rsid w:val="00E9501D"/>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43A"/>
    <w:rsid w:val="00EB1CAC"/>
    <w:rsid w:val="00EB224F"/>
    <w:rsid w:val="00EB315D"/>
    <w:rsid w:val="00EB35F6"/>
    <w:rsid w:val="00EB44AE"/>
    <w:rsid w:val="00EB46C5"/>
    <w:rsid w:val="00EB475A"/>
    <w:rsid w:val="00EB6EB2"/>
    <w:rsid w:val="00EC0EB0"/>
    <w:rsid w:val="00EC0F93"/>
    <w:rsid w:val="00EC1007"/>
    <w:rsid w:val="00EC33A0"/>
    <w:rsid w:val="00EC5DD4"/>
    <w:rsid w:val="00ED0684"/>
    <w:rsid w:val="00ED0E67"/>
    <w:rsid w:val="00ED21A3"/>
    <w:rsid w:val="00ED357F"/>
    <w:rsid w:val="00ED4102"/>
    <w:rsid w:val="00ED4D91"/>
    <w:rsid w:val="00ED6173"/>
    <w:rsid w:val="00ED6DC8"/>
    <w:rsid w:val="00ED72B2"/>
    <w:rsid w:val="00ED7460"/>
    <w:rsid w:val="00ED78EF"/>
    <w:rsid w:val="00EE0746"/>
    <w:rsid w:val="00EE3E7E"/>
    <w:rsid w:val="00EE4154"/>
    <w:rsid w:val="00EE443E"/>
    <w:rsid w:val="00EE474F"/>
    <w:rsid w:val="00EE4928"/>
    <w:rsid w:val="00EE5BC4"/>
    <w:rsid w:val="00EE61AC"/>
    <w:rsid w:val="00EE6A1F"/>
    <w:rsid w:val="00EE6CF6"/>
    <w:rsid w:val="00EF08AF"/>
    <w:rsid w:val="00EF255F"/>
    <w:rsid w:val="00EF2A78"/>
    <w:rsid w:val="00EF31B8"/>
    <w:rsid w:val="00EF44B4"/>
    <w:rsid w:val="00EF45C2"/>
    <w:rsid w:val="00EF5888"/>
    <w:rsid w:val="00EF5FE4"/>
    <w:rsid w:val="00EF6011"/>
    <w:rsid w:val="00EF6C57"/>
    <w:rsid w:val="00EF75FC"/>
    <w:rsid w:val="00F00EF0"/>
    <w:rsid w:val="00F0207C"/>
    <w:rsid w:val="00F020A7"/>
    <w:rsid w:val="00F020C2"/>
    <w:rsid w:val="00F02FE8"/>
    <w:rsid w:val="00F03D14"/>
    <w:rsid w:val="00F0535B"/>
    <w:rsid w:val="00F077E1"/>
    <w:rsid w:val="00F100D5"/>
    <w:rsid w:val="00F1198C"/>
    <w:rsid w:val="00F12450"/>
    <w:rsid w:val="00F141F6"/>
    <w:rsid w:val="00F14534"/>
    <w:rsid w:val="00F1459A"/>
    <w:rsid w:val="00F204B3"/>
    <w:rsid w:val="00F20D7B"/>
    <w:rsid w:val="00F20D87"/>
    <w:rsid w:val="00F210BA"/>
    <w:rsid w:val="00F213F0"/>
    <w:rsid w:val="00F21B71"/>
    <w:rsid w:val="00F21BE5"/>
    <w:rsid w:val="00F21C00"/>
    <w:rsid w:val="00F2274C"/>
    <w:rsid w:val="00F23B36"/>
    <w:rsid w:val="00F246DC"/>
    <w:rsid w:val="00F2503E"/>
    <w:rsid w:val="00F2604E"/>
    <w:rsid w:val="00F27AC6"/>
    <w:rsid w:val="00F30EE5"/>
    <w:rsid w:val="00F30F19"/>
    <w:rsid w:val="00F3135D"/>
    <w:rsid w:val="00F3310E"/>
    <w:rsid w:val="00F33E20"/>
    <w:rsid w:val="00F3439C"/>
    <w:rsid w:val="00F34D3C"/>
    <w:rsid w:val="00F34DC3"/>
    <w:rsid w:val="00F3705B"/>
    <w:rsid w:val="00F37929"/>
    <w:rsid w:val="00F418BC"/>
    <w:rsid w:val="00F42BBF"/>
    <w:rsid w:val="00F431CA"/>
    <w:rsid w:val="00F4404D"/>
    <w:rsid w:val="00F443B2"/>
    <w:rsid w:val="00F44B0C"/>
    <w:rsid w:val="00F44BF9"/>
    <w:rsid w:val="00F458E2"/>
    <w:rsid w:val="00F46871"/>
    <w:rsid w:val="00F47055"/>
    <w:rsid w:val="00F4721A"/>
    <w:rsid w:val="00F4777B"/>
    <w:rsid w:val="00F508C6"/>
    <w:rsid w:val="00F52410"/>
    <w:rsid w:val="00F54BFE"/>
    <w:rsid w:val="00F550C1"/>
    <w:rsid w:val="00F5616A"/>
    <w:rsid w:val="00F60101"/>
    <w:rsid w:val="00F60165"/>
    <w:rsid w:val="00F61507"/>
    <w:rsid w:val="00F617B5"/>
    <w:rsid w:val="00F61DCC"/>
    <w:rsid w:val="00F632C8"/>
    <w:rsid w:val="00F63FEF"/>
    <w:rsid w:val="00F651F4"/>
    <w:rsid w:val="00F652B5"/>
    <w:rsid w:val="00F66393"/>
    <w:rsid w:val="00F67B43"/>
    <w:rsid w:val="00F7034C"/>
    <w:rsid w:val="00F70D75"/>
    <w:rsid w:val="00F70D97"/>
    <w:rsid w:val="00F714C0"/>
    <w:rsid w:val="00F71585"/>
    <w:rsid w:val="00F71C9E"/>
    <w:rsid w:val="00F71F59"/>
    <w:rsid w:val="00F72ADB"/>
    <w:rsid w:val="00F72E26"/>
    <w:rsid w:val="00F74A92"/>
    <w:rsid w:val="00F74CA4"/>
    <w:rsid w:val="00F75871"/>
    <w:rsid w:val="00F763F5"/>
    <w:rsid w:val="00F76BD6"/>
    <w:rsid w:val="00F770BB"/>
    <w:rsid w:val="00F77958"/>
    <w:rsid w:val="00F80949"/>
    <w:rsid w:val="00F80A23"/>
    <w:rsid w:val="00F80EB8"/>
    <w:rsid w:val="00F810D9"/>
    <w:rsid w:val="00F81243"/>
    <w:rsid w:val="00F82665"/>
    <w:rsid w:val="00F82AC5"/>
    <w:rsid w:val="00F82AEC"/>
    <w:rsid w:val="00F85356"/>
    <w:rsid w:val="00F858C0"/>
    <w:rsid w:val="00F86630"/>
    <w:rsid w:val="00F8699A"/>
    <w:rsid w:val="00F877EB"/>
    <w:rsid w:val="00F900F5"/>
    <w:rsid w:val="00F91BE0"/>
    <w:rsid w:val="00F94228"/>
    <w:rsid w:val="00F94B97"/>
    <w:rsid w:val="00F96E71"/>
    <w:rsid w:val="00FA0077"/>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1B36"/>
    <w:rsid w:val="00FB24FA"/>
    <w:rsid w:val="00FB2688"/>
    <w:rsid w:val="00FB2E6B"/>
    <w:rsid w:val="00FB33A5"/>
    <w:rsid w:val="00FB619A"/>
    <w:rsid w:val="00FB6B3A"/>
    <w:rsid w:val="00FB6ECD"/>
    <w:rsid w:val="00FB73EA"/>
    <w:rsid w:val="00FB755F"/>
    <w:rsid w:val="00FC0349"/>
    <w:rsid w:val="00FC0971"/>
    <w:rsid w:val="00FC1D18"/>
    <w:rsid w:val="00FC1D78"/>
    <w:rsid w:val="00FC1F23"/>
    <w:rsid w:val="00FC2490"/>
    <w:rsid w:val="00FC3929"/>
    <w:rsid w:val="00FC3BCF"/>
    <w:rsid w:val="00FC471A"/>
    <w:rsid w:val="00FC6A52"/>
    <w:rsid w:val="00FD0DE0"/>
    <w:rsid w:val="00FD1A7B"/>
    <w:rsid w:val="00FD2195"/>
    <w:rsid w:val="00FD2242"/>
    <w:rsid w:val="00FD228B"/>
    <w:rsid w:val="00FD2F87"/>
    <w:rsid w:val="00FD617A"/>
    <w:rsid w:val="00FD659F"/>
    <w:rsid w:val="00FE0181"/>
    <w:rsid w:val="00FE0901"/>
    <w:rsid w:val="00FE0DCF"/>
    <w:rsid w:val="00FE204D"/>
    <w:rsid w:val="00FE24CC"/>
    <w:rsid w:val="00FE2A09"/>
    <w:rsid w:val="00FE325B"/>
    <w:rsid w:val="00FE40D7"/>
    <w:rsid w:val="00FE4368"/>
    <w:rsid w:val="00FE630E"/>
    <w:rsid w:val="00FE75F8"/>
    <w:rsid w:val="00FE7E1C"/>
    <w:rsid w:val="00FF0629"/>
    <w:rsid w:val="00FF0DD6"/>
    <w:rsid w:val="00FF1217"/>
    <w:rsid w:val="00FF1851"/>
    <w:rsid w:val="00FF1B9D"/>
    <w:rsid w:val="00FF2EC9"/>
    <w:rsid w:val="00FF3157"/>
    <w:rsid w:val="00FF3D8B"/>
    <w:rsid w:val="00FF52F8"/>
    <w:rsid w:val="00FF70BC"/>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2-0431-8804" TargetMode="External"/><Relationship Id="rId18" Type="http://schemas.openxmlformats.org/officeDocument/2006/relationships/hyperlink" Target="mailto:Adam.Partlow@wales.nhs.uk" TargetMode="External"/><Relationship Id="rId26" Type="http://schemas.openxmlformats.org/officeDocument/2006/relationships/image" Target="media/image4.png"/><Relationship Id="rId39" Type="http://schemas.openxmlformats.org/officeDocument/2006/relationships/header" Target="header3.xml"/><Relationship Id="rId21" Type="http://schemas.openxmlformats.org/officeDocument/2006/relationships/comments" Target="comments.xml"/><Relationship Id="rId34" Type="http://schemas.openxmlformats.org/officeDocument/2006/relationships/chart" Target="charts/chart1.xml"/><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j.kulon@southwales.ac.uk" TargetMode="External"/><Relationship Id="rId20" Type="http://schemas.openxmlformats.org/officeDocument/2006/relationships/hyperlink" Target="mailto:j.kulon@southwales.ac.uk" TargetMode="External"/><Relationship Id="rId29" Type="http://schemas.openxmlformats.org/officeDocument/2006/relationships/image" Target="media/image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2-6270-2863" TargetMode="External"/><Relationship Id="rId24" Type="http://schemas.microsoft.com/office/2018/08/relationships/commentsExtensible" Target="commentsExtensible.xml"/><Relationship Id="rId32" Type="http://schemas.openxmlformats.org/officeDocument/2006/relationships/image" Target="media/image10.png"/><Relationship Id="rId37" Type="http://schemas.openxmlformats.org/officeDocument/2006/relationships/header" Target="header2.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mailto:30025293@students.southwales.ac.uk" TargetMode="External"/><Relationship Id="rId23" Type="http://schemas.microsoft.com/office/2016/09/relationships/commentsIds" Target="commentsIds.xml"/><Relationship Id="rId28" Type="http://schemas.openxmlformats.org/officeDocument/2006/relationships/image" Target="media/image6.png"/><Relationship Id="rId36" Type="http://schemas.openxmlformats.org/officeDocument/2006/relationships/header" Target="header1.xml"/><Relationship Id="rId10" Type="http://schemas.openxmlformats.org/officeDocument/2006/relationships/hyperlink" Target="https://orcid.org/0000-0002-9859-7786" TargetMode="External"/><Relationship Id="rId19" Type="http://schemas.openxmlformats.org/officeDocument/2006/relationships/hyperlink" Target="mailto:Colin.Gibson@wales.nhs.uk"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2.png"/><Relationship Id="rId22" Type="http://schemas.microsoft.com/office/2011/relationships/commentsExtended" Target="commentsExtended.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chart" Target="charts/chart2.xml"/><Relationship Id="rId43" Type="http://schemas.openxmlformats.org/officeDocument/2006/relationships/theme" Target="theme/theme1.xml"/><Relationship Id="rId8" Type="http://schemas.openxmlformats.org/officeDocument/2006/relationships/hyperlink" Target="https://orcid.org/0009-0001-9822-1818" TargetMode="External"/><Relationship Id="rId3" Type="http://schemas.openxmlformats.org/officeDocument/2006/relationships/styles" Target="styles.xml"/><Relationship Id="rId12" Type="http://schemas.openxmlformats.org/officeDocument/2006/relationships/hyperlink" Target="https://orcid.org/0000-0001-9639-8129" TargetMode="External"/><Relationship Id="rId17" Type="http://schemas.openxmlformats.org/officeDocument/2006/relationships/hyperlink" Target="mailto:shiny.verghese@southwales.ac.uk"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footer" Target="footer1.xm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r>
              <a:rPr lang="en-GB">
                <a:solidFill>
                  <a:sysClr val="windowText" lastClr="000000"/>
                </a:solidFill>
              </a:rPr>
              <a:t>Published Research Paper Trends by Sensor Technology from 2007 to 2023</a:t>
            </a:r>
          </a:p>
        </c:rich>
      </c:tx>
      <c:overlay val="0"/>
      <c:spPr>
        <a:noFill/>
        <a:ln>
          <a:noFill/>
        </a:ln>
        <a:effectLst/>
      </c:spPr>
      <c:txPr>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2497088011927501"/>
          <c:y val="0.17070485920112943"/>
          <c:w val="0.84544332106415687"/>
          <c:h val="0.64899030902356281"/>
        </c:manualLayout>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81E9-4D94-8551-EE74455BB5B1}"/>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Publication Year</a:t>
                </a:r>
              </a:p>
            </c:rich>
          </c:tx>
          <c:layout>
            <c:manualLayout>
              <c:xMode val="edge"/>
              <c:yMode val="edge"/>
              <c:x val="0.45082022762216584"/>
              <c:y val="0.92026627979636333"/>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Numbers of Papers Published</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696241728"/>
        <c:crosses val="autoZero"/>
        <c:crossBetween val="between"/>
      </c:valAx>
      <c:spPr>
        <a:noFill/>
        <a:ln>
          <a:solidFill>
            <a:schemeClr val="tx1"/>
          </a:solidFill>
        </a:ln>
        <a:effectLst/>
      </c:spPr>
    </c:plotArea>
    <c:legend>
      <c:legendPos val="b"/>
      <c:layout>
        <c:manualLayout>
          <c:xMode val="edge"/>
          <c:yMode val="edge"/>
          <c:x val="0.18197934712168509"/>
          <c:y val="0.25078171383336634"/>
          <c:w val="0.28908057418051364"/>
          <c:h val="0.30606531397111875"/>
        </c:manualLayout>
      </c:layout>
      <c:overlay val="0"/>
      <c:spPr>
        <a:solidFill>
          <a:schemeClr val="bg1">
            <a:alpha val="92000"/>
          </a:schemeClr>
        </a:solid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9050" cap="flat" cmpd="sng" algn="ctr">
      <a:solidFill>
        <a:schemeClr val="tx1"/>
      </a:solidFill>
      <a:round/>
    </a:ln>
    <a:effectLst/>
  </c:spPr>
  <c:txPr>
    <a:bodyPr/>
    <a:lstStyle/>
    <a:p>
      <a:pPr>
        <a:defRPr sz="1050">
          <a:latin typeface="+mn-lt"/>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00710375579644"/>
          <c:y val="5.3140096618357488E-2"/>
          <c:w val="0.76500081255746344"/>
          <c:h val="0.79032218798737119"/>
        </c:manualLayout>
      </c:layout>
      <c:bubbleChart>
        <c:varyColors val="0"/>
        <c:ser>
          <c:idx val="0"/>
          <c:order val="0"/>
          <c:spPr>
            <a:solidFill>
              <a:srgbClr val="C00000"/>
            </a:solidFill>
            <a:ln>
              <a:noFill/>
            </a:ln>
            <a:effectLst/>
          </c:spPr>
          <c:invertIfNegative val="0"/>
          <c:dLbls>
            <c:dLbl>
              <c:idx val="0"/>
              <c:layout>
                <c:manualLayout>
                  <c:x val="-0.11474165816493775"/>
                  <c:y val="3.6693616249782318E-2"/>
                </c:manualLayout>
              </c:layout>
              <c:tx>
                <c:rich>
                  <a:bodyPr/>
                  <a:lstStyle/>
                  <a:p>
                    <a:fld id="{3599C780-4706-44FF-9B70-89381D52FFD9}"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2C8092D3-B09B-4AC2-AE1D-A63FB061B75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604D35F2-47F1-4706-AC04-4F1F7B25B8D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A4DF85FC-12FF-4AEA-9A89-99DCA3DCB5D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A0A0B826-1A3F-46A4-9982-281CFE893D2C}"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FDE8D2B1-ABF6-4329-BDA0-5C394835F8DD}"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9295546072008174"/>
                  <c:y val="-0.14197040587317888"/>
                </c:manualLayout>
              </c:layout>
              <c:tx>
                <c:rich>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fld id="{66199C32-370B-45CB-B40D-D903E2A5D097}" type="CELLRANGE">
                      <a:rPr lang="en-US"/>
                      <a:pPr>
                        <a:defRPr sz="1000">
                          <a:solidFill>
                            <a:sysClr val="windowText" lastClr="000000"/>
                          </a:solidFill>
                        </a:defRPr>
                      </a:pPr>
                      <a:t>[CELLRANGE]</a:t>
                    </a:fld>
                    <a:endParaRPr lang="en-GB"/>
                  </a:p>
                </c:rich>
              </c:tx>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endParaRPr lang="en-US"/>
                </a:p>
              </c:txPr>
              <c:dLblPos val="r"/>
              <c:showLegendKey val="0"/>
              <c:showVal val="0"/>
              <c:showCatName val="0"/>
              <c:showSerName val="0"/>
              <c:showPercent val="0"/>
              <c:showBubbleSize val="0"/>
              <c:extLst>
                <c:ext xmlns:c15="http://schemas.microsoft.com/office/drawing/2012/chart" uri="{CE6537A1-D6FC-4f65-9D91-7224C49458BB}">
                  <c15:layout>
                    <c:manualLayout>
                      <c:w val="0.29875600791631324"/>
                      <c:h val="0.1207246376811594"/>
                    </c:manualLayout>
                  </c15:layout>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9CD84AD7-62F7-4658-9551-0EA5509F6BD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4F695AB7-5466-4A93-80F7-0D998FBEF7A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3796588825801151"/>
                  <c:y val="-7.7973934530787603E-2"/>
                </c:manualLayout>
              </c:layout>
              <c:tx>
                <c:rich>
                  <a:bodyPr/>
                  <a:lstStyle/>
                  <a:p>
                    <a:fld id="{02203553-A0FC-4261-A134-5B7AEE8EF9E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layout>
                    <c:manualLayout>
                      <c:w val="0.2690132880972575"/>
                      <c:h val="0.1448792270531401"/>
                    </c:manualLayout>
                  </c15:layout>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05D3E70A-4578-4F03-9365-CF71674B0023}"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rgbClr val="0070C0"/>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bg1">
                  <a:lumMod val="50000"/>
                </a:schemeClr>
              </a:solidFill>
              <a:prstDash val="dash"/>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a:solidFill>
                      <a:sysClr val="windowText" lastClr="000000"/>
                    </a:solidFill>
                    <a:latin typeface="+mn-lt"/>
                  </a:rPr>
                  <a:t>Number of Postures</a:t>
                </a:r>
              </a:p>
            </c:rich>
          </c:tx>
          <c:layout>
            <c:manualLayout>
              <c:xMode val="edge"/>
              <c:yMode val="edge"/>
              <c:x val="0.44969490136888107"/>
              <c:y val="0.9168838677773973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sz="1050">
                    <a:solidFill>
                      <a:sysClr val="windowText" lastClr="000000"/>
                    </a:solidFill>
                    <a:latin typeface="+mn-lt"/>
                  </a:rPr>
                  <a:t>Accuracy</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764869535"/>
        <c:crosses val="autoZero"/>
        <c:crossBetween val="midCat"/>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21695</TotalTime>
  <Pages>25</Pages>
  <Words>50967</Words>
  <Characters>290514</Characters>
  <Application>Microsoft Office Word</Application>
  <DocSecurity>0</DocSecurity>
  <Lines>2420</Lines>
  <Paragraphs>681</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340800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580</cp:revision>
  <cp:lastPrinted>2024-03-12T21:55:00Z</cp:lastPrinted>
  <dcterms:created xsi:type="dcterms:W3CDTF">2024-01-18T09:54:00Z</dcterms:created>
  <dcterms:modified xsi:type="dcterms:W3CDTF">2024-04-21T16:42:00Z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id="wo9ZnWwJ"/&gt;&lt;style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