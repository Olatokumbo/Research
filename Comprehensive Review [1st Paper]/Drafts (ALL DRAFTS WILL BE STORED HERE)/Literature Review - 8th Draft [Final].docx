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7AA22276" w:rsidR="00E93210" w:rsidRPr="00D25A5E" w:rsidRDefault="003A446E" w:rsidP="00D25A5E">
      <w:pPr>
        <w:pStyle w:val="MDPI12title"/>
      </w:pPr>
      <w:r w:rsidRPr="00D25A5E">
        <w:t xml:space="preserve">Smart-Sensing Chairs for Sitting Posture </w:t>
      </w:r>
      <w:r w:rsidR="007E4020" w:rsidRPr="00D25A5E">
        <w:t xml:space="preserve">Detection, </w:t>
      </w:r>
      <w:r w:rsidRPr="00D25A5E">
        <w:t>Classification</w:t>
      </w:r>
      <w:r w:rsidR="00735819" w:rsidRPr="00D25A5E">
        <w:t xml:space="preserve"> </w:t>
      </w:r>
      <w:r w:rsidR="001335E2" w:rsidRPr="00D25A5E">
        <w:t>and Monitoring</w:t>
      </w:r>
      <w:r w:rsidR="00420A3D" w:rsidRPr="00D25A5E">
        <w:t>: A Systematic Literature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70A83D"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 xml:space="preserve">and ANNs do not outperform traditional statistical models in terms of classification </w:t>
      </w:r>
      <w:r w:rsidR="00EE5BC4" w:rsidRPr="00BD17EB">
        <w:rPr>
          <w:lang w:val="en-GB"/>
        </w:rPr>
        <w:t>accuracy, due</w:t>
      </w:r>
      <w:r w:rsidR="00EE5BC4" w:rsidRPr="00BD17EB">
        <w:t xml:space="preserve"> </w:t>
      </w:r>
      <w:r w:rsidR="00AC239D" w:rsidRPr="00BD17EB">
        <w:t>t</w:t>
      </w:r>
      <w:r w:rsidR="00EE5BC4" w:rsidRPr="00BD17EB">
        <w:rPr>
          <w:lang w:val="en-GB"/>
        </w:rPr>
        <w:t>o constrained</w:t>
      </w:r>
      <w:r w:rsidR="00EE5BC4" w:rsidRPr="0095269D">
        <w:rPr>
          <w:lang w:val="en-GB"/>
        </w:rPr>
        <w:t xml:space="preserve">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112C68B7"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w:t>
      </w:r>
      <w:r w:rsidRPr="00621204">
        <w:rPr>
          <w:color w:val="auto"/>
          <w:lang w:val="en-GB"/>
        </w:rPr>
        <w:lastRenderedPageBreak/>
        <w:t xml:space="preserve">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5D42562" w:rsidR="00E40AD3" w:rsidRPr="001D11D4" w:rsidRDefault="00725A06" w:rsidP="00895202">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r w:rsidR="001D11D4">
        <w:rPr>
          <w:lang w:val="en-GB"/>
        </w:rPr>
        <w:softHyphen/>
      </w:r>
      <w:r w:rsidR="001D11D4">
        <w:rPr>
          <w:lang w:val="en-GB"/>
        </w:rPr>
        <w:softHyphen/>
      </w: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 xml:space="preserve">Sensors Used, Sensor Placement, Number of </w:t>
      </w:r>
      <w:r w:rsidRPr="007614A5">
        <w:rPr>
          <w:lang w:val="en-GB"/>
        </w:rPr>
        <w:lastRenderedPageBreak/>
        <w:t>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621204" w:rsidRDefault="00D30503" w:rsidP="007614A5">
      <w:pPr>
        <w:pStyle w:val="MDPI21heading1"/>
        <w:rPr>
          <w:lang w:val="en-GB"/>
        </w:rPr>
      </w:pPr>
      <w:r w:rsidRPr="00BD17EB">
        <w:rPr>
          <w:lang w:val="en-GB"/>
        </w:rPr>
        <w:t xml:space="preserve">3. Sitting </w:t>
      </w:r>
      <w:r w:rsidR="00BC6142" w:rsidRPr="00BD17EB">
        <w:rPr>
          <w:lang w:val="en-GB"/>
        </w:rPr>
        <w:t>Posture Selection</w:t>
      </w:r>
    </w:p>
    <w:p w14:paraId="5633DAF0" w14:textId="0864B281"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w:t>
      </w:r>
      <w:r w:rsidRPr="00BD17EB">
        <w:rPr>
          <w:lang w:val="en-GB"/>
        </w:rPr>
        <w:t xml:space="preserve">primary pressure points at the interface between the seat and the occupant, while red arrows delineate the direction of adjustments necessary for adopting each specific posture. The most popular sitting postures detected by the smart sensing </w:t>
      </w:r>
      <w:r w:rsidR="008A612B" w:rsidRPr="00BD17EB">
        <w:rPr>
          <w:lang w:val="en-GB"/>
        </w:rPr>
        <w:t>chairs</w:t>
      </w:r>
      <w:r w:rsidRPr="00BD17EB">
        <w:rPr>
          <w:lang w:val="en-GB"/>
        </w:rPr>
        <w:t xml:space="preserve"> include</w:t>
      </w:r>
      <w:r w:rsidR="00FE7E1C" w:rsidRPr="00BD17EB">
        <w:rPr>
          <w:lang w:val="en-GB"/>
        </w:rPr>
        <w:t>:</w:t>
      </w:r>
      <w:r w:rsidRPr="00BD17EB">
        <w:rPr>
          <w:lang w:val="en-GB"/>
        </w:rPr>
        <w:t xml:space="preserve"> 1. Upright sitting with backrest, 2. Leaning forward </w:t>
      </w:r>
      <w:r w:rsidR="00DB04FA" w:rsidRPr="00BD17EB">
        <w:rPr>
          <w:lang w:val="en-GB"/>
        </w:rPr>
        <w:t xml:space="preserve">without </w:t>
      </w:r>
      <w:r w:rsidRPr="00BD17EB">
        <w:rPr>
          <w:lang w:val="en-GB"/>
        </w:rPr>
        <w:t>backrest (slouching)</w:t>
      </w:r>
      <w:r w:rsidR="00DB04FA" w:rsidRPr="00BD17EB">
        <w:rPr>
          <w:lang w:val="en-GB"/>
        </w:rPr>
        <w:t>,</w:t>
      </w:r>
      <w:r w:rsidRPr="00BD17EB">
        <w:rPr>
          <w:lang w:val="en-GB"/>
        </w:rPr>
        <w:t xml:space="preserve"> </w:t>
      </w:r>
      <w:r w:rsidR="00DB04FA" w:rsidRPr="00BD17EB">
        <w:rPr>
          <w:lang w:val="en-GB"/>
        </w:rPr>
        <w:t>3</w:t>
      </w:r>
      <w:r w:rsidRPr="00BD17EB">
        <w:rPr>
          <w:lang w:val="en-GB"/>
        </w:rPr>
        <w:t xml:space="preserve">. Leaning </w:t>
      </w:r>
      <w:r w:rsidR="00296685" w:rsidRPr="00BD17EB">
        <w:rPr>
          <w:lang w:val="en-GB"/>
        </w:rPr>
        <w:t>left</w:t>
      </w:r>
      <w:r w:rsidR="00DB04FA" w:rsidRPr="00BD17EB">
        <w:rPr>
          <w:lang w:val="en-GB"/>
        </w:rPr>
        <w:t>,</w:t>
      </w:r>
      <w:r w:rsidRPr="00BD17EB">
        <w:rPr>
          <w:lang w:val="en-GB"/>
        </w:rPr>
        <w:t xml:space="preserve"> </w:t>
      </w:r>
      <w:r w:rsidR="00DB04FA" w:rsidRPr="00BD17EB">
        <w:rPr>
          <w:lang w:val="en-GB"/>
        </w:rPr>
        <w:t>4</w:t>
      </w:r>
      <w:r w:rsidRPr="00BD17EB">
        <w:rPr>
          <w:lang w:val="en-GB"/>
        </w:rPr>
        <w:t xml:space="preserve">. Leaning </w:t>
      </w:r>
      <w:r w:rsidR="00296685" w:rsidRPr="00BD17EB">
        <w:rPr>
          <w:lang w:val="en-GB"/>
        </w:rPr>
        <w:t>right</w:t>
      </w:r>
      <w:r w:rsidR="00FE7E1C" w:rsidRPr="00BD17EB">
        <w:rPr>
          <w:lang w:val="en-GB"/>
        </w:rPr>
        <w:t>,</w:t>
      </w:r>
      <w:r w:rsidR="007E3AF8" w:rsidRPr="00BD17EB">
        <w:rPr>
          <w:lang w:val="en-GB"/>
        </w:rPr>
        <w:t xml:space="preserve"> and</w:t>
      </w:r>
      <w:r w:rsidRPr="00BD17EB">
        <w:rPr>
          <w:lang w:val="en-GB"/>
        </w:rPr>
        <w:t xml:space="preserve"> </w:t>
      </w:r>
      <w:r w:rsidR="00FE7E1C" w:rsidRPr="00BD17EB">
        <w:rPr>
          <w:lang w:val="en-GB"/>
        </w:rPr>
        <w:t>5</w:t>
      </w:r>
      <w:r w:rsidR="00DB04FA" w:rsidRPr="00BD17EB">
        <w:rPr>
          <w:lang w:val="en-GB"/>
        </w:rPr>
        <w:t xml:space="preserve">. Leaning </w:t>
      </w:r>
      <w:r w:rsidR="00FE7E1C" w:rsidRPr="00BD17EB">
        <w:rPr>
          <w:lang w:val="en-GB"/>
        </w:rPr>
        <w:t>back</w:t>
      </w:r>
      <w:r w:rsidR="007E3AF8" w:rsidRPr="00BD17EB">
        <w:rPr>
          <w:lang w:val="en-GB"/>
        </w:rPr>
        <w:t>,</w:t>
      </w:r>
      <w:r w:rsidR="00FE7E1C" w:rsidRPr="00BD17EB">
        <w:rPr>
          <w:lang w:val="en-GB"/>
        </w:rPr>
        <w:t xml:space="preserve"> reported by </w:t>
      </w:r>
      <w:proofErr w:type="gramStart"/>
      <w:r w:rsidR="00FE7E1C" w:rsidRPr="00BD17EB">
        <w:rPr>
          <w:lang w:val="en-GB"/>
        </w:rPr>
        <w:t>the majority of</w:t>
      </w:r>
      <w:proofErr w:type="gramEnd"/>
      <w:r w:rsidR="00FE7E1C" w:rsidRPr="00BD17EB">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1D11D4">
      <w:pPr>
        <w:pStyle w:val="MDPI51figurecaption"/>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BD17EB">
        <w:rPr>
          <w:b/>
          <w:bCs/>
          <w:color w:val="auto"/>
          <w:lang w:val="en-GB"/>
        </w:rPr>
        <w:t xml:space="preserve">Figure </w:t>
      </w:r>
      <w:r w:rsidR="00CD5673" w:rsidRPr="00BD17EB">
        <w:rPr>
          <w:b/>
          <w:bCs/>
          <w:color w:val="auto"/>
          <w:lang w:val="en-GB"/>
        </w:rPr>
        <w:t>5</w:t>
      </w:r>
      <w:r w:rsidRPr="00BD17EB">
        <w:rPr>
          <w:color w:val="auto"/>
          <w:lang w:val="en-GB"/>
        </w:rPr>
        <w:t>. Textile Pressure Sensor (a) Textile Pressure Sensor composition</w:t>
      </w:r>
      <w:r w:rsidR="00DA649D" w:rsidRPr="00BD17EB">
        <w:rPr>
          <w:color w:val="auto"/>
          <w:lang w:val="en-GB"/>
        </w:rPr>
        <w:t xml:space="preserve"> Reproduced with </w:t>
      </w:r>
      <w:r w:rsidR="009705C5" w:rsidRPr="00BD17EB">
        <w:rPr>
          <w:color w:val="auto"/>
          <w:lang w:val="en-GB"/>
        </w:rPr>
        <w:t xml:space="preserve">permission </w:t>
      </w:r>
      <w:r w:rsidR="008409CE" w:rsidRPr="00BD17EB">
        <w:rPr>
          <w:color w:val="auto"/>
          <w:lang w:val="en-GB"/>
        </w:rPr>
        <w:fldChar w:fldCharType="begin"/>
      </w:r>
      <w:r w:rsidR="00AD69B7" w:rsidRPr="00BD17EB">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BD17EB">
        <w:rPr>
          <w:color w:val="auto"/>
          <w:lang w:val="en-GB"/>
        </w:rPr>
        <w:fldChar w:fldCharType="separate"/>
      </w:r>
      <w:r w:rsidR="00AD69B7" w:rsidRPr="00BD17EB">
        <w:rPr>
          <w:color w:val="auto"/>
          <w:lang w:val="en-GB"/>
        </w:rPr>
        <w:t>[31]</w:t>
      </w:r>
      <w:r w:rsidR="008409CE" w:rsidRPr="00BD17EB">
        <w:rPr>
          <w:color w:val="auto"/>
          <w:lang w:val="en-GB"/>
        </w:rPr>
        <w:fldChar w:fldCharType="end"/>
      </w:r>
      <w:r w:rsidR="00C62140" w:rsidRPr="00BD17EB">
        <w:rPr>
          <w:color w:val="auto"/>
          <w:lang w:val="en-GB"/>
        </w:rPr>
        <w:t>. Copyright 2018</w:t>
      </w:r>
      <w:r w:rsidR="00C62140" w:rsidRPr="00BD17EB">
        <w:rPr>
          <w:i/>
          <w:iCs/>
          <w:color w:val="auto"/>
          <w:lang w:val="en-GB"/>
        </w:rPr>
        <w:t xml:space="preserve"> Sensors</w:t>
      </w:r>
      <w:r w:rsidRPr="00BD17EB">
        <w:rPr>
          <w:color w:val="auto"/>
          <w:lang w:val="en-GB"/>
        </w:rPr>
        <w:t xml:space="preserve">; (b) </w:t>
      </w:r>
      <w:proofErr w:type="spellStart"/>
      <w:r w:rsidRPr="00BD17EB">
        <w:rPr>
          <w:color w:val="auto"/>
          <w:lang w:val="en-GB"/>
        </w:rPr>
        <w:t>PreCaTex</w:t>
      </w:r>
      <w:proofErr w:type="spellEnd"/>
      <w:r w:rsidRPr="00BD17EB">
        <w:rPr>
          <w:color w:val="auto"/>
          <w:lang w:val="en-GB"/>
        </w:rPr>
        <w:t xml:space="preserve"> </w:t>
      </w:r>
      <w:r w:rsidR="0076058A" w:rsidRPr="00BD17EB">
        <w:rPr>
          <w:color w:val="auto"/>
          <w:lang w:val="en-GB"/>
        </w:rPr>
        <w:t xml:space="preserve">textile </w:t>
      </w:r>
      <w:r w:rsidRPr="00BD17EB">
        <w:rPr>
          <w:color w:val="auto"/>
          <w:lang w:val="en-GB"/>
        </w:rPr>
        <w:t xml:space="preserve">sensor </w:t>
      </w:r>
      <w:r w:rsidR="0051664E" w:rsidRPr="00BD17EB">
        <w:rPr>
          <w:color w:val="auto"/>
          <w:lang w:val="en-GB"/>
        </w:rPr>
        <w:t xml:space="preserve"> Reproduced with Permission </w:t>
      </w:r>
      <w:r w:rsidR="008409CE" w:rsidRPr="00BD17EB">
        <w:rPr>
          <w:color w:val="auto"/>
          <w:lang w:val="en-GB"/>
        </w:rPr>
        <w:fldChar w:fldCharType="begin"/>
      </w:r>
      <w:r w:rsidR="00AD69B7" w:rsidRPr="00BD17EB">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BD17EB">
        <w:rPr>
          <w:color w:val="auto"/>
          <w:lang w:val="en-GB"/>
        </w:rPr>
        <w:fldChar w:fldCharType="separate"/>
      </w:r>
      <w:r w:rsidR="00AD69B7" w:rsidRPr="00BD17EB">
        <w:rPr>
          <w:color w:val="auto"/>
          <w:lang w:val="en-GB"/>
        </w:rPr>
        <w:t>[32]</w:t>
      </w:r>
      <w:r w:rsidR="008409CE" w:rsidRPr="00BD17EB">
        <w:rPr>
          <w:color w:val="auto"/>
          <w:lang w:val="en-GB"/>
        </w:rPr>
        <w:fldChar w:fldCharType="end"/>
      </w:r>
      <w:r w:rsidRPr="00BD17EB">
        <w:rPr>
          <w:color w:val="auto"/>
          <w:lang w:val="en-GB"/>
        </w:rPr>
        <w:t>.</w:t>
      </w:r>
      <w:r w:rsidR="00895B71" w:rsidRPr="00BD17EB">
        <w:rPr>
          <w:color w:val="auto"/>
          <w:lang w:val="en-GB"/>
        </w:rPr>
        <w:t xml:space="preserve"> Copyright 2023</w:t>
      </w:r>
      <w:r w:rsidR="00895B71" w:rsidRPr="00BD17EB">
        <w:rPr>
          <w:i/>
          <w:iCs/>
          <w:color w:val="auto"/>
          <w:lang w:val="en-GB"/>
        </w:rPr>
        <w:t xml:space="preserve"> Materials.</w:t>
      </w:r>
    </w:p>
    <w:p w14:paraId="776001F8" w14:textId="7A5BBD84"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w:t>
      </w:r>
      <w:r w:rsidRPr="00621204">
        <w:rPr>
          <w:lang w:val="en-GB"/>
        </w:rPr>
        <w:lastRenderedPageBreak/>
        <w:t xml:space="preserve">developed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01AEC0F4"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w:t>
      </w:r>
      <w:r w:rsidR="004011FA">
        <w:rPr>
          <w:color w:val="auto"/>
          <w:lang w:val="en-GB"/>
        </w:rPr>
        <w:t xml:space="preserve">typically </w:t>
      </w:r>
      <w:r w:rsidR="00EF255F" w:rsidRPr="00621204">
        <w:rPr>
          <w:color w:val="auto"/>
          <w:lang w:val="en-GB"/>
        </w:rPr>
        <w:t xml:space="preserve">a </w:t>
      </w:r>
      <w:r w:rsidR="00B53FF9" w:rsidRPr="00621204">
        <w:rPr>
          <w:color w:val="auto"/>
          <w:lang w:val="en-GB"/>
        </w:rPr>
        <w:t xml:space="preserve">digital camera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2FA24926"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A47EC1">
      <w:pPr>
        <w:pStyle w:val="MDPI52figure"/>
        <w:rPr>
          <w:lang w:val="en-GB"/>
        </w:rPr>
      </w:pPr>
      <w:r w:rsidRPr="00A47EC1">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BD17EB">
        <w:rPr>
          <w:b/>
          <w:bCs/>
          <w:color w:val="auto"/>
          <w:lang w:val="en-GB"/>
        </w:rPr>
        <w:t xml:space="preserve">Figure </w:t>
      </w:r>
      <w:r w:rsidR="00A50BE6" w:rsidRPr="00BD17EB">
        <w:rPr>
          <w:b/>
          <w:bCs/>
          <w:color w:val="auto"/>
          <w:lang w:val="en-GB"/>
        </w:rPr>
        <w:t>6</w:t>
      </w:r>
      <w:r w:rsidRPr="00BD17EB">
        <w:rPr>
          <w:color w:val="auto"/>
          <w:lang w:val="en-GB"/>
        </w:rPr>
        <w:t xml:space="preserve">. </w:t>
      </w:r>
      <w:r w:rsidR="00F82AC5" w:rsidRPr="00BD17EB">
        <w:rPr>
          <w:color w:val="auto"/>
          <w:lang w:val="en-GB"/>
        </w:rPr>
        <w:t>Illustration of s</w:t>
      </w:r>
      <w:r w:rsidRPr="00BD17EB">
        <w:rPr>
          <w:color w:val="auto"/>
          <w:lang w:val="en-GB"/>
        </w:rPr>
        <w:t xml:space="preserve">ome </w:t>
      </w:r>
      <w:r w:rsidR="00215DD9" w:rsidRPr="00BD17EB">
        <w:rPr>
          <w:color w:val="auto"/>
          <w:lang w:val="en-GB"/>
        </w:rPr>
        <w:t>studies</w:t>
      </w:r>
      <w:r w:rsidR="009B6663" w:rsidRPr="00BD17EB">
        <w:rPr>
          <w:color w:val="auto"/>
          <w:lang w:val="en-GB"/>
        </w:rPr>
        <w:t xml:space="preserve"> </w:t>
      </w:r>
      <w:r w:rsidR="00F82AC5" w:rsidRPr="00BD17EB">
        <w:rPr>
          <w:color w:val="auto"/>
          <w:lang w:val="en-GB"/>
        </w:rPr>
        <w:t xml:space="preserve">that implemented the </w:t>
      </w:r>
      <w:r w:rsidRPr="00BD17EB">
        <w:rPr>
          <w:color w:val="auto"/>
          <w:lang w:val="en-GB"/>
        </w:rPr>
        <w:t>use of dense sensor arrays</w:t>
      </w:r>
      <w:r w:rsidR="00EB6EB2" w:rsidRPr="00BD17EB">
        <w:rPr>
          <w:color w:val="auto"/>
          <w:lang w:val="en-GB"/>
        </w:rPr>
        <w:t>.</w:t>
      </w:r>
      <w:r w:rsidRPr="00BD17EB">
        <w:rPr>
          <w:color w:val="auto"/>
          <w:lang w:val="en-GB"/>
        </w:rPr>
        <w:t xml:space="preserve"> </w:t>
      </w:r>
      <w:r w:rsidRPr="00BD17EB">
        <w:rPr>
          <w:b/>
          <w:bCs/>
          <w:color w:val="auto"/>
          <w:lang w:val="en-GB"/>
        </w:rPr>
        <w:t>(a)</w:t>
      </w:r>
      <w:r w:rsidR="00D54255" w:rsidRPr="00BD17EB">
        <w:rPr>
          <w:color w:val="auto"/>
          <w:lang w:val="en-GB"/>
        </w:rPr>
        <w:t xml:space="preserve"> Pressure array cushion</w:t>
      </w:r>
      <w:r w:rsidR="007C3724" w:rsidRPr="00BD17EB">
        <w:rPr>
          <w:color w:val="auto"/>
          <w:lang w:val="en-GB"/>
        </w:rPr>
        <w:t xml:space="preserve"> </w:t>
      </w:r>
      <w:r w:rsidR="00D54255" w:rsidRPr="00BD17EB">
        <w:rPr>
          <w:color w:val="auto"/>
          <w:lang w:val="en-GB"/>
        </w:rPr>
        <w:t>with haptic feedback</w:t>
      </w:r>
      <w:r w:rsidR="00765CFC" w:rsidRPr="00BD17EB">
        <w:rPr>
          <w:color w:val="auto"/>
          <w:lang w:val="en-GB"/>
        </w:rPr>
        <w:t xml:space="preserve"> Reproduced with </w:t>
      </w:r>
      <w:r w:rsidR="0042750D" w:rsidRPr="00BD17EB">
        <w:rPr>
          <w:color w:val="auto"/>
          <w:lang w:val="en-GB"/>
        </w:rPr>
        <w:t xml:space="preserve">permission </w:t>
      </w:r>
      <w:r w:rsidR="00D54255" w:rsidRPr="00BD17EB">
        <w:rPr>
          <w:color w:val="auto"/>
          <w:lang w:val="en-GB"/>
        </w:rPr>
        <w:fldChar w:fldCharType="begin"/>
      </w:r>
      <w:r w:rsidR="005233B7" w:rsidRPr="00BD17EB">
        <w:rPr>
          <w:color w:val="auto"/>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BD17EB">
        <w:rPr>
          <w:color w:val="auto"/>
          <w:lang w:val="en-GB"/>
        </w:rPr>
        <w:fldChar w:fldCharType="separate"/>
      </w:r>
      <w:r w:rsidR="005233B7" w:rsidRPr="00BD17EB">
        <w:rPr>
          <w:color w:val="auto"/>
        </w:rPr>
        <w:t>[49]</w:t>
      </w:r>
      <w:r w:rsidR="00D54255" w:rsidRPr="00BD17EB">
        <w:rPr>
          <w:color w:val="auto"/>
          <w:lang w:val="en-GB"/>
        </w:rPr>
        <w:fldChar w:fldCharType="end"/>
      </w:r>
      <w:r w:rsidR="0042750D" w:rsidRPr="00BD17EB">
        <w:rPr>
          <w:color w:val="auto"/>
          <w:lang w:val="en-GB"/>
        </w:rPr>
        <w:t>, Copyright 2021</w:t>
      </w:r>
      <w:r w:rsidR="0042750D" w:rsidRPr="00BD17EB">
        <w:rPr>
          <w:i/>
          <w:iCs/>
          <w:color w:val="auto"/>
          <w:lang w:val="en-GB"/>
        </w:rPr>
        <w:t xml:space="preserve"> Sensors and Actuators.</w:t>
      </w:r>
      <w:r w:rsidRPr="00BD17EB">
        <w:rPr>
          <w:color w:val="auto"/>
          <w:lang w:val="en-GB"/>
        </w:rPr>
        <w:t xml:space="preserve"> </w:t>
      </w:r>
      <w:r w:rsidRPr="00BD17EB">
        <w:rPr>
          <w:b/>
          <w:bCs/>
          <w:color w:val="auto"/>
          <w:lang w:val="en-GB"/>
        </w:rPr>
        <w:t>(</w:t>
      </w:r>
      <w:r w:rsidR="00D54255" w:rsidRPr="00BD17EB">
        <w:rPr>
          <w:b/>
          <w:bCs/>
          <w:color w:val="auto"/>
          <w:lang w:val="en-GB"/>
        </w:rPr>
        <w:t>b</w:t>
      </w:r>
      <w:r w:rsidRPr="00BD17EB">
        <w:rPr>
          <w:b/>
          <w:bCs/>
          <w:color w:val="auto"/>
          <w:lang w:val="en-GB"/>
        </w:rPr>
        <w:t>)</w:t>
      </w:r>
      <w:r w:rsidR="0063104E" w:rsidRPr="00BD17EB">
        <w:rPr>
          <w:color w:val="auto"/>
          <w:lang w:val="en-GB"/>
        </w:rPr>
        <w:t xml:space="preserve"> </w:t>
      </w:r>
      <w:r w:rsidR="00EB6EB2" w:rsidRPr="00BD17EB">
        <w:rPr>
          <w:color w:val="auto"/>
          <w:lang w:val="en-GB"/>
        </w:rPr>
        <w:t xml:space="preserve">Chair fitted with </w:t>
      </w:r>
      <w:r w:rsidR="00D4022C" w:rsidRPr="00BD17EB">
        <w:rPr>
          <w:color w:val="auto"/>
          <w:lang w:val="en-GB"/>
        </w:rPr>
        <w:t xml:space="preserve">2 large pressure sensor array </w:t>
      </w:r>
      <w:r w:rsidR="0063104E" w:rsidRPr="00BD17EB">
        <w:rPr>
          <w:color w:val="auto"/>
          <w:lang w:val="en-GB"/>
        </w:rPr>
        <w:t>modules</w:t>
      </w:r>
      <w:r w:rsidR="003203C3" w:rsidRPr="00BD17EB">
        <w:rPr>
          <w:color w:val="auto"/>
          <w:lang w:val="en-GB"/>
        </w:rPr>
        <w:t xml:space="preserve"> placed on the seating cushion</w:t>
      </w:r>
      <w:r w:rsidR="00A40047" w:rsidRPr="00BD17EB">
        <w:rPr>
          <w:color w:val="auto"/>
          <w:lang w:val="en-GB"/>
        </w:rPr>
        <w:t xml:space="preserve">. Reproduced with </w:t>
      </w:r>
      <w:r w:rsidR="0042750D" w:rsidRPr="00BD17EB">
        <w:rPr>
          <w:color w:val="auto"/>
          <w:lang w:val="en-GB"/>
        </w:rPr>
        <w:t xml:space="preserve">permission </w:t>
      </w:r>
      <w:r w:rsidR="0063104E" w:rsidRPr="00BD17EB">
        <w:rPr>
          <w:color w:val="auto"/>
          <w:lang w:val="en-GB"/>
        </w:rPr>
        <w:fldChar w:fldCharType="begin"/>
      </w:r>
      <w:r w:rsidR="005233B7" w:rsidRPr="00BD17EB">
        <w:rPr>
          <w:color w:val="auto"/>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BD17EB">
        <w:rPr>
          <w:color w:val="auto"/>
          <w:lang w:val="en-GB"/>
        </w:rPr>
        <w:fldChar w:fldCharType="separate"/>
      </w:r>
      <w:r w:rsidR="005233B7" w:rsidRPr="00BD17EB">
        <w:rPr>
          <w:color w:val="auto"/>
        </w:rPr>
        <w:t>[51]</w:t>
      </w:r>
      <w:r w:rsidR="0063104E" w:rsidRPr="00BD17EB">
        <w:rPr>
          <w:color w:val="auto"/>
          <w:lang w:val="en-GB"/>
        </w:rPr>
        <w:fldChar w:fldCharType="end"/>
      </w:r>
      <w:r w:rsidR="00B20556" w:rsidRPr="00BD17EB">
        <w:rPr>
          <w:color w:val="auto"/>
          <w:lang w:val="en-GB"/>
        </w:rPr>
        <w:t>.</w:t>
      </w:r>
      <w:r w:rsidR="0042750D" w:rsidRPr="00BD17EB">
        <w:rPr>
          <w:color w:val="auto"/>
          <w:lang w:val="en-GB"/>
        </w:rPr>
        <w:t xml:space="preserve"> Copyright 2021</w:t>
      </w:r>
      <w:r w:rsidR="0042750D" w:rsidRPr="00BD17EB">
        <w:rPr>
          <w:i/>
          <w:iCs/>
          <w:color w:val="auto"/>
          <w:lang w:val="en-GB"/>
        </w:rPr>
        <w:t xml:space="preserve"> IEEE.</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BD17EB">
        <w:rPr>
          <w:b/>
          <w:bCs/>
          <w:color w:val="auto"/>
          <w:lang w:val="en-GB"/>
        </w:rPr>
        <w:t xml:space="preserve">Figure </w:t>
      </w:r>
      <w:r w:rsidR="004A65C8" w:rsidRPr="00BD17EB">
        <w:rPr>
          <w:b/>
          <w:bCs/>
          <w:color w:val="auto"/>
          <w:lang w:val="en-GB"/>
        </w:rPr>
        <w:t>7</w:t>
      </w:r>
      <w:r w:rsidRPr="00BD17EB">
        <w:rPr>
          <w:color w:val="auto"/>
          <w:lang w:val="en-GB"/>
        </w:rPr>
        <w:t xml:space="preserve">. </w:t>
      </w:r>
      <w:r w:rsidR="004A65C8" w:rsidRPr="00BD17EB">
        <w:rPr>
          <w:color w:val="auto"/>
          <w:lang w:val="en-GB"/>
        </w:rPr>
        <w:t xml:space="preserve">Research studies </w:t>
      </w:r>
      <w:r w:rsidR="00DB078C" w:rsidRPr="00BD17EB">
        <w:rPr>
          <w:color w:val="auto"/>
          <w:lang w:val="en-GB"/>
        </w:rPr>
        <w:t>using</w:t>
      </w:r>
      <w:r w:rsidR="00636AF8" w:rsidRPr="00BD17EB">
        <w:rPr>
          <w:color w:val="auto"/>
          <w:lang w:val="en-GB"/>
        </w:rPr>
        <w:t xml:space="preserve"> multiple pressure sensors placed </w:t>
      </w:r>
      <w:r w:rsidR="00347F08" w:rsidRPr="00BD17EB">
        <w:rPr>
          <w:color w:val="auto"/>
          <w:lang w:val="en-GB"/>
        </w:rPr>
        <w:t>around the chair</w:t>
      </w:r>
      <w:r w:rsidRPr="00BD17EB">
        <w:rPr>
          <w:color w:val="auto"/>
          <w:lang w:val="en-GB"/>
        </w:rPr>
        <w:t xml:space="preserve">. </w:t>
      </w:r>
      <w:r w:rsidRPr="00BD17EB">
        <w:rPr>
          <w:b/>
          <w:bCs/>
          <w:color w:val="auto"/>
          <w:lang w:val="en-GB"/>
        </w:rPr>
        <w:t>(a)</w:t>
      </w:r>
      <w:r w:rsidRPr="00BD17EB">
        <w:rPr>
          <w:color w:val="auto"/>
          <w:lang w:val="en-GB"/>
        </w:rPr>
        <w:t xml:space="preserve"> </w:t>
      </w:r>
      <w:r w:rsidR="007C3724" w:rsidRPr="00BD17EB">
        <w:rPr>
          <w:color w:val="auto"/>
          <w:lang w:val="en-GB"/>
        </w:rPr>
        <w:t>Chair fitted with 19 FSR sensor</w:t>
      </w:r>
      <w:r w:rsidR="003D0987" w:rsidRPr="00BD17EB">
        <w:rPr>
          <w:color w:val="auto"/>
          <w:lang w:val="en-GB"/>
        </w:rPr>
        <w:t>s</w:t>
      </w:r>
      <w:r w:rsidR="006E7F32" w:rsidRPr="00BD17EB">
        <w:rPr>
          <w:color w:val="auto"/>
          <w:lang w:val="en-GB"/>
        </w:rPr>
        <w:t>.</w:t>
      </w:r>
      <w:r w:rsidR="00564620" w:rsidRPr="00BD17EB">
        <w:rPr>
          <w:color w:val="auto"/>
          <w:lang w:val="en-GB"/>
        </w:rPr>
        <w:t xml:space="preserve"> Reproduced with </w:t>
      </w:r>
      <w:r w:rsidR="0009640E" w:rsidRPr="00BD17EB">
        <w:rPr>
          <w:color w:val="auto"/>
          <w:lang w:val="en-GB"/>
        </w:rPr>
        <w:t xml:space="preserve">permission </w:t>
      </w:r>
      <w:r w:rsidR="000E6623" w:rsidRPr="00BD17EB">
        <w:rPr>
          <w:color w:val="auto"/>
          <w:lang w:val="en-GB"/>
        </w:rPr>
        <w:fldChar w:fldCharType="begin"/>
      </w:r>
      <w:r w:rsidR="005233B7" w:rsidRPr="00BD17EB">
        <w:rPr>
          <w:color w:val="auto"/>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BD17EB">
        <w:rPr>
          <w:color w:val="auto"/>
          <w:lang w:val="en-GB"/>
        </w:rPr>
        <w:fldChar w:fldCharType="separate"/>
      </w:r>
      <w:r w:rsidR="005233B7" w:rsidRPr="00BD17EB">
        <w:rPr>
          <w:color w:val="auto"/>
        </w:rPr>
        <w:t>[53]</w:t>
      </w:r>
      <w:r w:rsidR="000E6623" w:rsidRPr="00BD17EB">
        <w:rPr>
          <w:color w:val="auto"/>
          <w:lang w:val="en-GB"/>
        </w:rPr>
        <w:fldChar w:fldCharType="end"/>
      </w:r>
      <w:r w:rsidR="0009640E" w:rsidRPr="00BD17EB">
        <w:rPr>
          <w:color w:val="auto"/>
          <w:lang w:val="en-GB"/>
        </w:rPr>
        <w:t xml:space="preserve"> Copyright 2022</w:t>
      </w:r>
      <w:r w:rsidR="0009640E" w:rsidRPr="00BD17EB">
        <w:rPr>
          <w:i/>
          <w:iCs/>
          <w:color w:val="auto"/>
          <w:lang w:val="en-GB"/>
        </w:rPr>
        <w:t xml:space="preserve"> ACM.</w:t>
      </w:r>
      <w:r w:rsidRPr="00BD17EB">
        <w:rPr>
          <w:color w:val="auto"/>
          <w:lang w:val="en-GB"/>
        </w:rPr>
        <w:t xml:space="preserve"> </w:t>
      </w:r>
      <w:r w:rsidRPr="00BD17EB">
        <w:rPr>
          <w:b/>
          <w:bCs/>
          <w:color w:val="auto"/>
          <w:lang w:val="en-GB"/>
        </w:rPr>
        <w:t>(b)</w:t>
      </w:r>
      <w:r w:rsidRPr="00BD17EB">
        <w:rPr>
          <w:color w:val="auto"/>
          <w:lang w:val="en-GB"/>
        </w:rPr>
        <w:t xml:space="preserve"> </w:t>
      </w:r>
      <w:r w:rsidR="00BC3B7D" w:rsidRPr="00BD17EB">
        <w:rPr>
          <w:color w:val="auto"/>
          <w:lang w:val="en-GB"/>
        </w:rPr>
        <w:t>8 FSR sensors placed around the chair</w:t>
      </w:r>
      <w:r w:rsidR="000D19E9" w:rsidRPr="00BD17EB">
        <w:rPr>
          <w:color w:val="auto"/>
          <w:lang w:val="en-GB"/>
        </w:rPr>
        <w:t>; 5</w:t>
      </w:r>
      <w:r w:rsidR="00892729" w:rsidRPr="00BD17EB">
        <w:rPr>
          <w:color w:val="auto"/>
          <w:lang w:val="en-GB"/>
        </w:rPr>
        <w:t xml:space="preserve"> sensors</w:t>
      </w:r>
      <w:r w:rsidR="000D19E9" w:rsidRPr="00BD17EB">
        <w:rPr>
          <w:color w:val="auto"/>
          <w:lang w:val="en-GB"/>
        </w:rPr>
        <w:t xml:space="preserve"> </w:t>
      </w:r>
      <w:r w:rsidR="00B70491" w:rsidRPr="00BD17EB">
        <w:rPr>
          <w:color w:val="auto"/>
          <w:lang w:val="en-GB"/>
        </w:rPr>
        <w:t xml:space="preserve">placed </w:t>
      </w:r>
      <w:r w:rsidR="000D19E9" w:rsidRPr="00BD17EB">
        <w:rPr>
          <w:color w:val="auto"/>
          <w:lang w:val="en-GB"/>
        </w:rPr>
        <w:t>on the sitting cushion and</w:t>
      </w:r>
      <w:r w:rsidR="00892729" w:rsidRPr="00BD17EB">
        <w:rPr>
          <w:color w:val="auto"/>
          <w:lang w:val="en-GB"/>
        </w:rPr>
        <w:t xml:space="preserve"> </w:t>
      </w:r>
      <w:r w:rsidR="000D19E9" w:rsidRPr="00BD17EB">
        <w:rPr>
          <w:color w:val="auto"/>
          <w:lang w:val="en-GB"/>
        </w:rPr>
        <w:t>3</w:t>
      </w:r>
      <w:r w:rsidR="00892729" w:rsidRPr="00BD17EB">
        <w:rPr>
          <w:color w:val="auto"/>
          <w:lang w:val="en-GB"/>
        </w:rPr>
        <w:t xml:space="preserve"> sensors</w:t>
      </w:r>
      <w:r w:rsidR="00B70491" w:rsidRPr="00BD17EB">
        <w:rPr>
          <w:color w:val="auto"/>
          <w:lang w:val="en-GB"/>
        </w:rPr>
        <w:t xml:space="preserve"> added</w:t>
      </w:r>
      <w:r w:rsidR="000D19E9" w:rsidRPr="00BD17EB">
        <w:rPr>
          <w:color w:val="auto"/>
          <w:lang w:val="en-GB"/>
        </w:rPr>
        <w:t xml:space="preserve"> </w:t>
      </w:r>
      <w:r w:rsidR="00892729" w:rsidRPr="00BD17EB">
        <w:rPr>
          <w:color w:val="auto"/>
          <w:lang w:val="en-GB"/>
        </w:rPr>
        <w:t xml:space="preserve">to the </w:t>
      </w:r>
      <w:r w:rsidR="000D19E9" w:rsidRPr="00BD17EB">
        <w:rPr>
          <w:color w:val="auto"/>
          <w:lang w:val="en-GB"/>
        </w:rPr>
        <w:t>back rest</w:t>
      </w:r>
      <w:r w:rsidR="0051664E" w:rsidRPr="00BD17EB">
        <w:rPr>
          <w:color w:val="auto"/>
          <w:lang w:val="en-GB"/>
        </w:rPr>
        <w:t xml:space="preserve">. Reproduced with </w:t>
      </w:r>
      <w:r w:rsidR="0009640E" w:rsidRPr="00BD17EB">
        <w:rPr>
          <w:color w:val="auto"/>
          <w:lang w:val="en-GB"/>
        </w:rPr>
        <w:t xml:space="preserve">permission </w:t>
      </w:r>
      <w:r w:rsidR="00404B08" w:rsidRPr="00BD17EB">
        <w:rPr>
          <w:color w:val="auto"/>
          <w:lang w:val="en-GB"/>
        </w:rPr>
        <w:fldChar w:fldCharType="begin"/>
      </w:r>
      <w:r w:rsidR="005233B7" w:rsidRPr="00BD17EB">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BD17EB">
        <w:rPr>
          <w:color w:val="auto"/>
          <w:lang w:val="en-GB"/>
        </w:rPr>
        <w:fldChar w:fldCharType="separate"/>
      </w:r>
      <w:r w:rsidR="005233B7" w:rsidRPr="00BD17EB">
        <w:rPr>
          <w:color w:val="auto"/>
        </w:rPr>
        <w:t>[55]</w:t>
      </w:r>
      <w:r w:rsidR="00404B08" w:rsidRPr="00BD17EB">
        <w:rPr>
          <w:color w:val="auto"/>
          <w:lang w:val="en-GB"/>
        </w:rPr>
        <w:fldChar w:fldCharType="end"/>
      </w:r>
      <w:r w:rsidR="000D19E9" w:rsidRPr="00BD17EB">
        <w:rPr>
          <w:color w:val="auto"/>
          <w:lang w:val="en-GB"/>
        </w:rPr>
        <w:t xml:space="preserve">. </w:t>
      </w:r>
      <w:r w:rsidR="0009640E" w:rsidRPr="00BD17EB">
        <w:rPr>
          <w:color w:val="auto"/>
          <w:lang w:val="en-GB"/>
        </w:rPr>
        <w:t>Copyright 2022</w:t>
      </w:r>
      <w:r w:rsidR="0009640E" w:rsidRPr="00BD17EB">
        <w:rPr>
          <w:i/>
          <w:iCs/>
          <w:color w:val="auto"/>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BD17EB">
        <w:rPr>
          <w:lang w:val="en-GB"/>
        </w:rPr>
        <w:t>To</w:t>
      </w:r>
      <w:r w:rsidR="002423A8" w:rsidRPr="00BD17EB">
        <w:rPr>
          <w:lang w:val="en-GB"/>
        </w:rPr>
        <w:t xml:space="preserve"> perform</w:t>
      </w:r>
      <w:r w:rsidR="002C2519" w:rsidRPr="00BD17EB">
        <w:rPr>
          <w:lang w:val="en-GB"/>
        </w:rPr>
        <w:t xml:space="preserve"> </w:t>
      </w:r>
      <w:r w:rsidR="00353834" w:rsidRPr="00BD17EB">
        <w:rPr>
          <w:lang w:val="en-GB"/>
        </w:rPr>
        <w:t>a</w:t>
      </w:r>
      <w:r w:rsidR="002423A8" w:rsidRPr="00BD17EB">
        <w:rPr>
          <w:lang w:val="en-GB"/>
        </w:rPr>
        <w:t xml:space="preserve"> concrete validation on an ML model’s performance and accuracy, most studies </w:t>
      </w:r>
      <w:r w:rsidR="00366567" w:rsidRPr="00BD17EB">
        <w:rPr>
          <w:lang w:val="en-GB"/>
        </w:rPr>
        <w:t>resort</w:t>
      </w:r>
      <w:r w:rsidR="002423A8" w:rsidRPr="00BD17EB">
        <w:rPr>
          <w:lang w:val="en-GB"/>
        </w:rPr>
        <w:t xml:space="preserve"> </w:t>
      </w:r>
      <w:r w:rsidR="00EE4154" w:rsidRPr="00BD17EB">
        <w:rPr>
          <w:lang w:val="en-GB"/>
        </w:rPr>
        <w:t>to various</w:t>
      </w:r>
      <w:r w:rsidR="002423A8" w:rsidRPr="00BD17EB">
        <w:rPr>
          <w:lang w:val="en-GB"/>
        </w:rPr>
        <w:t xml:space="preserve"> methods such as the use of a confusion matrix and performance comparison between different ML models. A confusion matrix is </w:t>
      </w:r>
      <w:r w:rsidR="00974214" w:rsidRPr="00BD17EB">
        <w:rPr>
          <w:lang w:val="en-GB"/>
        </w:rPr>
        <w:t>an</w:t>
      </w:r>
      <w:r w:rsidR="002423A8" w:rsidRPr="00BD17EB">
        <w:rPr>
          <w:lang w:val="en-GB"/>
        </w:rPr>
        <w:t xml:space="preserve"> analytical tool that is used to measure</w:t>
      </w:r>
      <w:r w:rsidR="002423A8" w:rsidRPr="00621204">
        <w:rPr>
          <w:lang w:val="en-GB"/>
        </w:rPr>
        <w:t xml:space="preserv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w:t>
      </w:r>
      <w:r w:rsidRPr="00BD17EB">
        <w:rPr>
          <w:lang w:val="en-GB"/>
        </w:rPr>
        <w:t xml:space="preserve">application was seen as the most used platform for alerting a user whenever an improper sitting posture is being detected </w:t>
      </w:r>
      <w:r w:rsidRPr="00BD17EB">
        <w:rPr>
          <w:lang w:val="en-GB"/>
        </w:rPr>
        <w:fldChar w:fldCharType="begin"/>
      </w:r>
      <w:r w:rsidR="005233B7" w:rsidRPr="00BD17EB">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BD17EB">
        <w:rPr>
          <w:lang w:val="en-GB"/>
        </w:rPr>
        <w:fldChar w:fldCharType="separate"/>
      </w:r>
      <w:r w:rsidR="005233B7" w:rsidRPr="00BD17EB">
        <w:t>[48,57,59,65,70]</w:t>
      </w:r>
      <w:r w:rsidRPr="00BD17EB">
        <w:rPr>
          <w:lang w:val="en-GB"/>
        </w:rPr>
        <w:fldChar w:fldCharType="end"/>
      </w:r>
      <w:r w:rsidRPr="00BD17EB">
        <w:rPr>
          <w:lang w:val="en-GB"/>
        </w:rPr>
        <w:t xml:space="preserve">. Another common method was the use of a </w:t>
      </w:r>
      <w:r w:rsidR="00077B20" w:rsidRPr="00BD17EB">
        <w:rPr>
          <w:lang w:val="en-GB"/>
        </w:rPr>
        <w:t xml:space="preserve">desktop </w:t>
      </w:r>
      <w:r w:rsidRPr="00BD17EB">
        <w:rPr>
          <w:lang w:val="en-GB"/>
        </w:rPr>
        <w:t xml:space="preserve">application which was done by some studies </w:t>
      </w:r>
      <w:r w:rsidRPr="00BD17EB">
        <w:rPr>
          <w:lang w:val="en-GB"/>
        </w:rPr>
        <w:fldChar w:fldCharType="begin"/>
      </w:r>
      <w:r w:rsidR="005233B7" w:rsidRPr="00BD17EB">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BD17EB">
        <w:rPr>
          <w:lang w:val="en-GB"/>
        </w:rPr>
        <w:fldChar w:fldCharType="separate"/>
      </w:r>
      <w:r w:rsidR="005233B7" w:rsidRPr="00BD17EB">
        <w:t>[44,51,54,64]</w:t>
      </w:r>
      <w:r w:rsidRPr="00BD17EB">
        <w:rPr>
          <w:lang w:val="en-GB"/>
        </w:rPr>
        <w:fldChar w:fldCharType="end"/>
      </w:r>
      <w:r w:rsidRPr="00BD17EB">
        <w:rPr>
          <w:lang w:val="en-GB"/>
        </w:rPr>
        <w:t xml:space="preserve">. Ran et al. </w:t>
      </w:r>
      <w:r w:rsidRPr="00BD17EB">
        <w:rPr>
          <w:lang w:val="en-GB"/>
        </w:rPr>
        <w:fldChar w:fldCharType="begin"/>
      </w:r>
      <w:r w:rsidR="005233B7" w:rsidRPr="00BD17EB">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BD17EB">
        <w:rPr>
          <w:lang w:val="en-GB"/>
        </w:rPr>
        <w:fldChar w:fldCharType="separate"/>
      </w:r>
      <w:r w:rsidR="005233B7" w:rsidRPr="00BD17EB">
        <w:rPr>
          <w:lang w:val="en-GB"/>
        </w:rPr>
        <w:t>[73]</w:t>
      </w:r>
      <w:r w:rsidRPr="00BD17EB">
        <w:rPr>
          <w:lang w:val="en-GB"/>
        </w:rPr>
        <w:fldChar w:fldCharType="end"/>
      </w:r>
      <w:r w:rsidR="00BB1484" w:rsidRPr="00BD17EB">
        <w:rPr>
          <w:lang w:val="en-GB"/>
        </w:rPr>
        <w:t xml:space="preserve"> on the other hand</w:t>
      </w:r>
      <w:r w:rsidRPr="00BD17EB">
        <w:rPr>
          <w:lang w:val="en-GB"/>
        </w:rPr>
        <w:t>, proposed the use of a haptic motor system</w:t>
      </w:r>
      <w:r w:rsidR="007A5233" w:rsidRPr="00BD17EB">
        <w:rPr>
          <w:lang w:val="en-GB"/>
        </w:rPr>
        <w:t xml:space="preserve"> which was</w:t>
      </w:r>
      <w:r w:rsidRPr="00BD17EB">
        <w:rPr>
          <w:lang w:val="en-GB"/>
        </w:rPr>
        <w:t xml:space="preserve"> integrated into the seating</w:t>
      </w:r>
      <w:r w:rsidR="003D2F1A" w:rsidRPr="00BD17EB">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w:t>
      </w:r>
      <w:r w:rsidRPr="00BD17EB">
        <w:rPr>
          <w:lang w:val="en-GB"/>
        </w:rPr>
        <w:t>Subjects</w:t>
      </w:r>
      <w:r w:rsidR="004C442E" w:rsidRPr="00BD17EB">
        <w:rPr>
          <w:lang w:val="en-GB"/>
        </w:rPr>
        <w:t>, as</w:t>
      </w:r>
      <w:r w:rsidR="00D26C34" w:rsidRPr="00BD17EB">
        <w:rPr>
          <w:lang w:val="en-GB"/>
        </w:rPr>
        <w:t xml:space="preserve"> indicated by the size of the </w:t>
      </w:r>
      <w:r w:rsidR="004C442E" w:rsidRPr="00BD17EB">
        <w:rPr>
          <w:lang w:val="en-GB"/>
        </w:rPr>
        <w:t>circle.</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w:t>
      </w:r>
      <w:r w:rsidRPr="00621204">
        <w:rPr>
          <w:color w:val="auto"/>
          <w:lang w:val="en-GB"/>
        </w:rPr>
        <w:lastRenderedPageBreak/>
        <w:t>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w:t>
      </w:r>
      <w:r w:rsidRPr="00A255EC">
        <w:rPr>
          <w:color w:val="auto"/>
          <w:lang w:val="en-GB"/>
        </w:rPr>
        <w:lastRenderedPageBreak/>
        <w:t>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6B8A6DCD" w14:textId="77777777" w:rsidR="002316D9" w:rsidRDefault="002316D9" w:rsidP="002316D9">
      <w:pPr>
        <w:pStyle w:val="MDPI62BackMatter"/>
        <w:rPr>
          <w:b/>
          <w:szCs w:val="18"/>
          <w:lang w:val="en-GB"/>
        </w:rPr>
      </w:pPr>
    </w:p>
    <w:p w14:paraId="71998087" w14:textId="0789C4C4" w:rsidR="002316D9" w:rsidRPr="00BD17EB" w:rsidRDefault="002316D9" w:rsidP="002316D9">
      <w:pPr>
        <w:pStyle w:val="MDPI62BackMatter"/>
        <w:rPr>
          <w:szCs w:val="18"/>
          <w:lang w:val="en-GB"/>
        </w:rPr>
      </w:pPr>
      <w:r w:rsidRPr="00BD17EB">
        <w:rPr>
          <w:b/>
          <w:szCs w:val="18"/>
          <w:lang w:val="en-GB"/>
        </w:rPr>
        <w:t>Author Contributions:</w:t>
      </w:r>
      <w:r w:rsidRPr="00BD17EB">
        <w:rPr>
          <w:szCs w:val="18"/>
          <w:lang w:val="en-GB"/>
        </w:rPr>
        <w:t xml:space="preserve"> Conceptualization, J.K. and D.O.; methodology, D.O., J.K. and A.P.; validation, A.P. and C.G..; </w:t>
      </w:r>
      <w:r w:rsidR="00BD17EB" w:rsidRPr="00BD17EB">
        <w:rPr>
          <w:szCs w:val="18"/>
          <w:lang w:val="en-GB"/>
        </w:rPr>
        <w:t>investigation and</w:t>
      </w:r>
      <w:r w:rsidRPr="00BD17EB">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1328A7D6" w:rsidR="002316D9" w:rsidRPr="00BD17EB" w:rsidRDefault="002316D9" w:rsidP="002316D9">
      <w:pPr>
        <w:pStyle w:val="MDPI62BackMatter"/>
        <w:rPr>
          <w:szCs w:val="18"/>
          <w:lang w:val="en-GB"/>
        </w:rPr>
      </w:pPr>
      <w:r w:rsidRPr="00BD17EB">
        <w:rPr>
          <w:b/>
          <w:szCs w:val="18"/>
          <w:lang w:val="en-GB"/>
        </w:rPr>
        <w:t>Funding:</w:t>
      </w:r>
      <w:r w:rsidRPr="00BD17EB">
        <w:rPr>
          <w:szCs w:val="18"/>
          <w:lang w:val="en-GB"/>
        </w:rPr>
        <w:t xml:space="preserve"> This work is partly supported by the University of South Wales (USW) QR fund (Ref: </w:t>
      </w:r>
      <w:r w:rsidRPr="00BD17EB">
        <w:rPr>
          <w:szCs w:val="18"/>
          <w:shd w:val="clear" w:color="auto" w:fill="FFFFFF"/>
        </w:rPr>
        <w:t>104607.13.1125</w:t>
      </w:r>
      <w:r w:rsidRPr="00BD17EB">
        <w:rPr>
          <w:szCs w:val="18"/>
          <w:lang w:val="en-GB"/>
        </w:rPr>
        <w:t xml:space="preserve">), RIS funding (Ref: </w:t>
      </w:r>
      <w:r w:rsidRPr="00BD17EB">
        <w:rPr>
          <w:szCs w:val="18"/>
          <w:shd w:val="clear" w:color="auto" w:fill="FFFFFF"/>
        </w:rPr>
        <w:t>1125.104790</w:t>
      </w:r>
      <w:r w:rsidRPr="00BD17EB">
        <w:rPr>
          <w:szCs w:val="18"/>
          <w:lang w:val="en-GB"/>
        </w:rPr>
        <w:t xml:space="preserve">), and Cardiff &amp; Vale University Health </w:t>
      </w:r>
      <w:r w:rsidR="00BD17EB" w:rsidRPr="00BD17EB">
        <w:rPr>
          <w:szCs w:val="18"/>
          <w:lang w:val="en-GB"/>
        </w:rPr>
        <w:t>Board, Rehabilitation</w:t>
      </w:r>
      <w:r w:rsidRPr="00BD17EB">
        <w:rPr>
          <w:szCs w:val="18"/>
          <w:lang w:val="en-GB"/>
        </w:rPr>
        <w:t xml:space="preserve"> Engineering Unit (REU) contribution (EFAS 22754). </w:t>
      </w:r>
    </w:p>
    <w:p w14:paraId="68E4DDBC" w14:textId="77777777" w:rsidR="002316D9" w:rsidRPr="00BD17EB" w:rsidRDefault="002316D9" w:rsidP="002316D9">
      <w:pPr>
        <w:pStyle w:val="MDPI62BackMatter"/>
        <w:rPr>
          <w:b/>
          <w:szCs w:val="18"/>
          <w:lang w:val="en-GB"/>
        </w:rPr>
      </w:pPr>
      <w:r w:rsidRPr="00BD17EB">
        <w:rPr>
          <w:b/>
          <w:szCs w:val="18"/>
          <w:lang w:val="en-GB"/>
        </w:rPr>
        <w:t xml:space="preserve">Institutional Review Board Statement: </w:t>
      </w:r>
      <w:r w:rsidRPr="00BD17EB">
        <w:rPr>
          <w:szCs w:val="18"/>
          <w:lang w:val="en-GB"/>
        </w:rPr>
        <w:t>Not applicable</w:t>
      </w:r>
    </w:p>
    <w:p w14:paraId="2F1B5C40" w14:textId="77777777" w:rsidR="002316D9" w:rsidRPr="00BD17EB" w:rsidRDefault="002316D9" w:rsidP="002316D9">
      <w:pPr>
        <w:pStyle w:val="MDPI62BackMatter"/>
        <w:spacing w:after="0"/>
        <w:rPr>
          <w:szCs w:val="18"/>
          <w:lang w:val="en-GB"/>
        </w:rPr>
      </w:pPr>
      <w:r w:rsidRPr="00BD17EB">
        <w:rPr>
          <w:b/>
          <w:szCs w:val="18"/>
          <w:lang w:val="en-GB"/>
        </w:rPr>
        <w:t xml:space="preserve">Informed Consent Statement: </w:t>
      </w:r>
      <w:r w:rsidRPr="00BD17EB">
        <w:rPr>
          <w:szCs w:val="18"/>
          <w:lang w:val="en-GB"/>
        </w:rPr>
        <w:t>Not Applicable</w:t>
      </w:r>
    </w:p>
    <w:p w14:paraId="47AECCC1" w14:textId="3DDC13AC" w:rsidR="002316D9" w:rsidRPr="00BD17EB" w:rsidRDefault="002316D9" w:rsidP="002316D9">
      <w:pPr>
        <w:pStyle w:val="MDPI62BackMatter"/>
        <w:rPr>
          <w:szCs w:val="18"/>
          <w:lang w:val="en-GB"/>
        </w:rPr>
      </w:pPr>
      <w:r w:rsidRPr="00BD17EB">
        <w:rPr>
          <w:b/>
          <w:szCs w:val="18"/>
          <w:lang w:val="en-GB"/>
        </w:rPr>
        <w:t>Data Availability Statement:</w:t>
      </w:r>
      <w:r w:rsidRPr="00BD17EB">
        <w:rPr>
          <w:szCs w:val="18"/>
          <w:lang w:val="en-GB"/>
        </w:rPr>
        <w:t xml:space="preserve"> No new data were created or </w:t>
      </w:r>
      <w:r w:rsidR="004102A1" w:rsidRPr="00BD17EB">
        <w:rPr>
          <w:szCs w:val="18"/>
          <w:lang w:val="en-GB"/>
        </w:rPr>
        <w:t>analysed</w:t>
      </w:r>
      <w:r w:rsidRPr="00BD17EB">
        <w:rPr>
          <w:szCs w:val="18"/>
          <w:lang w:val="en-GB"/>
        </w:rPr>
        <w:t xml:space="preserve"> in this study. Data sharing is not applicable to this article.</w:t>
      </w:r>
    </w:p>
    <w:p w14:paraId="17F1E939" w14:textId="490BCC26" w:rsidR="002316D9" w:rsidRPr="00BD17EB" w:rsidRDefault="002316D9" w:rsidP="002316D9">
      <w:pPr>
        <w:pStyle w:val="MDPI62BackMatter"/>
        <w:rPr>
          <w:szCs w:val="18"/>
          <w:lang w:val="en-GB"/>
        </w:rPr>
      </w:pPr>
      <w:r w:rsidRPr="00BD17EB">
        <w:rPr>
          <w:b/>
          <w:szCs w:val="18"/>
          <w:lang w:val="en-GB"/>
        </w:rPr>
        <w:t>Acknowledgments:</w:t>
      </w:r>
      <w:r w:rsidRPr="00BD17EB">
        <w:rPr>
          <w:szCs w:val="18"/>
          <w:lang w:val="en-GB"/>
        </w:rPr>
        <w:t xml:space="preserve"> The authors would like to thank the University of South Wales and Cardiff &amp; Vale University Health </w:t>
      </w:r>
      <w:r w:rsidR="00BD17EB" w:rsidRPr="00BD17EB">
        <w:rPr>
          <w:szCs w:val="18"/>
          <w:lang w:val="en-GB"/>
        </w:rPr>
        <w:t>Board, REU</w:t>
      </w:r>
      <w:r w:rsidRPr="00BD17EB">
        <w:rPr>
          <w:szCs w:val="18"/>
          <w:lang w:val="en-GB"/>
        </w:rPr>
        <w:t xml:space="preserve"> for supporting the project.</w:t>
      </w:r>
    </w:p>
    <w:p w14:paraId="74D9E923" w14:textId="7EAB4904" w:rsidR="006846FD" w:rsidRPr="00A47EC1" w:rsidRDefault="002316D9" w:rsidP="00A47EC1">
      <w:pPr>
        <w:pStyle w:val="MDPI62BackMatter"/>
        <w:rPr>
          <w:szCs w:val="18"/>
          <w:lang w:val="en-GB"/>
        </w:rPr>
      </w:pPr>
      <w:r w:rsidRPr="00BD17EB">
        <w:rPr>
          <w:b/>
          <w:szCs w:val="18"/>
          <w:lang w:val="en-GB"/>
        </w:rPr>
        <w:t>Conflicts of Interest:</w:t>
      </w:r>
      <w:r w:rsidRPr="00BD17EB">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Default="007A08BB" w:rsidP="007658DA">
      <w:pPr>
        <w:pStyle w:val="Bibliography"/>
      </w:pPr>
      <w:r w:rsidRPr="00621204">
        <w:fldChar w:fldCharType="begin"/>
      </w:r>
      <w:r w:rsidR="007658DA">
        <w:instrText xml:space="preserve"> ADDIN ZOTERO_BIBL {"uncited":[],"omitted":[],"custom":[]} CSL_BIBLIOGRAPHY </w:instrText>
      </w:r>
      <w:r w:rsidRPr="00621204">
        <w:fldChar w:fldCharType="separate"/>
      </w:r>
      <w:r w:rsidR="007658DA">
        <w:t xml:space="preserve">1. </w:t>
      </w:r>
      <w:r w:rsidR="007658DA">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Pr>
          <w:i/>
          <w:iCs/>
        </w:rPr>
        <w:t>The Lancet Rheumatology</w:t>
      </w:r>
      <w:r w:rsidR="007658DA">
        <w:t xml:space="preserve"> </w:t>
      </w:r>
      <w:r w:rsidR="007658DA">
        <w:rPr>
          <w:b/>
          <w:bCs/>
        </w:rPr>
        <w:t>2023</w:t>
      </w:r>
      <w:r w:rsidR="007658DA">
        <w:t xml:space="preserve">, </w:t>
      </w:r>
      <w:r w:rsidR="007658DA">
        <w:rPr>
          <w:i/>
          <w:iCs/>
        </w:rPr>
        <w:t>5</w:t>
      </w:r>
      <w:r w:rsidR="007658DA">
        <w:t>, e670–e682, doi:10.1016/S2665-9913(23)00232-1.</w:t>
      </w:r>
    </w:p>
    <w:p w14:paraId="640C6DFB" w14:textId="77777777" w:rsidR="007658DA" w:rsidRDefault="007658DA" w:rsidP="007658DA">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BE42B4C" w14:textId="77777777" w:rsidR="007658DA" w:rsidRDefault="007658DA" w:rsidP="007658DA">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B5DD8C8" w14:textId="77777777" w:rsidR="007658DA" w:rsidRDefault="007658DA" w:rsidP="007658DA">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A521FCA" w14:textId="77777777" w:rsidR="007658DA" w:rsidRDefault="007658DA" w:rsidP="007658DA">
      <w:pPr>
        <w:pStyle w:val="Bibliography"/>
      </w:pPr>
      <w:r>
        <w:lastRenderedPageBreak/>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2B9A4587" w14:textId="77777777" w:rsidR="007658DA" w:rsidRDefault="007658DA" w:rsidP="007658DA">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86A07E9" w14:textId="77777777" w:rsidR="007658DA" w:rsidRDefault="007658DA" w:rsidP="007658DA">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76BE5480" w14:textId="77777777" w:rsidR="007658DA" w:rsidRDefault="007658DA" w:rsidP="007658DA">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EBCB10D" w14:textId="77777777" w:rsidR="007658DA" w:rsidRDefault="007658DA" w:rsidP="007658DA">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27E137FC" w14:textId="77777777" w:rsidR="007658DA" w:rsidRDefault="007658DA" w:rsidP="007658DA">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62D868F" w14:textId="77777777" w:rsidR="007658DA" w:rsidRDefault="007658DA" w:rsidP="007658DA">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1B8FBE6B" w14:textId="77777777" w:rsidR="007658DA" w:rsidRDefault="007658DA" w:rsidP="007658DA">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Default="007658DA" w:rsidP="007658DA">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0C4FD47" w14:textId="77777777" w:rsidR="007658DA" w:rsidRDefault="007658DA" w:rsidP="007658DA">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603552D9" w14:textId="77777777" w:rsidR="007658DA" w:rsidRDefault="007658DA" w:rsidP="007658DA">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8B848AA" w14:textId="77777777" w:rsidR="007658DA" w:rsidRDefault="007658DA" w:rsidP="007658DA">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50C888EF" w14:textId="77777777" w:rsidR="007658DA" w:rsidRDefault="007658DA" w:rsidP="007658DA">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83A174F" w14:textId="77777777" w:rsidR="007658DA" w:rsidRDefault="007658DA" w:rsidP="007658DA">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79D0D6A" w14:textId="77777777" w:rsidR="007658DA" w:rsidRDefault="007658DA" w:rsidP="007658DA">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F185B92" w14:textId="77777777" w:rsidR="007658DA" w:rsidRDefault="007658DA" w:rsidP="007658DA">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47DD57D" w14:textId="77777777" w:rsidR="007658DA" w:rsidRDefault="007658DA" w:rsidP="007658DA">
      <w:pPr>
        <w:pStyle w:val="Bibliography"/>
      </w:pPr>
      <w:r>
        <w:lastRenderedPageBreak/>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Default="007658DA" w:rsidP="007658DA">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732448A9" w14:textId="77777777" w:rsidR="007658DA" w:rsidRDefault="007658DA" w:rsidP="007658DA">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204644B" w14:textId="77777777" w:rsidR="007658DA" w:rsidRDefault="007658DA" w:rsidP="007658DA">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0D88767A" w14:textId="77777777" w:rsidR="007658DA" w:rsidRDefault="007658DA" w:rsidP="007658DA">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735E902" w14:textId="77777777" w:rsidR="007658DA" w:rsidRDefault="007658DA" w:rsidP="007658DA">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A38BE86" w14:textId="77777777" w:rsidR="007658DA" w:rsidRDefault="007658DA" w:rsidP="007658DA">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DF221D9" w14:textId="77777777" w:rsidR="007658DA" w:rsidRDefault="007658DA" w:rsidP="007658DA">
      <w:pPr>
        <w:pStyle w:val="Bibliography"/>
      </w:pPr>
      <w:r>
        <w:t xml:space="preserve">28. </w:t>
      </w:r>
      <w:r>
        <w:tab/>
        <w:t>Ohmite Ohmite FSR Series Integration Guide: Force Sensing Resistor 2018.</w:t>
      </w:r>
    </w:p>
    <w:p w14:paraId="7D0975BE" w14:textId="77777777" w:rsidR="007658DA" w:rsidRDefault="007658DA" w:rsidP="007658DA">
      <w:pPr>
        <w:pStyle w:val="Bibliography"/>
      </w:pPr>
      <w:r>
        <w:t xml:space="preserve">29. </w:t>
      </w:r>
      <w:r>
        <w:tab/>
        <w:t>Interlink Electronics FSR 402 Data Sheet.</w:t>
      </w:r>
    </w:p>
    <w:p w14:paraId="6EF6FA39" w14:textId="77777777" w:rsidR="007658DA" w:rsidRDefault="007658DA" w:rsidP="007658DA">
      <w:pPr>
        <w:pStyle w:val="Bibliography"/>
      </w:pPr>
      <w:r>
        <w:t xml:space="preserve">30. </w:t>
      </w:r>
      <w:r>
        <w:tab/>
        <w:t>Interlink Electronics FSR 406 Data Sheet.</w:t>
      </w:r>
    </w:p>
    <w:p w14:paraId="13EA54D2" w14:textId="77777777" w:rsidR="007658DA" w:rsidRDefault="007658DA" w:rsidP="007658DA">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1FC4B65C" w14:textId="77777777" w:rsidR="007658DA" w:rsidRDefault="007658DA" w:rsidP="007658DA">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894B87E" w14:textId="77777777" w:rsidR="007658DA" w:rsidRDefault="007658DA" w:rsidP="007658DA">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C76A824" w14:textId="77777777" w:rsidR="007658DA" w:rsidRDefault="007658DA" w:rsidP="007658DA">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F1D5C45" w14:textId="77777777" w:rsidR="007658DA" w:rsidRDefault="007658DA" w:rsidP="007658DA">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3469B230" w14:textId="77777777" w:rsidR="007658DA" w:rsidRDefault="007658DA" w:rsidP="007658DA">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5E59D39" w14:textId="77777777" w:rsidR="007658DA" w:rsidRDefault="007658DA" w:rsidP="007658DA">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4CD7FFA" w14:textId="77777777" w:rsidR="007658DA" w:rsidRDefault="007658DA" w:rsidP="007658DA">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3AB385B8" w14:textId="77777777" w:rsidR="007658DA" w:rsidRDefault="007658DA" w:rsidP="007658DA">
      <w:pPr>
        <w:pStyle w:val="Bibliography"/>
      </w:pPr>
      <w:r>
        <w:t xml:space="preserve">39. </w:t>
      </w:r>
      <w:r>
        <w:tab/>
        <w:t>SpectraSymbol Flex Sensor Data Sheet 2014.</w:t>
      </w:r>
    </w:p>
    <w:p w14:paraId="141DACE7" w14:textId="77777777" w:rsidR="007658DA" w:rsidRDefault="007658DA" w:rsidP="007658DA">
      <w:pPr>
        <w:pStyle w:val="Bibliography"/>
      </w:pPr>
      <w:r>
        <w:t xml:space="preserve">40. </w:t>
      </w:r>
      <w:r>
        <w:tab/>
        <w:t>SpectraSymbol Flex Sensor 2.2.</w:t>
      </w:r>
    </w:p>
    <w:p w14:paraId="517ED137" w14:textId="77777777" w:rsidR="007658DA" w:rsidRDefault="007658DA" w:rsidP="007658DA">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92D06C5" w14:textId="77777777" w:rsidR="007658DA" w:rsidRDefault="007658DA" w:rsidP="007658DA">
      <w:pPr>
        <w:pStyle w:val="Bibliography"/>
      </w:pPr>
      <w:r>
        <w:lastRenderedPageBreak/>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Default="007658DA" w:rsidP="007658DA">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Default="007658DA" w:rsidP="007658DA">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56A888F9" w14:textId="77777777" w:rsidR="007658DA" w:rsidRDefault="007658DA" w:rsidP="007658DA">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A9B9BBD" w14:textId="77777777" w:rsidR="007658DA" w:rsidRDefault="007658DA" w:rsidP="007658DA">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EB26EFC" w14:textId="77777777" w:rsidR="007658DA" w:rsidRDefault="007658DA" w:rsidP="007658DA">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E58A4C4" w14:textId="77777777" w:rsidR="007658DA" w:rsidRDefault="007658DA" w:rsidP="007658DA">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B5F0A3" w14:textId="77777777" w:rsidR="007658DA" w:rsidRDefault="007658DA" w:rsidP="007658DA">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43DD5363" w14:textId="77777777" w:rsidR="007658DA" w:rsidRDefault="007658DA" w:rsidP="007658DA">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CD4E352" w14:textId="77777777" w:rsidR="007658DA" w:rsidRDefault="007658DA" w:rsidP="007658DA">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E2178E9" w14:textId="77777777" w:rsidR="007658DA" w:rsidRDefault="007658DA" w:rsidP="007658DA">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55285E5B" w14:textId="77777777" w:rsidR="007658DA" w:rsidRDefault="007658DA" w:rsidP="007658DA">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Default="007658DA" w:rsidP="007658DA">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10D80" w14:textId="77777777" w:rsidR="007658DA" w:rsidRDefault="007658DA" w:rsidP="007658DA">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4DFBF17" w14:textId="77777777" w:rsidR="007658DA" w:rsidRDefault="007658DA" w:rsidP="007658DA">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6B2BC27" w14:textId="77777777" w:rsidR="007658DA" w:rsidRDefault="007658DA" w:rsidP="007658DA">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1E92C76" w14:textId="77777777" w:rsidR="007658DA" w:rsidRDefault="007658DA" w:rsidP="007658DA">
      <w:pPr>
        <w:pStyle w:val="Bibliography"/>
      </w:pPr>
      <w:r>
        <w:lastRenderedPageBreak/>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95B944B" w14:textId="77777777" w:rsidR="007658DA" w:rsidRDefault="007658DA" w:rsidP="007658DA">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54CA87" w14:textId="77777777" w:rsidR="007658DA" w:rsidRDefault="007658DA" w:rsidP="007658DA">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4EA6940" w14:textId="77777777" w:rsidR="007658DA" w:rsidRDefault="007658DA" w:rsidP="007658DA">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FD46550" w14:textId="77777777" w:rsidR="007658DA" w:rsidRDefault="007658DA" w:rsidP="007658DA">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23F7639" w14:textId="77777777" w:rsidR="007658DA" w:rsidRDefault="007658DA" w:rsidP="007658DA">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Default="007658DA" w:rsidP="007658DA">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B2E0D" w14:textId="77777777" w:rsidR="007658DA" w:rsidRDefault="007658DA" w:rsidP="007658DA">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Default="007658DA" w:rsidP="007658DA">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056C2081" w14:textId="77777777" w:rsidR="007658DA" w:rsidRDefault="007658DA" w:rsidP="007658DA">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2027B860" w14:textId="77777777" w:rsidR="007658DA" w:rsidRDefault="007658DA" w:rsidP="007658DA">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Default="007658DA" w:rsidP="007658DA">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Default="007658DA" w:rsidP="007658DA">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07F788B2" w14:textId="77777777" w:rsidR="007658DA" w:rsidRDefault="007658DA" w:rsidP="007658DA">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E43C7B1" w14:textId="77777777" w:rsidR="007658DA" w:rsidRDefault="007658DA" w:rsidP="007658DA">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9509F87" w14:textId="77777777" w:rsidR="007658DA" w:rsidRDefault="007658DA" w:rsidP="007658DA">
      <w:pPr>
        <w:pStyle w:val="Bibliography"/>
      </w:pPr>
      <w:r>
        <w:lastRenderedPageBreak/>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504C9CC" w14:textId="77777777" w:rsidR="007658DA" w:rsidRDefault="007658DA" w:rsidP="007658DA">
      <w:pPr>
        <w:pStyle w:val="Bibliography"/>
      </w:pPr>
      <w:r>
        <w:t xml:space="preserve">74. </w:t>
      </w:r>
      <w:r>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Default="007658DA" w:rsidP="007658DA">
      <w:pPr>
        <w:pStyle w:val="Bibliography"/>
      </w:pPr>
      <w:r>
        <w:t xml:space="preserve">75.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21204">
        <w:rPr>
          <w:lang w:val="en-GB"/>
        </w:rPr>
        <w:t>instructions</w:t>
      </w:r>
      <w:proofErr w:type="gramEnd"/>
      <w:r w:rsidRPr="00621204">
        <w:rPr>
          <w:lang w:val="en-GB"/>
        </w:rPr>
        <w:t xml:space="preserve"> or products referred to in the content.</w:t>
      </w:r>
    </w:p>
    <w:sectPr w:rsidR="00E93210" w:rsidRPr="00B958EA" w:rsidSect="001B7AC1">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DA6D9" w14:textId="77777777" w:rsidR="001B7AC1" w:rsidRPr="00621204" w:rsidRDefault="001B7AC1">
      <w:pPr>
        <w:spacing w:line="240" w:lineRule="auto"/>
      </w:pPr>
      <w:r w:rsidRPr="00621204">
        <w:separator/>
      </w:r>
    </w:p>
    <w:p w14:paraId="7856A985" w14:textId="77777777" w:rsidR="001B7AC1" w:rsidRDefault="001B7AC1"/>
  </w:endnote>
  <w:endnote w:type="continuationSeparator" w:id="0">
    <w:p w14:paraId="6823BC83" w14:textId="77777777" w:rsidR="001B7AC1" w:rsidRPr="00621204" w:rsidRDefault="001B7AC1">
      <w:pPr>
        <w:spacing w:line="240" w:lineRule="auto"/>
      </w:pPr>
      <w:r w:rsidRPr="00621204">
        <w:continuationSeparator/>
      </w:r>
    </w:p>
    <w:p w14:paraId="3E03D272" w14:textId="77777777" w:rsidR="001B7AC1" w:rsidRDefault="001B7A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ED09B" w14:textId="77777777" w:rsidR="001B7AC1" w:rsidRPr="00621204" w:rsidRDefault="001B7AC1">
      <w:pPr>
        <w:spacing w:line="240" w:lineRule="auto"/>
      </w:pPr>
      <w:r w:rsidRPr="00621204">
        <w:separator/>
      </w:r>
    </w:p>
    <w:p w14:paraId="3C5581FB" w14:textId="77777777" w:rsidR="001B7AC1" w:rsidRDefault="001B7AC1"/>
  </w:footnote>
  <w:footnote w:type="continuationSeparator" w:id="0">
    <w:p w14:paraId="382FDE91" w14:textId="77777777" w:rsidR="001B7AC1" w:rsidRPr="00621204" w:rsidRDefault="001B7AC1">
      <w:pPr>
        <w:spacing w:line="240" w:lineRule="auto"/>
      </w:pPr>
      <w:r w:rsidRPr="00621204">
        <w:continuationSeparator/>
      </w:r>
    </w:p>
    <w:p w14:paraId="1F7A43E2" w14:textId="77777777" w:rsidR="001B7AC1" w:rsidRDefault="001B7A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B7AC1"/>
    <w:rsid w:val="001C4008"/>
    <w:rsid w:val="001C60E4"/>
    <w:rsid w:val="001C6BA7"/>
    <w:rsid w:val="001C6DA5"/>
    <w:rsid w:val="001C7C58"/>
    <w:rsid w:val="001D05F0"/>
    <w:rsid w:val="001D0990"/>
    <w:rsid w:val="001D11D4"/>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1F7BFD"/>
    <w:rsid w:val="00200C8F"/>
    <w:rsid w:val="002020B1"/>
    <w:rsid w:val="00204513"/>
    <w:rsid w:val="00210005"/>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16D9"/>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2821"/>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1FA"/>
    <w:rsid w:val="00401328"/>
    <w:rsid w:val="00401655"/>
    <w:rsid w:val="00401B29"/>
    <w:rsid w:val="00401D30"/>
    <w:rsid w:val="00402944"/>
    <w:rsid w:val="004037E4"/>
    <w:rsid w:val="004047BF"/>
    <w:rsid w:val="00404B08"/>
    <w:rsid w:val="0040533B"/>
    <w:rsid w:val="00405542"/>
    <w:rsid w:val="00406786"/>
    <w:rsid w:val="004072F0"/>
    <w:rsid w:val="004102A1"/>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549"/>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652"/>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845"/>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AF3"/>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6F2"/>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796"/>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0EE1"/>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202"/>
    <w:rsid w:val="00895B71"/>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47EC1"/>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239D"/>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142"/>
    <w:rsid w:val="00BC6E69"/>
    <w:rsid w:val="00BC7983"/>
    <w:rsid w:val="00BC7B4D"/>
    <w:rsid w:val="00BD0F11"/>
    <w:rsid w:val="00BD10C0"/>
    <w:rsid w:val="00BD15CF"/>
    <w:rsid w:val="00BD17EB"/>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5A5E"/>
    <w:rsid w:val="00D26C34"/>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C71B6"/>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3B176CA1-149B-4707-910B-FC8CEE2F8B4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D8A7062C-8822-4EBE-B35F-E50C2496542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D95A60DA-90D5-457E-ABDF-285356828D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96FFD469-1E5F-480D-9F30-AC1A60DBAAD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5B10FF0E-CCBA-4F31-ABDD-49709B75149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A702369D-7A00-4BC3-822B-7592914AED9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A4665950-488C-4B90-9F00-AEFE751DA9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0E074AE9-43F7-44C5-AA47-6DAAC278B5E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000E486D-585A-4653-A80B-100B6C76DE9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BCAB1B97-3BDC-4A9B-80AB-CD10C60CE34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F162805A-369A-473F-BBC8-2A6A81606A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19848</TotalTime>
  <Pages>22</Pages>
  <Words>40696</Words>
  <Characters>231970</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483</cp:revision>
  <cp:lastPrinted>2024-03-12T21:55:00Z</cp:lastPrinted>
  <dcterms:created xsi:type="dcterms:W3CDTF">2024-01-18T09:54:00Z</dcterms:created>
  <dcterms:modified xsi:type="dcterms:W3CDTF">2024-03-16T11:40:00Z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