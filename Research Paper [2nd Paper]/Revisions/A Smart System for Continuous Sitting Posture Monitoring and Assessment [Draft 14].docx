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8ED24" w14:textId="2DFE4CCA" w:rsidR="00E93210" w:rsidRPr="006453D9" w:rsidRDefault="00E93210" w:rsidP="000E1FCD">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20AE10C1"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Lastname</w:t>
            </w:r>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4DB863C"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w:t>
            </w:r>
            <w:r w:rsidR="001A4288">
              <w:rPr>
                <w:rFonts w:eastAsia="DengXian"/>
                <w:lang w:bidi="en-US"/>
              </w:rPr>
              <w:t>5</w:t>
            </w:r>
            <w:r w:rsidR="003C7292">
              <w:rPr>
                <w:rFonts w:eastAsia="DengXian"/>
                <w:lang w:bidi="en-US"/>
              </w:rPr>
              <w:t xml:space="preserve">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78C97DB4" w:rsidR="00E93210" w:rsidRPr="001A37FC" w:rsidRDefault="00E93210" w:rsidP="007F411B">
      <w:pPr>
        <w:pStyle w:val="MDPI17abstract"/>
        <w:rPr>
          <w:color w:val="000000" w:themeColor="text1"/>
        </w:rPr>
      </w:pPr>
      <w:r w:rsidRPr="003414C2">
        <w:rPr>
          <w:b/>
          <w:bCs/>
        </w:rPr>
        <w:t>Abstract</w:t>
      </w:r>
      <w:r w:rsidRPr="00550626">
        <w:t xml:space="preserve">: </w:t>
      </w:r>
      <w:r w:rsidR="007F411B" w:rsidRPr="00937BEF">
        <w:t xml:space="preserve">Prolonged sitting and the adoption of </w:t>
      </w:r>
      <w:r w:rsidR="00FE0EA4" w:rsidRPr="00937BEF">
        <w:t>unhealthy</w:t>
      </w:r>
      <w:r w:rsidR="007F411B" w:rsidRPr="00937BEF">
        <w:t xml:space="preserve"> sitting postures have</w:t>
      </w:r>
      <w:r w:rsidR="00142187" w:rsidRPr="00937BEF">
        <w:t xml:space="preserve"> been a common </w:t>
      </w:r>
      <w:r w:rsidR="007F411B" w:rsidRPr="00937BEF">
        <w:t>issue generally seen</w:t>
      </w:r>
      <w:r w:rsidR="00142187" w:rsidRPr="00937BEF">
        <w:t xml:space="preserve"> </w:t>
      </w:r>
      <w:r w:rsidR="00F640E8" w:rsidRPr="00937BEF">
        <w:t xml:space="preserve">among </w:t>
      </w:r>
      <w:r w:rsidR="00142187" w:rsidRPr="00937BEF">
        <w:t xml:space="preserve">many adults and </w:t>
      </w:r>
      <w:r w:rsidR="009534D0" w:rsidRPr="00937BEF">
        <w:t xml:space="preserve">the working </w:t>
      </w:r>
      <w:r w:rsidR="007F411B" w:rsidRPr="00937BEF">
        <w:t>population</w:t>
      </w:r>
      <w:r w:rsidR="00142187" w:rsidRPr="00937BEF">
        <w:t xml:space="preserve"> </w:t>
      </w:r>
      <w:r w:rsidR="00F640E8" w:rsidRPr="00937BEF">
        <w:t>in</w:t>
      </w:r>
      <w:r w:rsidR="00142187" w:rsidRPr="00937BEF">
        <w:t xml:space="preserve"> recent years. </w:t>
      </w:r>
      <w:r w:rsidR="009534D0" w:rsidRPr="00937BEF">
        <w:t>This alone has</w:t>
      </w:r>
      <w:r w:rsidR="00142187" w:rsidRPr="00937BEF">
        <w:t xml:space="preserve"> </w:t>
      </w:r>
      <w:r w:rsidR="00C776E2" w:rsidRPr="00937BEF">
        <w:t>contributed</w:t>
      </w:r>
      <w:r w:rsidR="00142187" w:rsidRPr="00937BEF">
        <w:t xml:space="preserve"> to </w:t>
      </w:r>
      <w:r w:rsidR="009534D0" w:rsidRPr="00937BEF">
        <w:t>the alarming rise of</w:t>
      </w:r>
      <w:r w:rsidR="00C776E2" w:rsidRPr="00937BEF">
        <w:t xml:space="preserve"> </w:t>
      </w:r>
      <w:r w:rsidR="009534D0" w:rsidRPr="00937BEF">
        <w:t xml:space="preserve">various </w:t>
      </w:r>
      <w:r w:rsidR="00C776E2" w:rsidRPr="00937BEF">
        <w:t xml:space="preserve">health </w:t>
      </w:r>
      <w:r w:rsidR="009534D0" w:rsidRPr="00937BEF">
        <w:t>issues</w:t>
      </w:r>
      <w:r w:rsidR="0032737B" w:rsidRPr="00937BEF">
        <w:t>,</w:t>
      </w:r>
      <w:r w:rsidR="00C776E2" w:rsidRPr="00937BEF">
        <w:t xml:space="preserve"> such as</w:t>
      </w:r>
      <w:r w:rsidR="00142187" w:rsidRPr="00937BEF">
        <w:t xml:space="preserve"> musculoskeletal disorders</w:t>
      </w:r>
      <w:r w:rsidR="009A4BEE" w:rsidRPr="00937BEF">
        <w:t xml:space="preserve"> and </w:t>
      </w:r>
      <w:r w:rsidR="00937BEF" w:rsidRPr="00937BEF">
        <w:t xml:space="preserve">a </w:t>
      </w:r>
      <w:r w:rsidR="00937BEF" w:rsidRPr="003C516F">
        <w:t>range of long-term health conditions</w:t>
      </w:r>
      <w:r w:rsidR="00C776E2" w:rsidRPr="003C516F">
        <w:t>.</w:t>
      </w:r>
      <w:r w:rsidR="009534D0" w:rsidRPr="003C516F">
        <w:t xml:space="preserve"> </w:t>
      </w:r>
      <w:r w:rsidR="002D46A7" w:rsidRPr="003C516F">
        <w:t>Hence, t</w:t>
      </w:r>
      <w:r w:rsidR="009534D0" w:rsidRPr="003C516F">
        <w:t xml:space="preserve">his </w:t>
      </w:r>
      <w:r w:rsidR="000026C0" w:rsidRPr="003C516F">
        <w:t>study</w:t>
      </w:r>
      <w:r w:rsidR="00C776E2" w:rsidRPr="003C516F">
        <w:t xml:space="preserve"> </w:t>
      </w:r>
      <w:r w:rsidR="009534D0" w:rsidRPr="003C516F">
        <w:t>proposes</w:t>
      </w:r>
      <w:r w:rsidR="000026C0" w:rsidRPr="003C516F">
        <w:t xml:space="preserve"> the development of a </w:t>
      </w:r>
      <w:r w:rsidR="00542E3A" w:rsidRPr="003C516F">
        <w:t xml:space="preserve">novel </w:t>
      </w:r>
      <w:r w:rsidR="00C776E2" w:rsidRPr="003C516F">
        <w:t>smart-sensing chair</w:t>
      </w:r>
      <w:r w:rsidR="00542E3A" w:rsidRPr="003C516F">
        <w:t xml:space="preserve"> system designed to</w:t>
      </w:r>
      <w:r w:rsidR="007A4B8D" w:rsidRPr="003C516F">
        <w:t xml:space="preserve"> </w:t>
      </w:r>
      <w:proofErr w:type="spellStart"/>
      <w:r w:rsidR="00A73E74" w:rsidRPr="003C516F">
        <w:t>analy</w:t>
      </w:r>
      <w:r w:rsidR="0032737B" w:rsidRPr="003C516F">
        <w:t>s</w:t>
      </w:r>
      <w:r w:rsidR="00A73E74" w:rsidRPr="003C516F">
        <w:t>e</w:t>
      </w:r>
      <w:proofErr w:type="spellEnd"/>
      <w:r w:rsidR="007A4B8D" w:rsidRPr="003C516F">
        <w:t xml:space="preserve"> and provide </w:t>
      </w:r>
      <w:r w:rsidR="00A73E74" w:rsidRPr="003C516F">
        <w:t>actionable insights</w:t>
      </w:r>
      <w:r w:rsidR="007A4B8D" w:rsidRPr="003C516F">
        <w:t xml:space="preserve"> </w:t>
      </w:r>
      <w:r w:rsidR="00A73E74" w:rsidRPr="003C516F">
        <w:t xml:space="preserve">to help encourage better postural habits and </w:t>
      </w:r>
      <w:r w:rsidR="00063165" w:rsidRPr="003C516F">
        <w:t xml:space="preserve">promote </w:t>
      </w:r>
      <w:r w:rsidR="007C338F" w:rsidRPr="003C516F">
        <w:t>well-being</w:t>
      </w:r>
      <w:r w:rsidR="007A4B8D" w:rsidRPr="003C516F">
        <w:t>.</w:t>
      </w:r>
      <w:r w:rsidR="00C776E2" w:rsidRPr="003C516F">
        <w:t xml:space="preserve"> </w:t>
      </w:r>
      <w:r w:rsidR="000026C0" w:rsidRPr="003C516F">
        <w:t>The</w:t>
      </w:r>
      <w:r w:rsidR="007A4B8D" w:rsidRPr="003C516F">
        <w:t xml:space="preserve"> proposed system </w:t>
      </w:r>
      <w:r w:rsidR="007C338F" w:rsidRPr="003C516F">
        <w:t>was</w:t>
      </w:r>
      <w:r w:rsidR="007A4B8D" w:rsidRPr="003C516F">
        <w:t xml:space="preserve"> </w:t>
      </w:r>
      <w:r w:rsidR="00C776E2" w:rsidRPr="003C516F">
        <w:t>equipped with</w:t>
      </w:r>
      <w:r w:rsidR="00014EB5" w:rsidRPr="003C516F">
        <w:t xml:space="preserve"> two </w:t>
      </w:r>
      <w:r w:rsidR="00C776E2" w:rsidRPr="003C516F">
        <w:t>32x32 pressure sensor mats</w:t>
      </w:r>
      <w:r w:rsidR="0032737B" w:rsidRPr="003C516F">
        <w:t>,</w:t>
      </w:r>
      <w:r w:rsidR="000C0231" w:rsidRPr="003C516F">
        <w:t xml:space="preserve"> </w:t>
      </w:r>
      <w:r w:rsidR="007C338F" w:rsidRPr="003C516F">
        <w:t xml:space="preserve">which </w:t>
      </w:r>
      <w:r w:rsidR="001F29BB" w:rsidRPr="003C516F">
        <w:t>were</w:t>
      </w:r>
      <w:r w:rsidR="007C338F" w:rsidRPr="003C516F">
        <w:t xml:space="preserve"> integrated into a</w:t>
      </w:r>
      <w:r w:rsidR="001F29BB" w:rsidRPr="003C516F">
        <w:t xml:space="preserve">n </w:t>
      </w:r>
      <w:r w:rsidR="007C338F" w:rsidRPr="003C516F">
        <w:t xml:space="preserve">office chair to </w:t>
      </w:r>
      <w:r w:rsidR="001F29BB" w:rsidRPr="003C516F">
        <w:t xml:space="preserve">facilitate the </w:t>
      </w:r>
      <w:r w:rsidR="007C338F" w:rsidRPr="003C516F">
        <w:t>collect</w:t>
      </w:r>
      <w:r w:rsidR="001F29BB" w:rsidRPr="003C516F">
        <w:t>ion</w:t>
      </w:r>
      <w:r w:rsidR="007C338F" w:rsidRPr="003C516F">
        <w:t xml:space="preserve"> </w:t>
      </w:r>
      <w:r w:rsidR="001F29BB" w:rsidRPr="003C516F">
        <w:t xml:space="preserve">of </w:t>
      </w:r>
      <w:r w:rsidR="007C338F" w:rsidRPr="003C516F">
        <w:t xml:space="preserve">postural data. </w:t>
      </w:r>
      <w:r w:rsidR="003C516F" w:rsidRPr="003C516F">
        <w:t>Unlike traditional approaches that rely on generalized datasets collected from multiple healthy participants to train machine learning models, this study adopts a user-tailored methodology—collecting data from a single individual to account for their unique physiological characteristics and musculoskeletal conditions</w:t>
      </w:r>
      <w:r w:rsidR="002D46A7" w:rsidRPr="003C516F">
        <w:t xml:space="preserve">. </w:t>
      </w:r>
      <w:r w:rsidR="007C338F" w:rsidRPr="003C516F">
        <w:t>We trained</w:t>
      </w:r>
      <w:r w:rsidR="001F29BB" w:rsidRPr="003C516F">
        <w:t xml:space="preserve"> </w:t>
      </w:r>
      <w:r w:rsidR="0032737B" w:rsidRPr="003C516F">
        <w:t xml:space="preserve">the </w:t>
      </w:r>
      <w:r w:rsidR="001F29BB" w:rsidRPr="003C516F">
        <w:t xml:space="preserve">dataset </w:t>
      </w:r>
      <w:r w:rsidR="008E7B6B" w:rsidRPr="003C516F">
        <w:t xml:space="preserve">using </w:t>
      </w:r>
      <w:r w:rsidR="0032737B" w:rsidRPr="003C516F">
        <w:t>five</w:t>
      </w:r>
      <w:r w:rsidR="001F29BB" w:rsidRPr="003C516F">
        <w:t xml:space="preserve"> different</w:t>
      </w:r>
      <w:r w:rsidR="007C338F" w:rsidRPr="003C516F">
        <w:t xml:space="preserve"> machine lea</w:t>
      </w:r>
      <w:r w:rsidR="0032737B" w:rsidRPr="003C516F">
        <w:t>r</w:t>
      </w:r>
      <w:r w:rsidR="007C338F" w:rsidRPr="003C516F">
        <w:t>ning models</w:t>
      </w:r>
      <w:r w:rsidR="00014EB5" w:rsidRPr="003C516F">
        <w:t>:</w:t>
      </w:r>
      <w:r w:rsidR="0032737B" w:rsidRPr="003C516F">
        <w:t xml:space="preserve"> </w:t>
      </w:r>
      <w:bookmarkStart w:id="0" w:name="OLE_LINK5"/>
      <w:r w:rsidR="001F29BB" w:rsidRPr="003C516F">
        <w:t xml:space="preserve">Decision Tree, Random Forest, Support Vector Machine (SVM), K-Nearest </w:t>
      </w:r>
      <w:proofErr w:type="spellStart"/>
      <w:r w:rsidR="001F29BB" w:rsidRPr="003C516F">
        <w:t>Neighbo</w:t>
      </w:r>
      <w:r w:rsidR="00014EB5" w:rsidRPr="003C516F">
        <w:t>u</w:t>
      </w:r>
      <w:r w:rsidR="001F29BB" w:rsidRPr="003C516F">
        <w:t>rs</w:t>
      </w:r>
      <w:proofErr w:type="spellEnd"/>
      <w:r w:rsidR="001F29BB" w:rsidRPr="003C516F">
        <w:t xml:space="preserve"> (KNN), and Convolutional Neural Networks (CNN)</w:t>
      </w:r>
      <w:r w:rsidR="000026C0" w:rsidRPr="003C516F">
        <w:t xml:space="preserve"> </w:t>
      </w:r>
      <w:r w:rsidR="001F29BB" w:rsidRPr="003C516F">
        <w:t xml:space="preserve">to classify 19 </w:t>
      </w:r>
      <w:r w:rsidR="008E7B6B" w:rsidRPr="003C516F">
        <w:t>distinct</w:t>
      </w:r>
      <w:r w:rsidR="001F29BB" w:rsidRPr="003C516F">
        <w:t xml:space="preserve"> sitting postures</w:t>
      </w:r>
      <w:bookmarkEnd w:id="0"/>
      <w:r w:rsidR="001F29BB" w:rsidRPr="003C516F">
        <w:t xml:space="preserve">. </w:t>
      </w:r>
      <w:r w:rsidR="00B65925" w:rsidRPr="003C516F">
        <w:t>Overall, CNN achieved the highest accuracy</w:t>
      </w:r>
      <w:r w:rsidR="0032737B" w:rsidRPr="003C516F">
        <w:t>,</w:t>
      </w:r>
      <w:r w:rsidR="00B65925" w:rsidRPr="003C516F">
        <w:t xml:space="preserve"> with 99.65%. </w:t>
      </w:r>
      <w:r w:rsidR="003C516F" w:rsidRPr="003C516F">
        <w:t>T</w:t>
      </w:r>
      <w:r w:rsidR="003C516F" w:rsidRPr="003C516F">
        <w:t xml:space="preserve">o facilitate user engagement and support long-term behavior change, we developed </w:t>
      </w:r>
      <w:proofErr w:type="spellStart"/>
      <w:r w:rsidR="003C516F" w:rsidRPr="003C516F">
        <w:t>SitRight</w:t>
      </w:r>
      <w:proofErr w:type="spellEnd"/>
      <w:r w:rsidR="003C516F" w:rsidRPr="003C516F">
        <w:t xml:space="preserve">—an intelligent postural feedback platform comprising both mobile and web applications. The platform integrates OpenAI’s GPT-4o </w:t>
      </w:r>
      <w:r w:rsidR="003C516F">
        <w:t>L</w:t>
      </w:r>
      <w:r w:rsidR="003C516F" w:rsidRPr="003C516F">
        <w:t xml:space="preserve">arge </w:t>
      </w:r>
      <w:r w:rsidR="003C516F">
        <w:t>L</w:t>
      </w:r>
      <w:r w:rsidR="003C516F" w:rsidRPr="003C516F">
        <w:t xml:space="preserve">anguage </w:t>
      </w:r>
      <w:r w:rsidR="003C516F">
        <w:t>M</w:t>
      </w:r>
      <w:r w:rsidR="003C516F" w:rsidRPr="003C516F">
        <w:t>odel (LLM) to deliver personalized insights and recommendations based on users’ historical posture data</w:t>
      </w:r>
      <w:r w:rsidR="003C516F" w:rsidRPr="003C516F">
        <w:t>.</w:t>
      </w:r>
    </w:p>
    <w:p w14:paraId="66C29773" w14:textId="16844A3D" w:rsidR="00E93210" w:rsidRPr="001A37FC" w:rsidRDefault="00E93210" w:rsidP="00E93210">
      <w:pPr>
        <w:pStyle w:val="MDPI18keywords"/>
        <w:rPr>
          <w:color w:val="000000" w:themeColor="text1"/>
          <w:szCs w:val="18"/>
        </w:rPr>
      </w:pPr>
      <w:r w:rsidRPr="001A37FC">
        <w:rPr>
          <w:b/>
          <w:color w:val="000000" w:themeColor="text1"/>
          <w:szCs w:val="18"/>
        </w:rPr>
        <w:t xml:space="preserve">Keywords: </w:t>
      </w:r>
      <w:r w:rsidR="00A34E4E" w:rsidRPr="001A37FC">
        <w:rPr>
          <w:color w:val="000000" w:themeColor="text1"/>
          <w:szCs w:val="18"/>
        </w:rPr>
        <w:t>sitting posture</w:t>
      </w:r>
      <w:r w:rsidR="00232AD5" w:rsidRPr="001A37FC">
        <w:rPr>
          <w:color w:val="000000" w:themeColor="text1"/>
          <w:szCs w:val="18"/>
        </w:rPr>
        <w:t xml:space="preserve"> classification, smart-sensing chair, </w:t>
      </w:r>
      <w:r w:rsidR="00BA310A" w:rsidRPr="001A37FC">
        <w:rPr>
          <w:color w:val="000000" w:themeColor="text1"/>
          <w:szCs w:val="18"/>
        </w:rPr>
        <w:t xml:space="preserve">machine learning, </w:t>
      </w:r>
      <w:r w:rsidR="00B13A35" w:rsidRPr="001A37FC">
        <w:rPr>
          <w:color w:val="000000" w:themeColor="text1"/>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0F7AB0B4" w:rsidR="00EE632A" w:rsidRDefault="00B91BA7" w:rsidP="00AB141A">
      <w:pPr>
        <w:pStyle w:val="MDPI31text"/>
      </w:pPr>
      <w:r>
        <w:t>Over recent years</w:t>
      </w:r>
      <w:r w:rsidR="00B54CF1">
        <w:t>,</w:t>
      </w:r>
      <w:r w:rsidR="00AC3061">
        <w:t xml:space="preserve"> </w:t>
      </w:r>
      <w:r w:rsidR="00EA4084">
        <w:t xml:space="preserve">sedentary </w:t>
      </w:r>
      <w:proofErr w:type="spellStart"/>
      <w:r w:rsidR="00EA4084">
        <w:t>behavio</w:t>
      </w:r>
      <w:r w:rsidR="0032737B">
        <w:t>u</w:t>
      </w:r>
      <w:r w:rsidR="00EA4084">
        <w:t>rs</w:t>
      </w:r>
      <w:proofErr w:type="spellEnd"/>
      <w:r w:rsidR="00EA4084">
        <w:t xml:space="preserve"> such as</w:t>
      </w:r>
      <w:r w:rsidR="00DE052F">
        <w:t xml:space="preserve"> prolonged</w:t>
      </w:r>
      <w:r w:rsidR="00EA4084">
        <w:t xml:space="preserve"> </w:t>
      </w:r>
      <w:r w:rsidR="00B54CF1">
        <w:t>sitting ha</w:t>
      </w:r>
      <w:r w:rsidR="0032737B">
        <w:t>ve</w:t>
      </w:r>
      <w:r w:rsidR="00B54CF1">
        <w:t xml:space="preserve">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w:t>
      </w:r>
      <w:r w:rsidR="00B41DE3">
        <w:t xml:space="preserve">, especially </w:t>
      </w:r>
      <w:r w:rsidR="00D60F9D">
        <w:t>among office workers</w:t>
      </w:r>
      <w:r w:rsidR="008D74C8">
        <w:t>.</w:t>
      </w:r>
      <w:r w:rsidR="00ED7579">
        <w:t xml:space="preserve"> </w:t>
      </w:r>
      <w:r w:rsidR="00BA75B1">
        <w:t>They</w:t>
      </w:r>
      <w:commentRangeStart w:id="1"/>
      <w:r w:rsidR="00AC3061">
        <w:t xml:space="preserve"> </w:t>
      </w:r>
      <w:commentRangeEnd w:id="1"/>
      <w:r w:rsidR="00DE13AA">
        <w:rPr>
          <w:rStyle w:val="CommentReference"/>
          <w:rFonts w:eastAsia="SimSun"/>
          <w:snapToGrid/>
          <w:lang w:eastAsia="zh-CN" w:bidi="ar-SA"/>
        </w:rPr>
        <w:commentReference w:id="1"/>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32737B">
        <w:t>,</w:t>
      </w:r>
      <w:r w:rsidR="006C4480">
        <w:t xml:space="preserve"> a pattern that has proven </w:t>
      </w:r>
      <w:r w:rsidR="00572A35">
        <w:t xml:space="preserve">detrimental to </w:t>
      </w:r>
      <w:r w:rsidR="00BA75B1">
        <w:t>their</w:t>
      </w:r>
      <w:r w:rsidR="00572A35">
        <w:t xml:space="preserve">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w:t>
      </w:r>
      <w:proofErr w:type="spellStart"/>
      <w:r w:rsidR="00EE632A">
        <w:t>behavio</w:t>
      </w:r>
      <w:r w:rsidR="0032737B">
        <w:t>u</w:t>
      </w:r>
      <w:r w:rsidR="00EE632A">
        <w:t>rs</w:t>
      </w:r>
      <w:proofErr w:type="spellEnd"/>
      <w:r w:rsidR="00EE632A">
        <w:t xml:space="preserve"> </w:t>
      </w:r>
      <w:r w:rsidR="0032737B">
        <w:t>cost</w:t>
      </w:r>
      <w:r w:rsidR="007B5346">
        <w:t xml:space="preserve"> an estimate</w:t>
      </w:r>
      <w:r w:rsidR="00EE632A">
        <w:t>d US</w:t>
      </w:r>
      <w:r w:rsidR="006F5B27">
        <w:t xml:space="preserve"> </w:t>
      </w:r>
      <w:r w:rsidR="00EE632A">
        <w:t xml:space="preserve">$27 billion annually and </w:t>
      </w:r>
      <w:r w:rsidR="0032737B">
        <w:t>are</w:t>
      </w:r>
      <w:r w:rsidR="0030503D">
        <w:t xml:space="preserve">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18D2E7C9" w14:textId="77777777" w:rsidR="00BC21BD" w:rsidRDefault="00C11090" w:rsidP="00BC21BD">
      <w:pPr>
        <w:pStyle w:val="MDPI31text"/>
        <w:rPr>
          <w:color w:val="000000" w:themeColor="text1"/>
        </w:rPr>
      </w:pPr>
      <w:r>
        <w:t>Additionally, t</w:t>
      </w:r>
      <w:r w:rsidR="00AB141A">
        <w:t xml:space="preserve">he </w:t>
      </w:r>
      <w:r>
        <w:t xml:space="preserve">frequent </w:t>
      </w:r>
      <w:r w:rsidR="00AB141A">
        <w:t xml:space="preserve">adoption of </w:t>
      </w:r>
      <w:r w:rsidR="00BA47A0" w:rsidRPr="00BA47A0">
        <w:t>unhealthy</w:t>
      </w:r>
      <w:r w:rsidR="00BA47A0" w:rsidRPr="00BA47A0" w:rsidDel="00BA47A0">
        <w:t xml:space="preserve"> </w:t>
      </w:r>
      <w:r w:rsidR="005C14FB">
        <w:t>sitting posture</w:t>
      </w:r>
      <w:r w:rsidR="00AB141A">
        <w:t>s</w:t>
      </w:r>
      <w:r w:rsidR="0032737B">
        <w:t>,</w:t>
      </w:r>
      <w:r w:rsidR="00AB141A">
        <w:t xml:space="preserve"> such as slouching and asymmetric </w:t>
      </w:r>
      <w:r w:rsidR="00AE54B9">
        <w:t>sitting</w:t>
      </w:r>
      <w:r w:rsidR="00BA75B1">
        <w:t>,</w:t>
      </w:r>
      <w:r w:rsidR="00A36A10">
        <w:t xml:space="preserve"> </w:t>
      </w:r>
      <w:r w:rsidR="00AB141A">
        <w:t xml:space="preserve">is a contributing factor that increases </w:t>
      </w:r>
      <w:r w:rsidR="00D25682">
        <w:t>the</w:t>
      </w:r>
      <w:r w:rsidR="00AB141A">
        <w:t xml:space="preserve"> </w:t>
      </w:r>
      <w:r w:rsidR="00D25682">
        <w:t xml:space="preserve">risk of </w:t>
      </w:r>
      <w:r w:rsidR="003B313C">
        <w:t>several</w:t>
      </w:r>
      <w:r w:rsidR="0071214F">
        <w:t xml:space="preserve"> health</w:t>
      </w:r>
      <w:r w:rsidR="003E7DD1">
        <w:t xml:space="preserve"> </w:t>
      </w:r>
      <w:r w:rsidR="00E3360A">
        <w:t>issue</w:t>
      </w:r>
      <w:r w:rsidR="0071214F">
        <w:t xml:space="preserve">s, ultimately </w:t>
      </w:r>
      <w:r w:rsidR="00AE54B9">
        <w:t xml:space="preserve">negatively </w:t>
      </w:r>
      <w:r w:rsidR="00BA75B1">
        <w:t>impacting one’s life expectancy</w:t>
      </w:r>
      <w:r w:rsidR="003E7DD1">
        <w:t>.</w:t>
      </w:r>
      <w:r w:rsidR="00434E4B">
        <w:t xml:space="preserve"> </w:t>
      </w:r>
      <w:r w:rsidR="00BA75B1">
        <w:t>Unhealthy posture or similar</w:t>
      </w:r>
      <w:r w:rsidR="00434E4B">
        <w:t xml:space="preserve"> is not just </w:t>
      </w:r>
      <w:r w:rsidR="00AE54B9">
        <w:t>prevalent</w:t>
      </w:r>
      <w:r w:rsidR="00434E4B">
        <w:t xml:space="preserve"> among </w:t>
      </w:r>
      <w:r w:rsidR="00BA75B1">
        <w:t xml:space="preserve">the </w:t>
      </w:r>
      <w:r w:rsidR="00BA75B1">
        <w:rPr>
          <w:color w:val="000000" w:themeColor="text1"/>
        </w:rPr>
        <w:t xml:space="preserve">older </w:t>
      </w:r>
      <w:r w:rsidR="00434E4B" w:rsidRPr="00DC60C1">
        <w:rPr>
          <w:color w:val="000000" w:themeColor="text1"/>
        </w:rPr>
        <w:t>population but also</w:t>
      </w:r>
      <w:r w:rsidR="00AE54B9" w:rsidRPr="00DC60C1">
        <w:rPr>
          <w:color w:val="000000" w:themeColor="text1"/>
        </w:rPr>
        <w:t xml:space="preserve"> </w:t>
      </w:r>
      <w:r w:rsidR="00035D70">
        <w:rPr>
          <w:color w:val="000000" w:themeColor="text1"/>
        </w:rPr>
        <w:t xml:space="preserve">across </w:t>
      </w:r>
      <w:r w:rsidR="00434E4B" w:rsidRPr="00DC60C1">
        <w:rPr>
          <w:color w:val="000000" w:themeColor="text1"/>
        </w:rPr>
        <w:t xml:space="preserve">individuals </w:t>
      </w:r>
      <w:r w:rsidR="00AE54B9" w:rsidRPr="00DC60C1">
        <w:rPr>
          <w:color w:val="000000" w:themeColor="text1"/>
        </w:rPr>
        <w:t>within</w:t>
      </w:r>
      <w:r w:rsidR="00434E4B" w:rsidRPr="00DC60C1">
        <w:rPr>
          <w:color w:val="000000" w:themeColor="text1"/>
        </w:rPr>
        <w:t xml:space="preserve"> different age groups</w:t>
      </w:r>
      <w:r w:rsidR="00E86395" w:rsidRPr="00DC60C1">
        <w:rPr>
          <w:color w:val="000000" w:themeColor="text1"/>
        </w:rPr>
        <w:t xml:space="preserve"> </w:t>
      </w:r>
      <w:r w:rsidR="00E86395" w:rsidRPr="00DC60C1">
        <w:rPr>
          <w:color w:val="000000" w:themeColor="text1"/>
        </w:rPr>
        <w:fldChar w:fldCharType="begin"/>
      </w:r>
      <w:r w:rsidR="00E86395" w:rsidRPr="00DC60C1">
        <w:rPr>
          <w:color w:val="000000" w:themeColor="text1"/>
        </w:rPr>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rsidRPr="00DC60C1">
        <w:rPr>
          <w:color w:val="000000" w:themeColor="text1"/>
        </w:rPr>
        <w:fldChar w:fldCharType="separate"/>
      </w:r>
      <w:r w:rsidR="00E86395" w:rsidRPr="00DC60C1">
        <w:rPr>
          <w:noProof/>
          <w:color w:val="000000" w:themeColor="text1"/>
        </w:rPr>
        <w:t>[4]</w:t>
      </w:r>
      <w:r w:rsidR="00E86395" w:rsidRPr="00DC60C1">
        <w:rPr>
          <w:color w:val="000000" w:themeColor="text1"/>
        </w:rPr>
        <w:fldChar w:fldCharType="end"/>
      </w:r>
      <w:r w:rsidR="00A446F5" w:rsidRPr="00DC60C1">
        <w:rPr>
          <w:color w:val="000000" w:themeColor="text1"/>
        </w:rPr>
        <w:t xml:space="preserve">. </w:t>
      </w:r>
      <w:r w:rsidR="001C6194" w:rsidRPr="00DC60C1">
        <w:rPr>
          <w:color w:val="000000" w:themeColor="text1"/>
        </w:rPr>
        <w:t>Exhibiting s</w:t>
      </w:r>
      <w:r w:rsidR="005924D4" w:rsidRPr="00DC60C1">
        <w:rPr>
          <w:color w:val="000000" w:themeColor="text1"/>
        </w:rPr>
        <w:t>uch</w:t>
      </w:r>
      <w:r w:rsidR="0046354C" w:rsidRPr="00DC60C1">
        <w:rPr>
          <w:color w:val="000000" w:themeColor="text1"/>
        </w:rPr>
        <w:t xml:space="preserve"> a</w:t>
      </w:r>
      <w:r w:rsidR="005924D4" w:rsidRPr="00DC60C1">
        <w:rPr>
          <w:color w:val="000000" w:themeColor="text1"/>
        </w:rPr>
        <w:t xml:space="preserve"> pattern over a </w:t>
      </w:r>
      <w:r w:rsidR="00E8000C" w:rsidRPr="00DC60C1">
        <w:rPr>
          <w:color w:val="000000" w:themeColor="text1"/>
        </w:rPr>
        <w:t>long-term period</w:t>
      </w:r>
      <w:r w:rsidR="00862F8B" w:rsidRPr="00DC60C1">
        <w:rPr>
          <w:color w:val="000000" w:themeColor="text1"/>
        </w:rPr>
        <w:t xml:space="preserve"> </w:t>
      </w:r>
      <w:r w:rsidR="00E8000C" w:rsidRPr="00DC60C1">
        <w:rPr>
          <w:color w:val="000000" w:themeColor="text1"/>
        </w:rPr>
        <w:t>could</w:t>
      </w:r>
      <w:r w:rsidR="00A446F5" w:rsidRPr="00DC60C1">
        <w:rPr>
          <w:color w:val="000000" w:themeColor="text1"/>
        </w:rPr>
        <w:t xml:space="preserve"> </w:t>
      </w:r>
      <w:r w:rsidR="00C44DC4" w:rsidRPr="00DC60C1">
        <w:rPr>
          <w:color w:val="000000" w:themeColor="text1"/>
        </w:rPr>
        <w:t>lead</w:t>
      </w:r>
      <w:r w:rsidR="00A07C26" w:rsidRPr="00DC60C1">
        <w:rPr>
          <w:color w:val="000000" w:themeColor="text1"/>
        </w:rPr>
        <w:t xml:space="preserve"> to </w:t>
      </w:r>
      <w:r w:rsidR="0049666E" w:rsidRPr="00DC60C1">
        <w:rPr>
          <w:color w:val="000000" w:themeColor="text1"/>
        </w:rPr>
        <w:t>the development of</w:t>
      </w:r>
      <w:r w:rsidR="00A446F5" w:rsidRPr="00DC60C1">
        <w:rPr>
          <w:color w:val="000000" w:themeColor="text1"/>
        </w:rPr>
        <w:t xml:space="preserve"> </w:t>
      </w:r>
      <w:r w:rsidR="00035D70">
        <w:rPr>
          <w:color w:val="000000" w:themeColor="text1"/>
        </w:rPr>
        <w:t>long-term health</w:t>
      </w:r>
      <w:r w:rsidR="00862F8B" w:rsidRPr="00DC60C1">
        <w:rPr>
          <w:color w:val="000000" w:themeColor="text1"/>
        </w:rPr>
        <w:t xml:space="preserve"> issues such as lower back </w:t>
      </w:r>
      <w:r w:rsidR="002A4F12" w:rsidRPr="00DC60C1">
        <w:rPr>
          <w:color w:val="000000" w:themeColor="text1"/>
        </w:rPr>
        <w:t>pain</w:t>
      </w:r>
      <w:r w:rsidR="007E6058" w:rsidRPr="00DC60C1">
        <w:rPr>
          <w:color w:val="000000" w:themeColor="text1"/>
        </w:rPr>
        <w:t xml:space="preserve">s </w:t>
      </w:r>
      <w:r w:rsidR="007E6058" w:rsidRPr="00DC60C1">
        <w:rPr>
          <w:color w:val="000000" w:themeColor="text1"/>
        </w:rPr>
        <w:fldChar w:fldCharType="begin"/>
      </w:r>
      <w:r w:rsidR="007E6058" w:rsidRPr="00DC60C1">
        <w:rPr>
          <w:color w:val="000000" w:themeColor="text1"/>
        </w:rPr>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rsidRPr="00DC60C1">
        <w:rPr>
          <w:color w:val="000000" w:themeColor="text1"/>
        </w:rPr>
        <w:fldChar w:fldCharType="separate"/>
      </w:r>
      <w:r w:rsidR="007E6058" w:rsidRPr="00DC60C1">
        <w:rPr>
          <w:noProof/>
          <w:color w:val="000000" w:themeColor="text1"/>
        </w:rPr>
        <w:t>[5]</w:t>
      </w:r>
      <w:r w:rsidR="007E6058" w:rsidRPr="00DC60C1">
        <w:rPr>
          <w:color w:val="000000" w:themeColor="text1"/>
        </w:rPr>
        <w:fldChar w:fldCharType="end"/>
      </w:r>
      <w:r w:rsidR="00CF5DD1" w:rsidRPr="00DC60C1">
        <w:rPr>
          <w:color w:val="000000" w:themeColor="text1"/>
        </w:rPr>
        <w:t xml:space="preserve">, scoliosis </w:t>
      </w:r>
      <w:r w:rsidR="00CF5DD1" w:rsidRPr="00DC60C1">
        <w:rPr>
          <w:color w:val="000000" w:themeColor="text1"/>
        </w:rPr>
        <w:fldChar w:fldCharType="begin"/>
      </w:r>
      <w:r w:rsidR="00CF5DD1" w:rsidRPr="00DC60C1">
        <w:rPr>
          <w:color w:val="000000" w:themeColor="text1"/>
        </w:rPr>
        <w:instrText xml:space="preserve"> ADDIN ZOTERO_ITEM CSL_CITATION {"citationID":"HuQ3xhn0","properties":{"formattedCitation":"[6]","plainCitation":"[6]","noteIndex":0},"citationItems":[{"id":402,"uris":["http://zotero.org/users/11398818/items/83442YFW"],"itemData":{"id":402,"type":"article-journal","container-title":"Research in Developmental Disabilities","DOI":"10.1016/j.ridd.2017.09.019","ISSN":"08914222","journalAbbreviation":"Research in Developmental Disabilities","language":"en","page":"18-23","source":"DOI.org (Crossref)","title":"The effect of asymmetrical limited hip flexion on seating posture, scoliosis and windswept hip distortion","volume":"71","author":[{"family":"Ágústsson","given":"Atli"},{"family":"Sveinsson","given":"Þórarinn"},{"family":"Rodby-Bousquet","given":"Elisabet"}],"issued":{"date-parts":[["2017",12]]}}}],"schema":"https://github.com/citation-style-language/schema/raw/master/csl-citation.json"} </w:instrText>
      </w:r>
      <w:r w:rsidR="00CF5DD1" w:rsidRPr="00DC60C1">
        <w:rPr>
          <w:color w:val="000000" w:themeColor="text1"/>
        </w:rPr>
        <w:fldChar w:fldCharType="separate"/>
      </w:r>
      <w:r w:rsidR="00CF5DD1" w:rsidRPr="00DC60C1">
        <w:rPr>
          <w:noProof/>
          <w:color w:val="000000" w:themeColor="text1"/>
        </w:rPr>
        <w:t>[6]</w:t>
      </w:r>
      <w:r w:rsidR="00CF5DD1" w:rsidRPr="00DC60C1">
        <w:rPr>
          <w:color w:val="000000" w:themeColor="text1"/>
        </w:rPr>
        <w:fldChar w:fldCharType="end"/>
      </w:r>
      <w:r w:rsidR="00035D70">
        <w:rPr>
          <w:color w:val="000000" w:themeColor="text1"/>
        </w:rPr>
        <w:t xml:space="preserve">, </w:t>
      </w:r>
      <w:r w:rsidR="00862F8B" w:rsidRPr="00DC60C1">
        <w:rPr>
          <w:color w:val="000000" w:themeColor="text1"/>
        </w:rPr>
        <w:t xml:space="preserve">and </w:t>
      </w:r>
      <w:r w:rsidR="00862F8B" w:rsidRPr="00DC60C1">
        <w:rPr>
          <w:color w:val="000000" w:themeColor="text1"/>
        </w:rPr>
        <w:lastRenderedPageBreak/>
        <w:t xml:space="preserve">other </w:t>
      </w:r>
      <w:r w:rsidR="0049666E" w:rsidRPr="00DC60C1">
        <w:rPr>
          <w:color w:val="000000" w:themeColor="text1"/>
        </w:rPr>
        <w:t xml:space="preserve">musculoskeletal </w:t>
      </w:r>
      <w:r w:rsidR="00CF5DD1" w:rsidRPr="00DC60C1">
        <w:rPr>
          <w:color w:val="000000" w:themeColor="text1"/>
        </w:rPr>
        <w:t>disorders</w:t>
      </w:r>
      <w:r w:rsidR="00E86395" w:rsidRPr="00DC60C1">
        <w:rPr>
          <w:color w:val="000000" w:themeColor="text1"/>
        </w:rPr>
        <w:t xml:space="preserve"> </w:t>
      </w:r>
      <w:r w:rsidR="00E86395" w:rsidRPr="00DC60C1">
        <w:rPr>
          <w:color w:val="000000" w:themeColor="text1"/>
        </w:rPr>
        <w:fldChar w:fldCharType="begin"/>
      </w:r>
      <w:r w:rsidR="00CF5DD1" w:rsidRPr="00DC60C1">
        <w:rPr>
          <w:color w:val="000000" w:themeColor="text1"/>
        </w:rPr>
        <w:instrText xml:space="preserve"> ADDIN ZOTERO_ITEM CSL_CITATION {"citationID":"krtL7B85","properties":{"formattedCitation":"[7]","plainCitation":"[7]","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rsidRPr="00DC60C1">
        <w:rPr>
          <w:color w:val="000000" w:themeColor="text1"/>
        </w:rPr>
        <w:fldChar w:fldCharType="separate"/>
      </w:r>
      <w:r w:rsidR="00CF5DD1" w:rsidRPr="00DC60C1">
        <w:rPr>
          <w:color w:val="000000" w:themeColor="text1"/>
        </w:rPr>
        <w:t>[7]</w:t>
      </w:r>
      <w:r w:rsidR="00E86395" w:rsidRPr="00DC60C1">
        <w:rPr>
          <w:color w:val="000000" w:themeColor="text1"/>
        </w:rPr>
        <w:fldChar w:fldCharType="end"/>
      </w:r>
      <w:r w:rsidR="0049666E" w:rsidRPr="00DC60C1">
        <w:rPr>
          <w:color w:val="000000" w:themeColor="text1"/>
        </w:rPr>
        <w:t xml:space="preserve">. </w:t>
      </w:r>
      <w:r w:rsidR="002A4F12" w:rsidRPr="00DC60C1">
        <w:rPr>
          <w:color w:val="000000" w:themeColor="text1"/>
        </w:rPr>
        <w:t xml:space="preserve">Hence, it is </w:t>
      </w:r>
      <w:r w:rsidR="00AF1F35" w:rsidRPr="00DC60C1">
        <w:rPr>
          <w:color w:val="000000" w:themeColor="text1"/>
        </w:rPr>
        <w:t>typically</w:t>
      </w:r>
      <w:r w:rsidR="002A4F12" w:rsidRPr="00DC60C1">
        <w:rPr>
          <w:color w:val="000000" w:themeColor="text1"/>
        </w:rPr>
        <w:t xml:space="preserve"> </w:t>
      </w:r>
      <w:r w:rsidR="00D35906" w:rsidRPr="00DC60C1">
        <w:rPr>
          <w:color w:val="000000" w:themeColor="text1"/>
        </w:rPr>
        <w:t>advised</w:t>
      </w:r>
      <w:r w:rsidR="00035D70">
        <w:rPr>
          <w:color w:val="000000" w:themeColor="text1"/>
        </w:rPr>
        <w:t xml:space="preserve"> by </w:t>
      </w:r>
      <w:r w:rsidR="00D35906" w:rsidRPr="00DC60C1">
        <w:rPr>
          <w:color w:val="000000" w:themeColor="text1"/>
        </w:rPr>
        <w:t>healthcare professionals</w:t>
      </w:r>
      <w:r w:rsidR="002A4F12" w:rsidRPr="00DC60C1">
        <w:rPr>
          <w:color w:val="000000" w:themeColor="text1"/>
        </w:rPr>
        <w:t xml:space="preserve"> to </w:t>
      </w:r>
      <w:r w:rsidR="00035D70">
        <w:rPr>
          <w:color w:val="000000" w:themeColor="text1"/>
        </w:rPr>
        <w:t xml:space="preserve">maintain a consistently </w:t>
      </w:r>
      <w:r w:rsidR="00686DE6" w:rsidRPr="00686DE6">
        <w:rPr>
          <w:color w:val="000000" w:themeColor="text1"/>
        </w:rPr>
        <w:t>symmetrical</w:t>
      </w:r>
      <w:r w:rsidR="00686DE6" w:rsidRPr="00686DE6" w:rsidDel="00686DE6">
        <w:rPr>
          <w:color w:val="000000" w:themeColor="text1"/>
        </w:rPr>
        <w:t xml:space="preserve"> </w:t>
      </w:r>
      <w:r w:rsidR="00035D70">
        <w:rPr>
          <w:color w:val="000000" w:themeColor="text1"/>
        </w:rPr>
        <w:t xml:space="preserve">sitting posture, which includes keeping your </w:t>
      </w:r>
      <w:r w:rsidR="00035D70" w:rsidRPr="00D3176E">
        <w:t>back in a straight position,</w:t>
      </w:r>
      <w:r w:rsidR="00AE54B9" w:rsidRPr="00D3176E">
        <w:t xml:space="preserve"> perpendicular to the </w:t>
      </w:r>
      <w:r w:rsidR="00BD7971" w:rsidRPr="00D3176E">
        <w:t>chair’s</w:t>
      </w:r>
      <w:r w:rsidR="00AE54B9" w:rsidRPr="00D3176E">
        <w:t xml:space="preserve"> backrest</w:t>
      </w:r>
      <w:r w:rsidR="00D35906" w:rsidRPr="00D3176E">
        <w:t>.</w:t>
      </w:r>
      <w:r w:rsidR="00C92FB0" w:rsidRPr="00D3176E">
        <w:t xml:space="preserve"> </w:t>
      </w:r>
      <w:r w:rsidR="002D2AA7" w:rsidRPr="00D3176E">
        <w:t xml:space="preserve">Additionally, </w:t>
      </w:r>
      <w:r w:rsidR="00985EB9" w:rsidRPr="00D3176E">
        <w:t xml:space="preserve">it is also </w:t>
      </w:r>
      <w:r w:rsidR="008465E9" w:rsidRPr="00D3176E">
        <w:t xml:space="preserve">recommended </w:t>
      </w:r>
      <w:r w:rsidR="00985EB9" w:rsidRPr="00D3176E">
        <w:t xml:space="preserve">to </w:t>
      </w:r>
      <w:r w:rsidR="00D3176E" w:rsidRPr="00D3176E">
        <w:t>avoid sitting for a prolonged period</w:t>
      </w:r>
      <w:r w:rsidR="00D3176E">
        <w:t>,</w:t>
      </w:r>
      <w:r w:rsidR="00D3176E" w:rsidRPr="00D3176E">
        <w:t xml:space="preserve"> either at all or at least in the same position</w:t>
      </w:r>
      <w:r w:rsidR="00D3176E" w:rsidRPr="00DC60C1">
        <w:rPr>
          <w:color w:val="000000" w:themeColor="text1"/>
        </w:rPr>
        <w:t xml:space="preserve"> </w:t>
      </w:r>
      <w:r w:rsidR="008465E9" w:rsidRPr="00DC60C1">
        <w:rPr>
          <w:color w:val="000000" w:themeColor="text1"/>
        </w:rPr>
        <w:fldChar w:fldCharType="begin"/>
      </w:r>
      <w:r w:rsidR="00CF5DD1" w:rsidRPr="00DC60C1">
        <w:rPr>
          <w:color w:val="000000" w:themeColor="text1"/>
        </w:rPr>
        <w:instrText xml:space="preserve"> ADDIN ZOTERO_ITEM CSL_CITATION {"citationID":"iwfMw5dM","properties":{"formattedCitation":"[8,9]","plainCitation":"[8,9]","noteIndex":0},"citationItems":[{"id":363,"uris":["http://zotero.org/users/11398818/items/BMX22JCX"],"itemData":{"id":363,"type":"article-journal","container-title":"Journal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rsidRPr="00DC60C1">
        <w:rPr>
          <w:color w:val="000000" w:themeColor="text1"/>
        </w:rPr>
        <w:fldChar w:fldCharType="separate"/>
      </w:r>
      <w:r w:rsidR="00CF5DD1" w:rsidRPr="00DC60C1">
        <w:rPr>
          <w:noProof/>
          <w:color w:val="000000" w:themeColor="text1"/>
        </w:rPr>
        <w:t>[8,9]</w:t>
      </w:r>
      <w:r w:rsidR="008465E9" w:rsidRPr="00DC60C1">
        <w:rPr>
          <w:color w:val="000000" w:themeColor="text1"/>
        </w:rPr>
        <w:fldChar w:fldCharType="end"/>
      </w:r>
      <w:r w:rsidR="004A66FF" w:rsidRPr="00DC60C1">
        <w:rPr>
          <w:color w:val="000000" w:themeColor="text1"/>
        </w:rPr>
        <w:t>.</w:t>
      </w:r>
      <w:r w:rsidR="00E747B3" w:rsidRPr="00DC60C1">
        <w:rPr>
          <w:color w:val="000000" w:themeColor="text1"/>
        </w:rPr>
        <w:t xml:space="preserve"> </w:t>
      </w:r>
      <w:r w:rsidR="00D44488" w:rsidRPr="00DC60C1">
        <w:rPr>
          <w:color w:val="000000" w:themeColor="text1"/>
        </w:rPr>
        <w:t>A</w:t>
      </w:r>
      <w:r w:rsidR="00E747B3" w:rsidRPr="00DC60C1">
        <w:rPr>
          <w:color w:val="000000" w:themeColor="text1"/>
        </w:rPr>
        <w:t xml:space="preserve"> few</w:t>
      </w:r>
      <w:r w:rsidR="004A6981" w:rsidRPr="00DC60C1">
        <w:rPr>
          <w:color w:val="000000" w:themeColor="text1"/>
        </w:rPr>
        <w:t xml:space="preserve"> walking</w:t>
      </w:r>
      <w:r w:rsidR="004A66FF" w:rsidRPr="00DC60C1">
        <w:rPr>
          <w:color w:val="000000" w:themeColor="text1"/>
        </w:rPr>
        <w:t xml:space="preserve"> breaks</w:t>
      </w:r>
      <w:r w:rsidR="00DC728D" w:rsidRPr="00DC60C1">
        <w:rPr>
          <w:color w:val="000000" w:themeColor="text1"/>
        </w:rPr>
        <w:t xml:space="preserve"> </w:t>
      </w:r>
      <w:r w:rsidR="00271537" w:rsidRPr="00DC60C1">
        <w:rPr>
          <w:color w:val="000000" w:themeColor="text1"/>
        </w:rPr>
        <w:t xml:space="preserve">are </w:t>
      </w:r>
      <w:r w:rsidR="00D50437" w:rsidRPr="00DC60C1">
        <w:rPr>
          <w:color w:val="000000" w:themeColor="text1"/>
        </w:rPr>
        <w:t xml:space="preserve">recommended </w:t>
      </w:r>
      <w:r w:rsidR="00790507" w:rsidRPr="00DC60C1">
        <w:rPr>
          <w:color w:val="000000" w:themeColor="text1"/>
        </w:rPr>
        <w:t xml:space="preserve">within </w:t>
      </w:r>
      <w:r w:rsidR="004F263C" w:rsidRPr="00DC60C1">
        <w:rPr>
          <w:color w:val="000000" w:themeColor="text1"/>
        </w:rPr>
        <w:t>certain period</w:t>
      </w:r>
      <w:r w:rsidR="00CF0774" w:rsidRPr="00DC60C1">
        <w:rPr>
          <w:color w:val="000000" w:themeColor="text1"/>
        </w:rPr>
        <w:t>s</w:t>
      </w:r>
      <w:r w:rsidR="00790507" w:rsidRPr="00DC60C1">
        <w:rPr>
          <w:color w:val="000000" w:themeColor="text1"/>
        </w:rPr>
        <w:t xml:space="preserve"> </w:t>
      </w:r>
      <w:r w:rsidR="00CF0774" w:rsidRPr="00DC60C1">
        <w:rPr>
          <w:color w:val="000000" w:themeColor="text1"/>
        </w:rPr>
        <w:t>of</w:t>
      </w:r>
      <w:r w:rsidR="00790507" w:rsidRPr="00DC60C1">
        <w:rPr>
          <w:color w:val="000000" w:themeColor="text1"/>
        </w:rPr>
        <w:t xml:space="preserve"> the day</w:t>
      </w:r>
      <w:r w:rsidR="00DC728D" w:rsidRPr="00DC60C1">
        <w:rPr>
          <w:color w:val="000000" w:themeColor="text1"/>
        </w:rPr>
        <w:t>.</w:t>
      </w:r>
    </w:p>
    <w:p w14:paraId="637DD766" w14:textId="3825AFB8" w:rsidR="00C93A5D" w:rsidRPr="00BC21BD" w:rsidRDefault="00D3176E" w:rsidP="00BC21BD">
      <w:pPr>
        <w:pStyle w:val="MDPI31text"/>
        <w:rPr>
          <w:color w:val="000000" w:themeColor="text1"/>
        </w:rPr>
      </w:pPr>
      <w:r w:rsidRPr="00D3176E">
        <w:t>To help combat the tendency towards unhealthy sitting and promote healthy posture</w:t>
      </w:r>
      <w:r w:rsidR="004245AB" w:rsidRPr="00D3176E">
        <w:t xml:space="preserve">, various researchers have proposed the use of smart-sensing chair systems that </w:t>
      </w:r>
      <w:proofErr w:type="gramStart"/>
      <w:r w:rsidR="004245AB" w:rsidRPr="00D3176E">
        <w:t>are capable of detecting</w:t>
      </w:r>
      <w:proofErr w:type="gramEnd"/>
      <w:r w:rsidR="004245AB" w:rsidRPr="00D3176E">
        <w:t xml:space="preserve"> various sitting postures. </w:t>
      </w:r>
      <w:r w:rsidR="00414829" w:rsidRPr="00D3176E">
        <w:t>Currently</w:t>
      </w:r>
      <w:r w:rsidR="00F41192" w:rsidRPr="00D3176E">
        <w:t>,</w:t>
      </w:r>
      <w:r w:rsidR="00F8683B" w:rsidRPr="00D3176E">
        <w:t xml:space="preserve"> </w:t>
      </w:r>
      <w:r w:rsidR="004245AB" w:rsidRPr="00D3176E">
        <w:t>various</w:t>
      </w:r>
      <w:r w:rsidR="003F1EA4" w:rsidRPr="00D3176E">
        <w:t xml:space="preserve"> </w:t>
      </w:r>
      <w:r w:rsidR="00F63563" w:rsidRPr="00D3176E">
        <w:t>method</w:t>
      </w:r>
      <w:r w:rsidR="003F1EA4" w:rsidRPr="00D3176E">
        <w:t xml:space="preserve">s </w:t>
      </w:r>
      <w:r w:rsidR="004245AB" w:rsidRPr="00D3176E">
        <w:t xml:space="preserve">are </w:t>
      </w:r>
      <w:r w:rsidR="00BD07E6" w:rsidRPr="00D3176E">
        <w:t>being</w:t>
      </w:r>
      <w:r w:rsidR="00F41192" w:rsidRPr="00D3176E">
        <w:t xml:space="preserve"> </w:t>
      </w:r>
      <w:r w:rsidR="00F8683B" w:rsidRPr="00D3176E">
        <w:t>employed</w:t>
      </w:r>
      <w:r w:rsidR="00F41192" w:rsidRPr="00D3176E">
        <w:t xml:space="preserve"> </w:t>
      </w:r>
      <w:r w:rsidR="004245AB" w:rsidRPr="00D3176E">
        <w:t>to develop</w:t>
      </w:r>
      <w:r w:rsidR="006B3F5E" w:rsidRPr="00D3176E">
        <w:t xml:space="preserve"> </w:t>
      </w:r>
      <w:r w:rsidR="004245AB" w:rsidRPr="00D3176E">
        <w:t xml:space="preserve">such </w:t>
      </w:r>
      <w:r w:rsidR="003F1EA4" w:rsidRPr="00D3176E">
        <w:t>systems</w:t>
      </w:r>
      <w:r w:rsidR="00245830" w:rsidRPr="00D3176E">
        <w:t>,</w:t>
      </w:r>
      <w:r w:rsidR="003F1EA4" w:rsidRPr="00D3176E">
        <w:t xml:space="preserve"> ranging from </w:t>
      </w:r>
      <w:r w:rsidR="00BD07E6" w:rsidRPr="00D3176E">
        <w:t>different</w:t>
      </w:r>
      <w:r w:rsidR="00C24F53" w:rsidRPr="00D3176E">
        <w:t xml:space="preserve"> </w:t>
      </w:r>
      <w:r w:rsidR="00874E39" w:rsidRPr="00D3176E">
        <w:t>classification methods</w:t>
      </w:r>
      <w:r w:rsidR="009822CD" w:rsidRPr="00D3176E">
        <w:t>,</w:t>
      </w:r>
      <w:r w:rsidR="00BD07E6" w:rsidRPr="00D3176E">
        <w:t xml:space="preserve"> </w:t>
      </w:r>
      <w:r w:rsidR="009822CD" w:rsidRPr="00D3176E">
        <w:t>sen</w:t>
      </w:r>
      <w:r w:rsidR="009056B9" w:rsidRPr="00D3176E">
        <w:t>s</w:t>
      </w:r>
      <w:r w:rsidR="009822CD" w:rsidRPr="00D3176E">
        <w:t>or</w:t>
      </w:r>
      <w:r w:rsidR="00BD07E6" w:rsidRPr="00D3176E">
        <w:t xml:space="preserve"> types,</w:t>
      </w:r>
      <w:r w:rsidR="0091683E" w:rsidRPr="00D3176E">
        <w:t xml:space="preserve"> senso</w:t>
      </w:r>
      <w:r w:rsidR="00E24CBB" w:rsidRPr="00D3176E">
        <w:t>r</w:t>
      </w:r>
      <w:r w:rsidR="0091683E" w:rsidRPr="00D3176E">
        <w:t xml:space="preserve"> placement strategies</w:t>
      </w:r>
      <w:r w:rsidR="004245AB" w:rsidRPr="00D3176E">
        <w:t>,</w:t>
      </w:r>
      <w:r w:rsidR="00BD07E6" w:rsidRPr="00D3176E">
        <w:t xml:space="preserve"> and feedback mechanisms</w:t>
      </w:r>
      <w:r w:rsidR="009822CD" w:rsidRPr="00D3176E">
        <w:t>.</w:t>
      </w:r>
      <w:r w:rsidR="001242B9" w:rsidRPr="00D3176E">
        <w:t xml:space="preserve"> </w:t>
      </w:r>
      <w:r w:rsidR="00884551" w:rsidRPr="00D3176E">
        <w:t xml:space="preserve">There is no doubt that </w:t>
      </w:r>
      <w:r w:rsidR="00755D95" w:rsidRPr="00D3176E">
        <w:t>s</w:t>
      </w:r>
      <w:r w:rsidR="005050F2" w:rsidRPr="00D3176E">
        <w:t>itting is a continuous task</w:t>
      </w:r>
      <w:r w:rsidR="0091683E" w:rsidRPr="00D3176E">
        <w:t xml:space="preserve"> that often changes and varies among individual</w:t>
      </w:r>
      <w:r w:rsidR="00E80AF5" w:rsidRPr="00D3176E">
        <w:t>s</w:t>
      </w:r>
      <w:r w:rsidR="0091683E" w:rsidRPr="00D3176E">
        <w:t xml:space="preserve"> of different bodily </w:t>
      </w:r>
      <w:r>
        <w:t>characteristics</w:t>
      </w:r>
      <w:r w:rsidR="0091683E" w:rsidRPr="00D3176E">
        <w:t>.</w:t>
      </w:r>
      <w:r w:rsidR="005050F2" w:rsidRPr="00D3176E">
        <w:t xml:space="preserve"> </w:t>
      </w:r>
      <w:r w:rsidR="0091683E" w:rsidRPr="00D3176E">
        <w:t>Hence,</w:t>
      </w:r>
      <w:r w:rsidR="005050F2" w:rsidRPr="00D3176E">
        <w:t xml:space="preserve"> </w:t>
      </w:r>
      <w:r w:rsidR="0091683E" w:rsidRPr="00D3176E">
        <w:t xml:space="preserve">the </w:t>
      </w:r>
      <w:r w:rsidR="005050F2" w:rsidRPr="00D3176E">
        <w:t>incorporation of corrective feedback system</w:t>
      </w:r>
      <w:r w:rsidR="0091683E" w:rsidRPr="00D3176E">
        <w:t>s</w:t>
      </w:r>
      <w:r w:rsidR="005050F2" w:rsidRPr="00D3176E">
        <w:t xml:space="preserve"> </w:t>
      </w:r>
      <w:r w:rsidR="00E80AF5" w:rsidRPr="00D3176E">
        <w:t>is</w:t>
      </w:r>
      <w:r w:rsidR="005050F2" w:rsidRPr="00D3176E">
        <w:t xml:space="preserve"> crucial in </w:t>
      </w:r>
      <w:r w:rsidR="0091683E" w:rsidRPr="00D3176E">
        <w:t xml:space="preserve">both </w:t>
      </w:r>
      <w:r w:rsidR="005050F2" w:rsidRPr="00D3176E">
        <w:t>promoting</w:t>
      </w:r>
      <w:r w:rsidR="0091683E" w:rsidRPr="00D3176E">
        <w:t xml:space="preserve"> and recommending</w:t>
      </w:r>
      <w:r w:rsidR="005050F2" w:rsidRPr="00D3176E">
        <w:t xml:space="preserve"> </w:t>
      </w:r>
      <w:r>
        <w:t>helpful</w:t>
      </w:r>
      <w:r w:rsidR="005050F2" w:rsidRPr="00D3176E">
        <w:t xml:space="preserve"> sitting</w:t>
      </w:r>
      <w:r w:rsidR="0091683E" w:rsidRPr="00D3176E">
        <w:t xml:space="preserve"> habits</w:t>
      </w:r>
      <w:r w:rsidR="005050F2" w:rsidRPr="00D3176E">
        <w:t xml:space="preserve"> </w:t>
      </w:r>
      <w:r w:rsidR="0091683E" w:rsidRPr="00D3176E">
        <w:t xml:space="preserve">on a per-user basis. </w:t>
      </w:r>
      <w:r w:rsidR="001242B9" w:rsidRPr="00D3176E">
        <w:t>A</w:t>
      </w:r>
      <w:r w:rsidR="008911EE" w:rsidRPr="00D3176E">
        <w:t xml:space="preserve"> </w:t>
      </w:r>
      <w:r w:rsidR="00C3015C" w:rsidRPr="00D3176E">
        <w:t>review</w:t>
      </w:r>
      <w:r w:rsidR="008911EE" w:rsidRPr="00D3176E">
        <w:t xml:space="preserve"> study</w:t>
      </w:r>
      <w:r w:rsidR="00C3015C" w:rsidRPr="00D3176E">
        <w:t xml:space="preserve"> </w:t>
      </w:r>
      <w:r w:rsidR="008911EE" w:rsidRPr="00D3176E">
        <w:t>by</w:t>
      </w:r>
      <w:r w:rsidR="00FC0996" w:rsidRPr="00D3176E">
        <w:t xml:space="preserve"> </w:t>
      </w:r>
      <w:r w:rsidR="00FE00CA" w:rsidRPr="00D3176E">
        <w:t>our team</w:t>
      </w:r>
      <w:r w:rsidR="008911EE" w:rsidRPr="00D3176E">
        <w:t xml:space="preserve"> </w:t>
      </w:r>
      <w:r w:rsidR="00C6419F" w:rsidRPr="00D3176E">
        <w:fldChar w:fldCharType="begin"/>
      </w:r>
      <w:r w:rsidR="00CF5DD1" w:rsidRPr="00D3176E">
        <w:instrText xml:space="preserve"> ADDIN ZOTERO_ITEM CSL_CITATION {"citationID":"0ZArbvLN","properties":{"formattedCitation":"[10]","plainCitation":"[10]","noteIndex":0},"citationItems":[{"id":215,"uris":["http://zotero.org/users/11398818/items/6NT4SXRW"],"itemData":{"id":215,"type":"article-journal","abstract":"Incorrect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D3176E">
        <w:fldChar w:fldCharType="separate"/>
      </w:r>
      <w:r w:rsidR="00CF5DD1" w:rsidRPr="00D3176E">
        <w:t>[10]</w:t>
      </w:r>
      <w:r w:rsidR="00C6419F" w:rsidRPr="00D3176E">
        <w:fldChar w:fldCharType="end"/>
      </w:r>
      <w:r w:rsidR="008911EE" w:rsidRPr="00D3176E">
        <w:t xml:space="preserve"> highlighted</w:t>
      </w:r>
      <w:r w:rsidR="008911EE" w:rsidRPr="00DC60C1">
        <w:t xml:space="preserve"> </w:t>
      </w:r>
      <w:r w:rsidR="00331911" w:rsidRPr="00DC60C1">
        <w:t xml:space="preserve">a </w:t>
      </w:r>
      <w:r w:rsidR="00FE00CA" w:rsidRPr="00DC60C1">
        <w:t xml:space="preserve">notable </w:t>
      </w:r>
      <w:r w:rsidR="00331911" w:rsidRPr="00DC60C1">
        <w:t xml:space="preserve">gap </w:t>
      </w:r>
      <w:r w:rsidR="001242B9" w:rsidRPr="00DC60C1">
        <w:t>in the current research landscape</w:t>
      </w:r>
      <w:r w:rsidR="00B97CA2" w:rsidRPr="00DC60C1">
        <w:t>,</w:t>
      </w:r>
      <w:r w:rsidR="00BD07E6" w:rsidRPr="00DC60C1">
        <w:t xml:space="preserve"> which </w:t>
      </w:r>
      <w:r w:rsidR="008748BE" w:rsidRPr="00DC60C1">
        <w:t>found</w:t>
      </w:r>
      <w:r w:rsidR="00BD07E6" w:rsidRPr="00DC60C1">
        <w:t xml:space="preserve"> that </w:t>
      </w:r>
      <w:r w:rsidR="00CC05C4" w:rsidRPr="00DC60C1">
        <w:t>most</w:t>
      </w:r>
      <w:r w:rsidR="00FE00CA" w:rsidRPr="00DC60C1">
        <w:t xml:space="preserve"> </w:t>
      </w:r>
      <w:r w:rsidR="00B045E6" w:rsidRPr="00DC60C1">
        <w:t xml:space="preserve">studies </w:t>
      </w:r>
      <w:r w:rsidR="00961E00" w:rsidRPr="00DC60C1">
        <w:t xml:space="preserve">primarily </w:t>
      </w:r>
      <w:r w:rsidR="00D44488" w:rsidRPr="00DC60C1">
        <w:t>focus</w:t>
      </w:r>
      <w:r w:rsidR="00C84F7B" w:rsidRPr="00DC60C1">
        <w:t xml:space="preserve"> on </w:t>
      </w:r>
      <w:r w:rsidR="00D44488" w:rsidRPr="00DC60C1">
        <w:t>classifying</w:t>
      </w:r>
      <w:r w:rsidR="00C84F7B" w:rsidRPr="00DC60C1">
        <w:t xml:space="preserve"> different sitting postures</w:t>
      </w:r>
      <w:r w:rsidR="00BF0F0A" w:rsidRPr="00DC60C1">
        <w:t xml:space="preserve"> </w:t>
      </w:r>
      <w:r w:rsidR="00BD07E6" w:rsidRPr="00DC60C1">
        <w:t>and</w:t>
      </w:r>
      <w:r w:rsidR="00BF0F0A" w:rsidRPr="00DC60C1">
        <w:t xml:space="preserve"> achieving</w:t>
      </w:r>
      <w:r w:rsidR="00C84F7B" w:rsidRPr="00DC60C1">
        <w:t xml:space="preserve"> </w:t>
      </w:r>
      <w:r w:rsidR="001242B9" w:rsidRPr="00DC60C1">
        <w:t xml:space="preserve">high </w:t>
      </w:r>
      <w:r w:rsidR="00C84F7B" w:rsidRPr="00DC60C1">
        <w:t>classification accurac</w:t>
      </w:r>
      <w:r w:rsidR="00BD07E6" w:rsidRPr="00DC60C1">
        <w:t>ies</w:t>
      </w:r>
      <w:r w:rsidR="008748BE" w:rsidRPr="00DC60C1">
        <w:t>,</w:t>
      </w:r>
      <w:r w:rsidR="00E80AF5" w:rsidRPr="00DC60C1">
        <w:t xml:space="preserve"> </w:t>
      </w:r>
      <w:commentRangeStart w:id="2"/>
      <w:r w:rsidR="00E80AF5" w:rsidRPr="00DC60C1">
        <w:t xml:space="preserve">while </w:t>
      </w:r>
      <w:r w:rsidR="008748BE" w:rsidRPr="00DC60C1">
        <w:t xml:space="preserve">giving minimal attention </w:t>
      </w:r>
      <w:r w:rsidR="005B6DC0" w:rsidRPr="00DC60C1">
        <w:t>t</w:t>
      </w:r>
      <w:r w:rsidR="008748BE" w:rsidRPr="00DC60C1">
        <w:t xml:space="preserve">o </w:t>
      </w:r>
      <w:r w:rsidR="005B6DC0" w:rsidRPr="00DC60C1">
        <w:t xml:space="preserve">the development of an effective </w:t>
      </w:r>
      <w:r w:rsidR="00E80AF5" w:rsidRPr="00DC60C1">
        <w:t xml:space="preserve">feedback </w:t>
      </w:r>
      <w:commentRangeEnd w:id="2"/>
      <w:r w:rsidR="00DE13AA" w:rsidRPr="00DC60C1">
        <w:rPr>
          <w:rStyle w:val="CommentReference"/>
          <w:rFonts w:eastAsia="SimSun"/>
          <w:snapToGrid/>
          <w:color w:val="000000" w:themeColor="text1"/>
          <w:lang w:eastAsia="zh-CN" w:bidi="ar-SA"/>
        </w:rPr>
        <w:commentReference w:id="2"/>
      </w:r>
      <w:r w:rsidR="00E80AF5" w:rsidRPr="00DC60C1">
        <w:t>mechanism</w:t>
      </w:r>
      <w:r w:rsidR="008748BE" w:rsidRPr="00DC60C1">
        <w:t>.</w:t>
      </w:r>
      <w:r w:rsidR="00E80AF5" w:rsidRPr="00DC60C1">
        <w:t xml:space="preserve"> </w:t>
      </w:r>
      <w:r w:rsidR="008748BE" w:rsidRPr="00DC60C1">
        <w:t xml:space="preserve">The </w:t>
      </w:r>
      <w:r w:rsidR="00C93A5D" w:rsidRPr="00DC60C1">
        <w:t>integration</w:t>
      </w:r>
      <w:r w:rsidR="008748BE" w:rsidRPr="00DC60C1">
        <w:t xml:space="preserve"> of a comprehensive feedback system that provides both informative </w:t>
      </w:r>
      <w:r w:rsidR="00C93A5D" w:rsidRPr="00DC60C1">
        <w:t xml:space="preserve">analysis of a user’s sitting </w:t>
      </w:r>
      <w:proofErr w:type="spellStart"/>
      <w:r w:rsidR="00C93A5D" w:rsidRPr="00DC60C1">
        <w:t>behaviours</w:t>
      </w:r>
      <w:proofErr w:type="spellEnd"/>
      <w:r w:rsidR="00C93A5D" w:rsidRPr="00DC60C1">
        <w:t xml:space="preserve"> as well as actionable insights has the potential to yield positive </w:t>
      </w:r>
      <w:proofErr w:type="spellStart"/>
      <w:r w:rsidR="00C93A5D" w:rsidRPr="00DC60C1">
        <w:t>behavioural</w:t>
      </w:r>
      <w:proofErr w:type="spellEnd"/>
      <w:r w:rsidR="00C93A5D" w:rsidRPr="00DC60C1">
        <w:t xml:space="preserve"> change and improve overall user outcomes.</w:t>
      </w:r>
    </w:p>
    <w:p w14:paraId="03C3538B" w14:textId="588438A4" w:rsidR="00A00BBB" w:rsidRDefault="00C93A5D" w:rsidP="00C93A5D">
      <w:pPr>
        <w:pStyle w:val="MDPI31text"/>
      </w:pPr>
      <w:r>
        <w:t xml:space="preserve"> </w:t>
      </w:r>
    </w:p>
    <w:p w14:paraId="511A966D" w14:textId="37DA42D7" w:rsidR="002B3771" w:rsidRDefault="002B3771" w:rsidP="002B3771">
      <w:pPr>
        <w:pStyle w:val="MDPI22heading2"/>
      </w:pPr>
      <w:r>
        <w:t>1.</w:t>
      </w:r>
      <w:r w:rsidR="00E42DD8">
        <w:t>2</w:t>
      </w:r>
      <w:r>
        <w:t xml:space="preserve"> </w:t>
      </w:r>
      <w:commentRangeStart w:id="3"/>
      <w:r>
        <w:t>Research Objectives</w:t>
      </w:r>
      <w:commentRangeEnd w:id="3"/>
      <w:r w:rsidR="008F3036">
        <w:rPr>
          <w:rStyle w:val="CommentReference"/>
          <w:rFonts w:eastAsia="SimSun"/>
          <w:i w:val="0"/>
          <w:noProof w:val="0"/>
          <w:snapToGrid/>
          <w:lang w:eastAsia="zh-CN" w:bidi="ar-SA"/>
        </w:rPr>
        <w:commentReference w:id="3"/>
      </w:r>
    </w:p>
    <w:p w14:paraId="2DEF2E65" w14:textId="4C0B66B1" w:rsidR="003C516F" w:rsidRDefault="003C516F" w:rsidP="003C516F">
      <w:pPr>
        <w:pStyle w:val="MDPI31text"/>
        <w:rPr>
          <w:lang w:val="en-GB"/>
        </w:rPr>
      </w:pPr>
      <w:r>
        <w:rPr>
          <w:lang w:val="en-GB"/>
        </w:rPr>
        <w:t>The primary objective of this study is to design and implement a smart-sensing chair system fitted with two high-resolution pressure sensor arrays, capable of accurately classifying 19 distinct sitting postures using machine learning techniques and adopting a user tailored-based approach. To evaluate the system’s performance, five machine learning algorithms were implemented and compared: Decision Tree, Random Forest, Support Vector Machine (SVM), K-Nearest Neighbours (KNN), and Convolutional Neural Networks (CNN). This paper also aims to develop a comprehensive posture feedback system that provides informative and personalized insights into one’s sitting habits.</w:t>
      </w:r>
    </w:p>
    <w:p w14:paraId="6414E7D4" w14:textId="16A408B8" w:rsidR="004D7751" w:rsidRDefault="00E93210" w:rsidP="004D7751">
      <w:pPr>
        <w:pStyle w:val="MDPI21heading1"/>
      </w:pPr>
      <w:r w:rsidRPr="00FA04F1">
        <w:rPr>
          <w:lang w:eastAsia="zh-CN"/>
        </w:rPr>
        <w:t xml:space="preserve">2. </w:t>
      </w:r>
      <w:r w:rsidR="00F96D1C">
        <w:t>Related Works</w:t>
      </w:r>
    </w:p>
    <w:p w14:paraId="7990B348" w14:textId="47ACE034" w:rsidR="005C2EF8" w:rsidRDefault="005C2EF8" w:rsidP="005C2EF8">
      <w:pPr>
        <w:pStyle w:val="MDPI22heading2"/>
      </w:pPr>
      <w:r>
        <w:t>2.1 Sensors</w:t>
      </w:r>
    </w:p>
    <w:p w14:paraId="2FA13E43" w14:textId="0C6019C8" w:rsidR="0096442D" w:rsidRPr="00DC60C1" w:rsidRDefault="003C516F" w:rsidP="003127BD">
      <w:pPr>
        <w:pStyle w:val="MDPI31text"/>
        <w:rPr>
          <w:color w:val="000000" w:themeColor="text1"/>
        </w:rPr>
      </w:pPr>
      <w:r w:rsidRPr="003C516F">
        <w:t xml:space="preserve">In recent years, there has been a steady increase in research focused on sitting posture detection and monitoring systems. This growing interest underscores the potential of such technologies to significantly influence individual postural habits and, by extension, improve overall quality of life </w:t>
      </w:r>
      <w:commentRangeStart w:id="4"/>
      <w:r w:rsidR="00A97C3E" w:rsidRPr="003C516F">
        <w:fldChar w:fldCharType="begin"/>
      </w:r>
      <w:r w:rsidR="00CF5DD1" w:rsidRPr="003C516F">
        <w:instrText xml:space="preserve"> ADDIN ZOTERO_ITEM CSL_CITATION {"citationID":"EbfZ3Qrp","properties":{"formattedCitation":"[10]","plainCitation":"[10]","noteIndex":0},"citationItems":[{"id":215,"uris":["http://zotero.org/users/11398818/items/6NT4SXRW"],"itemData":{"id":215,"type":"article-journal","abstract":"Incorrect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rsidRPr="003C516F">
        <w:fldChar w:fldCharType="separate"/>
      </w:r>
      <w:r w:rsidR="00CF5DD1" w:rsidRPr="003C516F">
        <w:t>[10]</w:t>
      </w:r>
      <w:r w:rsidR="00A97C3E" w:rsidRPr="003C516F">
        <w:fldChar w:fldCharType="end"/>
      </w:r>
      <w:r w:rsidR="009A4DA1" w:rsidRPr="003C516F">
        <w:t>.</w:t>
      </w:r>
      <w:r w:rsidR="00A97C3E" w:rsidRPr="003C516F">
        <w:t xml:space="preserve"> </w:t>
      </w:r>
      <w:commentRangeEnd w:id="4"/>
      <w:r w:rsidR="00FC519C" w:rsidRPr="003C516F">
        <w:rPr>
          <w:rFonts w:eastAsia="SimSun"/>
        </w:rPr>
        <w:commentReference w:id="4"/>
      </w:r>
      <w:r w:rsidR="00257113" w:rsidRPr="003C516F">
        <w:t>C</w:t>
      </w:r>
      <w:r w:rsidR="00257113">
        <w:t xml:space="preserve">urrently, </w:t>
      </w:r>
      <w:r w:rsidR="0058739E">
        <w:t xml:space="preserve">there are </w:t>
      </w:r>
      <w:r w:rsidR="006A30D8">
        <w:t>two</w:t>
      </w:r>
      <w:r w:rsidR="0058739E">
        <w:t xml:space="preserve"> main categories of posture monitoring </w:t>
      </w:r>
      <w:r w:rsidR="00EE52D8">
        <w:t>systems</w:t>
      </w:r>
      <w:r w:rsidR="006A30D8">
        <w:t>:</w:t>
      </w:r>
      <w:r w:rsidR="0058739E">
        <w:t xml:space="preserve"> </w:t>
      </w:r>
      <w:r w:rsidR="00257113">
        <w:t>wearable devices and non-wearable devices</w:t>
      </w:r>
      <w:r w:rsidR="0058739E">
        <w:t>.</w:t>
      </w:r>
      <w:r w:rsidR="00257113">
        <w:t xml:space="preserve"> Wearable devices are systems</w:t>
      </w:r>
      <w:r w:rsidR="007F192B">
        <w:t xml:space="preserve"> </w:t>
      </w:r>
      <w:r w:rsidR="00257113">
        <w:t xml:space="preserve">fitted with sensors </w:t>
      </w:r>
      <w:r w:rsidR="007F192B">
        <w:t>that</w:t>
      </w:r>
      <w:r w:rsidR="00257113">
        <w:t xml:space="preserve"> must always</w:t>
      </w:r>
      <w:r w:rsidR="006A30D8">
        <w:t xml:space="preserve"> be</w:t>
      </w:r>
      <w:r w:rsidR="00257113">
        <w:t xml:space="preserve"> worn </w:t>
      </w:r>
      <w:r w:rsidR="003E742A">
        <w:t>to</w:t>
      </w:r>
      <w:r w:rsidR="00257113">
        <w:t xml:space="preserve"> capture real-time postural readings</w:t>
      </w:r>
      <w:r w:rsidR="00104584">
        <w:t xml:space="preserve">, </w:t>
      </w:r>
      <w:r w:rsidR="007F192B">
        <w:t>most of which</w:t>
      </w:r>
      <w:r w:rsidR="00104584">
        <w:t xml:space="preserve"> focus on the spinal area</w:t>
      </w:r>
      <w:r w:rsidR="00257113">
        <w:t xml:space="preserve">. </w:t>
      </w:r>
      <w:r w:rsidR="008B204F">
        <w:t>The</w:t>
      </w:r>
      <w:r w:rsidR="00BE4F77">
        <w:t>se</w:t>
      </w:r>
      <w:r w:rsidR="008B204F">
        <w:t xml:space="preserve"> sensors </w:t>
      </w:r>
      <w:r w:rsidR="00257113">
        <w:t xml:space="preserve">are typically </w:t>
      </w:r>
      <w:r w:rsidR="008B204F">
        <w:t>small</w:t>
      </w:r>
      <w:r w:rsidR="00257113">
        <w:t xml:space="preserve"> </w:t>
      </w:r>
      <w:r w:rsidR="00257113" w:rsidRPr="00DC60C1">
        <w:rPr>
          <w:color w:val="000000" w:themeColor="text1"/>
        </w:rPr>
        <w:t>and</w:t>
      </w:r>
      <w:r w:rsidR="00BE4F77" w:rsidRPr="00DC60C1">
        <w:rPr>
          <w:color w:val="000000" w:themeColor="text1"/>
        </w:rPr>
        <w:t xml:space="preserve"> are</w:t>
      </w:r>
      <w:r w:rsidR="00257113" w:rsidRPr="00DC60C1">
        <w:rPr>
          <w:color w:val="000000" w:themeColor="text1"/>
        </w:rPr>
        <w:t xml:space="preserve"> often integrated into </w:t>
      </w:r>
      <w:r w:rsidR="003A532B" w:rsidRPr="00DC60C1">
        <w:rPr>
          <w:color w:val="000000" w:themeColor="text1"/>
        </w:rPr>
        <w:t xml:space="preserve">clothing </w:t>
      </w:r>
      <w:r w:rsidR="006A30D8" w:rsidRPr="00DC60C1">
        <w:rPr>
          <w:color w:val="000000" w:themeColor="text1"/>
        </w:rPr>
        <w:t>that</w:t>
      </w:r>
      <w:r w:rsidR="00B03E75" w:rsidRPr="00DC60C1">
        <w:rPr>
          <w:color w:val="000000" w:themeColor="text1"/>
        </w:rPr>
        <w:t xml:space="preserve"> </w:t>
      </w:r>
      <w:commentRangeStart w:id="5"/>
      <w:r w:rsidR="00B03E75" w:rsidRPr="00DC60C1">
        <w:rPr>
          <w:color w:val="000000" w:themeColor="text1"/>
        </w:rPr>
        <w:t xml:space="preserve">must </w:t>
      </w:r>
      <w:r w:rsidR="008A71B7" w:rsidRPr="00DC60C1">
        <w:rPr>
          <w:color w:val="000000" w:themeColor="text1"/>
        </w:rPr>
        <w:t xml:space="preserve">constantly </w:t>
      </w:r>
      <w:r w:rsidR="006A30D8" w:rsidRPr="00DC60C1">
        <w:rPr>
          <w:color w:val="000000" w:themeColor="text1"/>
        </w:rPr>
        <w:t>be in</w:t>
      </w:r>
      <w:r w:rsidR="008A71B7" w:rsidRPr="00DC60C1">
        <w:rPr>
          <w:color w:val="000000" w:themeColor="text1"/>
        </w:rPr>
        <w:t xml:space="preserve"> bodily contact</w:t>
      </w:r>
      <w:r w:rsidR="009742FA" w:rsidRPr="00DC60C1">
        <w:rPr>
          <w:color w:val="000000" w:themeColor="text1"/>
        </w:rPr>
        <w:t xml:space="preserve"> </w:t>
      </w:r>
      <w:r w:rsidR="00C100D4" w:rsidRPr="00DC60C1">
        <w:rPr>
          <w:color w:val="000000" w:themeColor="text1"/>
        </w:rPr>
        <w:t>with</w:t>
      </w:r>
      <w:r w:rsidR="009742FA" w:rsidRPr="00DC60C1">
        <w:rPr>
          <w:color w:val="000000" w:themeColor="text1"/>
        </w:rPr>
        <w:t xml:space="preserve"> the user</w:t>
      </w:r>
      <w:commentRangeEnd w:id="5"/>
      <w:r w:rsidR="005758DE">
        <w:rPr>
          <w:rStyle w:val="CommentReference"/>
          <w:rFonts w:eastAsia="SimSun"/>
          <w:snapToGrid/>
          <w:lang w:eastAsia="zh-CN" w:bidi="ar-SA"/>
        </w:rPr>
        <w:commentReference w:id="5"/>
      </w:r>
      <w:r w:rsidR="00257113" w:rsidRPr="00DC60C1">
        <w:rPr>
          <w:color w:val="000000" w:themeColor="text1"/>
        </w:rPr>
        <w:t>.</w:t>
      </w:r>
      <w:r w:rsidR="008B204F" w:rsidRPr="00DC60C1">
        <w:rPr>
          <w:color w:val="000000" w:themeColor="text1"/>
        </w:rPr>
        <w:t xml:space="preserve"> </w:t>
      </w:r>
      <w:commentRangeStart w:id="6"/>
      <w:ins w:id="7" w:author="Janusz Kulon" w:date="2025-06-30T05:20:00Z">
        <w:r w:rsidR="00AE44E4" w:rsidRPr="00AE44E4">
          <w:rPr>
            <w:color w:val="000000" w:themeColor="text1"/>
          </w:rPr>
          <w:t>As a result, many individuals may find them uncomfortable and potentially disruptive to their daily routines.</w:t>
        </w:r>
      </w:ins>
      <w:del w:id="8" w:author="Janusz Kulon" w:date="2025-06-30T05:20:00Z" w16du:dateUtc="2025-06-30T04:20:00Z">
        <w:r w:rsidR="008B204F" w:rsidRPr="00DC60C1" w:rsidDel="00AE44E4">
          <w:rPr>
            <w:color w:val="000000" w:themeColor="text1"/>
          </w:rPr>
          <w:delText xml:space="preserve">Due to </w:delText>
        </w:r>
        <w:commentRangeStart w:id="9"/>
        <w:r w:rsidR="003A532B" w:rsidRPr="00DC60C1" w:rsidDel="00AE44E4">
          <w:rPr>
            <w:color w:val="000000" w:themeColor="text1"/>
          </w:rPr>
          <w:delText>its</w:delText>
        </w:r>
        <w:r w:rsidR="008B204F" w:rsidRPr="00DC60C1" w:rsidDel="00AE44E4">
          <w:rPr>
            <w:color w:val="000000" w:themeColor="text1"/>
          </w:rPr>
          <w:delText xml:space="preserve"> </w:delText>
        </w:r>
      </w:del>
      <w:del w:id="10" w:author="Janusz Kulon" w:date="2025-06-29T10:25:00Z" w16du:dateUtc="2025-06-29T09:25:00Z">
        <w:r w:rsidR="008B204F" w:rsidRPr="00DC60C1" w:rsidDel="0006357F">
          <w:rPr>
            <w:color w:val="000000" w:themeColor="text1"/>
          </w:rPr>
          <w:delText xml:space="preserve">invasive </w:delText>
        </w:r>
      </w:del>
      <w:del w:id="11" w:author="Janusz Kulon" w:date="2025-06-30T05:20:00Z" w16du:dateUtc="2025-06-30T04:20:00Z">
        <w:r w:rsidR="008B204F" w:rsidRPr="00DC60C1" w:rsidDel="00AE44E4">
          <w:rPr>
            <w:color w:val="000000" w:themeColor="text1"/>
          </w:rPr>
          <w:delText>nature</w:delText>
        </w:r>
        <w:commentRangeEnd w:id="9"/>
        <w:r w:rsidR="00B53FD8" w:rsidRPr="00DC60C1" w:rsidDel="00AE44E4">
          <w:rPr>
            <w:rStyle w:val="CommentReference"/>
            <w:rFonts w:eastAsia="SimSun"/>
            <w:snapToGrid/>
            <w:color w:val="000000" w:themeColor="text1"/>
            <w:lang w:eastAsia="zh-CN" w:bidi="ar-SA"/>
          </w:rPr>
          <w:commentReference w:id="9"/>
        </w:r>
        <w:r w:rsidR="003A532B" w:rsidRPr="00DC60C1" w:rsidDel="00AE44E4">
          <w:rPr>
            <w:color w:val="000000" w:themeColor="text1"/>
          </w:rPr>
          <w:delText xml:space="preserve">, </w:delText>
        </w:r>
        <w:r w:rsidR="006B72CE" w:rsidRPr="00DC60C1" w:rsidDel="00AE44E4">
          <w:rPr>
            <w:color w:val="000000" w:themeColor="text1"/>
          </w:rPr>
          <w:delText>many</w:delText>
        </w:r>
        <w:r w:rsidR="003A532B" w:rsidRPr="00DC60C1" w:rsidDel="00AE44E4">
          <w:rPr>
            <w:color w:val="000000" w:themeColor="text1"/>
          </w:rPr>
          <w:delText xml:space="preserve"> individuals may find it quite uncomfortable and disruptive to their daily activities</w:delText>
        </w:r>
      </w:del>
      <w:commentRangeEnd w:id="6"/>
      <w:r w:rsidR="00AE44E4">
        <w:rPr>
          <w:rStyle w:val="CommentReference"/>
          <w:rFonts w:eastAsia="SimSun"/>
          <w:snapToGrid/>
          <w:lang w:eastAsia="zh-CN" w:bidi="ar-SA"/>
        </w:rPr>
        <w:commentReference w:id="6"/>
      </w:r>
      <w:r w:rsidR="003A532B" w:rsidRPr="00DC60C1">
        <w:rPr>
          <w:color w:val="000000" w:themeColor="text1"/>
        </w:rPr>
        <w:t>.</w:t>
      </w:r>
      <w:r w:rsidR="00BE4F77" w:rsidRPr="00DC60C1">
        <w:rPr>
          <w:color w:val="000000" w:themeColor="text1"/>
        </w:rPr>
        <w:t xml:space="preserve"> </w:t>
      </w:r>
      <w:r w:rsidR="00B03E75" w:rsidRPr="00DC60C1">
        <w:rPr>
          <w:color w:val="000000" w:themeColor="text1"/>
        </w:rPr>
        <w:t>In terms of the practicality of</w:t>
      </w:r>
      <w:r w:rsidR="00BE4F77" w:rsidRPr="00DC60C1">
        <w:rPr>
          <w:color w:val="000000" w:themeColor="text1"/>
        </w:rPr>
        <w:t xml:space="preserve"> such systems</w:t>
      </w:r>
      <w:r w:rsidR="00B03E75" w:rsidRPr="00DC60C1">
        <w:rPr>
          <w:color w:val="000000" w:themeColor="text1"/>
        </w:rPr>
        <w:t xml:space="preserve"> </w:t>
      </w:r>
      <w:r w:rsidR="0026006D" w:rsidRPr="00DC60C1">
        <w:rPr>
          <w:color w:val="000000" w:themeColor="text1"/>
        </w:rPr>
        <w:t>among the general public</w:t>
      </w:r>
      <w:r w:rsidR="00BE4F77" w:rsidRPr="00DC60C1">
        <w:rPr>
          <w:color w:val="000000" w:themeColor="text1"/>
        </w:rPr>
        <w:t>, it is of great importance</w:t>
      </w:r>
      <w:r w:rsidR="00B03E75" w:rsidRPr="00DC60C1">
        <w:rPr>
          <w:color w:val="000000" w:themeColor="text1"/>
        </w:rPr>
        <w:t xml:space="preserve"> </w:t>
      </w:r>
      <w:r w:rsidR="00F1655C" w:rsidRPr="00DC60C1">
        <w:rPr>
          <w:color w:val="000000" w:themeColor="text1"/>
        </w:rPr>
        <w:t xml:space="preserve">to </w:t>
      </w:r>
      <w:r w:rsidR="00B03E75" w:rsidRPr="00DC60C1">
        <w:rPr>
          <w:color w:val="000000" w:themeColor="text1"/>
        </w:rPr>
        <w:t xml:space="preserve">consider areas such </w:t>
      </w:r>
      <w:r w:rsidR="0054518C" w:rsidRPr="00DC60C1">
        <w:rPr>
          <w:color w:val="000000" w:themeColor="text1"/>
        </w:rPr>
        <w:t xml:space="preserve">as </w:t>
      </w:r>
      <w:r w:rsidR="00B03E75" w:rsidRPr="00DC60C1">
        <w:rPr>
          <w:color w:val="000000" w:themeColor="text1"/>
        </w:rPr>
        <w:t>energy consumption, portability</w:t>
      </w:r>
      <w:r w:rsidR="007F192B" w:rsidRPr="00DC60C1">
        <w:rPr>
          <w:color w:val="000000" w:themeColor="text1"/>
        </w:rPr>
        <w:t>,</w:t>
      </w:r>
      <w:r w:rsidR="00BE4F77" w:rsidRPr="00DC60C1">
        <w:rPr>
          <w:color w:val="000000" w:themeColor="text1"/>
        </w:rPr>
        <w:t xml:space="preserve"> and </w:t>
      </w:r>
      <w:proofErr w:type="spellStart"/>
      <w:ins w:id="12" w:author="Janusz Kulon" w:date="2025-06-30T05:23:00Z">
        <w:r w:rsidR="001F7360" w:rsidRPr="001F7360">
          <w:rPr>
            <w:color w:val="000000" w:themeColor="text1"/>
          </w:rPr>
          <w:t>and</w:t>
        </w:r>
        <w:proofErr w:type="spellEnd"/>
        <w:r w:rsidR="001F7360" w:rsidRPr="001F7360">
          <w:rPr>
            <w:color w:val="000000" w:themeColor="text1"/>
          </w:rPr>
          <w:t xml:space="preserve"> the degree of obtrusiveness</w:t>
        </w:r>
      </w:ins>
      <w:ins w:id="13" w:author="Janusz Kulon" w:date="2025-06-30T05:23:00Z" w16du:dateUtc="2025-06-30T04:23:00Z">
        <w:r w:rsidR="001F7360">
          <w:rPr>
            <w:color w:val="000000" w:themeColor="text1"/>
          </w:rPr>
          <w:t xml:space="preserve"> </w:t>
        </w:r>
      </w:ins>
      <w:del w:id="14" w:author="Janusz Kulon" w:date="2025-06-30T05:23:00Z" w16du:dateUtc="2025-06-30T04:23:00Z">
        <w:r w:rsidR="00BE4F77" w:rsidRPr="00DC60C1" w:rsidDel="001F7360">
          <w:rPr>
            <w:color w:val="000000" w:themeColor="text1"/>
          </w:rPr>
          <w:delText>non-invasive</w:delText>
        </w:r>
        <w:r w:rsidR="00B03E75" w:rsidRPr="00DC60C1" w:rsidDel="001F7360">
          <w:rPr>
            <w:color w:val="000000" w:themeColor="text1"/>
          </w:rPr>
          <w:delText>ness</w:delText>
        </w:r>
      </w:del>
      <w:r w:rsidR="00B03E75" w:rsidRPr="00DC60C1">
        <w:rPr>
          <w:color w:val="000000" w:themeColor="text1"/>
        </w:rPr>
        <w:t xml:space="preserve"> </w:t>
      </w:r>
      <w:r w:rsidR="006977D7" w:rsidRPr="00DC60C1">
        <w:rPr>
          <w:color w:val="000000" w:themeColor="text1"/>
        </w:rPr>
        <w:fldChar w:fldCharType="begin"/>
      </w:r>
      <w:r w:rsidR="00CF5DD1" w:rsidRPr="00DC60C1">
        <w:rPr>
          <w:color w:val="000000" w:themeColor="text1"/>
        </w:rPr>
        <w:instrText xml:space="preserve"> ADDIN ZOTERO_ITEM CSL_CITATION {"citationID":"e3XuO6rS","properties":{"formattedCitation":"[11]","plainCitation":"[11]","noteIndex":0},"citationItems":[{"id":365,"uris":["http://zotero.org/users/11398818/items/AS7VVTP8"],"itemData":{"id":365,"type":"article-journal","abstract":"Abstract\n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rsidRPr="00DC60C1">
        <w:rPr>
          <w:color w:val="000000" w:themeColor="text1"/>
        </w:rPr>
        <w:fldChar w:fldCharType="separate"/>
      </w:r>
      <w:r w:rsidR="00CF5DD1" w:rsidRPr="00DC60C1">
        <w:rPr>
          <w:noProof/>
          <w:color w:val="000000" w:themeColor="text1"/>
        </w:rPr>
        <w:t>[11]</w:t>
      </w:r>
      <w:r w:rsidR="006977D7" w:rsidRPr="00DC60C1">
        <w:rPr>
          <w:color w:val="000000" w:themeColor="text1"/>
        </w:rPr>
        <w:fldChar w:fldCharType="end"/>
      </w:r>
      <w:r w:rsidR="00BE4F77" w:rsidRPr="00DC60C1">
        <w:rPr>
          <w:color w:val="000000" w:themeColor="text1"/>
        </w:rPr>
        <w:t>.</w:t>
      </w:r>
      <w:r w:rsidR="006221B1" w:rsidRPr="00DC60C1">
        <w:rPr>
          <w:color w:val="000000" w:themeColor="text1"/>
        </w:rPr>
        <w:t xml:space="preserve"> </w:t>
      </w:r>
      <w:commentRangeStart w:id="15"/>
      <w:r w:rsidR="009412C7" w:rsidRPr="00DC60C1">
        <w:rPr>
          <w:color w:val="000000" w:themeColor="text1"/>
        </w:rPr>
        <w:t xml:space="preserve">Cajamarca et al. developed the </w:t>
      </w:r>
      <w:proofErr w:type="spellStart"/>
      <w:r w:rsidR="009412C7" w:rsidRPr="00DC60C1">
        <w:rPr>
          <w:color w:val="000000" w:themeColor="text1"/>
        </w:rPr>
        <w:t>StraightenUp</w:t>
      </w:r>
      <w:proofErr w:type="spellEnd"/>
      <w:r w:rsidR="009412C7" w:rsidRPr="00DC60C1">
        <w:rPr>
          <w:color w:val="000000" w:themeColor="text1"/>
        </w:rPr>
        <w:t>+ device, a wearable harness vest equip</w:t>
      </w:r>
      <w:r w:rsidR="00F41C01" w:rsidRPr="00DC60C1">
        <w:rPr>
          <w:color w:val="000000" w:themeColor="text1"/>
        </w:rPr>
        <w:t>p</w:t>
      </w:r>
      <w:r w:rsidR="009412C7" w:rsidRPr="00DC60C1">
        <w:rPr>
          <w:color w:val="000000" w:themeColor="text1"/>
        </w:rPr>
        <w:t>ed with Bluetooth</w:t>
      </w:r>
      <w:r w:rsidR="007F192B" w:rsidRPr="00DC60C1">
        <w:rPr>
          <w:color w:val="000000" w:themeColor="text1"/>
        </w:rPr>
        <w:t>,</w:t>
      </w:r>
      <w:r w:rsidR="009412C7" w:rsidRPr="00DC60C1">
        <w:rPr>
          <w:color w:val="000000" w:themeColor="text1"/>
        </w:rPr>
        <w:t xml:space="preserve"> accelerometer</w:t>
      </w:r>
      <w:r w:rsidR="007F192B" w:rsidRPr="00DC60C1">
        <w:rPr>
          <w:color w:val="000000" w:themeColor="text1"/>
        </w:rPr>
        <w:t>,</w:t>
      </w:r>
      <w:r w:rsidR="009412C7" w:rsidRPr="00DC60C1">
        <w:rPr>
          <w:color w:val="000000" w:themeColor="text1"/>
        </w:rPr>
        <w:t xml:space="preserve"> and gyroscope</w:t>
      </w:r>
      <w:r w:rsidR="007F192B" w:rsidRPr="00DC60C1">
        <w:rPr>
          <w:color w:val="000000" w:themeColor="text1"/>
        </w:rPr>
        <w:t xml:space="preserve"> sensors, </w:t>
      </w:r>
      <w:r w:rsidR="007354A2">
        <w:rPr>
          <w:color w:val="000000" w:themeColor="text1"/>
        </w:rPr>
        <w:t xml:space="preserve">designed to identify </w:t>
      </w:r>
      <w:r w:rsidR="007F192B" w:rsidRPr="00DC60C1">
        <w:rPr>
          <w:color w:val="000000" w:themeColor="text1"/>
        </w:rPr>
        <w:t xml:space="preserve">postures for the elderly </w:t>
      </w:r>
      <w:r w:rsidR="009412C7" w:rsidRPr="00DC60C1">
        <w:rPr>
          <w:color w:val="000000" w:themeColor="text1"/>
        </w:rPr>
        <w:fldChar w:fldCharType="begin"/>
      </w:r>
      <w:r w:rsidR="009412C7" w:rsidRPr="00DC60C1">
        <w:rPr>
          <w:color w:val="000000" w:themeColor="text1"/>
        </w:rPr>
        <w:instrText xml:space="preserve"> ADDIN ZOTERO_ITEM CSL_CITATION {"citationID":"LCAN7G78","properties":{"formattedCitation":"[12]","plainCitation":"[12]","noteIndex":0},"citationItems":[{"id":376,"uris":["http://zotero.org/users/11398818/items/63BA3469"],"itemData":{"id":376,"type":"article-journal","abstract":"Monitoring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Carlos"}],"issued":{"date-parts":[["2018",10,11]]}}}],"schema":"https://github.com/citation-style-language/schema/raw/master/csl-citation.json"} </w:instrText>
      </w:r>
      <w:r w:rsidR="009412C7" w:rsidRPr="00DC60C1">
        <w:rPr>
          <w:color w:val="000000" w:themeColor="text1"/>
        </w:rPr>
        <w:fldChar w:fldCharType="separate"/>
      </w:r>
      <w:r w:rsidR="009412C7" w:rsidRPr="00DC60C1">
        <w:rPr>
          <w:noProof/>
          <w:color w:val="000000" w:themeColor="text1"/>
        </w:rPr>
        <w:t>[12]</w:t>
      </w:r>
      <w:r w:rsidR="009412C7" w:rsidRPr="00DC60C1">
        <w:rPr>
          <w:color w:val="000000" w:themeColor="text1"/>
        </w:rPr>
        <w:fldChar w:fldCharType="end"/>
      </w:r>
      <w:r w:rsidR="00F41C01" w:rsidRPr="00DC60C1">
        <w:rPr>
          <w:color w:val="000000" w:themeColor="text1"/>
        </w:rPr>
        <w:t xml:space="preserve">. </w:t>
      </w:r>
      <w:proofErr w:type="spellStart"/>
      <w:r w:rsidR="00F41C01" w:rsidRPr="00DC60C1">
        <w:rPr>
          <w:color w:val="000000" w:themeColor="text1"/>
        </w:rPr>
        <w:t>Yujie</w:t>
      </w:r>
      <w:proofErr w:type="spellEnd"/>
      <w:r w:rsidR="00F41C01" w:rsidRPr="00DC60C1">
        <w:rPr>
          <w:color w:val="000000" w:themeColor="text1"/>
        </w:rPr>
        <w:t xml:space="preserve"> et al. adopted a similar </w:t>
      </w:r>
      <w:r w:rsidR="005D5AEF" w:rsidRPr="00DC60C1">
        <w:rPr>
          <w:color w:val="000000" w:themeColor="text1"/>
        </w:rPr>
        <w:t>approach and developed a speciali</w:t>
      </w:r>
      <w:r w:rsidR="002300D3">
        <w:rPr>
          <w:color w:val="000000" w:themeColor="text1"/>
        </w:rPr>
        <w:t>z</w:t>
      </w:r>
      <w:r w:rsidR="005D5AEF" w:rsidRPr="00DC60C1">
        <w:rPr>
          <w:color w:val="000000" w:themeColor="text1"/>
        </w:rPr>
        <w:t xml:space="preserve">ed garment equipped with textile strain sensors and vibration motors </w:t>
      </w:r>
      <w:r w:rsidR="005D5AEF" w:rsidRPr="00DC60C1">
        <w:rPr>
          <w:color w:val="000000" w:themeColor="text1"/>
        </w:rPr>
        <w:fldChar w:fldCharType="begin"/>
      </w:r>
      <w:r w:rsidR="005D5AEF" w:rsidRPr="00DC60C1">
        <w:rPr>
          <w:color w:val="000000" w:themeColor="text1"/>
        </w:rPr>
        <w:instrText xml:space="preserve"> ADDIN ZOTERO_ITEM CSL_CITATION {"citationID":"FJBqSHnZ","properties":{"formattedCitation":"[13]","plainCitation":"[13]","noteIndex":0},"citationItems":[{"id":447,"uris":["http://zotero.org/users/11398818/items/PVFPJH9J"],"itemData":{"id":447,"type":"article-journal","abstract":"Currently, the sedentary nature of office work has led to a steady increase in the prevalence of spinal disorders, including lower back pain, back pain, and neck pain. Medical research has shown that monitoring and improving sitting posture is an important measure to prevent spinal discomfort. The emergence and development of wearable technology have enabled more people to effectively monitor their health. In this study, we propose and design a textile sensor-based sitting posture correction smart garment to realize dynamic sitting reminders aimed at meeting the needs of sedentary office workers. The garment achieves real-time sitting posture recognition through integrated machine learning algorithms, with a recognition accuracy exceeding 95% using a random forest classifier. Additionally, we developed haptic vibration feedback and visual GUI feedback modes to provide sitting posture intervention and dynamic sitting reminders. To evaluate the system’s effectiveness and usability, we conducted comparative experiments analyzing sitting posture behavior before and after wearing the smart garment, along with a user satisfaction survey. The results demonstrate that the smart garment effectively helps office workers adjust their sitting posture and reduces the risk of spinal discomfort associated with prolonged sedentary work.","container-title":"Sensors","DOI":"10.3390/s25113359","ISSN":"1424-8220","issue":"11","journalAbbreviation":"Sensors","language":"en","license":"https://creativecommons.org/licenses/by/4.0/","page":"3359","source":"DOI.org (Crossref)","title":"Designing a Smart Garment for Dynamic Sitting Reminders","volume":"25","author":[{"family":"Hou","given":"Yujie"},{"family":"Wang","given":"Zhaohui"},{"family":"Liu","given":"Huanhuan"},{"family":"Xia","given":"Mengxuan"},{"family":"Fan","given":"Xinyi"},{"family":"Ye","given":"Qinwen"}],"issued":{"date-parts":[["2025",5,27]]}}}],"schema":"https://github.com/citation-style-language/schema/raw/master/csl-citation.json"} </w:instrText>
      </w:r>
      <w:r w:rsidR="005D5AEF" w:rsidRPr="00DC60C1">
        <w:rPr>
          <w:color w:val="000000" w:themeColor="text1"/>
        </w:rPr>
        <w:fldChar w:fldCharType="separate"/>
      </w:r>
      <w:r w:rsidR="005D5AEF" w:rsidRPr="00DC60C1">
        <w:rPr>
          <w:noProof/>
          <w:color w:val="000000" w:themeColor="text1"/>
        </w:rPr>
        <w:t>[13]</w:t>
      </w:r>
      <w:r w:rsidR="005D5AEF" w:rsidRPr="00DC60C1">
        <w:rPr>
          <w:color w:val="000000" w:themeColor="text1"/>
        </w:rPr>
        <w:fldChar w:fldCharType="end"/>
      </w:r>
      <w:r w:rsidR="005D5AEF" w:rsidRPr="00DC60C1">
        <w:rPr>
          <w:color w:val="000000" w:themeColor="text1"/>
        </w:rPr>
        <w:t>.</w:t>
      </w:r>
      <w:commentRangeEnd w:id="15"/>
      <w:r w:rsidR="00AE12F0">
        <w:rPr>
          <w:rStyle w:val="CommentReference"/>
          <w:rFonts w:eastAsia="SimSun"/>
          <w:snapToGrid/>
          <w:lang w:eastAsia="zh-CN" w:bidi="ar-SA"/>
        </w:rPr>
        <w:commentReference w:id="15"/>
      </w:r>
    </w:p>
    <w:p w14:paraId="50EA4258" w14:textId="1499B646" w:rsidR="00705B75" w:rsidRPr="00DC60C1" w:rsidRDefault="00A62466" w:rsidP="005C2EF8">
      <w:pPr>
        <w:pStyle w:val="MDPI31text"/>
        <w:rPr>
          <w:color w:val="000000" w:themeColor="text1"/>
        </w:rPr>
      </w:pPr>
      <w:r w:rsidRPr="00DC60C1">
        <w:rPr>
          <w:color w:val="000000" w:themeColor="text1"/>
        </w:rPr>
        <w:t xml:space="preserve">On the other hand, there are non-wearable solutions </w:t>
      </w:r>
      <w:r w:rsidR="008C5407">
        <w:rPr>
          <w:color w:val="000000" w:themeColor="text1"/>
        </w:rPr>
        <w:t>that</w:t>
      </w:r>
      <w:r w:rsidRPr="00DC60C1">
        <w:rPr>
          <w:color w:val="000000" w:themeColor="text1"/>
        </w:rPr>
        <w:t xml:space="preserve"> do not require an individual to wear any special clothing or device. </w:t>
      </w:r>
      <w:r w:rsidR="00FA5C80" w:rsidRPr="00DC60C1">
        <w:rPr>
          <w:color w:val="000000" w:themeColor="text1"/>
        </w:rPr>
        <w:t>Most of these</w:t>
      </w:r>
      <w:r w:rsidRPr="00DC60C1">
        <w:rPr>
          <w:color w:val="000000" w:themeColor="text1"/>
        </w:rPr>
        <w:t xml:space="preserve"> systems are </w:t>
      </w:r>
      <w:r w:rsidR="00A27CB6" w:rsidRPr="00A27CB6">
        <w:rPr>
          <w:color w:val="000000" w:themeColor="text1"/>
        </w:rPr>
        <w:t>unobtrusive</w:t>
      </w:r>
      <w:r w:rsidR="003C516F">
        <w:rPr>
          <w:color w:val="000000" w:themeColor="text1"/>
        </w:rPr>
        <w:t xml:space="preserve"> </w:t>
      </w:r>
      <w:r w:rsidRPr="00DC60C1">
        <w:rPr>
          <w:color w:val="000000" w:themeColor="text1"/>
        </w:rPr>
        <w:t xml:space="preserve">by nature </w:t>
      </w:r>
      <w:r w:rsidR="00C100D4" w:rsidRPr="00DC60C1">
        <w:rPr>
          <w:color w:val="000000" w:themeColor="text1"/>
        </w:rPr>
        <w:t xml:space="preserve">and </w:t>
      </w:r>
      <w:r w:rsidRPr="00DC60C1">
        <w:rPr>
          <w:color w:val="000000" w:themeColor="text1"/>
        </w:rPr>
        <w:t xml:space="preserve">are meant to capture postural measurements without being </w:t>
      </w:r>
      <w:r w:rsidR="00FA5C80" w:rsidRPr="00DC60C1">
        <w:rPr>
          <w:color w:val="000000" w:themeColor="text1"/>
        </w:rPr>
        <w:t xml:space="preserve">too </w:t>
      </w:r>
      <w:r w:rsidRPr="00DC60C1">
        <w:rPr>
          <w:color w:val="000000" w:themeColor="text1"/>
        </w:rPr>
        <w:t xml:space="preserve">disruptive to the end </w:t>
      </w:r>
      <w:r w:rsidRPr="00DC60C1">
        <w:rPr>
          <w:color w:val="000000" w:themeColor="text1"/>
        </w:rPr>
        <w:lastRenderedPageBreak/>
        <w:t xml:space="preserve">user. </w:t>
      </w:r>
      <w:r w:rsidR="00A675D3" w:rsidRPr="00DC60C1">
        <w:rPr>
          <w:color w:val="000000" w:themeColor="text1"/>
        </w:rPr>
        <w:t xml:space="preserve">Within this </w:t>
      </w:r>
      <w:r w:rsidR="00FA5C80" w:rsidRPr="00DC60C1">
        <w:rPr>
          <w:color w:val="000000" w:themeColor="text1"/>
        </w:rPr>
        <w:t>category</w:t>
      </w:r>
      <w:r w:rsidR="00A675D3" w:rsidRPr="00DC60C1">
        <w:rPr>
          <w:color w:val="000000" w:themeColor="text1"/>
        </w:rPr>
        <w:t xml:space="preserve">, </w:t>
      </w:r>
      <w:r w:rsidR="00C100D4" w:rsidRPr="00DC60C1">
        <w:rPr>
          <w:color w:val="000000" w:themeColor="text1"/>
        </w:rPr>
        <w:t>various methods</w:t>
      </w:r>
      <w:r w:rsidR="00AE46C2" w:rsidRPr="00DC60C1">
        <w:rPr>
          <w:color w:val="000000" w:themeColor="text1"/>
        </w:rPr>
        <w:t xml:space="preserve"> can be</w:t>
      </w:r>
      <w:r w:rsidR="00A675D3" w:rsidRPr="00DC60C1">
        <w:rPr>
          <w:color w:val="000000" w:themeColor="text1"/>
        </w:rPr>
        <w:t xml:space="preserve"> </w:t>
      </w:r>
      <w:r w:rsidR="006221B1" w:rsidRPr="00DC60C1">
        <w:rPr>
          <w:color w:val="000000" w:themeColor="text1"/>
        </w:rPr>
        <w:t>employed</w:t>
      </w:r>
      <w:r w:rsidR="00FA5C80" w:rsidRPr="00DC60C1">
        <w:rPr>
          <w:color w:val="000000" w:themeColor="text1"/>
        </w:rPr>
        <w:t xml:space="preserve"> to classify different sitting postures</w:t>
      </w:r>
      <w:r w:rsidR="00FC2956" w:rsidRPr="00DC60C1">
        <w:rPr>
          <w:color w:val="000000" w:themeColor="text1"/>
        </w:rPr>
        <w:t>,</w:t>
      </w:r>
      <w:r w:rsidR="006221B1" w:rsidRPr="00DC60C1">
        <w:rPr>
          <w:color w:val="000000" w:themeColor="text1"/>
        </w:rPr>
        <w:t xml:space="preserve"> </w:t>
      </w:r>
      <w:r w:rsidR="00AE46C2" w:rsidRPr="00DC60C1">
        <w:rPr>
          <w:color w:val="000000" w:themeColor="text1"/>
        </w:rPr>
        <w:t>including</w:t>
      </w:r>
      <w:r w:rsidR="006221B1" w:rsidRPr="00DC60C1">
        <w:rPr>
          <w:color w:val="000000" w:themeColor="text1"/>
        </w:rPr>
        <w:t xml:space="preserve"> the use of </w:t>
      </w:r>
      <w:r w:rsidR="00AE46C2" w:rsidRPr="00DC60C1">
        <w:rPr>
          <w:color w:val="000000" w:themeColor="text1"/>
        </w:rPr>
        <w:t>image</w:t>
      </w:r>
      <w:r w:rsidR="006221B1" w:rsidRPr="00DC60C1">
        <w:rPr>
          <w:color w:val="000000" w:themeColor="text1"/>
        </w:rPr>
        <w:t>-based</w:t>
      </w:r>
      <w:r w:rsidR="006836AF" w:rsidRPr="00DC60C1">
        <w:rPr>
          <w:color w:val="000000" w:themeColor="text1"/>
        </w:rPr>
        <w:t xml:space="preserve"> systems (e.g., video </w:t>
      </w:r>
      <w:r w:rsidR="00AE46C2" w:rsidRPr="00DC60C1">
        <w:rPr>
          <w:color w:val="000000" w:themeColor="text1"/>
        </w:rPr>
        <w:t>or</w:t>
      </w:r>
      <w:r w:rsidR="006836AF" w:rsidRPr="00DC60C1">
        <w:rPr>
          <w:color w:val="000000" w:themeColor="text1"/>
        </w:rPr>
        <w:t xml:space="preserve"> depth cameras) </w:t>
      </w:r>
      <w:r w:rsidR="006221B1" w:rsidRPr="00DC60C1">
        <w:rPr>
          <w:color w:val="000000" w:themeColor="text1"/>
        </w:rPr>
        <w:t xml:space="preserve">and </w:t>
      </w:r>
      <w:r w:rsidR="006836AF" w:rsidRPr="00DC60C1">
        <w:rPr>
          <w:color w:val="000000" w:themeColor="text1"/>
        </w:rPr>
        <w:t xml:space="preserve">pressure-sensitive mats </w:t>
      </w:r>
      <w:r w:rsidR="00AE46C2" w:rsidRPr="00DC60C1">
        <w:rPr>
          <w:color w:val="000000" w:themeColor="text1"/>
        </w:rPr>
        <w:t>embedded</w:t>
      </w:r>
      <w:r w:rsidR="006836AF" w:rsidRPr="00DC60C1">
        <w:rPr>
          <w:color w:val="000000" w:themeColor="text1"/>
        </w:rPr>
        <w:t xml:space="preserve"> with </w:t>
      </w:r>
      <w:r w:rsidR="00AE46C2" w:rsidRPr="00DC60C1">
        <w:rPr>
          <w:color w:val="000000" w:themeColor="text1"/>
        </w:rPr>
        <w:t>sensors, such as Force-Sensitive Resistors (FSRs)</w:t>
      </w:r>
      <w:r w:rsidR="006836AF" w:rsidRPr="00DC60C1">
        <w:rPr>
          <w:color w:val="000000" w:themeColor="text1"/>
        </w:rPr>
        <w:t xml:space="preserve"> or load cells</w:t>
      </w:r>
      <w:r w:rsidR="006221B1" w:rsidRPr="00DC60C1">
        <w:rPr>
          <w:color w:val="000000" w:themeColor="text1"/>
        </w:rPr>
        <w:t xml:space="preserve">. </w:t>
      </w:r>
    </w:p>
    <w:p w14:paraId="60E6AC87" w14:textId="745AC7E5" w:rsidR="0033354D" w:rsidRDefault="00AE46C2" w:rsidP="00705B75">
      <w:pPr>
        <w:pStyle w:val="MDPI31text"/>
      </w:pPr>
      <w:r w:rsidRPr="00DC60C1">
        <w:rPr>
          <w:color w:val="000000" w:themeColor="text1"/>
        </w:rPr>
        <w:t>Image</w:t>
      </w:r>
      <w:r w:rsidR="003A2F78" w:rsidRPr="00DC60C1">
        <w:rPr>
          <w:color w:val="000000" w:themeColor="text1"/>
        </w:rPr>
        <w:t>-based systems</w:t>
      </w:r>
      <w:r w:rsidR="001B4319" w:rsidRPr="00DC60C1">
        <w:rPr>
          <w:color w:val="000000" w:themeColor="text1"/>
        </w:rPr>
        <w:t xml:space="preserve"> </w:t>
      </w:r>
      <w:r w:rsidR="00705B75" w:rsidRPr="00DC60C1">
        <w:rPr>
          <w:color w:val="000000" w:themeColor="text1"/>
        </w:rPr>
        <w:t xml:space="preserve">are designed to have a </w:t>
      </w:r>
      <w:r w:rsidR="00DD5B48" w:rsidRPr="00DC60C1">
        <w:rPr>
          <w:color w:val="000000" w:themeColor="text1"/>
        </w:rPr>
        <w:t xml:space="preserve">set of cameras </w:t>
      </w:r>
      <w:r w:rsidR="00FC2956" w:rsidRPr="00DC60C1">
        <w:rPr>
          <w:color w:val="000000" w:themeColor="text1"/>
        </w:rPr>
        <w:t xml:space="preserve">that </w:t>
      </w:r>
      <w:r w:rsidR="00705B75" w:rsidRPr="00DC60C1">
        <w:rPr>
          <w:color w:val="000000" w:themeColor="text1"/>
        </w:rPr>
        <w:t>have been programmed to</w:t>
      </w:r>
      <w:r w:rsidR="0026006D" w:rsidRPr="00DC60C1">
        <w:rPr>
          <w:color w:val="000000" w:themeColor="text1"/>
        </w:rPr>
        <w:t xml:space="preserve"> capture</w:t>
      </w:r>
      <w:r w:rsidR="0033354D" w:rsidRPr="00DC60C1">
        <w:rPr>
          <w:color w:val="000000" w:themeColor="text1"/>
        </w:rPr>
        <w:t xml:space="preserve"> and track</w:t>
      </w:r>
      <w:r w:rsidR="0026006D" w:rsidRPr="00DC60C1">
        <w:rPr>
          <w:color w:val="000000" w:themeColor="text1"/>
        </w:rPr>
        <w:t xml:space="preserve"> multiple reference points of the human </w:t>
      </w:r>
      <w:r w:rsidR="0033354D" w:rsidRPr="00DC60C1">
        <w:rPr>
          <w:color w:val="000000" w:themeColor="text1"/>
        </w:rPr>
        <w:t>skeletal joints</w:t>
      </w:r>
      <w:r w:rsidR="0026006D" w:rsidRPr="00DC60C1">
        <w:rPr>
          <w:color w:val="000000" w:themeColor="text1"/>
        </w:rPr>
        <w:t xml:space="preserve">, such as the </w:t>
      </w:r>
      <w:r w:rsidR="0033354D" w:rsidRPr="00DC60C1">
        <w:rPr>
          <w:color w:val="000000" w:themeColor="text1"/>
        </w:rPr>
        <w:t>neck</w:t>
      </w:r>
      <w:r w:rsidR="0026006D" w:rsidRPr="00DC60C1">
        <w:rPr>
          <w:color w:val="000000" w:themeColor="text1"/>
        </w:rPr>
        <w:t>, shoulders, and hips,</w:t>
      </w:r>
      <w:r w:rsidR="00705B75" w:rsidRPr="00DC60C1">
        <w:rPr>
          <w:color w:val="000000" w:themeColor="text1"/>
        </w:rPr>
        <w:t xml:space="preserve"> to detect</w:t>
      </w:r>
      <w:r w:rsidR="0026006D" w:rsidRPr="00DC60C1">
        <w:rPr>
          <w:color w:val="000000" w:themeColor="text1"/>
        </w:rPr>
        <w:t xml:space="preserve"> </w:t>
      </w:r>
      <w:r w:rsidR="00705B75">
        <w:t>d</w:t>
      </w:r>
      <w:r w:rsidR="0026006D">
        <w:t xml:space="preserve">ifferent </w:t>
      </w:r>
      <w:r w:rsidR="00705B75">
        <w:t xml:space="preserve">sitting </w:t>
      </w:r>
      <w:r w:rsidR="0026006D">
        <w:t>posture</w:t>
      </w:r>
      <w:r w:rsidR="00705B75">
        <w:t>s</w:t>
      </w:r>
      <w:r w:rsidR="0096442D">
        <w:t xml:space="preserve"> </w:t>
      </w:r>
      <w:r w:rsidR="0096442D">
        <w:fldChar w:fldCharType="begin"/>
      </w:r>
      <w:r w:rsidR="005D5AEF">
        <w:instrText xml:space="preserve"> ADDIN ZOTERO_ITEM CSL_CITATION {"citationID":"h0OeKhoH","properties":{"formattedCitation":"[14,15]","plainCitation":"[14,15]","noteIndex":0},"citationItems":[{"id":446,"uris":["http://zotero.org/users/11398818/items/UD3BPY87"],"itemData":{"id":446,"type":"article-journal","abstract":"Poor sitting posture can lead to various work-related musculoskeletal disorders (WMSDs). Office employees spend approximately 81.8% of their working time seated, and sedentary behavior can result in chronic diseases such as cervical spondylosis and cardiovascular diseases. To address these health concerns, we present SitPose, a sitting posture and sedentary detection system utilizing the latest Kinect depth camera. The system tracks 3D coordinates of bone joint points in real-time and calculates the angle values of related joints. We established a dataset containing six different sitting postures and one standing posture, totaling 33,409 data points, by recruiting 36 participants. We applied several state-of-the-art machine learning algorithms to the dataset and compared their performance in recognizing the sitting poses. Our results show that the ensemble learning model based on the soft voting mechanism achieves the highest F1 score of 98.1%. Finally, we deployed the SitPose system based on this ensemble model to encourage better sitting posture and to reduce sedentary habits.","DOI":"10.48550/ARXIV.2412.12216","license":"Creative Commons Attribution 4.0 International","note":"publisher: arXiv\nversion: 1","source":"DOI.org (Datacite)","title":"SitPose: Real-Time Detection of Sitting Posture and Sedentary Behavior Using Ensemble Learning With Depth Sensor","title-short":"SitPose","URL":"https://arxiv.org/abs/2412.12216","author":[{"family":"Jin","given":"Hang"},{"family":"He","given":"Xin"},{"family":"Wang","given":"Lingyun"},{"family":"Zhu","given":"Yujun"},{"family":"Jiang","given":"Weiwei"},{"family":"Zhou","given":"Xiaobo"}],"accessed":{"date-parts":[["2025",5,29]]},"issued":{"date-parts":[["2024"]]}}},{"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schema":"https://github.com/citation-style-language/schema/raw/master/csl-citation.json"} </w:instrText>
      </w:r>
      <w:r w:rsidR="0096442D">
        <w:fldChar w:fldCharType="separate"/>
      </w:r>
      <w:r w:rsidR="005D5AEF">
        <w:rPr>
          <w:noProof/>
        </w:rPr>
        <w:t>[14,15]</w:t>
      </w:r>
      <w:r w:rsidR="0096442D">
        <w:fldChar w:fldCharType="end"/>
      </w:r>
      <w:r w:rsidR="0026006D">
        <w:t>.</w:t>
      </w:r>
      <w:r w:rsidR="00DD5B48">
        <w:t xml:space="preserve"> </w:t>
      </w:r>
      <w:r w:rsidR="009B263E">
        <w:t>For</w:t>
      </w:r>
      <w:r w:rsidR="00DD5B48">
        <w:t xml:space="preserve"> </w:t>
      </w:r>
      <w:r w:rsidR="00894D44">
        <w:t>image-based systems</w:t>
      </w:r>
      <w:r w:rsidR="00DD5B48">
        <w:t xml:space="preserve"> to </w:t>
      </w:r>
      <w:r w:rsidR="00894D44">
        <w:t>function</w:t>
      </w:r>
      <w:r w:rsidR="00DD5B48">
        <w:t xml:space="preserve"> effectively,</w:t>
      </w:r>
      <w:r w:rsidR="00894D44">
        <w:t xml:space="preserve"> an un</w:t>
      </w:r>
      <w:r w:rsidR="00DD5B48">
        <w:t>obstruct</w:t>
      </w:r>
      <w:r w:rsidR="00894D44">
        <w:t>ed line of sight to the</w:t>
      </w:r>
      <w:r w:rsidR="008A074D">
        <w:t xml:space="preserve"> subject</w:t>
      </w:r>
      <w:r w:rsidR="00894D44">
        <w:t xml:space="preserve"> </w:t>
      </w:r>
      <w:r w:rsidR="00B21AEB">
        <w:t xml:space="preserve">and </w:t>
      </w:r>
      <w:r w:rsidR="00FC2956">
        <w:t>proper lighting</w:t>
      </w:r>
      <w:r w:rsidR="00894D44">
        <w:t xml:space="preserve"> conditions are essential.</w:t>
      </w:r>
      <w:r w:rsidR="00DD5B48">
        <w:t xml:space="preserve"> </w:t>
      </w:r>
      <w:r w:rsidR="00894D44">
        <w:t xml:space="preserve">Moreover, these </w:t>
      </w:r>
      <w:r w:rsidR="00894D44" w:rsidRPr="0033354D">
        <w:t xml:space="preserve">systems can be quite intrusive </w:t>
      </w:r>
      <w:r w:rsidR="0033354D" w:rsidRPr="0033354D">
        <w:t>and raise a significant concern regarding one’s privacy due to their continuous visual</w:t>
      </w:r>
      <w:r w:rsidR="00894D44" w:rsidRPr="0033354D">
        <w:t xml:space="preserve"> monitoring.</w:t>
      </w:r>
      <w:r w:rsidR="0033354D" w:rsidRPr="0033354D">
        <w:t xml:space="preserve"> Furthermore, their effectiveness can </w:t>
      </w:r>
      <w:r w:rsidR="0096442D">
        <w:t xml:space="preserve">be mainly limited to controlled environments, making them an unpopular option among research studies </w:t>
      </w:r>
      <w:r w:rsidR="0096442D">
        <w:fldChar w:fldCharType="begin"/>
      </w:r>
      <w:r w:rsidR="0096442D">
        <w:instrText xml:space="preserve"> ADDIN ZOTERO_ITEM CSL_CITATION {"citationID":"C8NPU7BH","properties":{"formattedCitation":"[11]","plainCitation":"[11]","noteIndex":0},"citationItems":[{"id":365,"uris":["http://zotero.org/users/11398818/items/AS7VVTP8"],"itemData":{"id":365,"type":"article-journal","abstract":"Abstract\n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96442D">
        <w:fldChar w:fldCharType="separate"/>
      </w:r>
      <w:r w:rsidR="0096442D">
        <w:t>[11]</w:t>
      </w:r>
      <w:r w:rsidR="0096442D">
        <w:fldChar w:fldCharType="end"/>
      </w:r>
      <w:r w:rsidR="0096442D">
        <w:t>.</w:t>
      </w:r>
      <w:r w:rsidR="0033354D">
        <w:t xml:space="preserve"> </w:t>
      </w:r>
    </w:p>
    <w:p w14:paraId="5005BD08" w14:textId="51FC4B62" w:rsidR="001E7576" w:rsidRDefault="005D5AEF" w:rsidP="004A6C6B">
      <w:pPr>
        <w:pStyle w:val="MDPI31text"/>
      </w:pPr>
      <w:r>
        <w:t xml:space="preserve">The </w:t>
      </w:r>
      <w:r w:rsidR="00891FA0" w:rsidRPr="009537E0">
        <w:t>adoption</w:t>
      </w:r>
      <w:r w:rsidR="001134EC" w:rsidRPr="009537E0">
        <w:t xml:space="preserve"> of</w:t>
      </w:r>
      <w:r w:rsidR="008D1383" w:rsidRPr="009537E0">
        <w:t xml:space="preserve"> sensor-infused</w:t>
      </w:r>
      <w:r w:rsidR="00041A88" w:rsidRPr="009537E0">
        <w:t xml:space="preserve"> sitting mats</w:t>
      </w:r>
      <w:r>
        <w:t xml:space="preserve"> is a widely used</w:t>
      </w:r>
      <w:r w:rsidRPr="009537E0">
        <w:t xml:space="preserve"> implementation</w:t>
      </w:r>
      <w:r w:rsidR="00245830" w:rsidRPr="009537E0">
        <w:t>,</w:t>
      </w:r>
      <w:r w:rsidR="001134EC" w:rsidRPr="009537E0">
        <w:t xml:space="preserve"> </w:t>
      </w:r>
      <w:r>
        <w:t>based on the notion of integrating one or more sensors into the backrest and seating</w:t>
      </w:r>
      <w:r w:rsidR="005A4025" w:rsidRPr="009537E0">
        <w:t xml:space="preserve"> area of a</w:t>
      </w:r>
      <w:r w:rsidR="0056494C" w:rsidRPr="009537E0">
        <w:t xml:space="preserve"> typical</w:t>
      </w:r>
      <w:r w:rsidR="002E0625" w:rsidRPr="009537E0">
        <w:t xml:space="preserve"> office</w:t>
      </w:r>
      <w:r w:rsidR="005A4025" w:rsidRPr="009537E0">
        <w:t xml:space="preserve"> </w:t>
      </w:r>
      <w:r w:rsidR="007E2296" w:rsidRPr="00DC60C1">
        <w:rPr>
          <w:color w:val="000000" w:themeColor="text1"/>
        </w:rPr>
        <w:t>chair</w:t>
      </w:r>
      <w:r w:rsidR="005A4025" w:rsidRPr="00DC60C1">
        <w:rPr>
          <w:color w:val="000000" w:themeColor="text1"/>
        </w:rPr>
        <w:t>.</w:t>
      </w:r>
      <w:r w:rsidR="001134EC" w:rsidRPr="00DC60C1">
        <w:rPr>
          <w:color w:val="000000" w:themeColor="text1"/>
        </w:rPr>
        <w:t xml:space="preserve"> As the user </w:t>
      </w:r>
      <w:r w:rsidR="009D106E" w:rsidRPr="00DC60C1">
        <w:rPr>
          <w:color w:val="000000" w:themeColor="text1"/>
        </w:rPr>
        <w:t>engages in micro-movements while seated</w:t>
      </w:r>
      <w:r w:rsidR="001134EC" w:rsidRPr="00DC60C1">
        <w:rPr>
          <w:color w:val="000000" w:themeColor="text1"/>
        </w:rPr>
        <w:t>,</w:t>
      </w:r>
      <w:r w:rsidR="009D106E" w:rsidRPr="00DC60C1">
        <w:rPr>
          <w:color w:val="000000" w:themeColor="text1"/>
        </w:rPr>
        <w:t xml:space="preserve"> subtle shifts and variations in the pressure distribution are detected by the integrated sensors. These pressure patterns are then used to train machine learning models to classify</w:t>
      </w:r>
      <w:r w:rsidR="001134EC" w:rsidRPr="00DC60C1">
        <w:rPr>
          <w:color w:val="000000" w:themeColor="text1"/>
        </w:rPr>
        <w:t xml:space="preserve"> </w:t>
      </w:r>
      <w:r w:rsidR="00A80D76" w:rsidRPr="00DC60C1">
        <w:rPr>
          <w:color w:val="000000" w:themeColor="text1"/>
        </w:rPr>
        <w:t xml:space="preserve">the </w:t>
      </w:r>
      <w:r w:rsidR="001134EC" w:rsidRPr="00DC60C1">
        <w:rPr>
          <w:color w:val="000000" w:themeColor="text1"/>
        </w:rPr>
        <w:t xml:space="preserve">different postures being adopted. Some </w:t>
      </w:r>
      <w:r w:rsidR="001134EC">
        <w:t xml:space="preserve">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FC2956">
        <w:t>-</w:t>
      </w:r>
      <w:r w:rsidR="00984B4C">
        <w:t xml:space="preserve">sensing chair </w:t>
      </w:r>
      <w:r w:rsidR="00061BB1">
        <w:t xml:space="preserve">system </w:t>
      </w:r>
      <w:r w:rsidR="00984B4C">
        <w:t xml:space="preserve">was by Tan </w:t>
      </w:r>
      <w:r w:rsidR="00D8161A">
        <w:t>e</w:t>
      </w:r>
      <w:r w:rsidR="005D5DDE">
        <w:t>t a</w:t>
      </w:r>
      <w:r w:rsidR="00D8161A">
        <w:t>l</w:t>
      </w:r>
      <w:r w:rsidR="00245830">
        <w:t>., b</w:t>
      </w:r>
      <w:r w:rsidR="00D8161A">
        <w:t>ack in 2001</w:t>
      </w:r>
      <w:r w:rsidR="00F47EE4">
        <w:t>.</w:t>
      </w:r>
      <w:r w:rsidR="006D3202">
        <w:t xml:space="preserve"> </w:t>
      </w:r>
      <w:r w:rsidR="0049403A">
        <w:t>They were able to classify</w:t>
      </w:r>
      <w:r w:rsidR="00B10A1D">
        <w:t xml:space="preserve"> 14 different sit</w:t>
      </w:r>
      <w:r w:rsidR="00C100D4">
        <w:t>t</w:t>
      </w:r>
      <w:r w:rsidR="00B10A1D">
        <w:t>ing postures using</w:t>
      </w:r>
      <w:r w:rsidR="00763DAC">
        <w:t xml:space="preserve"> a </w:t>
      </w:r>
      <w:r w:rsidR="008826E9" w:rsidRPr="0099784E">
        <w:rPr>
          <w:lang w:val="en-GB"/>
        </w:rPr>
        <w:t xml:space="preserve">Principal Component Analysis (PCA)-based </w:t>
      </w:r>
      <w:r w:rsidR="00763DAC">
        <w:t>algorithm</w:t>
      </w:r>
      <w:r w:rsidR="009C1EFA">
        <w:t>,</w:t>
      </w:r>
      <w:r w:rsidR="001154C0">
        <w:t xml:space="preserve"> which </w:t>
      </w:r>
      <w:r w:rsidR="00763DAC">
        <w:t>interfaced</w:t>
      </w:r>
      <w:r w:rsidR="001154C0">
        <w:t xml:space="preserve"> with </w:t>
      </w:r>
      <w:r w:rsidR="00C100D4">
        <w:t xml:space="preserve">a </w:t>
      </w:r>
      <w:r w:rsidR="004F5F68">
        <w:t>pressure sensor array module</w:t>
      </w:r>
      <w:r w:rsidR="002C3209">
        <w:t xml:space="preserve"> placed </w:t>
      </w:r>
      <w:r w:rsidR="00245830">
        <w:t xml:space="preserve">on </w:t>
      </w:r>
      <w:r w:rsidR="002C3209">
        <w:t xml:space="preserve">both the backrest and the sitting area of the </w:t>
      </w:r>
      <w:r w:rsidR="00A87216">
        <w:t>chair,</w:t>
      </w:r>
      <w:r w:rsidR="00051C65">
        <w:t xml:space="preserve"> </w:t>
      </w:r>
      <w:r w:rsidR="00763DAC">
        <w:t xml:space="preserve">achieving an </w:t>
      </w:r>
      <w:r w:rsidR="00183C47">
        <w:t xml:space="preserve">overall accuracy </w:t>
      </w:r>
      <w:r w:rsidR="00763DAC">
        <w:t xml:space="preserve">ranging </w:t>
      </w:r>
      <w:r w:rsidR="00183C47">
        <w:t xml:space="preserve">between 79% </w:t>
      </w:r>
      <w:r w:rsidR="00245830">
        <w:t>and</w:t>
      </w:r>
      <w:r w:rsidR="00183C47">
        <w:t xml:space="preserve"> 96%. </w:t>
      </w:r>
      <w:r w:rsidR="00CE223B">
        <w:t>Subsequently,</w:t>
      </w:r>
      <w:r w:rsidR="002D6365">
        <w:t xml:space="preserve"> </w:t>
      </w:r>
      <w:r w:rsidR="00FC2956">
        <w:t>many</w:t>
      </w:r>
      <w:r w:rsidR="002C3209">
        <w:t xml:space="preserve"> </w:t>
      </w:r>
      <w:r w:rsidR="00183C47">
        <w:t>research</w:t>
      </w:r>
      <w:r w:rsidR="005C1CA5">
        <w:t xml:space="preserve"> studie</w:t>
      </w:r>
      <w:r w:rsidR="00183C47">
        <w:t xml:space="preserve">s </w:t>
      </w:r>
      <w:r w:rsidR="00763DAC">
        <w:t>ha</w:t>
      </w:r>
      <w:r w:rsidR="00C100D4">
        <w:t>ve</w:t>
      </w:r>
      <w:r w:rsidR="00763DAC">
        <w:t xml:space="preserve"> been</w:t>
      </w:r>
      <w:r w:rsidR="002C3209">
        <w:t xml:space="preserve"> published</w:t>
      </w:r>
      <w:r w:rsidR="00763DAC">
        <w:t xml:space="preserve"> </w:t>
      </w:r>
      <w:r w:rsidR="00FC2956">
        <w:t>following a</w:t>
      </w:r>
      <w:r w:rsidR="00994B8B">
        <w:t xml:space="preserve"> similar approach.</w:t>
      </w:r>
      <w:r w:rsidR="004A6C6B">
        <w:t xml:space="preserve"> </w:t>
      </w:r>
      <w:r w:rsidR="009F5F6B">
        <w:t xml:space="preserve">Wang et </w:t>
      </w:r>
      <w:r w:rsidR="00A80D76">
        <w:t xml:space="preserve">al. </w:t>
      </w:r>
      <w:r w:rsidR="00A80D76">
        <w:fldChar w:fldCharType="begin"/>
      </w:r>
      <w:r w:rsidR="00A80D76">
        <w:instrText xml:space="preserve"> ADDIN ZOTERO_ITEM CSL_CITATION {"citationID":"7AU2CkXM","properties":{"formattedCitation":"[16]","plainCitation":"[16]","noteIndex":0},"citationItems":[{"id":34,"uris":["http://zotero.org/users/11398818/items/Y3DRPCH2"],"itemData":{"id":34,"type":"article-journal","container-title":"IEEE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A80D76">
        <w:fldChar w:fldCharType="separate"/>
      </w:r>
      <w:r w:rsidR="000C3C5A">
        <w:t>[16]</w:t>
      </w:r>
      <w:r w:rsidR="00A80D76">
        <w:fldChar w:fldCharType="end"/>
      </w:r>
      <w:r w:rsidR="00A80D76">
        <w:t>developed a smart chair system equipped with a (9x9) and (10x9) FSR pressure matrix, which were used to classify up to 15 different sitting postures using SNN</w:t>
      </w:r>
      <w:r w:rsidR="00524451">
        <w:t xml:space="preserve">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8E189B">
        <w:t>.</w:t>
      </w:r>
      <w:r w:rsidR="002B39C6">
        <w:t xml:space="preserve"> </w:t>
      </w:r>
      <w:r w:rsidR="002B39C6">
        <w:fldChar w:fldCharType="begin"/>
      </w:r>
      <w:r>
        <w:instrText xml:space="preserve"> ADDIN ZOTERO_ITEM CSL_CITATION {"citationID":"hLHvGkxR","properties":{"formattedCitation":"[17]","plainCitation":"[17]","noteIndex":0},"citationItems":[{"id":22,"uris":["http://zotero.org/users/11398818/items/UGIYCU8F"],"itemData":{"id":22,"type":"article-journal","abstract":"Prolonged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Pr>
          <w:noProof/>
        </w:rPr>
        <w:t>[17]</w:t>
      </w:r>
      <w:r w:rsidR="002B39C6">
        <w:fldChar w:fldCharType="end"/>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w:t>
      </w:r>
      <w:r w:rsidR="00245830">
        <w:t>seven</w:t>
      </w:r>
      <w:r w:rsidR="00532F95">
        <w:t xml:space="preserve"> sitting postures</w:t>
      </w:r>
      <w:r w:rsidR="00520A3C">
        <w:t xml:space="preserve"> while </w:t>
      </w:r>
      <w:r w:rsidR="0084380B">
        <w:t>achieving</w:t>
      </w:r>
      <w:r w:rsidR="00520A3C">
        <w:t xml:space="preserve"> an overall classification accuracy of 85.9%</w:t>
      </w:r>
      <w:r w:rsidR="00532F95">
        <w:t>.</w:t>
      </w:r>
    </w:p>
    <w:p w14:paraId="2F6FA1BD" w14:textId="77777777" w:rsidR="00A06BE4" w:rsidRPr="001A37FC" w:rsidRDefault="00A06BE4" w:rsidP="004A6C6B">
      <w:pPr>
        <w:pStyle w:val="MDPI31text"/>
        <w:rPr>
          <w:color w:val="000000" w:themeColor="text1"/>
        </w:rPr>
      </w:pPr>
    </w:p>
    <w:p w14:paraId="313286E8" w14:textId="30F2EA7D" w:rsidR="001E7576" w:rsidRDefault="001E7576" w:rsidP="001E7576">
      <w:pPr>
        <w:pStyle w:val="MDPI22heading2"/>
        <w:rPr>
          <w:color w:val="000000" w:themeColor="text1"/>
        </w:rPr>
      </w:pPr>
      <w:r w:rsidRPr="001A37FC">
        <w:rPr>
          <w:color w:val="000000" w:themeColor="text1"/>
        </w:rPr>
        <w:t>2.2 Machine Lea</w:t>
      </w:r>
      <w:r w:rsidR="0054518C" w:rsidRPr="001A37FC">
        <w:rPr>
          <w:color w:val="000000" w:themeColor="text1"/>
        </w:rPr>
        <w:t>r</w:t>
      </w:r>
      <w:r w:rsidRPr="001A37FC">
        <w:rPr>
          <w:color w:val="000000" w:themeColor="text1"/>
        </w:rPr>
        <w:t>ning Algorithms</w:t>
      </w:r>
    </w:p>
    <w:p w14:paraId="5956ED6F" w14:textId="23C49C9F" w:rsidR="00AE1D1E" w:rsidRDefault="00AE1D1E" w:rsidP="00AE1D1E">
      <w:pPr>
        <w:pStyle w:val="MDPI31text"/>
      </w:pPr>
      <w:r>
        <w:t xml:space="preserve">The classification algorithm used to detect and distinguish between multiple sitting postures is a critical determinant of a smart-sensing chair system’s overall effectiveness. A wide range of machine learning approaches has been adopted in prior posture classification research, from simple rule-based techniques </w:t>
      </w:r>
      <w:r w:rsidRPr="001A37FC">
        <w:rPr>
          <w:color w:val="000000" w:themeColor="text1"/>
        </w:rPr>
        <w:fldChar w:fldCharType="begin"/>
      </w:r>
      <w:r>
        <w:rPr>
          <w:color w:val="000000" w:themeColor="text1"/>
        </w:rPr>
        <w:instrText xml:space="preserve"> ADDIN ZOTERO_ITEM CSL_CITATION {"citationID":"9YWhnd80","properties":{"formattedCitation":"[18,19]","plainCitation":"[18,19]","noteIndex":0},"citationItems":[{"id":19,"uris":["http://zotero.org/users/11398818/items/UWUTEDIW"],"itemData":{"id":19,"type":"article-journal","abstract":"The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Pr="001A37FC">
        <w:rPr>
          <w:color w:val="000000" w:themeColor="text1"/>
        </w:rPr>
        <w:fldChar w:fldCharType="separate"/>
      </w:r>
      <w:r>
        <w:rPr>
          <w:noProof/>
          <w:color w:val="000000" w:themeColor="text1"/>
        </w:rPr>
        <w:t>[18,19]</w:t>
      </w:r>
      <w:r w:rsidRPr="001A37FC">
        <w:rPr>
          <w:color w:val="000000" w:themeColor="text1"/>
        </w:rPr>
        <w:fldChar w:fldCharType="end"/>
      </w:r>
      <w:r>
        <w:t>to statistical models and more complex deep learning architectures. These include algorithms such as K-Nearest Neighbors (KNN)</w:t>
      </w:r>
      <w:r>
        <w:t xml:space="preserve"> </w:t>
      </w:r>
      <w:r w:rsidRPr="001A37FC">
        <w:rPr>
          <w:color w:val="000000" w:themeColor="text1"/>
        </w:rPr>
        <w:fldChar w:fldCharType="begin"/>
      </w:r>
      <w:r>
        <w:rPr>
          <w:color w:val="000000" w:themeColor="text1"/>
        </w:rPr>
        <w:instrText xml:space="preserve"> ADDIN ZOTERO_ITEM CSL_CITATION {"citationID":"jsesNHfp","properties":{"formattedCitation":"[20\\uc0\\u8211{}23]","plainCitation":"[20–23]","noteIndex":0},"citationItems":[{"id":28,"uris":["http://zotero.org/users/11398818/items/A9UVN24S"],"itemData":{"id":28,"type":"article-journal","abstract":"In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Pr="001A37FC">
        <w:rPr>
          <w:color w:val="000000" w:themeColor="text1"/>
        </w:rPr>
        <w:fldChar w:fldCharType="separate"/>
      </w:r>
      <w:r w:rsidRPr="005D5AEF">
        <w:t>[20–23]</w:t>
      </w:r>
      <w:r w:rsidRPr="001A37FC">
        <w:rPr>
          <w:color w:val="000000" w:themeColor="text1"/>
        </w:rPr>
        <w:fldChar w:fldCharType="end"/>
      </w:r>
      <w:r>
        <w:t>, Decision Tree</w:t>
      </w:r>
      <w:r>
        <w:t>s</w:t>
      </w:r>
      <w:r>
        <w:t xml:space="preserve"> (DT)</w:t>
      </w:r>
      <w:r>
        <w:t xml:space="preserve"> </w:t>
      </w:r>
      <w:r w:rsidRPr="001A37FC">
        <w:rPr>
          <w:color w:val="000000" w:themeColor="text1"/>
        </w:rPr>
        <w:fldChar w:fldCharType="begin"/>
      </w:r>
      <w:r>
        <w:rPr>
          <w:color w:val="000000" w:themeColor="text1"/>
        </w:rPr>
        <w:instrText xml:space="preserve"> ADDIN ZOTERO_ITEM CSL_CITATION {"citationID":"xf5LJMMD","properties":{"formattedCitation":"[24\\uc0\\u8211{}26]","plainCitation":"[24–26]","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Pr="001A37FC">
        <w:rPr>
          <w:color w:val="000000" w:themeColor="text1"/>
        </w:rPr>
        <w:fldChar w:fldCharType="separate"/>
      </w:r>
      <w:r w:rsidRPr="005D5AEF">
        <w:t>[24–26]</w:t>
      </w:r>
      <w:r w:rsidRPr="001A37FC">
        <w:rPr>
          <w:color w:val="000000" w:themeColor="text1"/>
        </w:rPr>
        <w:fldChar w:fldCharType="end"/>
      </w:r>
      <w:r>
        <w:t>, Support Vector Machine</w:t>
      </w:r>
      <w:r>
        <w:t>s</w:t>
      </w:r>
      <w:r>
        <w:t xml:space="preserve"> (SVM) </w:t>
      </w:r>
      <w:r>
        <w:fldChar w:fldCharType="begin"/>
      </w:r>
      <w:r>
        <w:instrText xml:space="preserve"> ADDIN ZOTERO_ITEM CSL_CITATION {"citationID":"rIqyzP1G","properties":{"formattedCitation":"[17,27,28]","plainCitation":"[17,27,28]","noteIndex":0},"citationItems":[{"id":22,"uris":["http://zotero.org/users/11398818/items/UGIYCU8F"],"itemData":{"id":22,"type":"article-journal","abstract":"Prolonged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fldChar w:fldCharType="separate"/>
      </w:r>
      <w:r>
        <w:rPr>
          <w:noProof/>
        </w:rPr>
        <w:t>[17,27,28]</w:t>
      </w:r>
      <w:r>
        <w:fldChar w:fldCharType="end"/>
      </w:r>
      <w:r w:rsidRPr="00E3147B">
        <w:t>,</w:t>
      </w:r>
      <w:r>
        <w:t xml:space="preserve"> </w:t>
      </w:r>
      <w:r>
        <w:t>Random Forest</w:t>
      </w:r>
      <w:r>
        <w:t>s</w:t>
      </w:r>
      <w:r>
        <w:t xml:space="preserve"> (RF) </w:t>
      </w:r>
      <w:r>
        <w:fldChar w:fldCharType="begin"/>
      </w:r>
      <w:r>
        <w:instrText xml:space="preserve"> ADDIN ZOTERO_ITEM CSL_CITATION {"citationID":"vwOdFOga","properties":{"formattedCitation":"[29\\uc0\\u8211{}31]","plainCitation":"[29–31]","noteIndex":0},"citationItems":[{"id":13,"uris":["http://zotero.org/users/11398818/items/95B8ZWLW"],"itemData":{"id":13,"type":"paper-conference","container-title":"2019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fldChar w:fldCharType="separate"/>
      </w:r>
      <w:r w:rsidRPr="005D5AEF">
        <w:t>[29–31]</w:t>
      </w:r>
      <w:r>
        <w:fldChar w:fldCharType="end"/>
      </w:r>
      <w:r>
        <w:t>,</w:t>
      </w:r>
      <w:r>
        <w:t xml:space="preserve"> Convolutional Neural Networks (CNN) </w:t>
      </w:r>
      <w:r>
        <w:fldChar w:fldCharType="begin"/>
      </w:r>
      <w:r>
        <w:instrText xml:space="preserve"> ADDIN ZOTERO_ITEM CSL_CITATION {"citationID":"5Xo783GU","properties":{"formattedCitation":"[32\\uc0\\u8211{}34]","plainCitation":"[32–34]","noteIndex":0},"citationItems":[{"id":211,"uris":["http://zotero.org/users/11398818/items/SBMQ83RY"],"itemData":{"id":211,"type":"article-journal","abstract":"Sitting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fldChar w:fldCharType="separate"/>
      </w:r>
      <w:r w:rsidRPr="005D5AEF">
        <w:t>[32–34]</w:t>
      </w:r>
      <w:r>
        <w:fldChar w:fldCharType="end"/>
      </w:r>
      <w:r>
        <w:t xml:space="preserve">, and Artificial Neural Networks (ANN) </w:t>
      </w:r>
      <w:r>
        <w:fldChar w:fldCharType="begin"/>
      </w:r>
      <w:r>
        <w:instrText xml:space="preserve"> ADDIN ZOTERO_ITEM CSL_CITATION {"citationID":"wO5KKxU0","properties":{"formattedCitation":"[19,35\\uc0\\u8211{}37]","plainCitation":"[19,35–37]","noteIndex":0},"citationItems":[{"id":26,"uris":["http://zotero.org/users/11398818/items/NETFL3DX"],"itemData":{"id":26,"type":"article-journal","abstract":"In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fldChar w:fldCharType="separate"/>
      </w:r>
      <w:r w:rsidRPr="005D5AEF">
        <w:t>[19,35–37]</w:t>
      </w:r>
      <w:r>
        <w:fldChar w:fldCharType="end"/>
      </w:r>
      <w:r>
        <w:t>.</w:t>
      </w:r>
    </w:p>
    <w:p w14:paraId="08CEBF03" w14:textId="0814A301" w:rsidR="00AE1D1E" w:rsidRDefault="00AE1D1E" w:rsidP="00AE1D1E">
      <w:pPr>
        <w:pStyle w:val="MDPI31text"/>
      </w:pPr>
      <w:r>
        <w:t xml:space="preserve">For this study, we focused on comparing five representative classification algorithms: Decision Trees, Random Forests, Support Vector Machines, K-Nearest </w:t>
      </w:r>
      <w:proofErr w:type="spellStart"/>
      <w:r>
        <w:t>Neighbours</w:t>
      </w:r>
      <w:proofErr w:type="spellEnd"/>
      <w:r>
        <w:t>, and Convolutional Neural Networks. These algorithms were selected to provide a diverse performance benchmark, covering models with varying complexity, interpretability, computational cost, and suitability for both structured and spatial data</w:t>
      </w:r>
      <w:r>
        <w:t>.</w:t>
      </w:r>
    </w:p>
    <w:p w14:paraId="12F9FE0A" w14:textId="77777777" w:rsidR="00AE1D1E" w:rsidRPr="001A37FC" w:rsidRDefault="00AE1D1E" w:rsidP="00AE1D1E">
      <w:pPr>
        <w:pStyle w:val="MDPI31text"/>
      </w:pPr>
    </w:p>
    <w:p w14:paraId="229903F2" w14:textId="3334D0C4" w:rsidR="007B7057" w:rsidRPr="001A37FC" w:rsidRDefault="007B7057" w:rsidP="007B7057">
      <w:pPr>
        <w:pStyle w:val="MDPI23heading3"/>
        <w:rPr>
          <w:color w:val="000000" w:themeColor="text1"/>
        </w:rPr>
      </w:pPr>
      <w:r>
        <w:rPr>
          <w:color w:val="000000" w:themeColor="text1"/>
        </w:rPr>
        <w:t>2</w:t>
      </w:r>
      <w:r w:rsidRPr="001A37FC">
        <w:rPr>
          <w:color w:val="000000" w:themeColor="text1"/>
        </w:rPr>
        <w:t>.</w:t>
      </w:r>
      <w:r>
        <w:rPr>
          <w:color w:val="000000" w:themeColor="text1"/>
        </w:rPr>
        <w:t>2</w:t>
      </w:r>
      <w:r w:rsidRPr="001A37FC">
        <w:rPr>
          <w:color w:val="000000" w:themeColor="text1"/>
        </w:rPr>
        <w:t>.1 Decision Tree</w:t>
      </w:r>
      <w:r w:rsidR="00E85917">
        <w:rPr>
          <w:color w:val="000000" w:themeColor="text1"/>
        </w:rPr>
        <w:t xml:space="preserve"> (DT)</w:t>
      </w:r>
    </w:p>
    <w:p w14:paraId="0D5D2D54" w14:textId="1F3D89D0" w:rsidR="007B7057" w:rsidRPr="00AE1D1E" w:rsidRDefault="00AE1D1E" w:rsidP="00AE1D1E">
      <w:pPr>
        <w:pStyle w:val="MDPI31text"/>
      </w:pPr>
      <w:r w:rsidRPr="00AE1D1E">
        <w:t>A decision tree is a supervised machine learning method that uses a flowchart-like, hierarchical structure to make predictions based on learned decision rules. It consists of a root node (starting point), internal nodes (which represent conditions or features), and leaf nodes (which denote outcome classes). Its intuitive interpretability and low training cost make it ideal for baseline comparisons. However, decision trees are prone to overfitting, especially as the tree becomes deeper and more complex, which can affect their generalization performance</w:t>
      </w:r>
      <w:r w:rsidRPr="00AE1D1E">
        <w:t xml:space="preserve"> </w:t>
      </w:r>
      <w:commentRangeStart w:id="16"/>
      <w:r w:rsidR="007B7057" w:rsidRPr="00AE1D1E">
        <w:fldChar w:fldCharType="begin"/>
      </w:r>
      <w:r w:rsidR="008355AD" w:rsidRPr="00AE1D1E">
        <w:instrText xml:space="preserve"> ADDIN ZOTERO_ITEM CSL_CITATION {"citationID":"sZ0FfE3l","properties":{"formattedCitation":"[38]","plainCitation":"[38]","noteIndex":0},"citationItems":[{"id":386,"uris":["http://zotero.org/users/11398818/items/9F689BB8"],"itemData":{"id":386,"type":"chapter","container-title":"Data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007B7057" w:rsidRPr="00AE1D1E">
        <w:fldChar w:fldCharType="separate"/>
      </w:r>
      <w:r w:rsidR="008355AD" w:rsidRPr="00AE1D1E">
        <w:t>[38]</w:t>
      </w:r>
      <w:r w:rsidR="007B7057" w:rsidRPr="00AE1D1E">
        <w:fldChar w:fldCharType="end"/>
      </w:r>
      <w:commentRangeEnd w:id="16"/>
      <w:r w:rsidR="008801F4" w:rsidRPr="00AE1D1E">
        <w:rPr>
          <w:rStyle w:val="CommentReference"/>
          <w:rFonts w:eastAsia="SimSun"/>
          <w:sz w:val="20"/>
          <w:szCs w:val="22"/>
        </w:rPr>
        <w:commentReference w:id="16"/>
      </w:r>
      <w:r w:rsidR="007B7057" w:rsidRPr="00AE1D1E">
        <w:t>.</w:t>
      </w:r>
    </w:p>
    <w:p w14:paraId="4AA0985A" w14:textId="37C4C64A" w:rsidR="007B7057" w:rsidRPr="001A37FC" w:rsidRDefault="00A84A27" w:rsidP="007B7057">
      <w:pPr>
        <w:pStyle w:val="MDPI23heading3"/>
        <w:rPr>
          <w:color w:val="000000" w:themeColor="text1"/>
        </w:rPr>
      </w:pPr>
      <w:r>
        <w:rPr>
          <w:color w:val="000000" w:themeColor="text1"/>
        </w:rPr>
        <w:lastRenderedPageBreak/>
        <w:t>2</w:t>
      </w:r>
      <w:r w:rsidR="007B7057" w:rsidRPr="001A37FC">
        <w:rPr>
          <w:color w:val="000000" w:themeColor="text1"/>
        </w:rPr>
        <w:t>.</w:t>
      </w:r>
      <w:r>
        <w:rPr>
          <w:color w:val="000000" w:themeColor="text1"/>
        </w:rPr>
        <w:t>2</w:t>
      </w:r>
      <w:r w:rsidR="007B7057" w:rsidRPr="001A37FC">
        <w:rPr>
          <w:color w:val="000000" w:themeColor="text1"/>
        </w:rPr>
        <w:t>.2 Random Forest</w:t>
      </w:r>
      <w:r w:rsidR="00E85917">
        <w:rPr>
          <w:color w:val="000000" w:themeColor="text1"/>
        </w:rPr>
        <w:t xml:space="preserve"> (RF)</w:t>
      </w:r>
    </w:p>
    <w:p w14:paraId="0E018E50" w14:textId="75604D6E" w:rsidR="007B7057" w:rsidRPr="001A37FC" w:rsidRDefault="007B7057" w:rsidP="007B7057">
      <w:pPr>
        <w:pStyle w:val="MDPI31text"/>
        <w:rPr>
          <w:color w:val="000000" w:themeColor="text1"/>
        </w:rPr>
      </w:pPr>
      <w:r w:rsidRPr="001A37FC">
        <w:rPr>
          <w:color w:val="000000" w:themeColor="text1"/>
        </w:rPr>
        <w:t xml:space="preserve">Random </w:t>
      </w:r>
      <w:r>
        <w:rPr>
          <w:color w:val="000000" w:themeColor="text1"/>
        </w:rPr>
        <w:t>F</w:t>
      </w:r>
      <w:r w:rsidRPr="001A37FC">
        <w:rPr>
          <w:color w:val="000000" w:themeColor="text1"/>
        </w:rPr>
        <w:t xml:space="preserve">orest is a machine-learning model commonly used for regression and </w:t>
      </w:r>
      <w:r w:rsidRPr="00706F2F">
        <w:t xml:space="preserve">classification-type predictions. The random forest algorithm is composed of multiple decision trees </w:t>
      </w:r>
      <w:r w:rsidR="00F833E8">
        <w:t>that</w:t>
      </w:r>
      <w:r w:rsidRPr="00706F2F">
        <w:t xml:space="preserve"> work together as an ensemble to output a final prediction. Each decision tree in the ensemble is trained on a random data subset, which is retrieved from a training s</w:t>
      </w:r>
      <w:r w:rsidRPr="002342CF">
        <w:rPr>
          <w:color w:val="000000" w:themeColor="text1"/>
        </w:rPr>
        <w:t>ample using a method called bagging or bootstrap aggregating. This method introduces randomness into the data, reducing susceptibility to bias and overfitting across the trees.</w:t>
      </w:r>
      <w:commentRangeStart w:id="17"/>
      <w:r w:rsidRPr="002342CF">
        <w:rPr>
          <w:color w:val="000000" w:themeColor="text1"/>
        </w:rPr>
        <w:t xml:space="preserve"> </w:t>
      </w:r>
      <w:commentRangeEnd w:id="17"/>
      <w:r w:rsidRPr="002342CF">
        <w:rPr>
          <w:rFonts w:eastAsia="SimSun"/>
          <w:color w:val="000000" w:themeColor="text1"/>
        </w:rPr>
        <w:commentReference w:id="17"/>
      </w:r>
      <w:r w:rsidRPr="002342CF">
        <w:rPr>
          <w:color w:val="000000" w:themeColor="text1"/>
        </w:rPr>
        <w:t xml:space="preserve">The random forest algorithm has three hyperparameters that must be considered: the node size, the number of trees, and the number of features. The final prediction is made by aggregating the outputs of all decision trees. Majority voting is typically used for classification-type predictions and group averaging for regression-type predictions </w:t>
      </w:r>
      <w:r w:rsidRPr="002342CF">
        <w:rPr>
          <w:color w:val="000000" w:themeColor="text1"/>
        </w:rPr>
        <w:fldChar w:fldCharType="begin"/>
      </w:r>
      <w:r w:rsidR="008355AD">
        <w:rPr>
          <w:color w:val="000000" w:themeColor="text1"/>
        </w:rPr>
        <w:instrText xml:space="preserve"> ADDIN ZOTERO_ITEM CSL_CITATION {"citationID":"7sp8hpST","properties":{"formattedCitation":"[39,40]","plainCitation":"[39,40]","noteIndex":0},"citationItems":[{"id":384,"uris":["http://zotero.org/users/11398818/items/AGIN6KQG"],"itemData":{"id":384,"type":"chapter","container-title":"Ensemble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forest?","URL":"https://www.ibm.com/topics/random-forest#:~:text=Random%20forest%20is%20a%20commonly,both%20classification%20and%20regression%20problems.","author":[{"literal":"IBM"}]}}],"schema":"https://github.com/citation-style-language/schema/raw/master/csl-citation.json"} </w:instrText>
      </w:r>
      <w:r w:rsidRPr="002342CF">
        <w:rPr>
          <w:color w:val="000000" w:themeColor="text1"/>
        </w:rPr>
        <w:fldChar w:fldCharType="separate"/>
      </w:r>
      <w:r w:rsidR="008355AD">
        <w:rPr>
          <w:noProof/>
          <w:color w:val="000000" w:themeColor="text1"/>
        </w:rPr>
        <w:t>[39,40]</w:t>
      </w:r>
      <w:r w:rsidRPr="002342CF">
        <w:rPr>
          <w:color w:val="000000" w:themeColor="text1"/>
        </w:rPr>
        <w:fldChar w:fldCharType="end"/>
      </w:r>
      <w:r w:rsidRPr="001A37FC">
        <w:rPr>
          <w:color w:val="000000" w:themeColor="text1"/>
        </w:rPr>
        <w:t>.</w:t>
      </w:r>
      <w:r w:rsidR="00F6734C">
        <w:rPr>
          <w:color w:val="000000" w:themeColor="text1"/>
        </w:rPr>
        <w:t xml:space="preserve"> </w:t>
      </w:r>
      <w:r w:rsidR="00F6734C" w:rsidRPr="00C712B2">
        <w:t>Random Forest’s resilience to noise and ability to handle large feature spaces make it a widely used and reliable classifier in posture recognition tasks</w:t>
      </w:r>
      <w:r w:rsidR="00631CF9">
        <w:t xml:space="preserve">. </w:t>
      </w:r>
    </w:p>
    <w:p w14:paraId="6CBD4FD4" w14:textId="77777777" w:rsidR="007B7057" w:rsidRPr="001A37FC" w:rsidRDefault="007B7057" w:rsidP="007B7057">
      <w:pPr>
        <w:pStyle w:val="MDPI31text"/>
        <w:rPr>
          <w:color w:val="000000" w:themeColor="text1"/>
        </w:rPr>
      </w:pPr>
    </w:p>
    <w:p w14:paraId="35AC5DC5" w14:textId="6D89159B" w:rsidR="007B7057" w:rsidRPr="001A37FC" w:rsidRDefault="00A84A27" w:rsidP="007B7057">
      <w:pPr>
        <w:pStyle w:val="MDPI23heading3"/>
        <w:rPr>
          <w:color w:val="000000" w:themeColor="text1"/>
        </w:rPr>
      </w:pPr>
      <w:r>
        <w:rPr>
          <w:color w:val="000000" w:themeColor="text1"/>
        </w:rPr>
        <w:t>2.2</w:t>
      </w:r>
      <w:r w:rsidR="007B7057" w:rsidRPr="001A37FC">
        <w:rPr>
          <w:color w:val="000000" w:themeColor="text1"/>
        </w:rPr>
        <w:t>.3 Support Vector Machine (SVM)</w:t>
      </w:r>
    </w:p>
    <w:p w14:paraId="30961BAB" w14:textId="3A91ABD9" w:rsidR="007B7057" w:rsidRPr="001A37FC" w:rsidRDefault="007B7057" w:rsidP="007B7057">
      <w:pPr>
        <w:pStyle w:val="MDPI31text"/>
        <w:rPr>
          <w:color w:val="000000" w:themeColor="text1"/>
        </w:rPr>
      </w:pPr>
      <w:r w:rsidRPr="001A37FC">
        <w:rPr>
          <w:color w:val="000000" w:themeColor="text1"/>
        </w:rPr>
        <w:t>Support Vector Machine is a supervised machine lea</w:t>
      </w:r>
      <w:r>
        <w:rPr>
          <w:color w:val="000000" w:themeColor="text1"/>
        </w:rPr>
        <w:t>r</w:t>
      </w:r>
      <w:r w:rsidRPr="001A37FC">
        <w:rPr>
          <w:color w:val="000000" w:themeColor="text1"/>
        </w:rPr>
        <w:t xml:space="preserve">ning model </w:t>
      </w:r>
      <w:r>
        <w:rPr>
          <w:color w:val="000000" w:themeColor="text1"/>
        </w:rPr>
        <w:t>that finds</w:t>
      </w:r>
      <w:r w:rsidRPr="001A37FC">
        <w:rPr>
          <w:color w:val="000000" w:themeColor="text1"/>
        </w:rPr>
        <w:t xml:space="preserve"> the optimal hyperplane or dividing line that determines the boundaries between multiple data points based on defined classes. SVM aims to calculate the most optimal margin</w:t>
      </w:r>
      <w:r>
        <w:rPr>
          <w:color w:val="000000" w:themeColor="text1"/>
        </w:rPr>
        <w:t>,</w:t>
      </w:r>
      <w:r w:rsidRPr="001A37FC">
        <w:rPr>
          <w:color w:val="000000" w:themeColor="text1"/>
        </w:rPr>
        <w:t xml:space="preserve"> which is defined as the distance between the hyperplane and the close</w:t>
      </w:r>
      <w:r>
        <w:rPr>
          <w:color w:val="000000" w:themeColor="text1"/>
        </w:rPr>
        <w:t>s</w:t>
      </w:r>
      <w:r w:rsidRPr="001A37FC">
        <w:rPr>
          <w:color w:val="000000" w:themeColor="text1"/>
        </w:rPr>
        <w:t xml:space="preserve">t data points between multiple classes. For more complex and non-linear datasets, SVM uses kernel functions </w:t>
      </w:r>
      <w:r w:rsidR="00F833E8">
        <w:rPr>
          <w:color w:val="000000" w:themeColor="text1"/>
        </w:rPr>
        <w:t>that</w:t>
      </w:r>
      <w:r w:rsidRPr="001A37FC">
        <w:rPr>
          <w:color w:val="000000" w:themeColor="text1"/>
        </w:rPr>
        <w:t xml:space="preserve"> perform a series of data transformations into a higher-dimensional space</w:t>
      </w:r>
      <w:r>
        <w:rPr>
          <w:color w:val="000000" w:themeColor="text1"/>
        </w:rPr>
        <w:t>,</w:t>
      </w:r>
      <w:r w:rsidRPr="001A37FC">
        <w:rPr>
          <w:color w:val="000000" w:themeColor="text1"/>
        </w:rPr>
        <w:t xml:space="preserve"> making it easier to separate the data points into separate classes</w:t>
      </w:r>
      <w:r w:rsidR="00287785">
        <w:rPr>
          <w:color w:val="000000" w:themeColor="text1"/>
        </w:rPr>
        <w:t xml:space="preserve">. </w:t>
      </w:r>
      <w:r w:rsidR="00287785" w:rsidRPr="00C712B2">
        <w:t>This makes SVM especially useful in posture classification tasks involving subtle differences in pressure distributions</w:t>
      </w:r>
      <w:r w:rsidRPr="001A37FC">
        <w:rPr>
          <w:color w:val="000000" w:themeColor="text1"/>
        </w:rPr>
        <w:t xml:space="preserve"> </w:t>
      </w:r>
      <w:r w:rsidRPr="001A37FC">
        <w:rPr>
          <w:color w:val="000000" w:themeColor="text1"/>
        </w:rPr>
        <w:fldChar w:fldCharType="begin"/>
      </w:r>
      <w:r w:rsidR="008355AD">
        <w:rPr>
          <w:color w:val="000000" w:themeColor="text1"/>
        </w:rPr>
        <w:instrText xml:space="preserve"> ADDIN ZOTERO_ITEM CSL_CITATION {"citationID":"NDKMl8JF","properties":{"formattedCitation":"[41]","plainCitation":"[41]","noteIndex":0},"citationItems":[{"id":387,"uris":["http://zotero.org/users/11398818/items/SLJC37DF"],"itemData":{"id":387,"type":"chapter","container-title":"Efficient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Pr="001A37FC">
        <w:rPr>
          <w:color w:val="000000" w:themeColor="text1"/>
        </w:rPr>
        <w:fldChar w:fldCharType="separate"/>
      </w:r>
      <w:r w:rsidR="008355AD">
        <w:rPr>
          <w:noProof/>
          <w:color w:val="000000" w:themeColor="text1"/>
        </w:rPr>
        <w:t>[41]</w:t>
      </w:r>
      <w:r w:rsidRPr="001A37FC">
        <w:rPr>
          <w:color w:val="000000" w:themeColor="text1"/>
        </w:rPr>
        <w:fldChar w:fldCharType="end"/>
      </w:r>
      <w:r w:rsidRPr="001A37FC">
        <w:rPr>
          <w:color w:val="000000" w:themeColor="text1"/>
        </w:rPr>
        <w:t xml:space="preserve">. </w:t>
      </w:r>
    </w:p>
    <w:p w14:paraId="09B04571" w14:textId="77777777" w:rsidR="007B7057" w:rsidRPr="001A37FC" w:rsidRDefault="007B7057" w:rsidP="007B7057">
      <w:pPr>
        <w:pStyle w:val="MDPI31text"/>
        <w:rPr>
          <w:color w:val="000000" w:themeColor="text1"/>
        </w:rPr>
      </w:pPr>
    </w:p>
    <w:p w14:paraId="4A64BD1E" w14:textId="281EAB59" w:rsidR="007B7057" w:rsidRPr="001A37FC" w:rsidRDefault="008C1785"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.4 K-Nearest Neighbor (KNN)</w:t>
      </w:r>
    </w:p>
    <w:p w14:paraId="15B8032A" w14:textId="59978C74" w:rsidR="007B7057" w:rsidRDefault="007B7057" w:rsidP="007B7057">
      <w:pPr>
        <w:pStyle w:val="MDPI31text"/>
        <w:rPr>
          <w:color w:val="000000" w:themeColor="text1"/>
        </w:rPr>
      </w:pPr>
      <w:r w:rsidRPr="001A37FC">
        <w:rPr>
          <w:color w:val="000000" w:themeColor="text1"/>
        </w:rPr>
        <w:t>K-Nearest Neighbor is another supervised machine</w:t>
      </w:r>
      <w:r w:rsidR="00F37BC2">
        <w:rPr>
          <w:color w:val="000000" w:themeColor="text1"/>
        </w:rPr>
        <w:t xml:space="preserve"> </w:t>
      </w:r>
      <w:r w:rsidRPr="001A37FC">
        <w:rPr>
          <w:color w:val="000000" w:themeColor="text1"/>
        </w:rPr>
        <w:t xml:space="preserve">learning technique that is used to solve classification and regression problems. The KNN algorithm works on the principle of making predictions based on the distance metric of a data point concerning the closest training data point. This means that the proximity between a data point and the K’s closest </w:t>
      </w:r>
      <w:proofErr w:type="spellStart"/>
      <w:r w:rsidRPr="001A37FC">
        <w:rPr>
          <w:color w:val="000000" w:themeColor="text1"/>
        </w:rPr>
        <w:t>neighbour</w:t>
      </w:r>
      <w:proofErr w:type="spellEnd"/>
      <w:r w:rsidRPr="001A37FC">
        <w:rPr>
          <w:color w:val="000000" w:themeColor="text1"/>
        </w:rPr>
        <w:t xml:space="preserve"> greatly determines its predictions. Instead of undergoing training as other models, KNN stores the training dataset in memory and performs all the necessary computations during the prediction phase. </w:t>
      </w:r>
      <w:r w:rsidR="00154EAC" w:rsidRPr="00154EAC">
        <w:rPr>
          <w:color w:val="000000" w:themeColor="text1"/>
        </w:rPr>
        <w:t xml:space="preserve">While simple and intuitive, KNN can struggle with scalability and noise sensitivity in large datasets </w:t>
      </w:r>
      <w:r w:rsidR="00A26712">
        <w:rPr>
          <w:color w:val="000000" w:themeColor="text1"/>
        </w:rPr>
        <w:fldChar w:fldCharType="begin"/>
      </w:r>
      <w:r w:rsidR="00A26712">
        <w:rPr>
          <w:color w:val="000000" w:themeColor="text1"/>
        </w:rPr>
        <w:instrText xml:space="preserve"> ADDIN ZOTERO_ITEM CSL_CITATION {"citationID":"AUQTVjkA","properties":{"formattedCitation":"[42]","plainCitation":"[42]","noteIndex":0},"citationItems":[{"id":389,"uris":["http://zotero.org/users/11398818/items/IYP8BH2J"],"itemData":{"id":389,"type":"article-journal","abstract":"Perhaps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00A26712">
        <w:rPr>
          <w:color w:val="000000" w:themeColor="text1"/>
        </w:rPr>
        <w:fldChar w:fldCharType="separate"/>
      </w:r>
      <w:r w:rsidR="00A26712">
        <w:rPr>
          <w:noProof/>
          <w:color w:val="000000" w:themeColor="text1"/>
        </w:rPr>
        <w:t>[42]</w:t>
      </w:r>
      <w:r w:rsidR="00A26712">
        <w:rPr>
          <w:color w:val="000000" w:themeColor="text1"/>
        </w:rPr>
        <w:fldChar w:fldCharType="end"/>
      </w:r>
      <w:r w:rsidR="00154EAC" w:rsidRPr="00154EAC">
        <w:rPr>
          <w:color w:val="000000" w:themeColor="text1"/>
        </w:rPr>
        <w:t>. Nonetheless, its performance in many posture detection studies justifies its inclusion.</w:t>
      </w:r>
    </w:p>
    <w:p w14:paraId="4F5E1EE0" w14:textId="77777777" w:rsidR="007B7057" w:rsidRPr="001A37FC" w:rsidRDefault="007B7057" w:rsidP="007B7057">
      <w:pPr>
        <w:pStyle w:val="MDPI31text"/>
        <w:rPr>
          <w:color w:val="000000" w:themeColor="text1"/>
        </w:rPr>
      </w:pPr>
      <w:r w:rsidRPr="001A37FC">
        <w:rPr>
          <w:color w:val="000000" w:themeColor="text1"/>
        </w:rPr>
        <w:t xml:space="preserve"> </w:t>
      </w:r>
    </w:p>
    <w:p w14:paraId="68D34F30" w14:textId="0B7DC90F" w:rsidR="007B7057" w:rsidRPr="001A37FC" w:rsidRDefault="00570C5A"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.5 Convolutional Neural Networks (CNN)</w:t>
      </w:r>
    </w:p>
    <w:p w14:paraId="036D916F" w14:textId="727E3572" w:rsidR="00710A16" w:rsidRDefault="007B7057" w:rsidP="005C3B12">
      <w:pPr>
        <w:pStyle w:val="MDPI31text"/>
        <w:rPr>
          <w:color w:val="000000" w:themeColor="text1"/>
        </w:rPr>
      </w:pPr>
      <w:r w:rsidRPr="001A37FC">
        <w:rPr>
          <w:color w:val="000000" w:themeColor="text1"/>
        </w:rPr>
        <w:t xml:space="preserve">The Convolutional Neural Network (CNN) is a supervised neural network comprised of multiple node layers: an input layer, one or more hidden layers, and an output layer. Each node across different layers is interconnected with one another and has an assigned weight and threshold value. The convolution layer is an </w:t>
      </w:r>
      <w:r>
        <w:rPr>
          <w:color w:val="000000" w:themeColor="text1"/>
        </w:rPr>
        <w:t>essential</w:t>
      </w:r>
      <w:r w:rsidRPr="001A37FC">
        <w:rPr>
          <w:color w:val="000000" w:themeColor="text1"/>
        </w:rPr>
        <w:t xml:space="preserve"> layer of CNN as it extracts relevant patterns or features by applying filters (convolution kernels)</w:t>
      </w:r>
      <w:r w:rsidR="0072050F">
        <w:rPr>
          <w:color w:val="000000" w:themeColor="text1"/>
        </w:rPr>
        <w:t>, which makes it superior to other machine learning algorithms</w:t>
      </w:r>
      <w:r w:rsidR="00A26712">
        <w:rPr>
          <w:color w:val="000000" w:themeColor="text1"/>
        </w:rPr>
        <w:t xml:space="preserve"> </w:t>
      </w:r>
      <w:r w:rsidRPr="001A37FC">
        <w:rPr>
          <w:color w:val="000000" w:themeColor="text1"/>
        </w:rPr>
        <w:fldChar w:fldCharType="begin"/>
      </w:r>
      <w:r w:rsidR="008355AD">
        <w:rPr>
          <w:color w:val="000000" w:themeColor="text1"/>
        </w:rPr>
        <w:instrText xml:space="preserve"> ADDIN ZOTERO_ITEM CSL_CITATION {"citationID":"GxmHpOfn","properties":{"formattedCitation":"[43]","plainCitation":"[43]","noteIndex":0},"citationItems":[{"id":391,"uris":["http://zotero.org/users/11398818/items/DEC9XIGZ"],"itemData":{"id":391,"type":"chapter","container-title":"Recent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Pr="001A37FC">
        <w:rPr>
          <w:color w:val="000000" w:themeColor="text1"/>
        </w:rPr>
        <w:fldChar w:fldCharType="separate"/>
      </w:r>
      <w:r w:rsidR="008355AD">
        <w:rPr>
          <w:noProof/>
          <w:color w:val="000000" w:themeColor="text1"/>
        </w:rPr>
        <w:t>[43]</w:t>
      </w:r>
      <w:r w:rsidRPr="001A37FC">
        <w:rPr>
          <w:color w:val="000000" w:themeColor="text1"/>
        </w:rPr>
        <w:fldChar w:fldCharType="end"/>
      </w:r>
      <w:r w:rsidRPr="001A37FC">
        <w:rPr>
          <w:color w:val="000000" w:themeColor="text1"/>
        </w:rPr>
        <w:t>.</w:t>
      </w:r>
      <w:r w:rsidR="00A7774D">
        <w:rPr>
          <w:color w:val="000000" w:themeColor="text1"/>
        </w:rPr>
        <w:t xml:space="preserve"> </w:t>
      </w:r>
      <w:r w:rsidR="00A7774D" w:rsidRPr="00C712B2">
        <w:t>Its ability to automatically learn spatial hierarchies of features through convolution filters gives CNNs a significant advantage in posture classification, where body pressure patterns across a seat and backrest resemble structured 2D input data.</w:t>
      </w:r>
    </w:p>
    <w:p w14:paraId="22B006A2" w14:textId="77777777" w:rsidR="00A06BE4" w:rsidRDefault="00A06BE4" w:rsidP="007F6AF4">
      <w:pPr>
        <w:pStyle w:val="MDPI31text"/>
        <w:ind w:left="0" w:firstLine="0"/>
      </w:pPr>
    </w:p>
    <w:p w14:paraId="4DCF5CA2" w14:textId="61AE5E8A" w:rsidR="006406BD" w:rsidRPr="00FF3B15" w:rsidRDefault="006406BD" w:rsidP="006406BD">
      <w:pPr>
        <w:pStyle w:val="MDPI22heading2"/>
      </w:pPr>
      <w:r>
        <w:t>2.</w:t>
      </w:r>
      <w:r w:rsidR="00F83E01">
        <w:t>3</w:t>
      </w:r>
      <w:r>
        <w:t xml:space="preserve"> Feedback Mechanism</w:t>
      </w:r>
      <w:r w:rsidR="004C742F">
        <w:t>s</w:t>
      </w:r>
    </w:p>
    <w:p w14:paraId="643AAC46" w14:textId="0CA55334" w:rsidR="004C0B65" w:rsidRDefault="00AA1CF0" w:rsidP="00FD7ED3">
      <w:pPr>
        <w:pStyle w:val="MDPI31text"/>
        <w:rPr>
          <w:color w:val="000000" w:themeColor="text1"/>
        </w:rPr>
      </w:pPr>
      <w:r>
        <w:t>A</w:t>
      </w:r>
      <w:r w:rsidR="00C67385">
        <w:t xml:space="preserve"> </w:t>
      </w:r>
      <w:r>
        <w:t xml:space="preserve">well-constructed </w:t>
      </w:r>
      <w:r w:rsidR="00C67385">
        <w:t>feedback mechanism</w:t>
      </w:r>
      <w:r>
        <w:t xml:space="preserve"> </w:t>
      </w:r>
      <w:r w:rsidR="00611AF2">
        <w:t>is</w:t>
      </w:r>
      <w:r w:rsidR="00A84415">
        <w:t xml:space="preserve"> primarily aimed </w:t>
      </w:r>
      <w:r w:rsidR="005D5DDE">
        <w:t>at</w:t>
      </w:r>
      <w:r w:rsidR="00611AF2">
        <w:t xml:space="preserve"> </w:t>
      </w:r>
      <w:r w:rsidR="00226328">
        <w:t>inform</w:t>
      </w:r>
      <w:r w:rsidR="005D5DDE">
        <w:t>ing</w:t>
      </w:r>
      <w:r w:rsidR="00226328">
        <w:t xml:space="preserve"> and encourag</w:t>
      </w:r>
      <w:r w:rsidR="005D5DDE">
        <w:t>ing</w:t>
      </w:r>
      <w:r w:rsidR="00226328">
        <w:t xml:space="preserve"> </w:t>
      </w:r>
      <w:r w:rsidR="00A22663">
        <w:t>an individual</w:t>
      </w:r>
      <w:r w:rsidR="00226328">
        <w:t xml:space="preserve"> </w:t>
      </w:r>
      <w:r w:rsidR="00C67385">
        <w:t>to adopt “</w:t>
      </w:r>
      <w:r w:rsidR="009B78FE">
        <w:t>healthier</w:t>
      </w:r>
      <w:r w:rsidR="00C67385">
        <w:t xml:space="preserve">” sitting postures </w:t>
      </w:r>
      <w:r w:rsidR="00457864">
        <w:t>a</w:t>
      </w:r>
      <w:r w:rsidR="005D5DDE">
        <w:t>nd</w:t>
      </w:r>
      <w:r w:rsidR="00A22663">
        <w:t xml:space="preserve"> provid</w:t>
      </w:r>
      <w:r w:rsidR="005D5DDE">
        <w:t>ing</w:t>
      </w:r>
      <w:r w:rsidR="00C67385">
        <w:t xml:space="preserve"> valuable </w:t>
      </w:r>
      <w:r w:rsidR="004A6C6B">
        <w:t>pos</w:t>
      </w:r>
      <w:r w:rsidR="004A6C6B" w:rsidRPr="001A37FC">
        <w:rPr>
          <w:color w:val="000000" w:themeColor="text1"/>
        </w:rPr>
        <w:t xml:space="preserve">tural </w:t>
      </w:r>
      <w:r w:rsidR="00C67385" w:rsidRPr="00DC60C1">
        <w:rPr>
          <w:color w:val="000000" w:themeColor="text1"/>
        </w:rPr>
        <w:t xml:space="preserve">insights that would improve their overall sitting </w:t>
      </w:r>
      <w:r w:rsidR="00D32880" w:rsidRPr="00DC60C1">
        <w:rPr>
          <w:color w:val="000000" w:themeColor="text1"/>
        </w:rPr>
        <w:t>habits</w:t>
      </w:r>
      <w:r w:rsidR="00C67385" w:rsidRPr="00DC60C1">
        <w:rPr>
          <w:color w:val="000000" w:themeColor="text1"/>
        </w:rPr>
        <w:t>.</w:t>
      </w:r>
      <w:r w:rsidR="00E342E9" w:rsidRPr="00DC60C1">
        <w:rPr>
          <w:color w:val="000000" w:themeColor="text1"/>
        </w:rPr>
        <w:t xml:space="preserve"> According to existing studies</w:t>
      </w:r>
      <w:commentRangeStart w:id="18"/>
      <w:r w:rsidR="007355A4" w:rsidRPr="00DC60C1">
        <w:rPr>
          <w:color w:val="000000" w:themeColor="text1"/>
        </w:rPr>
        <w:t>,</w:t>
      </w:r>
      <w:commentRangeEnd w:id="18"/>
      <w:r w:rsidR="00596F1A" w:rsidRPr="00DC60C1">
        <w:rPr>
          <w:rStyle w:val="CommentReference"/>
          <w:rFonts w:eastAsia="SimSun"/>
          <w:snapToGrid/>
          <w:color w:val="000000" w:themeColor="text1"/>
          <w:lang w:eastAsia="zh-CN" w:bidi="ar-SA"/>
        </w:rPr>
        <w:commentReference w:id="18"/>
      </w:r>
      <w:r w:rsidR="007355A4" w:rsidRPr="00DC60C1">
        <w:rPr>
          <w:color w:val="000000" w:themeColor="text1"/>
        </w:rPr>
        <w:t xml:space="preserve"> there are multiple ways that a user </w:t>
      </w:r>
      <w:r w:rsidR="0053084E" w:rsidRPr="00DC60C1">
        <w:rPr>
          <w:color w:val="000000" w:themeColor="text1"/>
        </w:rPr>
        <w:t xml:space="preserve">can receive </w:t>
      </w:r>
      <w:r w:rsidR="005D5DDE" w:rsidRPr="00DC60C1">
        <w:rPr>
          <w:color w:val="000000" w:themeColor="text1"/>
        </w:rPr>
        <w:t>useful</w:t>
      </w:r>
      <w:r w:rsidR="0053084E" w:rsidRPr="00DC60C1">
        <w:rPr>
          <w:color w:val="000000" w:themeColor="text1"/>
        </w:rPr>
        <w:t xml:space="preserve"> feedback</w:t>
      </w:r>
      <w:r w:rsidR="00036414" w:rsidRPr="00DC60C1">
        <w:rPr>
          <w:color w:val="000000" w:themeColor="text1"/>
        </w:rPr>
        <w:t xml:space="preserve">. Mobile phones </w:t>
      </w:r>
      <w:r w:rsidR="005D5DDE" w:rsidRPr="00DC60C1">
        <w:rPr>
          <w:color w:val="000000" w:themeColor="text1"/>
        </w:rPr>
        <w:t>have emerged</w:t>
      </w:r>
      <w:r w:rsidR="00F4659E" w:rsidRPr="00DC60C1">
        <w:rPr>
          <w:color w:val="000000" w:themeColor="text1"/>
        </w:rPr>
        <w:t xml:space="preserve"> as</w:t>
      </w:r>
      <w:r w:rsidR="00036414" w:rsidRPr="00DC60C1">
        <w:rPr>
          <w:color w:val="000000" w:themeColor="text1"/>
        </w:rPr>
        <w:t xml:space="preserve"> a popular medium </w:t>
      </w:r>
      <w:r w:rsidR="00F4659E" w:rsidRPr="00DC60C1">
        <w:rPr>
          <w:color w:val="000000" w:themeColor="text1"/>
        </w:rPr>
        <w:t>for collecting and displaying</w:t>
      </w:r>
      <w:r w:rsidR="00036414" w:rsidRPr="00DC60C1">
        <w:rPr>
          <w:color w:val="000000" w:themeColor="text1"/>
        </w:rPr>
        <w:t xml:space="preserve"> </w:t>
      </w:r>
      <w:r w:rsidR="005D5DDE" w:rsidRPr="00DC60C1">
        <w:rPr>
          <w:color w:val="000000" w:themeColor="text1"/>
        </w:rPr>
        <w:t>help</w:t>
      </w:r>
      <w:r w:rsidR="00F4659E" w:rsidRPr="00DC60C1">
        <w:rPr>
          <w:color w:val="000000" w:themeColor="text1"/>
        </w:rPr>
        <w:t xml:space="preserve">ful </w:t>
      </w:r>
      <w:r w:rsidR="00036414" w:rsidRPr="00DC60C1">
        <w:rPr>
          <w:color w:val="000000" w:themeColor="text1"/>
        </w:rPr>
        <w:t xml:space="preserve">feedback </w:t>
      </w:r>
      <w:r w:rsidR="00F4659E" w:rsidRPr="00DC60C1">
        <w:rPr>
          <w:color w:val="000000" w:themeColor="text1"/>
        </w:rPr>
        <w:t xml:space="preserve">to the end </w:t>
      </w:r>
      <w:r w:rsidR="00F4659E" w:rsidRPr="00DC60C1">
        <w:rPr>
          <w:color w:val="000000" w:themeColor="text1"/>
        </w:rPr>
        <w:lastRenderedPageBreak/>
        <w:t xml:space="preserve">user. Cai </w:t>
      </w:r>
      <w:r w:rsidR="005955F6" w:rsidRPr="00DC60C1">
        <w:rPr>
          <w:color w:val="000000" w:themeColor="text1"/>
        </w:rPr>
        <w:t>et al</w:t>
      </w:r>
      <w:r w:rsidR="00275478" w:rsidRPr="00DC60C1">
        <w:rPr>
          <w:color w:val="000000" w:themeColor="text1"/>
        </w:rPr>
        <w:t xml:space="preserve">. </w:t>
      </w:r>
      <w:r w:rsidR="00275478" w:rsidRPr="00DC60C1">
        <w:rPr>
          <w:color w:val="000000" w:themeColor="text1"/>
        </w:rPr>
        <w:fldChar w:fldCharType="begin"/>
      </w:r>
      <w:r w:rsidR="008355AD" w:rsidRPr="00DC60C1">
        <w:rPr>
          <w:color w:val="000000" w:themeColor="text1"/>
        </w:rPr>
        <w:instrText xml:space="preserve"> ADDIN ZOTERO_ITEM CSL_CITATION {"citationID":"l982z2ut","properties":{"formattedCitation":"[44]","plainCitation":"[44]","noteIndex":0},"citationItems":[{"id":30,"uris":["http://zotero.org/users/11398818/items/6LWNY69L"],"itemData":{"id":30,"type":"article-journal","abstract":"As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rsidRPr="00DC60C1">
        <w:rPr>
          <w:color w:val="000000" w:themeColor="text1"/>
        </w:rPr>
        <w:fldChar w:fldCharType="separate"/>
      </w:r>
      <w:r w:rsidR="008355AD" w:rsidRPr="00DC60C1">
        <w:rPr>
          <w:noProof/>
          <w:color w:val="000000" w:themeColor="text1"/>
        </w:rPr>
        <w:t>[44]</w:t>
      </w:r>
      <w:r w:rsidR="00275478" w:rsidRPr="00DC60C1">
        <w:rPr>
          <w:color w:val="000000" w:themeColor="text1"/>
        </w:rPr>
        <w:fldChar w:fldCharType="end"/>
      </w:r>
      <w:r w:rsidR="005955F6" w:rsidRPr="00DC60C1">
        <w:rPr>
          <w:color w:val="000000" w:themeColor="text1"/>
        </w:rPr>
        <w:t xml:space="preserve"> </w:t>
      </w:r>
      <w:r w:rsidR="00F4659E" w:rsidRPr="00DC60C1">
        <w:rPr>
          <w:color w:val="000000" w:themeColor="text1"/>
        </w:rPr>
        <w:t>developed a smart</w:t>
      </w:r>
      <w:r w:rsidR="00A43FC1" w:rsidRPr="00DC60C1">
        <w:rPr>
          <w:color w:val="000000" w:themeColor="text1"/>
        </w:rPr>
        <w:t>-</w:t>
      </w:r>
      <w:r w:rsidR="00F4659E" w:rsidRPr="00DC60C1">
        <w:rPr>
          <w:color w:val="000000" w:themeColor="text1"/>
        </w:rPr>
        <w:t xml:space="preserve">sensing chair system </w:t>
      </w:r>
      <w:r w:rsidR="00E342E9" w:rsidRPr="00DC60C1">
        <w:rPr>
          <w:color w:val="000000" w:themeColor="text1"/>
        </w:rPr>
        <w:t>that</w:t>
      </w:r>
      <w:r w:rsidR="00F4659E" w:rsidRPr="00DC60C1">
        <w:rPr>
          <w:color w:val="000000" w:themeColor="text1"/>
        </w:rPr>
        <w:t xml:space="preserve"> relayed </w:t>
      </w:r>
      <w:r w:rsidR="00B363C9" w:rsidRPr="00DC60C1">
        <w:rPr>
          <w:color w:val="000000" w:themeColor="text1"/>
        </w:rPr>
        <w:t xml:space="preserve">the detected posture via a mobile app. </w:t>
      </w:r>
      <w:r w:rsidR="00B87E5C" w:rsidRPr="00DC60C1">
        <w:rPr>
          <w:color w:val="000000" w:themeColor="text1"/>
        </w:rPr>
        <w:t>Similarly</w:t>
      </w:r>
      <w:r w:rsidR="00B363C9" w:rsidRPr="00DC60C1">
        <w:rPr>
          <w:color w:val="000000" w:themeColor="text1"/>
        </w:rPr>
        <w:t>, Cho et al</w:t>
      </w:r>
      <w:r w:rsidR="00485F96" w:rsidRPr="00DC60C1">
        <w:rPr>
          <w:color w:val="000000" w:themeColor="text1"/>
        </w:rPr>
        <w:t>.</w:t>
      </w:r>
      <w:r w:rsidR="00B363C9" w:rsidRPr="00DC60C1">
        <w:rPr>
          <w:color w:val="000000" w:themeColor="text1"/>
        </w:rPr>
        <w:t xml:space="preserve"> </w:t>
      </w:r>
      <w:r w:rsidR="004156D6" w:rsidRPr="00DC60C1">
        <w:rPr>
          <w:color w:val="000000" w:themeColor="text1"/>
        </w:rPr>
        <w:fldChar w:fldCharType="begin"/>
      </w:r>
      <w:r w:rsidR="008355AD" w:rsidRPr="00DC60C1">
        <w:rPr>
          <w:color w:val="000000" w:themeColor="text1"/>
        </w:rPr>
        <w:instrText xml:space="preserve"> ADDIN ZOTERO_ITEM CSL_CITATION {"citationID":"wIKIsGTe","properties":{"formattedCitation":"[45]","plainCitation":"[45]","noteIndex":0},"citationItems":[{"id":282,"uris":["http://zotero.org/users/11398818/items/89B29YFX"],"itemData":{"id":282,"type":"paper-conference","container-title":"2019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rsidRPr="00DC60C1">
        <w:rPr>
          <w:color w:val="000000" w:themeColor="text1"/>
        </w:rPr>
        <w:fldChar w:fldCharType="separate"/>
      </w:r>
      <w:r w:rsidR="008355AD" w:rsidRPr="00DC60C1">
        <w:rPr>
          <w:noProof/>
          <w:color w:val="000000" w:themeColor="text1"/>
        </w:rPr>
        <w:t>[45]</w:t>
      </w:r>
      <w:r w:rsidR="004156D6" w:rsidRPr="00DC60C1">
        <w:rPr>
          <w:color w:val="000000" w:themeColor="text1"/>
        </w:rPr>
        <w:fldChar w:fldCharType="end"/>
      </w:r>
      <w:r w:rsidR="004156D6" w:rsidRPr="00DC60C1">
        <w:rPr>
          <w:color w:val="000000" w:themeColor="text1"/>
        </w:rPr>
        <w:t xml:space="preserve"> developed a mobile app which provided statistical</w:t>
      </w:r>
      <w:r w:rsidR="003A6333" w:rsidRPr="00DC60C1">
        <w:rPr>
          <w:color w:val="000000" w:themeColor="text1"/>
        </w:rPr>
        <w:t xml:space="preserve"> insights</w:t>
      </w:r>
      <w:r w:rsidR="004156D6" w:rsidRPr="00DC60C1">
        <w:rPr>
          <w:color w:val="000000" w:themeColor="text1"/>
        </w:rPr>
        <w:t xml:space="preserve"> </w:t>
      </w:r>
      <w:r w:rsidR="003A6333" w:rsidRPr="00DC60C1">
        <w:rPr>
          <w:color w:val="000000" w:themeColor="text1"/>
        </w:rPr>
        <w:t xml:space="preserve">along with </w:t>
      </w:r>
      <w:r w:rsidR="00FC230C" w:rsidRPr="00DC60C1">
        <w:rPr>
          <w:color w:val="000000" w:themeColor="text1"/>
        </w:rPr>
        <w:t>recommended</w:t>
      </w:r>
      <w:r w:rsidR="00C10F68" w:rsidRPr="00DC60C1">
        <w:rPr>
          <w:color w:val="000000" w:themeColor="text1"/>
        </w:rPr>
        <w:t xml:space="preserve"> relevant</w:t>
      </w:r>
      <w:r w:rsidR="00FC230C" w:rsidRPr="00DC60C1">
        <w:rPr>
          <w:color w:val="000000" w:themeColor="text1"/>
        </w:rPr>
        <w:t xml:space="preserve"> </w:t>
      </w:r>
      <w:r w:rsidR="003A6333" w:rsidRPr="00DC60C1">
        <w:rPr>
          <w:color w:val="000000" w:themeColor="text1"/>
        </w:rPr>
        <w:t>YouTube videos</w:t>
      </w:r>
      <w:r w:rsidR="000C154A" w:rsidRPr="00DC60C1">
        <w:rPr>
          <w:color w:val="000000" w:themeColor="text1"/>
        </w:rPr>
        <w:t xml:space="preserve"> largely based on the sitting postures being adopted</w:t>
      </w:r>
      <w:r w:rsidR="00BF78CD" w:rsidRPr="00DC60C1">
        <w:rPr>
          <w:color w:val="000000" w:themeColor="text1"/>
        </w:rPr>
        <w:t>.</w:t>
      </w:r>
      <w:r w:rsidR="00C74E65" w:rsidRPr="00DC60C1">
        <w:rPr>
          <w:color w:val="000000" w:themeColor="text1"/>
        </w:rPr>
        <w:t xml:space="preserve"> </w:t>
      </w:r>
      <w:r w:rsidR="006317C1" w:rsidRPr="00DC60C1">
        <w:rPr>
          <w:color w:val="000000" w:themeColor="text1"/>
          <w:lang w:val="fr-FR"/>
        </w:rPr>
        <w:t xml:space="preserve">Ran et al. </w:t>
      </w:r>
      <w:r w:rsidR="006317C1" w:rsidRPr="00DC60C1">
        <w:rPr>
          <w:color w:val="000000" w:themeColor="text1"/>
        </w:rPr>
        <w:fldChar w:fldCharType="begin"/>
      </w:r>
      <w:r w:rsidR="005D5AEF" w:rsidRPr="00DC60C1">
        <w:rPr>
          <w:color w:val="000000" w:themeColor="text1"/>
          <w:lang w:val="fr-FR"/>
        </w:rPr>
        <w:instrText xml:space="preserve"> ADDIN ZOTERO_ITEM CSL_CITATION {"citationID":"PakQucIJ","properties":{"formattedCitation":"[35]","plainCitation":"[35]","noteIndex":0},"citationItems":[{"id":20,"uris":["http://zotero.org/users/11398818/items/L7KAFSQC"],"itemData":{"id":20,"type":"article-journal","container-title":"Sensors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rsidRPr="00DC60C1">
        <w:rPr>
          <w:color w:val="000000" w:themeColor="text1"/>
        </w:rPr>
        <w:fldChar w:fldCharType="separate"/>
      </w:r>
      <w:r w:rsidR="005D5AEF" w:rsidRPr="00DC60C1">
        <w:rPr>
          <w:noProof/>
          <w:color w:val="000000" w:themeColor="text1"/>
          <w:lang w:val="fr-FR"/>
        </w:rPr>
        <w:t>[35]</w:t>
      </w:r>
      <w:r w:rsidR="006317C1" w:rsidRPr="00DC60C1">
        <w:rPr>
          <w:color w:val="000000" w:themeColor="text1"/>
        </w:rPr>
        <w:fldChar w:fldCharType="end"/>
      </w:r>
      <w:r w:rsidR="007A24AE" w:rsidRPr="00DC60C1">
        <w:rPr>
          <w:color w:val="000000" w:themeColor="text1"/>
          <w:lang w:val="fr-FR"/>
        </w:rPr>
        <w:t xml:space="preserve"> and </w:t>
      </w:r>
      <w:proofErr w:type="spellStart"/>
      <w:r w:rsidR="007A24AE" w:rsidRPr="00DC60C1">
        <w:rPr>
          <w:color w:val="000000" w:themeColor="text1"/>
          <w:lang w:val="fr-FR"/>
        </w:rPr>
        <w:t>Ishac</w:t>
      </w:r>
      <w:proofErr w:type="spellEnd"/>
      <w:r w:rsidR="007A24AE" w:rsidRPr="00DC60C1">
        <w:rPr>
          <w:color w:val="000000" w:themeColor="text1"/>
          <w:lang w:val="fr-FR"/>
        </w:rPr>
        <w:t xml:space="preserve"> et al. </w:t>
      </w:r>
      <w:r w:rsidR="007A24AE" w:rsidRPr="00DC60C1">
        <w:rPr>
          <w:color w:val="000000" w:themeColor="text1"/>
        </w:rPr>
        <w:fldChar w:fldCharType="begin"/>
      </w:r>
      <w:r w:rsidR="008355AD" w:rsidRPr="00DC60C1">
        <w:rPr>
          <w:color w:val="000000" w:themeColor="text1"/>
          <w:lang w:val="fr-FR"/>
        </w:rPr>
        <w:instrText xml:space="preserve"> ADDIN ZOTERO_ITEM CSL_CITATION {"citationID":"fjoUhxJ6","properties":{"formattedCitation":"[46]","plainCitation":"[46]","noteIndex":0},"citationItems":[{"id":352,"uris":["http://zotero.org/users/11398818/items/6NQHANGT"],"itemData":{"id":352,"type":"article-journal","abstract":"The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rsidRPr="00DC60C1">
        <w:rPr>
          <w:color w:val="000000" w:themeColor="text1"/>
        </w:rPr>
        <w:fldChar w:fldCharType="separate"/>
      </w:r>
      <w:r w:rsidR="008355AD" w:rsidRPr="00DC60C1">
        <w:rPr>
          <w:noProof/>
          <w:color w:val="000000" w:themeColor="text1"/>
          <w:lang w:val="fr-FR"/>
        </w:rPr>
        <w:t>[46]</w:t>
      </w:r>
      <w:r w:rsidR="007A24AE" w:rsidRPr="00DC60C1">
        <w:rPr>
          <w:color w:val="000000" w:themeColor="text1"/>
        </w:rPr>
        <w:fldChar w:fldCharType="end"/>
      </w:r>
      <w:r w:rsidR="007A24AE" w:rsidRPr="00DC60C1">
        <w:rPr>
          <w:color w:val="000000" w:themeColor="text1"/>
          <w:lang w:val="fr-FR"/>
        </w:rPr>
        <w:t xml:space="preserve"> </w:t>
      </w:r>
      <w:proofErr w:type="spellStart"/>
      <w:r w:rsidR="0030707B" w:rsidRPr="00DC60C1">
        <w:rPr>
          <w:color w:val="000000" w:themeColor="text1"/>
          <w:lang w:val="fr-FR"/>
        </w:rPr>
        <w:t>took</w:t>
      </w:r>
      <w:proofErr w:type="spellEnd"/>
      <w:r w:rsidR="0030707B" w:rsidRPr="00DC60C1">
        <w:rPr>
          <w:color w:val="000000" w:themeColor="text1"/>
          <w:lang w:val="fr-FR"/>
        </w:rPr>
        <w:t xml:space="preserve"> a </w:t>
      </w:r>
      <w:proofErr w:type="spellStart"/>
      <w:r w:rsidR="0030707B" w:rsidRPr="00DC60C1">
        <w:rPr>
          <w:color w:val="000000" w:themeColor="text1"/>
          <w:lang w:val="fr-FR"/>
        </w:rPr>
        <w:t>different</w:t>
      </w:r>
      <w:proofErr w:type="spellEnd"/>
      <w:r w:rsidR="0030707B" w:rsidRPr="00DC60C1">
        <w:rPr>
          <w:color w:val="000000" w:themeColor="text1"/>
          <w:lang w:val="fr-FR"/>
        </w:rPr>
        <w:t xml:space="preserve"> </w:t>
      </w:r>
      <w:proofErr w:type="spellStart"/>
      <w:r w:rsidR="0030707B" w:rsidRPr="00DC60C1">
        <w:rPr>
          <w:color w:val="000000" w:themeColor="text1"/>
          <w:lang w:val="fr-FR"/>
        </w:rPr>
        <w:t>approach</w:t>
      </w:r>
      <w:proofErr w:type="spellEnd"/>
      <w:r w:rsidR="0030707B" w:rsidRPr="00DC60C1">
        <w:rPr>
          <w:color w:val="000000" w:themeColor="text1"/>
          <w:lang w:val="fr-FR"/>
        </w:rPr>
        <w:t xml:space="preserve"> and </w:t>
      </w:r>
      <w:proofErr w:type="spellStart"/>
      <w:r w:rsidR="006317C1" w:rsidRPr="00DC60C1">
        <w:rPr>
          <w:color w:val="000000" w:themeColor="text1"/>
          <w:lang w:val="fr-FR"/>
        </w:rPr>
        <w:t>integrated</w:t>
      </w:r>
      <w:proofErr w:type="spellEnd"/>
      <w:r w:rsidR="006317C1" w:rsidRPr="00DC60C1">
        <w:rPr>
          <w:color w:val="000000" w:themeColor="text1"/>
          <w:lang w:val="fr-FR"/>
        </w:rPr>
        <w:t xml:space="preserve"> </w:t>
      </w:r>
      <w:proofErr w:type="spellStart"/>
      <w:r w:rsidR="006317C1" w:rsidRPr="00DC60C1">
        <w:rPr>
          <w:color w:val="000000" w:themeColor="text1"/>
          <w:lang w:val="fr-FR"/>
        </w:rPr>
        <w:t>haptic</w:t>
      </w:r>
      <w:proofErr w:type="spellEnd"/>
      <w:r w:rsidR="006317C1" w:rsidRPr="00DC60C1">
        <w:rPr>
          <w:color w:val="000000" w:themeColor="text1"/>
          <w:lang w:val="fr-FR"/>
        </w:rPr>
        <w:t xml:space="preserve"> </w:t>
      </w:r>
      <w:proofErr w:type="spellStart"/>
      <w:r w:rsidR="006317C1" w:rsidRPr="00DC60C1">
        <w:rPr>
          <w:color w:val="000000" w:themeColor="text1"/>
          <w:lang w:val="fr-FR"/>
        </w:rPr>
        <w:t>motors</w:t>
      </w:r>
      <w:proofErr w:type="spellEnd"/>
      <w:r w:rsidR="006317C1" w:rsidRPr="00DC60C1">
        <w:rPr>
          <w:color w:val="000000" w:themeColor="text1"/>
          <w:lang w:val="fr-FR"/>
        </w:rPr>
        <w:t xml:space="preserve"> </w:t>
      </w:r>
      <w:proofErr w:type="spellStart"/>
      <w:r w:rsidR="006317C1" w:rsidRPr="00DC60C1">
        <w:rPr>
          <w:color w:val="000000" w:themeColor="text1"/>
          <w:lang w:val="fr-FR"/>
        </w:rPr>
        <w:t>into</w:t>
      </w:r>
      <w:proofErr w:type="spellEnd"/>
      <w:r w:rsidR="006317C1" w:rsidRPr="00DC60C1">
        <w:rPr>
          <w:color w:val="000000" w:themeColor="text1"/>
          <w:lang w:val="fr-FR"/>
        </w:rPr>
        <w:t xml:space="preserve"> the </w:t>
      </w:r>
      <w:proofErr w:type="spellStart"/>
      <w:r w:rsidR="006317C1" w:rsidRPr="00DC60C1">
        <w:rPr>
          <w:color w:val="000000" w:themeColor="text1"/>
          <w:lang w:val="fr-FR"/>
        </w:rPr>
        <w:t>seating</w:t>
      </w:r>
      <w:proofErr w:type="spellEnd"/>
      <w:r w:rsidR="006317C1" w:rsidRPr="00DC60C1">
        <w:rPr>
          <w:color w:val="000000" w:themeColor="text1"/>
          <w:lang w:val="fr-FR"/>
        </w:rPr>
        <w:t xml:space="preserve"> </w:t>
      </w:r>
      <w:proofErr w:type="spellStart"/>
      <w:r w:rsidR="006317C1" w:rsidRPr="00DC60C1">
        <w:rPr>
          <w:color w:val="000000" w:themeColor="text1"/>
          <w:lang w:val="fr-FR"/>
        </w:rPr>
        <w:t>cushion</w:t>
      </w:r>
      <w:proofErr w:type="spellEnd"/>
      <w:r w:rsidR="005D5DDE" w:rsidRPr="00DC60C1">
        <w:rPr>
          <w:color w:val="000000" w:themeColor="text1"/>
          <w:lang w:val="fr-FR"/>
        </w:rPr>
        <w:t>,</w:t>
      </w:r>
      <w:r w:rsidR="006317C1" w:rsidRPr="00DC60C1">
        <w:rPr>
          <w:color w:val="000000" w:themeColor="text1"/>
          <w:lang w:val="fr-FR"/>
        </w:rPr>
        <w:t xml:space="preserve"> </w:t>
      </w:r>
      <w:proofErr w:type="spellStart"/>
      <w:r w:rsidR="006317C1" w:rsidRPr="00DC60C1">
        <w:rPr>
          <w:color w:val="000000" w:themeColor="text1"/>
          <w:lang w:val="fr-FR"/>
        </w:rPr>
        <w:t>which</w:t>
      </w:r>
      <w:proofErr w:type="spellEnd"/>
      <w:r w:rsidR="006317C1" w:rsidRPr="00DC60C1">
        <w:rPr>
          <w:color w:val="000000" w:themeColor="text1"/>
          <w:lang w:val="fr-FR"/>
        </w:rPr>
        <w:t xml:space="preserve"> </w:t>
      </w:r>
      <w:proofErr w:type="spellStart"/>
      <w:r w:rsidR="007A24AE" w:rsidRPr="00DC60C1">
        <w:rPr>
          <w:color w:val="000000" w:themeColor="text1"/>
          <w:lang w:val="fr-FR"/>
        </w:rPr>
        <w:t>vibrated</w:t>
      </w:r>
      <w:proofErr w:type="spellEnd"/>
      <w:r w:rsidR="007A24AE" w:rsidRPr="00DC60C1">
        <w:rPr>
          <w:color w:val="000000" w:themeColor="text1"/>
          <w:lang w:val="fr-FR"/>
        </w:rPr>
        <w:t xml:space="preserve"> </w:t>
      </w:r>
      <w:proofErr w:type="spellStart"/>
      <w:r w:rsidR="006317C1" w:rsidRPr="00DC60C1">
        <w:rPr>
          <w:color w:val="000000" w:themeColor="text1"/>
          <w:lang w:val="fr-FR"/>
        </w:rPr>
        <w:t>whenever</w:t>
      </w:r>
      <w:proofErr w:type="spellEnd"/>
      <w:r w:rsidR="006317C1" w:rsidRPr="00DC60C1">
        <w:rPr>
          <w:color w:val="000000" w:themeColor="text1"/>
          <w:lang w:val="fr-FR"/>
        </w:rPr>
        <w:t xml:space="preserve"> an </w:t>
      </w:r>
      <w:proofErr w:type="spellStart"/>
      <w:r w:rsidR="006317C1" w:rsidRPr="00DC60C1">
        <w:rPr>
          <w:color w:val="000000" w:themeColor="text1"/>
          <w:lang w:val="fr-FR"/>
        </w:rPr>
        <w:t>improper</w:t>
      </w:r>
      <w:proofErr w:type="spellEnd"/>
      <w:r w:rsidR="006317C1" w:rsidRPr="00DC60C1">
        <w:rPr>
          <w:color w:val="000000" w:themeColor="text1"/>
          <w:lang w:val="fr-FR"/>
        </w:rPr>
        <w:t xml:space="preserve"> </w:t>
      </w:r>
      <w:proofErr w:type="spellStart"/>
      <w:r w:rsidR="006317C1" w:rsidRPr="00DC60C1">
        <w:rPr>
          <w:color w:val="000000" w:themeColor="text1"/>
          <w:lang w:val="fr-FR"/>
        </w:rPr>
        <w:t>sitting</w:t>
      </w:r>
      <w:proofErr w:type="spellEnd"/>
      <w:r w:rsidR="006317C1" w:rsidRPr="00DC60C1">
        <w:rPr>
          <w:color w:val="000000" w:themeColor="text1"/>
          <w:lang w:val="fr-FR"/>
        </w:rPr>
        <w:t xml:space="preserve"> posture </w:t>
      </w:r>
      <w:proofErr w:type="spellStart"/>
      <w:r w:rsidR="0054518C" w:rsidRPr="00DC60C1">
        <w:rPr>
          <w:color w:val="000000" w:themeColor="text1"/>
          <w:lang w:val="fr-FR"/>
        </w:rPr>
        <w:t>was</w:t>
      </w:r>
      <w:proofErr w:type="spellEnd"/>
      <w:r w:rsidR="006317C1" w:rsidRPr="00DC60C1">
        <w:rPr>
          <w:color w:val="000000" w:themeColor="text1"/>
          <w:lang w:val="fr-FR"/>
        </w:rPr>
        <w:t xml:space="preserve"> </w:t>
      </w:r>
      <w:proofErr w:type="spellStart"/>
      <w:r w:rsidR="006317C1" w:rsidRPr="00DC60C1">
        <w:rPr>
          <w:color w:val="000000" w:themeColor="text1"/>
          <w:lang w:val="fr-FR"/>
        </w:rPr>
        <w:t>detected</w:t>
      </w:r>
      <w:proofErr w:type="spellEnd"/>
      <w:r w:rsidR="0008750F" w:rsidRPr="00DC60C1">
        <w:rPr>
          <w:color w:val="000000" w:themeColor="text1"/>
          <w:lang w:val="fr-FR"/>
        </w:rPr>
        <w:t xml:space="preserve"> </w:t>
      </w:r>
      <w:r w:rsidR="0054518C" w:rsidRPr="00DC60C1">
        <w:rPr>
          <w:color w:val="000000" w:themeColor="text1"/>
          <w:lang w:val="fr-FR"/>
        </w:rPr>
        <w:t>and</w:t>
      </w:r>
      <w:r w:rsidR="007A24AE" w:rsidRPr="00DC60C1">
        <w:rPr>
          <w:color w:val="000000" w:themeColor="text1"/>
          <w:lang w:val="fr-FR"/>
        </w:rPr>
        <w:t xml:space="preserve"> </w:t>
      </w:r>
      <w:proofErr w:type="spellStart"/>
      <w:r w:rsidR="007A24AE" w:rsidRPr="00DC60C1">
        <w:rPr>
          <w:color w:val="000000" w:themeColor="text1"/>
          <w:lang w:val="fr-FR"/>
        </w:rPr>
        <w:t>continue</w:t>
      </w:r>
      <w:r w:rsidR="00284E62" w:rsidRPr="00DC60C1">
        <w:rPr>
          <w:color w:val="000000" w:themeColor="text1"/>
          <w:lang w:val="fr-FR"/>
        </w:rPr>
        <w:t>d</w:t>
      </w:r>
      <w:proofErr w:type="spellEnd"/>
      <w:r w:rsidR="00284E62" w:rsidRPr="00DC60C1">
        <w:rPr>
          <w:color w:val="000000" w:themeColor="text1"/>
          <w:lang w:val="fr-FR"/>
        </w:rPr>
        <w:t xml:space="preserve"> to </w:t>
      </w:r>
      <w:proofErr w:type="spellStart"/>
      <w:r w:rsidR="00284E62" w:rsidRPr="00DC60C1">
        <w:rPr>
          <w:color w:val="000000" w:themeColor="text1"/>
          <w:lang w:val="fr-FR"/>
        </w:rPr>
        <w:t>vibrate</w:t>
      </w:r>
      <w:proofErr w:type="spellEnd"/>
      <w:r w:rsidR="007A24AE" w:rsidRPr="00DC60C1">
        <w:rPr>
          <w:color w:val="000000" w:themeColor="text1"/>
          <w:lang w:val="fr-FR"/>
        </w:rPr>
        <w:t xml:space="preserve"> </w:t>
      </w:r>
      <w:proofErr w:type="spellStart"/>
      <w:r w:rsidR="0008750F" w:rsidRPr="00DC60C1">
        <w:rPr>
          <w:color w:val="000000" w:themeColor="text1"/>
          <w:lang w:val="fr-FR"/>
        </w:rPr>
        <w:t>until</w:t>
      </w:r>
      <w:proofErr w:type="spellEnd"/>
      <w:r w:rsidR="0008750F" w:rsidRPr="00DC60C1">
        <w:rPr>
          <w:color w:val="000000" w:themeColor="text1"/>
          <w:lang w:val="fr-FR"/>
        </w:rPr>
        <w:t xml:space="preserve"> </w:t>
      </w:r>
      <w:r w:rsidR="007A24AE" w:rsidRPr="00DC60C1">
        <w:rPr>
          <w:color w:val="000000" w:themeColor="text1"/>
          <w:lang w:val="fr-FR"/>
        </w:rPr>
        <w:t xml:space="preserve">an </w:t>
      </w:r>
      <w:proofErr w:type="spellStart"/>
      <w:r w:rsidR="007A24AE" w:rsidRPr="00DC60C1">
        <w:rPr>
          <w:color w:val="000000" w:themeColor="text1"/>
          <w:lang w:val="fr-FR"/>
        </w:rPr>
        <w:t>upright</w:t>
      </w:r>
      <w:proofErr w:type="spellEnd"/>
      <w:r w:rsidR="007A24AE" w:rsidRPr="00DC60C1">
        <w:rPr>
          <w:color w:val="000000" w:themeColor="text1"/>
          <w:lang w:val="fr-FR"/>
        </w:rPr>
        <w:t xml:space="preserve"> </w:t>
      </w:r>
      <w:r w:rsidR="0008750F" w:rsidRPr="00DC60C1">
        <w:rPr>
          <w:color w:val="000000" w:themeColor="text1"/>
          <w:lang w:val="fr-FR"/>
        </w:rPr>
        <w:t xml:space="preserve">posture </w:t>
      </w:r>
      <w:proofErr w:type="spellStart"/>
      <w:r w:rsidR="0054518C" w:rsidRPr="00DC60C1">
        <w:rPr>
          <w:color w:val="000000" w:themeColor="text1"/>
          <w:lang w:val="fr-FR"/>
        </w:rPr>
        <w:t>was</w:t>
      </w:r>
      <w:proofErr w:type="spellEnd"/>
      <w:r w:rsidR="0008750F" w:rsidRPr="00DC60C1">
        <w:rPr>
          <w:color w:val="000000" w:themeColor="text1"/>
          <w:lang w:val="fr-FR"/>
        </w:rPr>
        <w:t xml:space="preserve"> </w:t>
      </w:r>
      <w:proofErr w:type="spellStart"/>
      <w:r w:rsidR="0008750F" w:rsidRPr="00DC60C1">
        <w:rPr>
          <w:color w:val="000000" w:themeColor="text1"/>
          <w:lang w:val="fr-FR"/>
        </w:rPr>
        <w:t>achieve</w:t>
      </w:r>
      <w:r w:rsidR="00284E62" w:rsidRPr="00DC60C1">
        <w:rPr>
          <w:color w:val="000000" w:themeColor="text1"/>
          <w:lang w:val="fr-FR"/>
        </w:rPr>
        <w:t>d</w:t>
      </w:r>
      <w:proofErr w:type="spellEnd"/>
      <w:r w:rsidR="006317C1" w:rsidRPr="00DC60C1">
        <w:rPr>
          <w:color w:val="000000" w:themeColor="text1"/>
          <w:lang w:val="fr-FR"/>
        </w:rPr>
        <w:t>.</w:t>
      </w:r>
      <w:r w:rsidR="00D2767E" w:rsidRPr="00DC60C1">
        <w:rPr>
          <w:color w:val="000000" w:themeColor="text1"/>
          <w:lang w:val="fr-FR"/>
        </w:rPr>
        <w:t xml:space="preserve"> </w:t>
      </w:r>
      <w:r w:rsidR="00D2767E" w:rsidRPr="00DC60C1">
        <w:rPr>
          <w:color w:val="000000" w:themeColor="text1"/>
        </w:rPr>
        <w:t xml:space="preserve">Ren et al. </w:t>
      </w:r>
      <w:r w:rsidR="00D2767E" w:rsidRPr="00DC60C1">
        <w:rPr>
          <w:color w:val="000000" w:themeColor="text1"/>
        </w:rPr>
        <w:fldChar w:fldCharType="begin"/>
      </w:r>
      <w:r w:rsidR="008355AD" w:rsidRPr="00DC60C1">
        <w:rPr>
          <w:color w:val="000000" w:themeColor="text1"/>
        </w:rPr>
        <w:instrText xml:space="preserve"> ADDIN ZOTERO_ITEM CSL_CITATION {"citationID":"u4PLUq2Z","properties":{"formattedCitation":"[47]","plainCitation":"[47]","noteIndex":0},"citationItems":[{"id":306,"uris":["http://zotero.org/users/11398818/items/A72X998B"],"itemData":{"id":306,"type":"article-journal","container-title":"International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rsidRPr="00DC60C1">
        <w:rPr>
          <w:color w:val="000000" w:themeColor="text1"/>
        </w:rPr>
        <w:fldChar w:fldCharType="separate"/>
      </w:r>
      <w:r w:rsidR="008355AD" w:rsidRPr="00DC60C1">
        <w:rPr>
          <w:noProof/>
          <w:color w:val="000000" w:themeColor="text1"/>
        </w:rPr>
        <w:t>[47]</w:t>
      </w:r>
      <w:r w:rsidR="00D2767E" w:rsidRPr="00DC60C1">
        <w:rPr>
          <w:color w:val="000000" w:themeColor="text1"/>
        </w:rPr>
        <w:fldChar w:fldCharType="end"/>
      </w:r>
      <w:r w:rsidR="00EF69B5" w:rsidRPr="00DC60C1">
        <w:rPr>
          <w:color w:val="000000" w:themeColor="text1"/>
        </w:rPr>
        <w:t xml:space="preserve"> </w:t>
      </w:r>
      <w:r w:rsidR="00F31AEC" w:rsidRPr="00DC60C1">
        <w:rPr>
          <w:color w:val="000000" w:themeColor="text1"/>
        </w:rPr>
        <w:t xml:space="preserve">incorporated </w:t>
      </w:r>
      <w:r w:rsidR="007B6906" w:rsidRPr="00DC60C1">
        <w:rPr>
          <w:color w:val="000000" w:themeColor="text1"/>
        </w:rPr>
        <w:t>a</w:t>
      </w:r>
      <w:r w:rsidR="0054518C" w:rsidRPr="00DC60C1">
        <w:rPr>
          <w:color w:val="000000" w:themeColor="text1"/>
        </w:rPr>
        <w:t>n</w:t>
      </w:r>
      <w:r w:rsidR="007B6906" w:rsidRPr="00DC60C1">
        <w:rPr>
          <w:color w:val="000000" w:themeColor="text1"/>
        </w:rPr>
        <w:t xml:space="preserve"> </w:t>
      </w:r>
      <w:r w:rsidR="00F31AEC" w:rsidRPr="00DC60C1">
        <w:rPr>
          <w:color w:val="000000" w:themeColor="text1"/>
        </w:rPr>
        <w:t xml:space="preserve">RGB </w:t>
      </w:r>
      <w:r w:rsidR="0054518C" w:rsidRPr="00DC60C1">
        <w:rPr>
          <w:color w:val="000000" w:themeColor="text1"/>
        </w:rPr>
        <w:t>LED</w:t>
      </w:r>
      <w:r w:rsidR="007B6906" w:rsidRPr="00DC60C1">
        <w:rPr>
          <w:color w:val="000000" w:themeColor="text1"/>
        </w:rPr>
        <w:t xml:space="preserve"> light strip</w:t>
      </w:r>
      <w:r w:rsidR="00AC0E2A" w:rsidRPr="00DC60C1">
        <w:rPr>
          <w:color w:val="000000" w:themeColor="text1"/>
        </w:rPr>
        <w:t>,</w:t>
      </w:r>
      <w:r w:rsidR="007B6906" w:rsidRPr="00DC60C1">
        <w:rPr>
          <w:color w:val="000000" w:themeColor="text1"/>
        </w:rPr>
        <w:t xml:space="preserve"> which changed in </w:t>
      </w:r>
      <w:proofErr w:type="spellStart"/>
      <w:r w:rsidR="00AC0E2A" w:rsidRPr="00DC60C1">
        <w:rPr>
          <w:color w:val="000000" w:themeColor="text1"/>
        </w:rPr>
        <w:t>colo</w:t>
      </w:r>
      <w:r w:rsidR="003721D9" w:rsidRPr="00DC60C1">
        <w:rPr>
          <w:color w:val="000000" w:themeColor="text1"/>
        </w:rPr>
        <w:t>u</w:t>
      </w:r>
      <w:r w:rsidR="00AC0E2A" w:rsidRPr="00DC60C1">
        <w:rPr>
          <w:color w:val="000000" w:themeColor="text1"/>
        </w:rPr>
        <w:t>r</w:t>
      </w:r>
      <w:proofErr w:type="spellEnd"/>
      <w:r w:rsidR="007B6906" w:rsidRPr="00DC60C1">
        <w:rPr>
          <w:color w:val="000000" w:themeColor="text1"/>
        </w:rPr>
        <w:t xml:space="preserve"> whenever the individual needed to change their sitting posture and tak</w:t>
      </w:r>
      <w:r w:rsidR="0054518C" w:rsidRPr="00DC60C1">
        <w:rPr>
          <w:color w:val="000000" w:themeColor="text1"/>
        </w:rPr>
        <w:t>e</w:t>
      </w:r>
      <w:r w:rsidR="007B6906" w:rsidRPr="00DC60C1">
        <w:rPr>
          <w:color w:val="000000" w:themeColor="text1"/>
        </w:rPr>
        <w:t xml:space="preserve"> microbreaks.</w:t>
      </w:r>
    </w:p>
    <w:p w14:paraId="13E27907" w14:textId="77777777" w:rsidR="007F6AF4" w:rsidRPr="001A37FC" w:rsidRDefault="007F6AF4" w:rsidP="004A7D24">
      <w:pPr>
        <w:pStyle w:val="MDPI31text"/>
        <w:ind w:left="0" w:firstLine="0"/>
        <w:rPr>
          <w:color w:val="000000" w:themeColor="text1"/>
        </w:rPr>
      </w:pPr>
    </w:p>
    <w:p w14:paraId="2C9CD21C" w14:textId="35FE51AE" w:rsidR="0003767B" w:rsidRPr="001A37FC" w:rsidRDefault="006D72C6" w:rsidP="0003767B">
      <w:pPr>
        <w:pStyle w:val="MDPI22heading2"/>
        <w:rPr>
          <w:color w:val="000000" w:themeColor="text1"/>
        </w:rPr>
      </w:pPr>
      <w:r w:rsidRPr="001A37FC">
        <w:rPr>
          <w:color w:val="000000" w:themeColor="text1"/>
        </w:rPr>
        <w:t>2.</w:t>
      </w:r>
      <w:r w:rsidR="00F83E01" w:rsidRPr="001A37FC">
        <w:rPr>
          <w:color w:val="000000" w:themeColor="text1"/>
        </w:rPr>
        <w:t>4</w:t>
      </w:r>
      <w:r w:rsidR="0003767B" w:rsidRPr="001A37FC">
        <w:rPr>
          <w:color w:val="000000" w:themeColor="text1"/>
        </w:rPr>
        <w:t xml:space="preserve"> Research Gap</w:t>
      </w:r>
      <w:r w:rsidR="009F3460">
        <w:rPr>
          <w:color w:val="000000" w:themeColor="text1"/>
        </w:rPr>
        <w:t xml:space="preserve"> and Contributions</w:t>
      </w:r>
    </w:p>
    <w:p w14:paraId="757B024C" w14:textId="4A85728F" w:rsidR="001D1C95" w:rsidRPr="00C4036C" w:rsidRDefault="0063060B" w:rsidP="00B454C6">
      <w:pPr>
        <w:pStyle w:val="MDPI31text"/>
      </w:pPr>
      <w:r w:rsidRPr="004C4B40">
        <w:t xml:space="preserve">Over the years, significant progress has been made in the development of </w:t>
      </w:r>
      <w:r w:rsidR="001D1C95" w:rsidRPr="004C4B40">
        <w:t xml:space="preserve">posture monitoring systems. However, </w:t>
      </w:r>
      <w:r w:rsidR="00C524C9" w:rsidRPr="00D3149E">
        <w:t xml:space="preserve">a review of existing literature reveals </w:t>
      </w:r>
      <w:r w:rsidR="004C4B40">
        <w:t xml:space="preserve">that </w:t>
      </w:r>
      <w:proofErr w:type="gramStart"/>
      <w:r w:rsidR="004C4B40">
        <w:t>a majority of</w:t>
      </w:r>
      <w:proofErr w:type="gramEnd"/>
      <w:r w:rsidR="004C4B40">
        <w:t xml:space="preserve"> existing studies primarily focus on classifying multiple types of sitting postures with high accuracy using various machine learning algorithms. At the same time, limited attention </w:t>
      </w:r>
      <w:r w:rsidR="00CC669B" w:rsidRPr="00D3149E">
        <w:t xml:space="preserve">has been devoted </w:t>
      </w:r>
      <w:r w:rsidR="00443357">
        <w:t xml:space="preserve">to </w:t>
      </w:r>
      <w:r w:rsidR="004C4B40">
        <w:t>the</w:t>
      </w:r>
      <w:r w:rsidR="004C4B40" w:rsidRPr="004C4B40">
        <w:t xml:space="preserve"> implement</w:t>
      </w:r>
      <w:r w:rsidR="004C4B40">
        <w:t>ation of</w:t>
      </w:r>
      <w:r w:rsidR="004C4B40" w:rsidRPr="004C4B40">
        <w:t xml:space="preserve"> an effective </w:t>
      </w:r>
      <w:r w:rsidR="004C4B40">
        <w:t>and</w:t>
      </w:r>
      <w:r w:rsidR="004C4B40" w:rsidRPr="004C4B40">
        <w:t xml:space="preserve"> practical feedback mechanism </w:t>
      </w:r>
      <w:r w:rsidR="004C4B40">
        <w:t xml:space="preserve">that goes beyond mere posture recognition. </w:t>
      </w:r>
      <w:r w:rsidR="005D5DDE" w:rsidRPr="00C4036C">
        <w:t xml:space="preserve">Ideally, </w:t>
      </w:r>
      <w:r w:rsidR="004C4B40">
        <w:t xml:space="preserve">such a </w:t>
      </w:r>
      <w:r w:rsidR="005D5DDE" w:rsidRPr="00C4036C">
        <w:t xml:space="preserve">feedback system </w:t>
      </w:r>
      <w:r w:rsidR="005A537D" w:rsidRPr="00C4036C">
        <w:t>should</w:t>
      </w:r>
      <w:r w:rsidR="005D5DDE" w:rsidRPr="00C4036C">
        <w:t xml:space="preserve"> </w:t>
      </w:r>
      <w:r w:rsidR="005A537D" w:rsidRPr="00C4036C">
        <w:t xml:space="preserve">encourage </w:t>
      </w:r>
      <w:r w:rsidR="005D5DDE" w:rsidRPr="00C4036C">
        <w:t>the end-user</w:t>
      </w:r>
      <w:r w:rsidR="004A4F70" w:rsidRPr="00C4036C">
        <w:t xml:space="preserve"> </w:t>
      </w:r>
      <w:r w:rsidR="0054518C" w:rsidRPr="00C4036C">
        <w:t>to</w:t>
      </w:r>
      <w:r w:rsidR="004A4F70" w:rsidRPr="00C4036C">
        <w:t xml:space="preserve"> adopt and maintain </w:t>
      </w:r>
      <w:r w:rsidR="005D5DDE" w:rsidRPr="00C4036C">
        <w:t>healthier</w:t>
      </w:r>
      <w:r w:rsidR="004A4F70" w:rsidRPr="00C4036C">
        <w:t xml:space="preserve"> sitting </w:t>
      </w:r>
      <w:r w:rsidR="005D5DDE" w:rsidRPr="00C4036C">
        <w:t>habits by providing relevant information and actionable insights to improve one’s well-being</w:t>
      </w:r>
      <w:r w:rsidR="005A537D" w:rsidRPr="00C4036C">
        <w:t xml:space="preserve">. </w:t>
      </w:r>
      <w:r w:rsidR="005D5DDE" w:rsidRPr="00C4036C">
        <w:t xml:space="preserve">Furthermore, this paper aims to fill this research gap by developing a comprehensive </w:t>
      </w:r>
      <w:r w:rsidR="0015799A">
        <w:t xml:space="preserve">postural </w:t>
      </w:r>
      <w:r w:rsidR="005D5DDE" w:rsidRPr="00C4036C">
        <w:t xml:space="preserve">feedback </w:t>
      </w:r>
      <w:r w:rsidR="006E09D9">
        <w:t>system</w:t>
      </w:r>
      <w:r w:rsidR="005D5DDE" w:rsidRPr="00C4036C">
        <w:t>, the “</w:t>
      </w:r>
      <w:proofErr w:type="spellStart"/>
      <w:r w:rsidR="005D5DDE" w:rsidRPr="00C4036C">
        <w:t>SitRight</w:t>
      </w:r>
      <w:proofErr w:type="spellEnd"/>
      <w:r w:rsidR="005D5DDE" w:rsidRPr="00C4036C">
        <w:t xml:space="preserve">” </w:t>
      </w:r>
      <w:r w:rsidR="00122704">
        <w:t>platform, consisting of both a Web Dashboard and a</w:t>
      </w:r>
      <w:r w:rsidR="0015799A">
        <w:t xml:space="preserve"> mobile application</w:t>
      </w:r>
      <w:r w:rsidR="005D5DDE" w:rsidRPr="00C4036C">
        <w:t>. Th</w:t>
      </w:r>
      <w:r w:rsidR="0015799A">
        <w:t>ese</w:t>
      </w:r>
      <w:r w:rsidR="005D5DDE" w:rsidRPr="00C4036C">
        <w:t xml:space="preserve"> platform</w:t>
      </w:r>
      <w:r w:rsidR="001D4173">
        <w:t>s</w:t>
      </w:r>
      <w:r w:rsidR="00C4036C" w:rsidRPr="00C4036C">
        <w:t xml:space="preserve"> aim to provide </w:t>
      </w:r>
      <w:r w:rsidR="00C4036C">
        <w:t>essential</w:t>
      </w:r>
      <w:r w:rsidR="00C4036C" w:rsidRPr="00C4036C">
        <w:t xml:space="preserve"> </w:t>
      </w:r>
      <w:r w:rsidR="001D4173">
        <w:t>information</w:t>
      </w:r>
      <w:r w:rsidR="00C4036C" w:rsidRPr="00C4036C">
        <w:t xml:space="preserve"> </w:t>
      </w:r>
      <w:r w:rsidR="00C4036C">
        <w:t>regarding</w:t>
      </w:r>
      <w:r w:rsidR="00C4036C" w:rsidRPr="00C4036C">
        <w:t xml:space="preserve"> one</w:t>
      </w:r>
      <w:r w:rsidR="00C4036C">
        <w:t>’</w:t>
      </w:r>
      <w:r w:rsidR="00C4036C" w:rsidRPr="00C4036C">
        <w:t xml:space="preserve">s sitting habits along with tailored recommendations using </w:t>
      </w:r>
      <w:r w:rsidR="00444639">
        <w:t>OpenAI’s GPT-4o Large Language Model (LLM)</w:t>
      </w:r>
      <w:r w:rsidR="00C4036C" w:rsidRPr="00C4036C">
        <w:t>.</w:t>
      </w:r>
      <w:r w:rsidR="001D4173">
        <w:t xml:space="preserve"> Additionally, </w:t>
      </w:r>
      <w:r w:rsidR="00C64CEA" w:rsidRPr="00C64CEA">
        <w:t xml:space="preserve">this study contributes to the field by adopting a novel, user-centric approach in which the classification model is trained on data tailored to an individual’s unique </w:t>
      </w:r>
      <w:r w:rsidR="00BE68DE" w:rsidRPr="00BE68DE">
        <w:t xml:space="preserve">musculoskeletal </w:t>
      </w:r>
      <w:r w:rsidR="00C64CEA" w:rsidRPr="00C64CEA">
        <w:t>characteristics, thereby enhancing both personalization and relevance.</w:t>
      </w:r>
      <w:r w:rsidR="00C64CEA">
        <w:t xml:space="preserve"> </w:t>
      </w:r>
    </w:p>
    <w:p w14:paraId="03A3B37D" w14:textId="17A2028A" w:rsidR="0079531E" w:rsidRPr="001A37FC" w:rsidRDefault="00E93210" w:rsidP="0079531E">
      <w:pPr>
        <w:pStyle w:val="MDPI21heading1"/>
        <w:rPr>
          <w:color w:val="000000" w:themeColor="text1"/>
        </w:rPr>
      </w:pPr>
      <w:r w:rsidRPr="001A37FC">
        <w:rPr>
          <w:color w:val="000000" w:themeColor="text1"/>
        </w:rPr>
        <w:t xml:space="preserve">3. </w:t>
      </w:r>
      <w:r w:rsidR="0079531E" w:rsidRPr="001A37FC">
        <w:rPr>
          <w:color w:val="000000" w:themeColor="text1"/>
        </w:rPr>
        <w:t>Methods and Design</w:t>
      </w:r>
    </w:p>
    <w:p w14:paraId="1FDFF3D5" w14:textId="26450A16" w:rsidR="00FB20AF" w:rsidRPr="001A37FC" w:rsidRDefault="00FB20AF" w:rsidP="00441D71">
      <w:pPr>
        <w:pStyle w:val="MDPI22heading2"/>
        <w:rPr>
          <w:color w:val="000000" w:themeColor="text1"/>
        </w:rPr>
      </w:pPr>
      <w:r w:rsidRPr="001A37FC">
        <w:rPr>
          <w:color w:val="000000" w:themeColor="text1"/>
        </w:rPr>
        <w:t>3.1 Design Requirements</w:t>
      </w:r>
      <w:r w:rsidR="00FD5194" w:rsidRPr="001A37FC">
        <w:rPr>
          <w:color w:val="000000" w:themeColor="text1"/>
        </w:rPr>
        <w:t xml:space="preserve"> and System Architecture</w:t>
      </w:r>
    </w:p>
    <w:p w14:paraId="6EFA7287" w14:textId="6BDD90CD" w:rsidR="00FD5194" w:rsidRDefault="009160BF" w:rsidP="00FD5194">
      <w:pPr>
        <w:pStyle w:val="MDPI31text"/>
      </w:pPr>
      <w:r w:rsidRPr="001A37FC">
        <w:rPr>
          <w:color w:val="000000" w:themeColor="text1"/>
        </w:rPr>
        <w:t xml:space="preserve">This paper </w:t>
      </w:r>
      <w:r w:rsidR="0079355D" w:rsidRPr="001A37FC">
        <w:rPr>
          <w:color w:val="000000" w:themeColor="text1"/>
        </w:rPr>
        <w:t xml:space="preserve">proposes </w:t>
      </w:r>
      <w:r w:rsidR="00FD5194" w:rsidRPr="001A37FC">
        <w:rPr>
          <w:color w:val="000000" w:themeColor="text1"/>
        </w:rPr>
        <w:t>the</w:t>
      </w:r>
      <w:r w:rsidRPr="001A37FC">
        <w:rPr>
          <w:color w:val="000000" w:themeColor="text1"/>
        </w:rPr>
        <w:t xml:space="preserve"> development of </w:t>
      </w:r>
      <w:r w:rsidR="0054518C" w:rsidRPr="001A37FC">
        <w:rPr>
          <w:color w:val="000000" w:themeColor="text1"/>
        </w:rPr>
        <w:t xml:space="preserve">a </w:t>
      </w:r>
      <w:r w:rsidRPr="001A37FC">
        <w:rPr>
          <w:color w:val="000000" w:themeColor="text1"/>
        </w:rPr>
        <w:t>smart</w:t>
      </w:r>
      <w:r w:rsidR="00FD5194" w:rsidRPr="001A37FC">
        <w:rPr>
          <w:color w:val="000000" w:themeColor="text1"/>
        </w:rPr>
        <w:t>-</w:t>
      </w:r>
      <w:r w:rsidRPr="001A37FC">
        <w:rPr>
          <w:color w:val="000000" w:themeColor="text1"/>
        </w:rPr>
        <w:t xml:space="preserve">sensing chair capable of </w:t>
      </w:r>
      <w:r w:rsidR="005739E1" w:rsidRPr="001A37FC">
        <w:rPr>
          <w:color w:val="000000" w:themeColor="text1"/>
        </w:rPr>
        <w:t>classify</w:t>
      </w:r>
      <w:r w:rsidRPr="001A37FC">
        <w:rPr>
          <w:color w:val="000000" w:themeColor="text1"/>
        </w:rPr>
        <w:t>ing</w:t>
      </w:r>
      <w:r w:rsidR="005739E1" w:rsidRPr="001A37FC">
        <w:rPr>
          <w:color w:val="000000" w:themeColor="text1"/>
        </w:rPr>
        <w:t xml:space="preserve"> </w:t>
      </w:r>
      <w:r w:rsidR="00A26D84" w:rsidRPr="001A37FC">
        <w:rPr>
          <w:color w:val="000000" w:themeColor="text1"/>
        </w:rPr>
        <w:t>19 distinct</w:t>
      </w:r>
      <w:r w:rsidR="00FD5194" w:rsidRPr="001A37FC">
        <w:rPr>
          <w:color w:val="000000" w:themeColor="text1"/>
        </w:rPr>
        <w:t xml:space="preserve"> </w:t>
      </w:r>
      <w:r w:rsidR="005739E1" w:rsidRPr="001A37FC">
        <w:rPr>
          <w:color w:val="000000" w:themeColor="text1"/>
        </w:rPr>
        <w:t xml:space="preserve">sitting postures using </w:t>
      </w:r>
      <w:r w:rsidR="00444639">
        <w:rPr>
          <w:color w:val="000000" w:themeColor="text1"/>
        </w:rPr>
        <w:t>two</w:t>
      </w:r>
      <w:r w:rsidR="004D7489" w:rsidRPr="001A37FC">
        <w:rPr>
          <w:color w:val="000000" w:themeColor="text1"/>
        </w:rPr>
        <w:t xml:space="preserve"> </w:t>
      </w:r>
      <w:r w:rsidR="00FD5194" w:rsidRPr="001A37FC">
        <w:rPr>
          <w:color w:val="000000" w:themeColor="text1"/>
        </w:rPr>
        <w:t>32</w:t>
      </w:r>
      <w:r w:rsidR="007E0AC6">
        <w:rPr>
          <w:color w:val="000000" w:themeColor="text1"/>
        </w:rPr>
        <w:t>×</w:t>
      </w:r>
      <w:r w:rsidR="00FD5194" w:rsidRPr="001A37FC">
        <w:rPr>
          <w:color w:val="000000" w:themeColor="text1"/>
        </w:rPr>
        <w:t>32</w:t>
      </w:r>
      <w:r w:rsidR="0079531E" w:rsidRPr="001A37FC">
        <w:rPr>
          <w:color w:val="000000" w:themeColor="text1"/>
        </w:rPr>
        <w:t xml:space="preserve"> </w:t>
      </w:r>
      <w:r w:rsidR="0079531E">
        <w:t>p</w:t>
      </w:r>
      <w:r w:rsidR="005739E1">
        <w:t>ressure sensor array</w:t>
      </w:r>
      <w:r w:rsidR="004D7489">
        <w:t>s</w:t>
      </w:r>
      <w:r w:rsidR="005739E1">
        <w:t xml:space="preserve">. </w:t>
      </w:r>
      <w:r w:rsidR="004819F0">
        <w:t xml:space="preserve">All </w:t>
      </w:r>
      <w:r w:rsidR="00AD4CC9">
        <w:t xml:space="preserve">19 sitting postures </w:t>
      </w:r>
      <w:r w:rsidR="000A37C9">
        <w:t>are</w:t>
      </w:r>
      <w:r w:rsidR="00AD4CC9">
        <w:t xml:space="preserve"> </w:t>
      </w:r>
      <w:r w:rsidR="00FD5194">
        <w:t xml:space="preserve">listed in </w:t>
      </w:r>
      <w:r w:rsidR="005739E1">
        <w:t xml:space="preserve">Figure </w:t>
      </w:r>
      <w:r w:rsidR="00FE3158">
        <w:t>1</w:t>
      </w:r>
      <w:r w:rsidR="00FD5194">
        <w:t xml:space="preserve"> below</w:t>
      </w:r>
      <w:r w:rsidR="005739E1">
        <w:t>.</w:t>
      </w:r>
    </w:p>
    <w:p w14:paraId="30E4CD52" w14:textId="21242DD9" w:rsidR="009C5257" w:rsidRDefault="004A7D24" w:rsidP="0079531E">
      <w:pPr>
        <w:pStyle w:val="MDPI52figure"/>
      </w:pPr>
      <w:r w:rsidRPr="001A37FC">
        <w:rPr>
          <w:noProof/>
          <w:snapToGrid/>
          <w:color w:val="000000" w:themeColor="text1"/>
        </w:rPr>
        <w:lastRenderedPageBreak/>
        <w:drawing>
          <wp:inline distT="0" distB="0" distL="0" distR="0" wp14:anchorId="2BF85A1F" wp14:editId="6646C2F9">
            <wp:extent cx="5605055" cy="7113524"/>
            <wp:effectExtent l="12700" t="12700" r="8890" b="11430"/>
            <wp:docPr id="2100396197" name="Picture 2"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6197" name="Picture 2" descr="A collage of images of a person&#10;&#10;Description automatically generated"/>
                    <pic:cNvPicPr/>
                  </pic:nvPicPr>
                  <pic:blipFill rotWithShape="1">
                    <a:blip r:embed="rId13"/>
                    <a:srcRect l="1020" t="7077" r="50186" b="2416"/>
                    <a:stretch/>
                  </pic:blipFill>
                  <pic:spPr bwMode="auto">
                    <a:xfrm>
                      <a:off x="0" y="0"/>
                      <a:ext cx="5762576" cy="7313438"/>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38EB850D" w14:textId="0D558EDA" w:rsidR="00D45776" w:rsidRDefault="0079531E" w:rsidP="00B33010">
      <w:pPr>
        <w:pStyle w:val="MDPI51figurecaption"/>
      </w:pPr>
      <w:commentRangeStart w:id="19"/>
      <w:r w:rsidRPr="005B134D">
        <w:rPr>
          <w:b/>
          <w:bCs/>
          <w:color w:val="000000" w:themeColor="text1"/>
        </w:rPr>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w:t>
      </w:r>
      <w:r w:rsidR="003863C0">
        <w:t>s</w:t>
      </w:r>
      <w:r w:rsidR="00254FA4">
        <w:t>.</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xml:space="preserve">) Leaning forward with </w:t>
      </w:r>
      <w:r w:rsidR="0054518C">
        <w:t xml:space="preserve">a </w:t>
      </w:r>
      <w:r w:rsidR="00B01EAB">
        <w:t>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(SP10)</w:t>
      </w:r>
      <w:r w:rsidR="00723C96" w:rsidRPr="00723C96">
        <w:t xml:space="preserve"> Left Ankle Resting (LAR) on the right leg</w:t>
      </w:r>
      <w:r w:rsidR="00723C96">
        <w:t xml:space="preserve">, </w:t>
      </w:r>
      <w:r w:rsidR="00723C96" w:rsidRPr="00723C96">
        <w:rPr>
          <w:b/>
          <w:bCs/>
        </w:rPr>
        <w:t>(SP11)</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(SP13)</w:t>
      </w:r>
      <w:r w:rsidR="00723C96" w:rsidRPr="00723C96">
        <w:t xml:space="preserve"> Lean back and sitting on the edge</w:t>
      </w:r>
      <w:r w:rsidR="00723C96">
        <w:t>,</w:t>
      </w:r>
      <w:r w:rsidR="00803C91" w:rsidRPr="00803C91">
        <w:rPr>
          <w:b/>
          <w:bCs/>
        </w:rPr>
        <w:t xml:space="preserve"> </w:t>
      </w:r>
      <w:r w:rsidR="00803C91" w:rsidRPr="00723C96">
        <w:rPr>
          <w:b/>
          <w:bCs/>
        </w:rPr>
        <w:t>(SP1</w:t>
      </w:r>
      <w:r w:rsidR="00803C91">
        <w:rPr>
          <w:b/>
          <w:bCs/>
        </w:rPr>
        <w:t>4</w:t>
      </w:r>
      <w:r w:rsidR="00803C91" w:rsidRPr="00723C96">
        <w:rPr>
          <w:b/>
          <w:bCs/>
        </w:rPr>
        <w:t>)</w:t>
      </w:r>
      <w:r w:rsidR="00803C91" w:rsidRPr="00723C96">
        <w:t xml:space="preserve"> </w:t>
      </w:r>
      <w:r w:rsidR="00803C91">
        <w:t>Left</w:t>
      </w:r>
      <w:r w:rsidR="00803C91" w:rsidRPr="00723C96">
        <w:t xml:space="preserve"> Ankle Resting (</w:t>
      </w:r>
      <w:r w:rsidR="00803C91">
        <w:t>L</w:t>
      </w:r>
      <w:r w:rsidR="00803C91" w:rsidRPr="00723C96">
        <w:t xml:space="preserve">AR) on the </w:t>
      </w:r>
      <w:r w:rsidR="00803C91">
        <w:t>right</w:t>
      </w:r>
      <w:r w:rsidR="00803C91" w:rsidRPr="00723C96">
        <w:t xml:space="preserve"> leg and leaning back</w:t>
      </w:r>
      <w:r w:rsidR="00803C91">
        <w:t xml:space="preserve">, </w:t>
      </w:r>
      <w:r w:rsidR="00723C96" w:rsidRPr="00723C96">
        <w:rPr>
          <w:b/>
          <w:bCs/>
        </w:rPr>
        <w:t>(SP15)</w:t>
      </w:r>
      <w:r w:rsidR="00723C96" w:rsidRPr="00723C96">
        <w:t xml:space="preserve"> Right Ankle Resting (RAR) on the left leg and leaning back</w:t>
      </w:r>
      <w:r w:rsidR="00723C96">
        <w:t>,</w:t>
      </w:r>
      <w:r w:rsidR="009C5257">
        <w:t xml:space="preserve"> </w:t>
      </w:r>
      <w:r w:rsidR="009C5257" w:rsidRPr="00723C96">
        <w:rPr>
          <w:b/>
          <w:bCs/>
        </w:rPr>
        <w:t>(SP1</w:t>
      </w:r>
      <w:r w:rsidR="009C5257">
        <w:rPr>
          <w:b/>
          <w:bCs/>
        </w:rPr>
        <w:t>6</w:t>
      </w:r>
      <w:r w:rsidR="009C5257" w:rsidRPr="00723C96">
        <w:rPr>
          <w:b/>
          <w:bCs/>
        </w:rPr>
        <w:t>)</w:t>
      </w:r>
      <w:r w:rsidR="009C5257" w:rsidRPr="00723C96">
        <w:t xml:space="preserve"> Left Leg Crossed (LLC) over the right leg and leaning back</w:t>
      </w:r>
      <w:r w:rsidR="009C5257">
        <w:t>,</w:t>
      </w:r>
      <w:r w:rsidR="00723C96">
        <w:t xml:space="preserve"> </w:t>
      </w:r>
      <w:r w:rsidR="00723C96" w:rsidRPr="00723C96">
        <w:rPr>
          <w:b/>
          <w:bCs/>
        </w:rPr>
        <w:t>(SP1</w:t>
      </w:r>
      <w:r w:rsidR="009C5257">
        <w:rPr>
          <w:b/>
          <w:bCs/>
        </w:rPr>
        <w:t>7</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(SP18)</w:t>
      </w:r>
      <w:r w:rsidR="00723C96" w:rsidRPr="00723C96">
        <w:t xml:space="preserve"> Rotating the trunk (Left)</w:t>
      </w:r>
      <w:r w:rsidR="00723C96">
        <w:t xml:space="preserve">, and </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commentRangeEnd w:id="19"/>
      <w:r w:rsidR="004E1BDE">
        <w:rPr>
          <w:rStyle w:val="CommentReference"/>
          <w:rFonts w:eastAsia="SimSun"/>
          <w:lang w:eastAsia="zh-CN" w:bidi="ar-SA"/>
        </w:rPr>
        <w:commentReference w:id="19"/>
      </w:r>
    </w:p>
    <w:p w14:paraId="066F2899" w14:textId="546CACC6" w:rsidR="00BF5781" w:rsidRPr="0019051B" w:rsidRDefault="00BF5781" w:rsidP="00BF5781">
      <w:pPr>
        <w:pStyle w:val="MDPI31text"/>
        <w:rPr>
          <w:color w:val="000000" w:themeColor="text1"/>
        </w:rPr>
      </w:pPr>
      <w:r w:rsidRPr="00BF5781">
        <w:lastRenderedPageBreak/>
        <w:t>The entire conceptual framework of our smart</w:t>
      </w:r>
      <w:r>
        <w:t xml:space="preserve"> </w:t>
      </w:r>
      <w:r w:rsidRPr="00BF5781">
        <w:t xml:space="preserve">chair system is illustrated in Figure 2 below. </w:t>
      </w:r>
      <w:r w:rsidR="00AF73CA" w:rsidRPr="00A04805">
        <w:t xml:space="preserve">The system comprises a standard </w:t>
      </w:r>
      <w:r w:rsidR="00831D87" w:rsidRPr="00A04805">
        <w:t xml:space="preserve">office </w:t>
      </w:r>
      <w:r w:rsidRPr="00BF5781">
        <w:t>chair equipped with two pressure mats, one positioned on the backrest and the other on the seating cushion</w:t>
      </w:r>
      <w:r>
        <w:t xml:space="preserve"> surface</w:t>
      </w:r>
      <w:r w:rsidRPr="00BF5781">
        <w:t xml:space="preserve">. </w:t>
      </w:r>
      <w:r w:rsidR="00B05B7B" w:rsidRPr="00A04805">
        <w:t>This dual-sensor configuration enables comprehensive capture of the user's posture by collecting pressure distribution data from both the upper and lower body</w:t>
      </w:r>
      <w:r w:rsidRPr="00BF5781">
        <w:t xml:space="preserve">. A personal computer (PC) was used to </w:t>
      </w:r>
      <w:r>
        <w:t>process</w:t>
      </w:r>
      <w:r w:rsidRPr="00BF5781">
        <w:t xml:space="preserve"> and </w:t>
      </w:r>
      <w:r>
        <w:t>collect</w:t>
      </w:r>
      <w:r w:rsidRPr="00BF5781">
        <w:t xml:space="preserve"> the sensor data </w:t>
      </w:r>
      <w:r>
        <w:t xml:space="preserve">readings </w:t>
      </w:r>
      <w:r w:rsidRPr="00BF5781">
        <w:t>a</w:t>
      </w:r>
      <w:r w:rsidR="00444639">
        <w:t>nd</w:t>
      </w:r>
      <w:r w:rsidRPr="00BF5781">
        <w:t xml:space="preserve"> the </w:t>
      </w:r>
      <w:r w:rsidR="006F0762">
        <w:t>associated</w:t>
      </w:r>
      <w:r w:rsidRPr="00BF5781">
        <w:t xml:space="preserve"> metadata. </w:t>
      </w:r>
      <w:r w:rsidR="00B51C9F" w:rsidRPr="00A04805">
        <w:t>After preprocessing steps such as normalization, data cleaning, and formatting were applied, the dataset was used to train machine learning models on Google Vertex AI, a fully managed cloud-based platform for building and deploying AI applications</w:t>
      </w:r>
      <w:r w:rsidRPr="00BF5781">
        <w:t xml:space="preserve">. </w:t>
      </w:r>
      <w:r>
        <w:t>Once the machine lea</w:t>
      </w:r>
      <w:r w:rsidR="009B7B44">
        <w:t>r</w:t>
      </w:r>
      <w:r>
        <w:t xml:space="preserve">ning model had been </w:t>
      </w:r>
      <w:r w:rsidR="00BC7129">
        <w:t xml:space="preserve">both </w:t>
      </w:r>
      <w:r w:rsidR="009B7B44">
        <w:t>trained</w:t>
      </w:r>
      <w:r w:rsidR="00BC7129">
        <w:t xml:space="preserve"> and evaluated</w:t>
      </w:r>
      <w:r w:rsidR="009B7B44">
        <w:t>,</w:t>
      </w:r>
      <w:r>
        <w:t xml:space="preserve"> </w:t>
      </w:r>
      <w:r w:rsidR="006F0762">
        <w:t xml:space="preserve">it was </w:t>
      </w:r>
      <w:r w:rsidR="009B7B44">
        <w:t xml:space="preserve">deployed </w:t>
      </w:r>
      <w:r w:rsidR="00AF1E81">
        <w:t>as</w:t>
      </w:r>
      <w:r w:rsidR="006F0762">
        <w:t xml:space="preserve"> </w:t>
      </w:r>
      <w:r w:rsidR="009B7B44">
        <w:t>a</w:t>
      </w:r>
      <w:r w:rsidR="00296F7C">
        <w:t>n</w:t>
      </w:r>
      <w:r w:rsidR="009B7B44">
        <w:t xml:space="preserve"> </w:t>
      </w:r>
      <w:r w:rsidR="00296F7C">
        <w:t xml:space="preserve">API (Application Programming Interface) hosted within </w:t>
      </w:r>
      <w:r w:rsidR="009F4286">
        <w:t>a</w:t>
      </w:r>
      <w:r w:rsidR="00296F7C">
        <w:t xml:space="preserve"> </w:t>
      </w:r>
      <w:r w:rsidR="009B7B44">
        <w:t>cloud-</w:t>
      </w:r>
      <w:r w:rsidR="009B7B44" w:rsidRPr="0019051B">
        <w:rPr>
          <w:color w:val="000000" w:themeColor="text1"/>
        </w:rPr>
        <w:t xml:space="preserve">based environment, enabling seamless integration with our </w:t>
      </w:r>
      <w:r w:rsidR="006F0762">
        <w:rPr>
          <w:color w:val="000000" w:themeColor="text1"/>
        </w:rPr>
        <w:t>“</w:t>
      </w:r>
      <w:proofErr w:type="spellStart"/>
      <w:r w:rsidR="006F0762">
        <w:rPr>
          <w:color w:val="000000" w:themeColor="text1"/>
        </w:rPr>
        <w:t>SitRight</w:t>
      </w:r>
      <w:proofErr w:type="spellEnd"/>
      <w:r w:rsidR="006F0762">
        <w:rPr>
          <w:color w:val="000000" w:themeColor="text1"/>
        </w:rPr>
        <w:t>” platforms</w:t>
      </w:r>
      <w:r w:rsidR="0037122B">
        <w:rPr>
          <w:color w:val="000000" w:themeColor="text1"/>
        </w:rPr>
        <w:t xml:space="preserve">, </w:t>
      </w:r>
      <w:r w:rsidR="00AF1E81">
        <w:rPr>
          <w:color w:val="000000" w:themeColor="text1"/>
        </w:rPr>
        <w:t>which consist</w:t>
      </w:r>
      <w:r w:rsidR="00DC384E">
        <w:rPr>
          <w:color w:val="000000" w:themeColor="text1"/>
        </w:rPr>
        <w:t xml:space="preserve"> of a </w:t>
      </w:r>
      <w:r w:rsidR="0037122B">
        <w:rPr>
          <w:color w:val="000000" w:themeColor="text1"/>
        </w:rPr>
        <w:t>web-based dashboard and mobile application interface</w:t>
      </w:r>
      <w:r w:rsidR="00BC7129" w:rsidRPr="0019051B">
        <w:rPr>
          <w:color w:val="000000" w:themeColor="text1"/>
        </w:rPr>
        <w:t xml:space="preserve">. Additionally, </w:t>
      </w:r>
      <w:r w:rsidR="003B07BE" w:rsidRPr="003B07BE">
        <w:rPr>
          <w:color w:val="000000" w:themeColor="text1"/>
        </w:rPr>
        <w:t>OpenAI’s GPT-4o Large Language Model (LLM) was integrated to deliver personalized insights and recommendations based on historical postural data.</w:t>
      </w:r>
    </w:p>
    <w:p w14:paraId="4EF618C6" w14:textId="5AB17FCE" w:rsidR="00BC7129" w:rsidRPr="00933176" w:rsidRDefault="002B62DC" w:rsidP="00296F7C">
      <w:pPr>
        <w:pStyle w:val="MDPI52figure"/>
      </w:pPr>
      <w:r>
        <w:rPr>
          <w:noProof/>
          <w:snapToGrid/>
        </w:rPr>
        <w:drawing>
          <wp:inline distT="0" distB="0" distL="0" distR="0" wp14:anchorId="6680F23A" wp14:editId="4854BCD3">
            <wp:extent cx="6290996" cy="3911662"/>
            <wp:effectExtent l="12700" t="12700" r="8255" b="12700"/>
            <wp:docPr id="358314296" name="Picture 2"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14296" name="Picture 2" descr="A diagram of a computer system&#10;&#10;AI-generated content may be incorrect."/>
                    <pic:cNvPicPr/>
                  </pic:nvPicPr>
                  <pic:blipFill rotWithShape="1">
                    <a:blip r:embed="rId14"/>
                    <a:srcRect l="-1896" r="-1"/>
                    <a:stretch>
                      <a:fillRect/>
                    </a:stretch>
                  </pic:blipFill>
                  <pic:spPr bwMode="auto">
                    <a:xfrm>
                      <a:off x="0" y="0"/>
                      <a:ext cx="6350980" cy="39489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4DFC57" w14:textId="2529C84E" w:rsidR="00D45776" w:rsidRPr="00933176" w:rsidRDefault="00D45776" w:rsidP="00AE2FAE">
      <w:pPr>
        <w:pStyle w:val="MDPI51figurecaption"/>
        <w:rPr>
          <w:color w:val="000000" w:themeColor="text1"/>
        </w:rPr>
      </w:pPr>
      <w:r w:rsidRPr="00933176">
        <w:rPr>
          <w:b/>
          <w:bCs/>
          <w:color w:val="000000" w:themeColor="text1"/>
        </w:rPr>
        <w:t>Figure 2</w:t>
      </w:r>
      <w:r w:rsidRPr="00933176">
        <w:rPr>
          <w:color w:val="000000" w:themeColor="text1"/>
        </w:rPr>
        <w:t xml:space="preserve">. The entire system </w:t>
      </w:r>
      <w:r w:rsidR="00CE66E5" w:rsidRPr="00933176">
        <w:rPr>
          <w:color w:val="000000" w:themeColor="text1"/>
        </w:rPr>
        <w:t>model</w:t>
      </w:r>
      <w:r w:rsidR="004A7BBF" w:rsidRPr="00933176">
        <w:rPr>
          <w:color w:val="000000" w:themeColor="text1"/>
        </w:rPr>
        <w:t xml:space="preserve"> of</w:t>
      </w:r>
      <w:r w:rsidRPr="00933176">
        <w:rPr>
          <w:color w:val="000000" w:themeColor="text1"/>
        </w:rPr>
        <w:t xml:space="preserve"> </w:t>
      </w:r>
      <w:r w:rsidR="004A7BBF" w:rsidRPr="00933176">
        <w:rPr>
          <w:color w:val="000000" w:themeColor="text1"/>
        </w:rPr>
        <w:t>our proposed</w:t>
      </w:r>
      <w:r w:rsidRPr="00933176">
        <w:rPr>
          <w:color w:val="000000" w:themeColor="text1"/>
        </w:rPr>
        <w:t xml:space="preserve"> smart</w:t>
      </w:r>
      <w:r w:rsidR="00A213B8" w:rsidRPr="00933176">
        <w:rPr>
          <w:color w:val="000000" w:themeColor="text1"/>
        </w:rPr>
        <w:t>-</w:t>
      </w:r>
      <w:r w:rsidRPr="00933176">
        <w:rPr>
          <w:color w:val="000000" w:themeColor="text1"/>
        </w:rPr>
        <w:t>sensing chair system</w:t>
      </w:r>
      <w:r w:rsidR="009666EA" w:rsidRPr="00933176">
        <w:rPr>
          <w:color w:val="000000" w:themeColor="text1"/>
        </w:rPr>
        <w:t>.</w:t>
      </w:r>
    </w:p>
    <w:p w14:paraId="2C821EBC" w14:textId="0D5E7BC0" w:rsidR="00EE7B33" w:rsidRPr="001A37FC" w:rsidRDefault="00EE7B33" w:rsidP="00EE7B33">
      <w:pPr>
        <w:pStyle w:val="MDPI22heading2"/>
        <w:rPr>
          <w:color w:val="000000" w:themeColor="text1"/>
        </w:rPr>
      </w:pPr>
      <w:r w:rsidRPr="001A37FC">
        <w:rPr>
          <w:color w:val="000000" w:themeColor="text1"/>
        </w:rPr>
        <w:t xml:space="preserve">3.2 </w:t>
      </w:r>
      <w:r w:rsidR="00415A0D">
        <w:rPr>
          <w:color w:val="000000" w:themeColor="text1"/>
        </w:rPr>
        <w:t>Hardware Design</w:t>
      </w:r>
    </w:p>
    <w:p w14:paraId="1283D712" w14:textId="77777777" w:rsidR="004521C9" w:rsidRDefault="008D7180" w:rsidP="004521C9">
      <w:pPr>
        <w:pStyle w:val="MDPI23heading3"/>
        <w:rPr>
          <w:color w:val="000000" w:themeColor="text1"/>
        </w:rPr>
      </w:pPr>
      <w:r w:rsidRPr="001A37FC">
        <w:rPr>
          <w:color w:val="000000" w:themeColor="text1"/>
        </w:rPr>
        <w:t>3.</w:t>
      </w:r>
      <w:r w:rsidR="00EE7B33" w:rsidRPr="001A37FC">
        <w:rPr>
          <w:color w:val="000000" w:themeColor="text1"/>
        </w:rPr>
        <w:t>2.1</w:t>
      </w:r>
      <w:r w:rsidRPr="001A37FC">
        <w:rPr>
          <w:color w:val="000000" w:themeColor="text1"/>
        </w:rPr>
        <w:t xml:space="preserve"> </w:t>
      </w:r>
      <w:r w:rsidR="00EE7B33" w:rsidRPr="001A37FC">
        <w:rPr>
          <w:color w:val="000000" w:themeColor="text1"/>
        </w:rPr>
        <w:t>Sensor Array Specifications</w:t>
      </w:r>
    </w:p>
    <w:p w14:paraId="004F4671" w14:textId="0129BB3A" w:rsidR="002B62DC" w:rsidRPr="001A37FC" w:rsidRDefault="002907B3" w:rsidP="00D32EEF">
      <w:pPr>
        <w:pStyle w:val="MDPI31text"/>
      </w:pPr>
      <w:r w:rsidRPr="00D32EEF">
        <w:t xml:space="preserve">The </w:t>
      </w:r>
      <w:proofErr w:type="spellStart"/>
      <w:r w:rsidRPr="00D32EEF">
        <w:t>CONFORMat</w:t>
      </w:r>
      <w:proofErr w:type="spellEnd"/>
      <w:r w:rsidRPr="00D32EEF">
        <w:t xml:space="preserve"> </w:t>
      </w:r>
      <w:r w:rsidR="00A1644F" w:rsidRPr="00D32EEF">
        <w:t xml:space="preserve">system, developed by </w:t>
      </w:r>
      <w:proofErr w:type="spellStart"/>
      <w:r w:rsidR="00A1644F" w:rsidRPr="00D32EEF">
        <w:t>Tekscan</w:t>
      </w:r>
      <w:proofErr w:type="spellEnd"/>
      <w:r w:rsidR="00A1644F" w:rsidRPr="00D32EEF">
        <w:t>, was selected for our smart-sensing chair application due to its high resolution and its intended use for biomedical research applications</w:t>
      </w:r>
      <w:r w:rsidR="00A1644F" w:rsidRPr="00D32EEF">
        <w:fldChar w:fldCharType="begin"/>
      </w:r>
      <w:r w:rsidR="00A26712" w:rsidRPr="00D32EEF">
        <w:instrText xml:space="preserve"> ADDIN ZOTERO_ITEM CSL_CITATION {"citationID":"Yh1NmjQQ","properties":{"formattedCitation":"[48]","plainCitation":"[48]","dontUpdate":true,"noteIndex":0},"citationItems":[{"id":354,"uris":["http://zotero.org/users/11398818/items/LQNIBNL6"],"itemData":{"id":354,"type":"webpage","title":"Tekscan","URL":"https://www.tekscan.com","author":[{"literal":"Tekscan"}],"accessed":{"date-parts":[["2024",10,8]]}}}],"schema":"https://github.com/citation-style-language/schema/raw/master/csl-citation.json"} </w:instrText>
      </w:r>
      <w:r w:rsidR="00A1644F" w:rsidRPr="00D32EEF">
        <w:fldChar w:fldCharType="separate"/>
      </w:r>
      <w:r w:rsidR="00A1644F" w:rsidRPr="00D32EEF">
        <w:fldChar w:fldCharType="end"/>
      </w:r>
      <w:r w:rsidR="00A1644F" w:rsidRPr="00D32EEF">
        <w:t>.</w:t>
      </w:r>
      <w:r w:rsidR="00D52A84" w:rsidRPr="00D32EEF">
        <w:t xml:space="preserve"> </w:t>
      </w:r>
      <w:r w:rsidR="003777E1" w:rsidRPr="00D32EEF">
        <w:t>Each</w:t>
      </w:r>
      <w:r w:rsidR="0021138A" w:rsidRPr="00D32EEF">
        <w:t xml:space="preserve"> sensor </w:t>
      </w:r>
      <w:r w:rsidR="000F5DC5" w:rsidRPr="00D32EEF">
        <w:t xml:space="preserve">mat </w:t>
      </w:r>
      <w:r w:rsidR="002A106B" w:rsidRPr="00D32EEF">
        <w:t>comprises of</w:t>
      </w:r>
      <w:r w:rsidR="0021138A" w:rsidRPr="00D32EEF">
        <w:t xml:space="preserve"> 1024</w:t>
      </w:r>
      <w:r w:rsidR="00B13F94" w:rsidRPr="00D32EEF">
        <w:t xml:space="preserve"> independent</w:t>
      </w:r>
      <w:r w:rsidR="0021138A" w:rsidRPr="00D32EEF">
        <w:t xml:space="preserve"> pressure units</w:t>
      </w:r>
      <w:r w:rsidR="00AD3307" w:rsidRPr="00D32EEF">
        <w:t xml:space="preserve"> (32x32)</w:t>
      </w:r>
      <w:r w:rsidR="00106710" w:rsidRPr="00D32EEF">
        <w:t xml:space="preserve"> distributed over a 471.4 mm x 471.4 mm area. </w:t>
      </w:r>
      <w:r w:rsidR="00D61481" w:rsidRPr="00D32EEF">
        <w:t xml:space="preserve">The value for each pressure unit </w:t>
      </w:r>
      <w:r w:rsidR="00106710" w:rsidRPr="00D32EEF">
        <w:t>ranges</w:t>
      </w:r>
      <w:r w:rsidR="00E3124C" w:rsidRPr="00D32EEF">
        <w:t xml:space="preserve"> between 0 and</w:t>
      </w:r>
      <w:r w:rsidR="00D61481" w:rsidRPr="00D32EEF">
        <w:t xml:space="preserve"> 255.</w:t>
      </w:r>
      <w:r w:rsidR="0079531E" w:rsidRPr="00D32EEF">
        <w:t xml:space="preserve"> </w:t>
      </w:r>
      <w:r w:rsidR="00AF34B0" w:rsidRPr="00D32EEF">
        <w:t xml:space="preserve">Additionally, </w:t>
      </w:r>
      <w:r w:rsidR="001A1E5B" w:rsidRPr="00D32EEF">
        <w:t>each sensor mat is integrated with its data acquisition module, known as the Evolution handle device, which facilitates data transfer between the sensor array and a PC via a tethered USB cable, with sampling rates of up</w:t>
      </w:r>
      <w:r w:rsidRPr="00D32EEF">
        <w:t xml:space="preserve"> to 100 Hz</w:t>
      </w:r>
      <w:r w:rsidR="005F74C9" w:rsidRPr="00D32EEF">
        <w:t>.</w:t>
      </w:r>
      <w:r w:rsidR="007D3CDC" w:rsidRPr="00D32EEF">
        <w:t xml:space="preserve"> A </w:t>
      </w:r>
      <w:proofErr w:type="spellStart"/>
      <w:r w:rsidR="007D3CDC" w:rsidRPr="00D32EEF">
        <w:t>summari</w:t>
      </w:r>
      <w:r w:rsidR="002A106B" w:rsidRPr="00D32EEF">
        <w:t>s</w:t>
      </w:r>
      <w:r w:rsidR="007D3CDC" w:rsidRPr="00D32EEF">
        <w:t>ed</w:t>
      </w:r>
      <w:proofErr w:type="spellEnd"/>
      <w:r w:rsidR="007D3CDC" w:rsidRPr="00D32EEF">
        <w:t xml:space="preserve"> technical specification list</w:t>
      </w:r>
      <w:r w:rsidR="001A1E5B" w:rsidRPr="00D32EEF">
        <w:t xml:space="preserve"> of the </w:t>
      </w:r>
      <w:proofErr w:type="spellStart"/>
      <w:r w:rsidR="001A1E5B" w:rsidRPr="00D32EEF">
        <w:t>CONFORMat</w:t>
      </w:r>
      <w:proofErr w:type="spellEnd"/>
      <w:r w:rsidR="001A1E5B" w:rsidRPr="00D32EEF">
        <w:t xml:space="preserve"> system</w:t>
      </w:r>
      <w:r w:rsidR="007D3CDC" w:rsidRPr="00D32EEF">
        <w:t xml:space="preserve"> is provided in Table 1 below.</w:t>
      </w:r>
    </w:p>
    <w:p w14:paraId="2EF07A95" w14:textId="1F3E4685" w:rsidR="00BA55FF" w:rsidRPr="001A37FC" w:rsidRDefault="00BA55FF" w:rsidP="00BA55FF">
      <w:pPr>
        <w:pStyle w:val="MDPI41tablecaption"/>
        <w:rPr>
          <w:color w:val="000000" w:themeColor="text1"/>
        </w:rPr>
      </w:pPr>
      <w:r w:rsidRPr="001A37FC">
        <w:rPr>
          <w:b/>
          <w:bCs/>
          <w:color w:val="000000" w:themeColor="text1"/>
        </w:rPr>
        <w:lastRenderedPageBreak/>
        <w:t>Table 1</w:t>
      </w:r>
      <w:r w:rsidRPr="001A37FC">
        <w:rPr>
          <w:color w:val="000000" w:themeColor="text1"/>
        </w:rPr>
        <w:t xml:space="preserve">. </w:t>
      </w:r>
      <w:bookmarkStart w:id="20" w:name="OLE_LINK3"/>
      <w:proofErr w:type="spellStart"/>
      <w:r w:rsidR="004F77F3" w:rsidRPr="001A37FC">
        <w:rPr>
          <w:color w:val="000000" w:themeColor="text1"/>
        </w:rPr>
        <w:t>CONFORMat</w:t>
      </w:r>
      <w:proofErr w:type="spellEnd"/>
      <w:r w:rsidR="004F77F3" w:rsidRPr="001A37FC">
        <w:rPr>
          <w:color w:val="000000" w:themeColor="text1"/>
        </w:rPr>
        <w:t xml:space="preserve"> </w:t>
      </w:r>
      <w:bookmarkEnd w:id="20"/>
      <w:r w:rsidR="00332751" w:rsidRPr="001A37FC">
        <w:rPr>
          <w:color w:val="000000" w:themeColor="text1"/>
        </w:rPr>
        <w:t>s</w:t>
      </w:r>
      <w:r w:rsidR="004F77F3" w:rsidRPr="001A37FC">
        <w:rPr>
          <w:color w:val="000000" w:themeColor="text1"/>
        </w:rPr>
        <w:t>ensor</w:t>
      </w:r>
      <w:r w:rsidR="0021138A" w:rsidRPr="001A37FC">
        <w:rPr>
          <w:color w:val="000000" w:themeColor="text1"/>
        </w:rPr>
        <w:t xml:space="preserve"> mat’s</w:t>
      </w:r>
      <w:r w:rsidR="004F77F3" w:rsidRPr="001A37FC">
        <w:rPr>
          <w:color w:val="000000" w:themeColor="text1"/>
        </w:rPr>
        <w:t xml:space="preserve"> </w:t>
      </w:r>
      <w:r w:rsidR="006F6CFB" w:rsidRPr="001A37FC">
        <w:rPr>
          <w:color w:val="000000" w:themeColor="text1"/>
        </w:rPr>
        <w:t xml:space="preserve">full </w:t>
      </w:r>
      <w:r w:rsidR="004F77F3" w:rsidRPr="001A37FC">
        <w:rPr>
          <w:color w:val="000000" w:themeColor="text1"/>
        </w:rPr>
        <w:t>technical specifications</w:t>
      </w:r>
      <w:r w:rsidR="005B606F" w:rsidRPr="001A37FC">
        <w:rPr>
          <w:color w:val="000000" w:themeColor="text1"/>
        </w:rPr>
        <w:t xml:space="preserve"> </w:t>
      </w:r>
      <w:r w:rsidR="005B606F" w:rsidRPr="001A37FC">
        <w:rPr>
          <w:color w:val="000000" w:themeColor="text1"/>
        </w:rPr>
        <w:fldChar w:fldCharType="begin"/>
      </w:r>
      <w:r w:rsidR="008355AD">
        <w:rPr>
          <w:color w:val="000000" w:themeColor="text1"/>
        </w:rPr>
        <w:instrText xml:space="preserve"> ADDIN ZOTERO_ITEM CSL_CITATION {"citationID":"miyZZScD","properties":{"formattedCitation":"[49]","plainCitation":"[49]","noteIndex":0},"citationItems":[{"id":375,"uris":["http://zotero.org/users/11398818/items/P8QIQFLJ"],"itemData":{"id":375,"type":"webpage","title":"Body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rsidRPr="001A37FC">
        <w:rPr>
          <w:color w:val="000000" w:themeColor="text1"/>
        </w:rPr>
        <w:fldChar w:fldCharType="separate"/>
      </w:r>
      <w:r w:rsidR="008355AD">
        <w:rPr>
          <w:noProof/>
          <w:color w:val="000000" w:themeColor="text1"/>
        </w:rPr>
        <w:t>[49]</w:t>
      </w:r>
      <w:r w:rsidR="005B606F" w:rsidRPr="001A37FC">
        <w:rPr>
          <w:color w:val="000000" w:themeColor="text1"/>
        </w:rPr>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1A37FC" w:rsidRPr="001A37FC"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Details</w:t>
            </w:r>
          </w:p>
        </w:tc>
      </w:tr>
      <w:tr w:rsidR="001A37FC" w:rsidRPr="001A37FC"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1A37FC" w:rsidRDefault="002A1D0B" w:rsidP="00BA55FF">
            <w:pPr>
              <w:pStyle w:val="MDPI42tablebody"/>
              <w:spacing w:line="240" w:lineRule="auto"/>
              <w:rPr>
                <w:color w:val="000000" w:themeColor="text1"/>
              </w:rPr>
            </w:pPr>
            <w:r w:rsidRPr="001A37FC">
              <w:rPr>
                <w:color w:val="000000" w:themeColor="text1"/>
              </w:rPr>
              <w:t xml:space="preserve">System </w:t>
            </w:r>
            <w:r w:rsidR="00BA55FF" w:rsidRPr="001A37FC">
              <w:rPr>
                <w:color w:val="000000" w:themeColor="text1"/>
              </w:rPr>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1A37FC" w:rsidRDefault="00BA55FF" w:rsidP="00BA55FF">
            <w:pPr>
              <w:pStyle w:val="MDPI42tablebody"/>
              <w:spacing w:line="240" w:lineRule="auto"/>
              <w:rPr>
                <w:color w:val="000000" w:themeColor="text1"/>
              </w:rPr>
            </w:pPr>
            <w:r w:rsidRPr="001A37FC">
              <w:rPr>
                <w:color w:val="000000" w:themeColor="text1"/>
              </w:rPr>
              <w:t>CER</w:t>
            </w:r>
            <w:r w:rsidR="002A1D0B" w:rsidRPr="001A37FC">
              <w:rPr>
                <w:color w:val="000000" w:themeColor="text1"/>
              </w:rPr>
              <w:t>2</w:t>
            </w:r>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Sensor)</w:t>
            </w:r>
          </w:p>
        </w:tc>
      </w:tr>
      <w:tr w:rsidR="001A37FC" w:rsidRPr="001A37FC"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Pr="001A37FC" w:rsidRDefault="002A1D0B" w:rsidP="00BA55FF">
            <w:pPr>
              <w:pStyle w:val="MDPI42tablebody"/>
              <w:spacing w:line="240" w:lineRule="auto"/>
              <w:rPr>
                <w:color w:val="000000" w:themeColor="text1"/>
              </w:rPr>
            </w:pPr>
            <w:r w:rsidRPr="001A37FC">
              <w:rPr>
                <w:color w:val="000000" w:themeColor="text1"/>
              </w:rP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1A37FC" w:rsidRDefault="002A1D0B" w:rsidP="00BA55FF">
            <w:pPr>
              <w:pStyle w:val="MDPI42tablebody"/>
              <w:spacing w:line="240" w:lineRule="auto"/>
              <w:rPr>
                <w:color w:val="000000" w:themeColor="text1"/>
              </w:rPr>
            </w:pPr>
            <w:r w:rsidRPr="001A37FC">
              <w:rPr>
                <w:color w:val="000000" w:themeColor="text1"/>
              </w:rPr>
              <w:t>5330</w:t>
            </w:r>
          </w:p>
        </w:tc>
      </w:tr>
      <w:tr w:rsidR="001A37FC" w:rsidRPr="001A37FC"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Pr="001A37FC" w:rsidRDefault="002A1D0B" w:rsidP="00BA55FF">
            <w:pPr>
              <w:pStyle w:val="MDPI42tablebody"/>
              <w:spacing w:line="240" w:lineRule="auto"/>
              <w:rPr>
                <w:color w:val="000000" w:themeColor="text1"/>
              </w:rPr>
            </w:pPr>
            <w:r w:rsidRPr="001A37FC">
              <w:rPr>
                <w:color w:val="000000" w:themeColor="text1"/>
              </w:rP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Pr="001A37FC" w:rsidRDefault="002A1D0B" w:rsidP="00BA55FF">
            <w:pPr>
              <w:pStyle w:val="MDPI42tablebody"/>
              <w:spacing w:line="240" w:lineRule="auto"/>
              <w:rPr>
                <w:color w:val="000000" w:themeColor="text1"/>
              </w:rPr>
            </w:pPr>
            <w:r w:rsidRPr="001A37FC">
              <w:rPr>
                <w:color w:val="000000" w:themeColor="text1"/>
              </w:rPr>
              <w:t>2</w:t>
            </w:r>
          </w:p>
        </w:tc>
      </w:tr>
      <w:tr w:rsidR="001A37FC" w:rsidRPr="001A37FC"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1A37FC" w:rsidRDefault="00BA55FF" w:rsidP="00BA55FF">
            <w:pPr>
              <w:pStyle w:val="MDPI42tablebody"/>
              <w:spacing w:line="240" w:lineRule="auto"/>
              <w:rPr>
                <w:color w:val="000000" w:themeColor="text1"/>
              </w:rPr>
            </w:pPr>
            <w:r w:rsidRPr="001A37FC">
              <w:rPr>
                <w:color w:val="000000" w:themeColor="text1"/>
              </w:rPr>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Pr="001A37FC" w:rsidRDefault="00BA55FF" w:rsidP="00BA55FF">
            <w:pPr>
              <w:pStyle w:val="MDPI42tablebody"/>
              <w:rPr>
                <w:color w:val="000000" w:themeColor="text1"/>
              </w:rPr>
            </w:pPr>
            <w:r w:rsidRPr="001A37FC">
              <w:rPr>
                <w:color w:val="000000" w:themeColor="text1"/>
              </w:rPr>
              <w:t>471.4 mm x 471.4 mm</w:t>
            </w:r>
          </w:p>
          <w:p w14:paraId="7E402B80" w14:textId="0C66B637" w:rsidR="00BA55FF" w:rsidRPr="001A37FC" w:rsidRDefault="00BA55FF" w:rsidP="00BA55FF">
            <w:pPr>
              <w:pStyle w:val="MDPI42tablebody"/>
              <w:spacing w:line="240" w:lineRule="auto"/>
              <w:rPr>
                <w:color w:val="000000" w:themeColor="text1"/>
              </w:rPr>
            </w:pPr>
            <w:r w:rsidRPr="001A37FC">
              <w:rPr>
                <w:color w:val="000000" w:themeColor="text1"/>
              </w:rPr>
              <w:t>(18.56 in. x 18.56 in.)</w:t>
            </w:r>
          </w:p>
        </w:tc>
      </w:tr>
      <w:tr w:rsidR="001A37FC" w:rsidRPr="001A37FC"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1A37FC" w:rsidRDefault="00BA55FF" w:rsidP="00BA55FF">
            <w:pPr>
              <w:pStyle w:val="MDPI42tablebody"/>
              <w:spacing w:line="240" w:lineRule="auto"/>
              <w:rPr>
                <w:color w:val="000000" w:themeColor="text1"/>
              </w:rPr>
            </w:pPr>
            <w:r w:rsidRPr="001A37FC">
              <w:rPr>
                <w:color w:val="000000" w:themeColor="text1"/>
              </w:rPr>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1A37FC" w:rsidRDefault="002A1D0B" w:rsidP="00BA55FF">
            <w:pPr>
              <w:pStyle w:val="MDPI42tablebody"/>
              <w:rPr>
                <w:color w:val="000000" w:themeColor="text1"/>
              </w:rPr>
            </w:pPr>
            <w:r w:rsidRPr="001A37FC">
              <w:rPr>
                <w:color w:val="000000" w:themeColor="text1"/>
              </w:rPr>
              <w:t>2048</w:t>
            </w:r>
            <w:r w:rsidR="001774CA" w:rsidRPr="001A37FC">
              <w:rPr>
                <w:color w:val="000000" w:themeColor="text1"/>
              </w:rPr>
              <w:t xml:space="preserve"> (1024 on each mat)</w:t>
            </w:r>
          </w:p>
        </w:tc>
      </w:tr>
      <w:tr w:rsidR="001A37FC" w:rsidRPr="001A37FC"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1A37FC" w:rsidRDefault="004F77F3" w:rsidP="004F77F3">
            <w:pPr>
              <w:pStyle w:val="MDPI42tablebody"/>
              <w:spacing w:line="240" w:lineRule="auto"/>
              <w:rPr>
                <w:color w:val="000000" w:themeColor="text1"/>
              </w:rPr>
            </w:pPr>
            <w:r w:rsidRPr="001A37FC">
              <w:rPr>
                <w:color w:val="000000" w:themeColor="text1"/>
              </w:rPr>
              <w:t>Pressure Range</w:t>
            </w:r>
          </w:p>
        </w:tc>
        <w:tc>
          <w:tcPr>
            <w:tcW w:w="4079" w:type="dxa"/>
            <w:tcBorders>
              <w:top w:val="single" w:sz="4" w:space="0" w:color="auto"/>
              <w:bottom w:val="single" w:sz="4" w:space="0" w:color="auto"/>
            </w:tcBorders>
            <w:shd w:val="clear" w:color="auto" w:fill="auto"/>
            <w:vAlign w:val="center"/>
          </w:tcPr>
          <w:p w14:paraId="78D74F24" w14:textId="58B45F81" w:rsidR="004F77F3" w:rsidRPr="001A37FC" w:rsidRDefault="00AD3307" w:rsidP="004F77F3">
            <w:pPr>
              <w:pStyle w:val="MDPI42tablebody"/>
              <w:rPr>
                <w:color w:val="000000" w:themeColor="text1"/>
              </w:rPr>
            </w:pPr>
            <w:r w:rsidRPr="001A37FC">
              <w:rPr>
                <w:color w:val="000000" w:themeColor="text1"/>
              </w:rPr>
              <w:t>0-</w:t>
            </w:r>
            <w:r w:rsidR="004F77F3" w:rsidRPr="001A37FC">
              <w:rPr>
                <w:color w:val="000000" w:themeColor="text1"/>
              </w:rPr>
              <w:t>34 kPa (5 psi)</w:t>
            </w:r>
          </w:p>
        </w:tc>
      </w:tr>
      <w:tr w:rsidR="001A37FC" w:rsidRPr="001A37FC"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1A37FC" w:rsidRDefault="004F77F3" w:rsidP="004F77F3">
            <w:pPr>
              <w:pStyle w:val="MDPI42tablebody"/>
              <w:spacing w:line="240" w:lineRule="auto"/>
              <w:rPr>
                <w:color w:val="000000" w:themeColor="text1"/>
              </w:rPr>
            </w:pPr>
            <w:r w:rsidRPr="001A37FC">
              <w:rPr>
                <w:color w:val="000000" w:themeColor="text1"/>
              </w:rPr>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1A37FC" w:rsidRDefault="004F77F3" w:rsidP="004F77F3">
            <w:pPr>
              <w:pStyle w:val="MDPI42tablebody"/>
              <w:rPr>
                <w:color w:val="000000" w:themeColor="text1"/>
              </w:rPr>
            </w:pPr>
            <w:r w:rsidRPr="001A37FC">
              <w:rPr>
                <w:color w:val="000000" w:themeColor="text1"/>
              </w:rPr>
              <w:t>0.5 Sensel/cm2</w:t>
            </w:r>
            <w:r w:rsidRPr="001A37FC">
              <w:rPr>
                <w:color w:val="000000" w:themeColor="text1"/>
              </w:rPr>
              <w:br/>
              <w:t xml:space="preserve">(3.0 </w:t>
            </w:r>
            <w:proofErr w:type="spellStart"/>
            <w:r w:rsidRPr="001A37FC">
              <w:rPr>
                <w:color w:val="000000" w:themeColor="text1"/>
              </w:rPr>
              <w:t>Sensels</w:t>
            </w:r>
            <w:proofErr w:type="spellEnd"/>
            <w:r w:rsidRPr="001A37FC">
              <w:rPr>
                <w:color w:val="000000" w:themeColor="text1"/>
              </w:rPr>
              <w:t>/in2)</w:t>
            </w:r>
          </w:p>
        </w:tc>
      </w:tr>
      <w:tr w:rsidR="001A37FC" w:rsidRPr="001A37FC" w14:paraId="0756549C" w14:textId="77777777" w:rsidTr="004F77F3">
        <w:trPr>
          <w:trHeight w:val="291"/>
        </w:trPr>
        <w:tc>
          <w:tcPr>
            <w:tcW w:w="3877" w:type="dxa"/>
            <w:tcBorders>
              <w:top w:val="single" w:sz="4" w:space="0" w:color="auto"/>
              <w:bottom w:val="single" w:sz="4" w:space="0" w:color="auto"/>
            </w:tcBorders>
            <w:shd w:val="clear" w:color="auto" w:fill="auto"/>
            <w:vAlign w:val="center"/>
          </w:tcPr>
          <w:p w14:paraId="362ED2AE" w14:textId="239BC108" w:rsidR="000F77BD" w:rsidRPr="001A37FC" w:rsidRDefault="000F77BD" w:rsidP="004F77F3">
            <w:pPr>
              <w:pStyle w:val="MDPI42tablebody"/>
              <w:spacing w:line="240" w:lineRule="auto"/>
              <w:rPr>
                <w:color w:val="000000" w:themeColor="text1"/>
              </w:rPr>
            </w:pPr>
            <w:r w:rsidRPr="001A37FC">
              <w:rPr>
                <w:color w:val="000000" w:themeColor="text1"/>
              </w:rPr>
              <w:t>Sampling Rate</w:t>
            </w:r>
          </w:p>
        </w:tc>
        <w:tc>
          <w:tcPr>
            <w:tcW w:w="4079" w:type="dxa"/>
            <w:tcBorders>
              <w:top w:val="single" w:sz="4" w:space="0" w:color="auto"/>
              <w:bottom w:val="single" w:sz="4" w:space="0" w:color="auto"/>
            </w:tcBorders>
            <w:shd w:val="clear" w:color="auto" w:fill="auto"/>
            <w:vAlign w:val="center"/>
          </w:tcPr>
          <w:p w14:paraId="3D552AC3" w14:textId="12D6882E" w:rsidR="000F77BD" w:rsidRPr="001A37FC" w:rsidRDefault="00171495" w:rsidP="004F77F3">
            <w:pPr>
              <w:pStyle w:val="MDPI42tablebody"/>
              <w:rPr>
                <w:color w:val="000000" w:themeColor="text1"/>
              </w:rPr>
            </w:pPr>
            <w:r w:rsidRPr="001A37FC">
              <w:rPr>
                <w:color w:val="000000" w:themeColor="text1"/>
              </w:rPr>
              <w:t xml:space="preserve">Up to </w:t>
            </w:r>
            <w:r w:rsidR="000F77BD" w:rsidRPr="001A37FC">
              <w:rPr>
                <w:color w:val="000000" w:themeColor="text1"/>
              </w:rPr>
              <w:t>100</w:t>
            </w:r>
            <w:r w:rsidR="00A03D14" w:rsidRPr="001A37FC">
              <w:rPr>
                <w:color w:val="000000" w:themeColor="text1"/>
              </w:rPr>
              <w:t xml:space="preserve"> </w:t>
            </w:r>
            <w:r w:rsidR="000F77BD" w:rsidRPr="001A37FC">
              <w:rPr>
                <w:color w:val="000000" w:themeColor="text1"/>
              </w:rPr>
              <w:t>Hz</w:t>
            </w:r>
          </w:p>
        </w:tc>
      </w:tr>
    </w:tbl>
    <w:p w14:paraId="24C2146B" w14:textId="2359FB62" w:rsidR="007A7581" w:rsidRPr="001A37FC" w:rsidRDefault="00D11846" w:rsidP="00FD5194">
      <w:pPr>
        <w:pStyle w:val="MDPI31text"/>
        <w:ind w:left="0" w:firstLine="0"/>
        <w:rPr>
          <w:color w:val="000000" w:themeColor="text1"/>
        </w:rPr>
      </w:pPr>
      <w:r w:rsidRPr="001A37FC">
        <w:rPr>
          <w:color w:val="000000" w:themeColor="text1"/>
        </w:rPr>
        <w:t xml:space="preserve"> </w:t>
      </w:r>
    </w:p>
    <w:p w14:paraId="306C327E" w14:textId="0BE4BD70" w:rsidR="008A0072" w:rsidRDefault="008A0072" w:rsidP="008A0072">
      <w:pPr>
        <w:pStyle w:val="MDPI22heading2"/>
        <w:rPr>
          <w:color w:val="000000" w:themeColor="text1"/>
        </w:rPr>
      </w:pPr>
      <w:r w:rsidRPr="001A37FC">
        <w:rPr>
          <w:color w:val="000000" w:themeColor="text1"/>
        </w:rPr>
        <w:t>3.</w:t>
      </w:r>
      <w:r>
        <w:rPr>
          <w:color w:val="000000" w:themeColor="text1"/>
        </w:rPr>
        <w:t>3</w:t>
      </w:r>
      <w:r w:rsidRPr="001A37FC">
        <w:rPr>
          <w:color w:val="000000" w:themeColor="text1"/>
        </w:rPr>
        <w:t xml:space="preserve"> </w:t>
      </w:r>
      <w:r>
        <w:rPr>
          <w:color w:val="000000" w:themeColor="text1"/>
        </w:rPr>
        <w:t>Data Collection</w:t>
      </w:r>
    </w:p>
    <w:p w14:paraId="3123862D" w14:textId="29A930EF" w:rsidR="002B4268" w:rsidRPr="001A37FC" w:rsidRDefault="002B4268" w:rsidP="002B4268">
      <w:pPr>
        <w:pStyle w:val="MDPI23heading3"/>
        <w:rPr>
          <w:color w:val="000000" w:themeColor="text1"/>
        </w:rPr>
      </w:pPr>
      <w:r w:rsidRPr="001A37FC">
        <w:rPr>
          <w:color w:val="000000" w:themeColor="text1"/>
        </w:rPr>
        <w:t>3.</w:t>
      </w:r>
      <w:r>
        <w:rPr>
          <w:color w:val="000000" w:themeColor="text1"/>
        </w:rPr>
        <w:t>3</w:t>
      </w:r>
      <w:r w:rsidRPr="001A37FC">
        <w:rPr>
          <w:color w:val="000000" w:themeColor="text1"/>
        </w:rPr>
        <w:t>.</w:t>
      </w:r>
      <w:r>
        <w:rPr>
          <w:color w:val="000000" w:themeColor="text1"/>
        </w:rPr>
        <w:t>1</w:t>
      </w:r>
      <w:r w:rsidRPr="001A37FC">
        <w:rPr>
          <w:color w:val="000000" w:themeColor="text1"/>
        </w:rPr>
        <w:t xml:space="preserve"> Experiment</w:t>
      </w:r>
      <w:r w:rsidR="004521C9">
        <w:rPr>
          <w:color w:val="000000" w:themeColor="text1"/>
        </w:rPr>
        <w:t>ation</w:t>
      </w:r>
      <w:r w:rsidRPr="001A37FC">
        <w:rPr>
          <w:color w:val="000000" w:themeColor="text1"/>
        </w:rPr>
        <w:t xml:space="preserve"> Setup</w:t>
      </w:r>
    </w:p>
    <w:p w14:paraId="3ADF3075" w14:textId="2CBB216B" w:rsidR="002B4268" w:rsidRPr="001A37FC" w:rsidRDefault="002B4268" w:rsidP="002B4268">
      <w:pPr>
        <w:pStyle w:val="MDPI31text"/>
        <w:rPr>
          <w:color w:val="000000" w:themeColor="text1"/>
        </w:rPr>
      </w:pPr>
      <w:r w:rsidRPr="001A37FC">
        <w:rPr>
          <w:color w:val="000000" w:themeColor="text1"/>
        </w:rPr>
        <w:t xml:space="preserve">For the experiment, </w:t>
      </w:r>
      <w:r>
        <w:rPr>
          <w:color w:val="000000" w:themeColor="text1"/>
        </w:rPr>
        <w:t>two</w:t>
      </w:r>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pressure sensor arrays were used</w:t>
      </w:r>
      <w:r>
        <w:rPr>
          <w:color w:val="000000" w:themeColor="text1"/>
        </w:rPr>
        <w:t>: one</w:t>
      </w:r>
      <w:r w:rsidRPr="001A37FC">
        <w:rPr>
          <w:color w:val="000000" w:themeColor="text1"/>
        </w:rPr>
        <w:t xml:space="preserve"> on the backrest and the other on the sitting cushion</w:t>
      </w:r>
      <w:r>
        <w:rPr>
          <w:color w:val="000000" w:themeColor="text1"/>
        </w:rPr>
        <w:t>,</w:t>
      </w:r>
      <w:r w:rsidRPr="001A37FC">
        <w:rPr>
          <w:color w:val="000000" w:themeColor="text1"/>
        </w:rPr>
        <w:t xml:space="preserve"> as shown in Figure 3 below. The integration of both pressure sensor mats </w:t>
      </w:r>
      <w:r w:rsidR="00476443" w:rsidRPr="002E4726">
        <w:t>enabled comprehensive capture of the individual's full spatial sitting data</w:t>
      </w:r>
      <w:r w:rsidRPr="001A37FC">
        <w:rPr>
          <w:color w:val="000000" w:themeColor="text1"/>
        </w:rPr>
        <w:t>. The thin and flexible nature of the pressure sensor mats</w:t>
      </w:r>
      <w:r w:rsidR="007A59DA">
        <w:rPr>
          <w:color w:val="000000" w:themeColor="text1"/>
        </w:rPr>
        <w:t xml:space="preserve"> </w:t>
      </w:r>
      <w:r w:rsidR="007A59DA" w:rsidRPr="007A59DA">
        <w:rPr>
          <w:color w:val="000000" w:themeColor="text1"/>
        </w:rPr>
        <w:t xml:space="preserve">allowed </w:t>
      </w:r>
      <w:r w:rsidR="003F2706" w:rsidRPr="002E4726">
        <w:t>for seamless integration</w:t>
      </w:r>
      <w:r w:rsidRPr="001A37FC">
        <w:rPr>
          <w:color w:val="000000" w:themeColor="text1"/>
        </w:rPr>
        <w:t xml:space="preserve"> into the chair’s surfaces without </w:t>
      </w:r>
      <w:r w:rsidR="009507E2" w:rsidRPr="002E4726">
        <w:t xml:space="preserve">compromising </w:t>
      </w:r>
      <w:r w:rsidRPr="001A37FC">
        <w:rPr>
          <w:color w:val="000000" w:themeColor="text1"/>
        </w:rPr>
        <w:t xml:space="preserve">sitting ergonomics </w:t>
      </w:r>
      <w:r w:rsidR="00CC375E">
        <w:rPr>
          <w:color w:val="000000" w:themeColor="text1"/>
        </w:rPr>
        <w:t>or</w:t>
      </w:r>
      <w:r w:rsidRPr="001A37FC">
        <w:rPr>
          <w:color w:val="000000" w:themeColor="text1"/>
        </w:rPr>
        <w:t xml:space="preserve"> us</w:t>
      </w:r>
      <w:r w:rsidR="004357C9">
        <w:rPr>
          <w:color w:val="000000" w:themeColor="text1"/>
        </w:rPr>
        <w:t xml:space="preserve">er </w:t>
      </w:r>
      <w:r w:rsidRPr="001A37FC">
        <w:rPr>
          <w:color w:val="000000" w:themeColor="text1"/>
        </w:rPr>
        <w:t>comfort.</w:t>
      </w:r>
    </w:p>
    <w:p w14:paraId="1F52D69E" w14:textId="77777777" w:rsidR="002B4268" w:rsidRPr="001A37FC" w:rsidRDefault="002B4268" w:rsidP="002B4268">
      <w:pPr>
        <w:pStyle w:val="MDPI52figure"/>
        <w:rPr>
          <w:color w:val="000000" w:themeColor="text1"/>
        </w:rPr>
      </w:pPr>
      <w:r w:rsidRPr="001A37FC">
        <w:rPr>
          <w:noProof/>
          <w:color w:val="000000" w:themeColor="text1"/>
        </w:rPr>
        <w:drawing>
          <wp:inline distT="0" distB="0" distL="0" distR="0" wp14:anchorId="487C3FBC" wp14:editId="61A5F2E0">
            <wp:extent cx="5294867" cy="3487245"/>
            <wp:effectExtent l="12700" t="12700" r="13970" b="18415"/>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5"/>
                    <a:stretch>
                      <a:fillRect/>
                    </a:stretch>
                  </pic:blipFill>
                  <pic:spPr>
                    <a:xfrm>
                      <a:off x="0" y="0"/>
                      <a:ext cx="5491410" cy="3616690"/>
                    </a:xfrm>
                    <a:prstGeom prst="rect">
                      <a:avLst/>
                    </a:prstGeom>
                    <a:ln>
                      <a:solidFill>
                        <a:schemeClr val="tx1"/>
                      </a:solidFill>
                    </a:ln>
                  </pic:spPr>
                </pic:pic>
              </a:graphicData>
            </a:graphic>
          </wp:inline>
        </w:drawing>
      </w:r>
    </w:p>
    <w:p w14:paraId="2CC11569" w14:textId="37E05C72" w:rsidR="004357C9" w:rsidRDefault="002B4268" w:rsidP="00D32EEF">
      <w:pPr>
        <w:pStyle w:val="MDPI51figurecaption"/>
        <w:rPr>
          <w:color w:val="000000" w:themeColor="text1"/>
        </w:rPr>
      </w:pPr>
      <w:r w:rsidRPr="001A37FC">
        <w:rPr>
          <w:b/>
          <w:bCs/>
          <w:color w:val="000000" w:themeColor="text1"/>
        </w:rPr>
        <w:t>Figure 3</w:t>
      </w:r>
      <w:r w:rsidRPr="001A37FC">
        <w:rPr>
          <w:color w:val="000000" w:themeColor="text1"/>
        </w:rPr>
        <w:t xml:space="preserve">. An office chair equipped with </w:t>
      </w:r>
      <w:r>
        <w:rPr>
          <w:color w:val="000000" w:themeColor="text1"/>
        </w:rPr>
        <w:t>two</w:t>
      </w:r>
      <w:r w:rsidRPr="001A37FC">
        <w:rPr>
          <w:color w:val="000000" w:themeColor="text1"/>
        </w:rPr>
        <w:t xml:space="preserve"> </w:t>
      </w:r>
      <w:bookmarkStart w:id="21" w:name="OLE_LINK6"/>
      <w:proofErr w:type="spellStart"/>
      <w:r w:rsidRPr="001A37FC">
        <w:rPr>
          <w:color w:val="000000" w:themeColor="text1"/>
        </w:rPr>
        <w:t>Tekscan</w:t>
      </w:r>
      <w:proofErr w:type="spellEnd"/>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w:t>
      </w:r>
      <w:bookmarkEnd w:id="21"/>
      <w:r w:rsidRPr="001A37FC">
        <w:rPr>
          <w:color w:val="000000" w:themeColor="text1"/>
        </w:rPr>
        <w:t>Pressure Sensor Mats.</w:t>
      </w:r>
    </w:p>
    <w:p w14:paraId="3301E69E" w14:textId="364268F3" w:rsidR="00D954AA" w:rsidRPr="001A37FC" w:rsidRDefault="00D954AA" w:rsidP="00D954AA">
      <w:pPr>
        <w:pStyle w:val="MDPI23heading3"/>
        <w:rPr>
          <w:color w:val="000000" w:themeColor="text1"/>
        </w:rPr>
      </w:pPr>
      <w:r w:rsidRPr="001A37FC">
        <w:rPr>
          <w:color w:val="000000" w:themeColor="text1"/>
        </w:rPr>
        <w:t>3.</w:t>
      </w:r>
      <w:r w:rsidR="008A0072">
        <w:rPr>
          <w:color w:val="000000" w:themeColor="text1"/>
        </w:rPr>
        <w:t>3</w:t>
      </w:r>
      <w:r w:rsidRPr="001A37FC">
        <w:rPr>
          <w:color w:val="000000" w:themeColor="text1"/>
        </w:rPr>
        <w:t>.</w:t>
      </w:r>
      <w:r w:rsidR="00197420">
        <w:rPr>
          <w:color w:val="000000" w:themeColor="text1"/>
        </w:rPr>
        <w:t>2</w:t>
      </w:r>
      <w:r w:rsidRPr="001A37FC">
        <w:rPr>
          <w:color w:val="000000" w:themeColor="text1"/>
        </w:rPr>
        <w:t xml:space="preserve"> </w:t>
      </w:r>
      <w:r w:rsidR="00514457">
        <w:rPr>
          <w:color w:val="000000" w:themeColor="text1"/>
        </w:rPr>
        <w:t>U</w:t>
      </w:r>
      <w:r w:rsidR="00E23E59">
        <w:rPr>
          <w:color w:val="000000" w:themeColor="text1"/>
        </w:rPr>
        <w:t>ser-</w:t>
      </w:r>
      <w:r w:rsidR="00514457">
        <w:rPr>
          <w:color w:val="000000" w:themeColor="text1"/>
        </w:rPr>
        <w:t>Centric Approach</w:t>
      </w:r>
      <w:r w:rsidR="002B4268">
        <w:rPr>
          <w:color w:val="000000" w:themeColor="text1"/>
        </w:rPr>
        <w:t xml:space="preserve"> </w:t>
      </w:r>
      <w:r w:rsidR="00722F3D">
        <w:rPr>
          <w:color w:val="000000" w:themeColor="text1"/>
        </w:rPr>
        <w:t xml:space="preserve">in </w:t>
      </w:r>
      <w:r w:rsidR="002B4268">
        <w:rPr>
          <w:color w:val="000000" w:themeColor="text1"/>
        </w:rPr>
        <w:t>Data Collection</w:t>
      </w:r>
    </w:p>
    <w:p w14:paraId="7E1F0BB4" w14:textId="36E26613" w:rsidR="001B7F24" w:rsidRPr="00D32EEF" w:rsidRDefault="00E83810" w:rsidP="00D32EEF">
      <w:pPr>
        <w:pStyle w:val="MDPI31text"/>
      </w:pPr>
      <w:r w:rsidRPr="00D32EEF">
        <w:t>In contrast to</w:t>
      </w:r>
      <w:r w:rsidR="00DF2487" w:rsidRPr="00D32EEF">
        <w:t xml:space="preserve"> similar studies, </w:t>
      </w:r>
      <w:r w:rsidRPr="00D32EEF">
        <w:t>this study</w:t>
      </w:r>
      <w:r w:rsidR="004909D5" w:rsidRPr="00D32EEF">
        <w:t xml:space="preserve"> </w:t>
      </w:r>
      <w:r w:rsidR="008355AD" w:rsidRPr="00D32EEF">
        <w:t>adopted</w:t>
      </w:r>
      <w:r w:rsidR="004909D5" w:rsidRPr="00D32EEF">
        <w:t xml:space="preserve"> a </w:t>
      </w:r>
      <w:r w:rsidR="00010A58" w:rsidRPr="00D32EEF">
        <w:t>user-</w:t>
      </w:r>
      <w:r w:rsidR="008646E4" w:rsidRPr="00D32EEF">
        <w:t>centric</w:t>
      </w:r>
      <w:r w:rsidR="0089257F" w:rsidRPr="00D32EEF">
        <w:t xml:space="preserve"> </w:t>
      </w:r>
      <w:r w:rsidR="004909D5" w:rsidRPr="00D32EEF">
        <w:t xml:space="preserve">approach </w:t>
      </w:r>
      <w:r w:rsidR="00DF2487" w:rsidRPr="00D32EEF">
        <w:t xml:space="preserve">by collecting </w:t>
      </w:r>
      <w:r w:rsidRPr="00D32EEF">
        <w:t xml:space="preserve">the sensor dataset </w:t>
      </w:r>
      <w:r w:rsidR="00A936E3" w:rsidRPr="00D32EEF">
        <w:t xml:space="preserve">and training </w:t>
      </w:r>
      <w:r w:rsidR="008355AD" w:rsidRPr="00D32EEF">
        <w:t>a</w:t>
      </w:r>
      <w:r w:rsidR="00A936E3" w:rsidRPr="00D32EEF">
        <w:t xml:space="preserve"> ma</w:t>
      </w:r>
      <w:r w:rsidR="00010A58" w:rsidRPr="00D32EEF">
        <w:t>c</w:t>
      </w:r>
      <w:r w:rsidR="00A936E3" w:rsidRPr="00D32EEF">
        <w:t xml:space="preserve">hine learning model </w:t>
      </w:r>
      <w:r w:rsidR="00010A58" w:rsidRPr="00D32EEF">
        <w:t>tailored to</w:t>
      </w:r>
      <w:r w:rsidR="00DF2487" w:rsidRPr="00D32EEF">
        <w:t xml:space="preserve"> a single in</w:t>
      </w:r>
      <w:r w:rsidR="00010A58" w:rsidRPr="00D32EEF">
        <w:t>di</w:t>
      </w:r>
      <w:r w:rsidR="00DF2487" w:rsidRPr="00D32EEF">
        <w:t xml:space="preserve">vidual. It has been acknowledged that other studies </w:t>
      </w:r>
      <w:r w:rsidR="00BE1EBB" w:rsidRPr="00D32EEF">
        <w:t xml:space="preserve">typically adopt the traditional approach of </w:t>
      </w:r>
      <w:r w:rsidR="00010A58" w:rsidRPr="00D32EEF">
        <w:t xml:space="preserve">involving </w:t>
      </w:r>
      <w:r w:rsidR="008646E4" w:rsidRPr="00D32EEF">
        <w:t>a diverse set of</w:t>
      </w:r>
      <w:r w:rsidR="006A3216" w:rsidRPr="00D32EEF">
        <w:t xml:space="preserve"> </w:t>
      </w:r>
      <w:r w:rsidR="00C625C3" w:rsidRPr="00D32EEF">
        <w:t xml:space="preserve">healthy </w:t>
      </w:r>
      <w:r w:rsidR="006A3216" w:rsidRPr="00D32EEF">
        <w:t>volunteers</w:t>
      </w:r>
      <w:r w:rsidR="00010A58" w:rsidRPr="00D32EEF">
        <w:t xml:space="preserve"> in the data collection stage</w:t>
      </w:r>
      <w:r w:rsidR="008355AD" w:rsidRPr="00D32EEF">
        <w:t>,</w:t>
      </w:r>
      <w:r w:rsidR="007C07E8" w:rsidRPr="00D32EEF">
        <w:t xml:space="preserve"> </w:t>
      </w:r>
      <w:r w:rsidR="008355AD" w:rsidRPr="00D32EEF">
        <w:t>which</w:t>
      </w:r>
      <w:r w:rsidR="00BE1EBB" w:rsidRPr="00D32EEF">
        <w:t xml:space="preserve"> </w:t>
      </w:r>
      <w:r w:rsidR="008355AD" w:rsidRPr="00D32EEF">
        <w:t>helps</w:t>
      </w:r>
      <w:r w:rsidR="00010A58" w:rsidRPr="00D32EEF">
        <w:t xml:space="preserve"> </w:t>
      </w:r>
      <w:r w:rsidR="00010A58" w:rsidRPr="00D32EEF">
        <w:lastRenderedPageBreak/>
        <w:t xml:space="preserve">develop a </w:t>
      </w:r>
      <w:r w:rsidR="00146271" w:rsidRPr="00D32EEF">
        <w:t xml:space="preserve">highly </w:t>
      </w:r>
      <w:r w:rsidR="00FA609E" w:rsidRPr="00D32EEF">
        <w:t>generali</w:t>
      </w:r>
      <w:r w:rsidR="008355AD" w:rsidRPr="00D32EEF">
        <w:t>z</w:t>
      </w:r>
      <w:r w:rsidR="00FA609E" w:rsidRPr="00D32EEF">
        <w:t>ed</w:t>
      </w:r>
      <w:r w:rsidR="007C07E8" w:rsidRPr="00D32EEF">
        <w:t xml:space="preserve"> model</w:t>
      </w:r>
      <w:r w:rsidR="002F65AB" w:rsidRPr="00D32EEF">
        <w:t xml:space="preserve"> aimed at </w:t>
      </w:r>
      <w:r w:rsidR="00010A58" w:rsidRPr="00D32EEF">
        <w:t>universal</w:t>
      </w:r>
      <w:r w:rsidR="007C07E8" w:rsidRPr="00D32EEF">
        <w:t xml:space="preserve"> </w:t>
      </w:r>
      <w:r w:rsidR="002F65AB" w:rsidRPr="00D32EEF">
        <w:t>use</w:t>
      </w:r>
      <w:r w:rsidR="007C07E8" w:rsidRPr="00D32EEF">
        <w:t>.</w:t>
      </w:r>
      <w:r w:rsidR="008646E4" w:rsidRPr="00D32EEF">
        <w:t xml:space="preserve"> </w:t>
      </w:r>
      <w:r w:rsidR="008F7F08" w:rsidRPr="00D32EEF">
        <w:t xml:space="preserve">However, the fundamental flaw with this methodology lies in its heavy reliance on the assumption that postural patterns are universally consistent across all users, while overlooking the fact that individual characteristics—such as skeletal structure, muscle composition, and medical conditions—often play a significant role in shaping unique or unconventional sitting </w:t>
      </w:r>
      <w:proofErr w:type="gramStart"/>
      <w:r w:rsidR="008F7F08" w:rsidRPr="00D32EEF">
        <w:t>habits.</w:t>
      </w:r>
      <w:r w:rsidR="000172E9" w:rsidRPr="00D32EEF">
        <w:t>.</w:t>
      </w:r>
      <w:proofErr w:type="gramEnd"/>
      <w:r w:rsidR="000172E9" w:rsidRPr="00D32EEF">
        <w:t xml:space="preserve"> For instance, </w:t>
      </w:r>
      <w:r w:rsidR="00F8357E" w:rsidRPr="00D32EEF">
        <w:t>individuals with musculoskeletal disorders or those who use a wheelchair regularly may have developed unique postural habits that do not align with conventional definitions of "healthy" posture</w:t>
      </w:r>
      <w:r w:rsidR="00BD2540" w:rsidRPr="00D32EEF">
        <w:t xml:space="preserve">. </w:t>
      </w:r>
      <w:r w:rsidR="00BF1D75" w:rsidRPr="00D32EEF">
        <w:t>A generalized model may misclassify their most comfortable or ideal sitting posture as unhealthy, making the system ineffective or even misleading for such users</w:t>
      </w:r>
      <w:r w:rsidR="00BD2540" w:rsidRPr="00D32EEF">
        <w:t xml:space="preserve"> </w:t>
      </w:r>
      <w:r w:rsidR="00BD2540" w:rsidRPr="00D32EEF">
        <w:fldChar w:fldCharType="begin"/>
      </w:r>
      <w:r w:rsidR="00BD2540" w:rsidRPr="00D32EEF">
        <w:instrText xml:space="preserve"> ADDIN ZOTERO_ITEM CSL_CITATION {"citationID":"lfqWfpIO","properties":{"formattedCitation":"[11]","plainCitation":"[11]","noteIndex":0},"citationItems":[{"id":365,"uris":["http://zotero.org/users/11398818/items/AS7VVTP8"],"itemData":{"id":365,"type":"article-journal","abstract":"Abstract\n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BD2540" w:rsidRPr="00D32EEF">
        <w:fldChar w:fldCharType="separate"/>
      </w:r>
      <w:r w:rsidR="00BD2540" w:rsidRPr="00D32EEF">
        <w:t>[11]</w:t>
      </w:r>
      <w:r w:rsidR="00BD2540" w:rsidRPr="00D32EEF">
        <w:fldChar w:fldCharType="end"/>
      </w:r>
      <w:r w:rsidR="0089257F" w:rsidRPr="00D32EEF">
        <w:t>.</w:t>
      </w:r>
      <w:bookmarkStart w:id="22" w:name="OLE_LINK4"/>
      <w:commentRangeStart w:id="23"/>
      <w:commentRangeStart w:id="24"/>
      <w:r w:rsidR="008C5F99" w:rsidRPr="00D32EEF">
        <w:t xml:space="preserve"> </w:t>
      </w:r>
      <w:commentRangeEnd w:id="23"/>
      <w:r w:rsidR="00976AA9" w:rsidRPr="00D32EEF">
        <w:rPr>
          <w:rFonts w:eastAsia="SimSun"/>
        </w:rPr>
        <w:commentReference w:id="23"/>
      </w:r>
      <w:commentRangeEnd w:id="24"/>
      <w:r w:rsidR="00F5075D" w:rsidRPr="00D32EEF">
        <w:rPr>
          <w:rFonts w:eastAsia="SimSun"/>
        </w:rPr>
        <w:commentReference w:id="24"/>
      </w:r>
      <w:bookmarkEnd w:id="22"/>
      <w:r w:rsidR="008355AD" w:rsidRPr="00D32EEF">
        <w:t>Nadeem</w:t>
      </w:r>
      <w:r w:rsidR="00E23E59" w:rsidRPr="00D32EEF">
        <w:t xml:space="preserve"> </w:t>
      </w:r>
      <w:r w:rsidR="008355AD" w:rsidRPr="00D32EEF">
        <w:t xml:space="preserve">et al. </w:t>
      </w:r>
      <w:r w:rsidR="008355AD" w:rsidRPr="00D32EEF">
        <w:fldChar w:fldCharType="begin"/>
      </w:r>
      <w:r w:rsidR="008355AD" w:rsidRPr="00D32EEF">
        <w:instrText xml:space="preserve"> ADDIN ZOTERO_ITEM CSL_CITATION {"citationID":"YMd2zbbw","properties":{"formattedCitation":"[50]","plainCitation":"[50]","noteIndex":0},"citationItems":[{"id":448,"uris":["http://zotero.org/users/11398818/items/457IALCS"],"itemData":{"id":448,"type":"article-journal","abstract":"Sitting posture recognition systems have gained significant attention due to their potential applications in various domains, including healthcare, ergonomics, and human-computer interaction. This paper presents a comprehensive literature review and analysis of existing sitting posture recognition systems. Through an extensive examination of relevant research articles and conference papers, we identify and analyze the underlying technologies, methodologies, datasets, performance metrics, and applications associated with these systems. The review encompasses both traditional methods, such as vision-based approaches and sensor-based techniques, as well as emerging technologies such as machine learning and deep learning algorithms. Additionally, we examine the challenges, constraints, and future trends in the field of sitting posture recognition systems. Researchers, practitioners, and policymakers who want to comprehend the most recent developments and latest trends in sitting posture recognition technology will find great value in this study.","container-title":"Applied Sciences","DOI":"10.3390/app14188557","ISSN":"2076-3417","issue":"18","journalAbbreviation":"Applied Sciences","language":"en","license":"https://creativecommons.org/licenses/by/4.0/","page":"8557","source":"DOI.org (Crossref)","title":"Sitting Posture Recognition Systems: Comprehensive Literature Review and Analysis","title-short":"Sitting Posture Recognition Systems","volume":"14","author":[{"family":"Nadeem","given":"Muhammad"},{"family":"Elbasi","given":"Ersin"},{"family":"Zreikat","given":"Aymen I."},{"family":"Sharsheer","given":"Mohammad"}],"issued":{"date-parts":[["2024",9,23]]}}}],"schema":"https://github.com/citation-style-language/schema/raw/master/csl-citation.json"} </w:instrText>
      </w:r>
      <w:r w:rsidR="008355AD" w:rsidRPr="00D32EEF">
        <w:fldChar w:fldCharType="separate"/>
      </w:r>
      <w:r w:rsidR="008355AD" w:rsidRPr="00D32EEF">
        <w:t>[50]</w:t>
      </w:r>
      <w:r w:rsidR="008355AD" w:rsidRPr="00D32EEF">
        <w:fldChar w:fldCharType="end"/>
      </w:r>
      <w:r w:rsidR="008355AD" w:rsidRPr="00D32EEF">
        <w:t xml:space="preserve"> also pointed out that developing a well-generali</w:t>
      </w:r>
      <w:r w:rsidR="00CD2B9B" w:rsidRPr="00D32EEF">
        <w:t>z</w:t>
      </w:r>
      <w:r w:rsidR="008355AD" w:rsidRPr="00D32EEF">
        <w:t xml:space="preserve">ed machine learning model can be a complex task due to the variability </w:t>
      </w:r>
      <w:r w:rsidR="00CA1F76" w:rsidRPr="00D32EEF">
        <w:t>in</w:t>
      </w:r>
      <w:r w:rsidR="008355AD" w:rsidRPr="00D32EEF">
        <w:t xml:space="preserve"> body types and sitting behavior among different individuals; </w:t>
      </w:r>
      <w:r w:rsidR="00CD2B9B" w:rsidRPr="00D32EEF">
        <w:t>they therefore recommend</w:t>
      </w:r>
      <w:r w:rsidR="00E23E59" w:rsidRPr="00D32EEF">
        <w:t xml:space="preserve"> </w:t>
      </w:r>
      <w:r w:rsidR="00CA1F76" w:rsidRPr="00D32EEF">
        <w:t>using a</w:t>
      </w:r>
      <w:r w:rsidR="008355AD" w:rsidRPr="00D32EEF">
        <w:t xml:space="preserve"> more personalized approach</w:t>
      </w:r>
      <w:r w:rsidR="00BD2540" w:rsidRPr="00D32EEF">
        <w:t>.</w:t>
      </w:r>
      <w:r w:rsidR="00B73BB5" w:rsidRPr="00D32EEF">
        <w:t xml:space="preserve"> </w:t>
      </w:r>
      <w:r w:rsidR="008D4754" w:rsidRPr="00D32EEF">
        <w:t xml:space="preserve">Moreover, </w:t>
      </w:r>
      <w:r w:rsidR="001B7F24" w:rsidRPr="00D32EEF">
        <w:t xml:space="preserve">ergonomic factors </w:t>
      </w:r>
      <w:r w:rsidR="008D4754" w:rsidRPr="00D32EEF">
        <w:t xml:space="preserve">such as chair design—specifically backrest angle, seat height, armrest configuration, and overall geometry—can also affect pressure sensor </w:t>
      </w:r>
      <w:proofErr w:type="gramStart"/>
      <w:r w:rsidR="008D4754" w:rsidRPr="00D32EEF">
        <w:t>readings, yet</w:t>
      </w:r>
      <w:proofErr w:type="gramEnd"/>
      <w:r w:rsidR="008D4754" w:rsidRPr="00D32EEF">
        <w:t xml:space="preserve"> are often overlooked in related studies. </w:t>
      </w:r>
      <w:r w:rsidR="009A4A53" w:rsidRPr="00D32EEF">
        <w:t xml:space="preserve">To address this limitation, we propose that future versions of the mobile application include a brief calibration cycle, wherein the user is prompted to assume different postures for short periods. This would allow the system to retrain the model using the user's own sensor data, effectively personalizing it to their unique anatomy and ergonomic environment. </w:t>
      </w:r>
    </w:p>
    <w:p w14:paraId="4124C8FE" w14:textId="337DD9F3" w:rsidR="00D75029" w:rsidRDefault="001B7F24" w:rsidP="00D32EEF">
      <w:pPr>
        <w:pStyle w:val="MDPI31text"/>
        <w:rPr>
          <w:rStyle w:val="CommentReference"/>
          <w:sz w:val="20"/>
          <w:szCs w:val="22"/>
          <w:lang w:bidi="ar-SA"/>
        </w:rPr>
      </w:pPr>
      <w:r w:rsidRPr="00D32EEF">
        <w:rPr>
          <w:rStyle w:val="CommentReference"/>
          <w:sz w:val="20"/>
          <w:szCs w:val="22"/>
          <w:lang w:bidi="ar-SA"/>
        </w:rPr>
        <w:t>For the data collection phase in this study, a single participant was instructed to sit in 19 different postures, as previously highlighted in Figure 1. Each posture was held for approximately 25 seconds, during which pressure data was continuously recorded and saved. A total of 151 frames of sensor data were captured for each given posture, resulting in 2869 sets of data overall. After data collection, we performed a set of pre-processing steps, which involved data labeling, normalizing the dataset using the min-max normalization technique, and removing empty data frames.</w:t>
      </w:r>
    </w:p>
    <w:p w14:paraId="74B8E497" w14:textId="77777777" w:rsidR="00D32EEF" w:rsidRPr="00D32EEF" w:rsidRDefault="00D32EEF" w:rsidP="00D32EEF">
      <w:pPr>
        <w:pStyle w:val="MDPI31text"/>
      </w:pPr>
    </w:p>
    <w:p w14:paraId="5DFC23A3" w14:textId="20C5519E" w:rsidR="000C0E71" w:rsidRDefault="000C0E71" w:rsidP="000C0E71">
      <w:pPr>
        <w:pStyle w:val="MDPI22heading2"/>
        <w:rPr>
          <w:color w:val="000000" w:themeColor="text1"/>
        </w:rPr>
      </w:pPr>
      <w:r w:rsidRPr="001A37FC">
        <w:rPr>
          <w:color w:val="000000" w:themeColor="text1"/>
        </w:rPr>
        <w:t>3.</w:t>
      </w:r>
      <w:r w:rsidR="003B7166">
        <w:rPr>
          <w:color w:val="000000" w:themeColor="text1"/>
        </w:rPr>
        <w:t>4</w:t>
      </w:r>
      <w:r w:rsidRPr="001A37FC">
        <w:rPr>
          <w:color w:val="000000" w:themeColor="text1"/>
        </w:rPr>
        <w:t xml:space="preserve"> </w:t>
      </w:r>
      <w:r w:rsidR="00251768">
        <w:rPr>
          <w:color w:val="000000" w:themeColor="text1"/>
        </w:rPr>
        <w:t xml:space="preserve">Development of a </w:t>
      </w:r>
      <w:r>
        <w:rPr>
          <w:color w:val="000000" w:themeColor="text1"/>
        </w:rPr>
        <w:t xml:space="preserve">Personalised </w:t>
      </w:r>
      <w:r w:rsidR="00A23477">
        <w:rPr>
          <w:color w:val="000000" w:themeColor="text1"/>
        </w:rPr>
        <w:t>Machine Learning</w:t>
      </w:r>
      <w:r>
        <w:rPr>
          <w:color w:val="000000" w:themeColor="text1"/>
        </w:rPr>
        <w:t xml:space="preserve"> </w:t>
      </w:r>
      <w:r w:rsidR="008B62C1">
        <w:rPr>
          <w:color w:val="000000" w:themeColor="text1"/>
        </w:rPr>
        <w:t xml:space="preserve">Model </w:t>
      </w:r>
    </w:p>
    <w:p w14:paraId="7E6A756C" w14:textId="137878AE" w:rsidR="00DF02E3" w:rsidRDefault="00DF02E3" w:rsidP="000C0E71">
      <w:pPr>
        <w:pStyle w:val="MDPI31text"/>
        <w:rPr>
          <w:lang w:val="en-GB"/>
        </w:rPr>
      </w:pPr>
      <w:r>
        <w:rPr>
          <w:lang w:val="en-GB"/>
        </w:rPr>
        <w:t xml:space="preserve">The development of a personalized machine learning model tailored to a particular individual requires </w:t>
      </w:r>
      <w:r w:rsidR="001D73A1">
        <w:rPr>
          <w:lang w:val="en-GB"/>
        </w:rPr>
        <w:t xml:space="preserve">the establishment of a systematic pipeline that ensures consistent data flow and model quality. Our proposed 6-stage pipeline, illustrated in Figure </w:t>
      </w:r>
      <w:r w:rsidR="007910AC">
        <w:rPr>
          <w:lang w:val="en-GB"/>
        </w:rPr>
        <w:t>4</w:t>
      </w:r>
      <w:r w:rsidR="001D73A1">
        <w:rPr>
          <w:lang w:val="en-GB"/>
        </w:rPr>
        <w:t xml:space="preserve"> below, provides a framework for the steps involved </w:t>
      </w:r>
      <w:r w:rsidR="00FB6DF5">
        <w:rPr>
          <w:lang w:val="en-GB"/>
        </w:rPr>
        <w:t>in</w:t>
      </w:r>
      <w:r w:rsidR="007C334F">
        <w:rPr>
          <w:lang w:val="en-GB"/>
        </w:rPr>
        <w:t xml:space="preserve"> such </w:t>
      </w:r>
      <w:r w:rsidR="00FB6DF5">
        <w:rPr>
          <w:lang w:val="en-GB"/>
        </w:rPr>
        <w:t xml:space="preserve">an </w:t>
      </w:r>
      <w:r w:rsidR="007C334F">
        <w:rPr>
          <w:lang w:val="en-GB"/>
        </w:rPr>
        <w:t>approach</w:t>
      </w:r>
      <w:r w:rsidR="001D73A1">
        <w:rPr>
          <w:lang w:val="en-GB"/>
        </w:rPr>
        <w:t>.</w:t>
      </w:r>
    </w:p>
    <w:p w14:paraId="60DAEB73" w14:textId="0EF3421D" w:rsidR="000C0E71" w:rsidRDefault="00F44401" w:rsidP="004B3470">
      <w:pPr>
        <w:pStyle w:val="MDPI52figure"/>
      </w:pPr>
      <w:r>
        <w:rPr>
          <w:noProof/>
        </w:rPr>
        <w:drawing>
          <wp:inline distT="0" distB="0" distL="0" distR="0" wp14:anchorId="50248306" wp14:editId="2E8679C3">
            <wp:extent cx="4560636" cy="959681"/>
            <wp:effectExtent l="12700" t="12700" r="11430" b="18415"/>
            <wp:docPr id="1770604577" name="Picture 2"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04577" name="Picture 2" descr="A close-up of a sign&#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09706" cy="991049"/>
                    </a:xfrm>
                    <a:prstGeom prst="rect">
                      <a:avLst/>
                    </a:prstGeom>
                    <a:noFill/>
                    <a:ln>
                      <a:solidFill>
                        <a:schemeClr val="tx1"/>
                      </a:solidFill>
                    </a:ln>
                  </pic:spPr>
                </pic:pic>
              </a:graphicData>
            </a:graphic>
          </wp:inline>
        </w:drawing>
      </w:r>
    </w:p>
    <w:p w14:paraId="096AEAC0" w14:textId="33B37398" w:rsidR="00A23477" w:rsidRDefault="00A23477" w:rsidP="004C0034">
      <w:pPr>
        <w:pStyle w:val="MDPI51figurecaption"/>
        <w:rPr>
          <w:color w:val="000000" w:themeColor="text1"/>
        </w:rPr>
      </w:pPr>
      <w:r w:rsidRPr="001A37FC">
        <w:rPr>
          <w:b/>
          <w:bCs/>
          <w:color w:val="000000" w:themeColor="text1"/>
        </w:rPr>
        <w:t xml:space="preserve">Figure </w:t>
      </w:r>
      <w:r w:rsidR="007910AC">
        <w:rPr>
          <w:b/>
          <w:bCs/>
          <w:color w:val="000000" w:themeColor="text1"/>
        </w:rPr>
        <w:t>4</w:t>
      </w:r>
      <w:r>
        <w:rPr>
          <w:b/>
          <w:bCs/>
          <w:color w:val="000000" w:themeColor="text1"/>
        </w:rPr>
        <w:t>.</w:t>
      </w:r>
      <w:r>
        <w:rPr>
          <w:color w:val="000000" w:themeColor="text1"/>
        </w:rPr>
        <w:t xml:space="preserve"> Our 6-stage Machine Learning </w:t>
      </w:r>
      <w:r w:rsidR="004C0034">
        <w:rPr>
          <w:color w:val="000000" w:themeColor="text1"/>
        </w:rPr>
        <w:t>D</w:t>
      </w:r>
      <w:r>
        <w:rPr>
          <w:color w:val="000000" w:themeColor="text1"/>
        </w:rPr>
        <w:t xml:space="preserve">evelopment </w:t>
      </w:r>
      <w:r w:rsidR="004C0034">
        <w:rPr>
          <w:color w:val="000000" w:themeColor="text1"/>
        </w:rPr>
        <w:t>P</w:t>
      </w:r>
      <w:r>
        <w:rPr>
          <w:color w:val="000000" w:themeColor="text1"/>
        </w:rPr>
        <w:t>ipeline.</w:t>
      </w:r>
    </w:p>
    <w:p w14:paraId="325C3690" w14:textId="6600420D" w:rsidR="00181B72" w:rsidRDefault="00323D53" w:rsidP="001F1308">
      <w:pPr>
        <w:pStyle w:val="MDPI31text"/>
        <w:rPr>
          <w:lang w:val="en-GB"/>
        </w:rPr>
      </w:pPr>
      <w:r w:rsidRPr="00323D53">
        <w:rPr>
          <w:lang w:val="en-GB"/>
        </w:rPr>
        <w:t xml:space="preserve">The first stage is the user data </w:t>
      </w:r>
      <w:r w:rsidR="00CB445A">
        <w:rPr>
          <w:lang w:val="en-GB"/>
        </w:rPr>
        <w:t>collection</w:t>
      </w:r>
      <w:r w:rsidRPr="00323D53">
        <w:rPr>
          <w:lang w:val="en-GB"/>
        </w:rPr>
        <w:t xml:space="preserve"> session</w:t>
      </w:r>
      <w:r>
        <w:rPr>
          <w:lang w:val="en-GB"/>
        </w:rPr>
        <w:t xml:space="preserve">, </w:t>
      </w:r>
      <w:r w:rsidR="00C74A44">
        <w:rPr>
          <w:lang w:val="en-GB"/>
        </w:rPr>
        <w:t xml:space="preserve">during which the individual </w:t>
      </w:r>
      <w:r w:rsidR="00CB445A">
        <w:rPr>
          <w:lang w:val="en-GB"/>
        </w:rPr>
        <w:t>is</w:t>
      </w:r>
      <w:r w:rsidR="00C74A44">
        <w:rPr>
          <w:lang w:val="en-GB"/>
        </w:rPr>
        <w:t xml:space="preserve"> instructed to adopt different sitting postures over a short period</w:t>
      </w:r>
      <w:r>
        <w:rPr>
          <w:lang w:val="en-GB"/>
        </w:rPr>
        <w:t xml:space="preserve">. </w:t>
      </w:r>
      <w:r w:rsidR="00F44401">
        <w:rPr>
          <w:lang w:val="en-GB"/>
        </w:rPr>
        <w:t>The next stage is the data pre-processing stage</w:t>
      </w:r>
      <w:r w:rsidR="00087B20">
        <w:rPr>
          <w:lang w:val="en-GB"/>
        </w:rPr>
        <w:t>,</w:t>
      </w:r>
      <w:r w:rsidR="00F44401">
        <w:rPr>
          <w:lang w:val="en-GB"/>
        </w:rPr>
        <w:t xml:space="preserve"> where </w:t>
      </w:r>
      <w:r w:rsidR="00087B20">
        <w:rPr>
          <w:lang w:val="en-GB"/>
        </w:rPr>
        <w:t xml:space="preserve">the dataset is </w:t>
      </w:r>
      <w:proofErr w:type="spellStart"/>
      <w:r w:rsidR="00087B20">
        <w:rPr>
          <w:lang w:val="en-GB"/>
        </w:rPr>
        <w:t>labeled</w:t>
      </w:r>
      <w:proofErr w:type="spellEnd"/>
      <w:r w:rsidR="00087B20">
        <w:rPr>
          <w:lang w:val="en-GB"/>
        </w:rPr>
        <w:t xml:space="preserve"> and cleaned before proceeding to further steps. </w:t>
      </w:r>
      <w:r>
        <w:rPr>
          <w:lang w:val="en-GB"/>
        </w:rPr>
        <w:t>T</w:t>
      </w:r>
      <w:r w:rsidRPr="00323D53">
        <w:rPr>
          <w:lang w:val="en-GB"/>
        </w:rPr>
        <w:t xml:space="preserve">he next </w:t>
      </w:r>
      <w:r w:rsidR="00087B20">
        <w:rPr>
          <w:lang w:val="en-GB"/>
        </w:rPr>
        <w:t>step</w:t>
      </w:r>
      <w:r w:rsidRPr="00323D53">
        <w:rPr>
          <w:lang w:val="en-GB"/>
        </w:rPr>
        <w:t xml:space="preserve"> is the data </w:t>
      </w:r>
      <w:r>
        <w:rPr>
          <w:lang w:val="en-GB"/>
        </w:rPr>
        <w:t>augmentation</w:t>
      </w:r>
      <w:r w:rsidRPr="00323D53">
        <w:rPr>
          <w:lang w:val="en-GB"/>
        </w:rPr>
        <w:t xml:space="preserve"> stage</w:t>
      </w:r>
      <w:r>
        <w:rPr>
          <w:lang w:val="en-GB"/>
        </w:rPr>
        <w:t>,</w:t>
      </w:r>
      <w:r w:rsidRPr="00323D53">
        <w:rPr>
          <w:lang w:val="en-GB"/>
        </w:rPr>
        <w:t xml:space="preserve"> </w:t>
      </w:r>
      <w:r w:rsidR="001A1DE3">
        <w:rPr>
          <w:lang w:val="en-GB"/>
        </w:rPr>
        <w:t>where the dataset would be synthetically augmented</w:t>
      </w:r>
      <w:r w:rsidRPr="00323D53">
        <w:rPr>
          <w:lang w:val="en-GB"/>
        </w:rPr>
        <w:t xml:space="preserve"> </w:t>
      </w:r>
      <w:r w:rsidR="001A1DE3">
        <w:rPr>
          <w:lang w:val="en-GB"/>
        </w:rPr>
        <w:t>to further</w:t>
      </w:r>
      <w:r w:rsidR="00C74A44">
        <w:rPr>
          <w:lang w:val="en-GB"/>
        </w:rPr>
        <w:t xml:space="preserve"> improve the machine learning model’s robustness</w:t>
      </w:r>
      <w:r>
        <w:rPr>
          <w:lang w:val="en-GB"/>
        </w:rPr>
        <w:t xml:space="preserve">. </w:t>
      </w:r>
      <w:r w:rsidR="001A1DE3">
        <w:rPr>
          <w:lang w:val="en-GB"/>
        </w:rPr>
        <w:t>The</w:t>
      </w:r>
      <w:r>
        <w:rPr>
          <w:lang w:val="en-GB"/>
        </w:rPr>
        <w:t xml:space="preserve"> machine learning model </w:t>
      </w:r>
      <w:r w:rsidR="001A1DE3">
        <w:rPr>
          <w:lang w:val="en-GB"/>
        </w:rPr>
        <w:t xml:space="preserve">would </w:t>
      </w:r>
      <w:r w:rsidR="00CB445A">
        <w:rPr>
          <w:lang w:val="en-GB"/>
        </w:rPr>
        <w:t>then be</w:t>
      </w:r>
      <w:r w:rsidR="001A1DE3">
        <w:rPr>
          <w:lang w:val="en-GB"/>
        </w:rPr>
        <w:t xml:space="preserve"> trained </w:t>
      </w:r>
      <w:r w:rsidR="00C74A44">
        <w:rPr>
          <w:lang w:val="en-GB"/>
        </w:rPr>
        <w:t xml:space="preserve">using the </w:t>
      </w:r>
      <w:r w:rsidR="001A1DE3">
        <w:rPr>
          <w:lang w:val="en-GB"/>
        </w:rPr>
        <w:t>augmented</w:t>
      </w:r>
      <w:r w:rsidR="00C74A44">
        <w:rPr>
          <w:lang w:val="en-GB"/>
        </w:rPr>
        <w:t xml:space="preserve"> dataset and</w:t>
      </w:r>
      <w:r w:rsidR="001A1DE3">
        <w:rPr>
          <w:lang w:val="en-GB"/>
        </w:rPr>
        <w:t xml:space="preserve"> </w:t>
      </w:r>
      <w:r w:rsidR="00C74A44">
        <w:rPr>
          <w:lang w:val="en-GB"/>
        </w:rPr>
        <w:t>evaluate</w:t>
      </w:r>
      <w:r w:rsidR="001A1DE3">
        <w:rPr>
          <w:lang w:val="en-GB"/>
        </w:rPr>
        <w:t>d</w:t>
      </w:r>
      <w:r w:rsidRPr="00323D53">
        <w:rPr>
          <w:lang w:val="en-GB"/>
        </w:rPr>
        <w:t xml:space="preserve"> </w:t>
      </w:r>
      <w:r>
        <w:rPr>
          <w:lang w:val="en-GB"/>
        </w:rPr>
        <w:t xml:space="preserve">before </w:t>
      </w:r>
      <w:r w:rsidR="00CB445A">
        <w:rPr>
          <w:lang w:val="en-GB"/>
        </w:rPr>
        <w:t>it’s finally</w:t>
      </w:r>
      <w:r>
        <w:rPr>
          <w:lang w:val="en-GB"/>
        </w:rPr>
        <w:t xml:space="preserve"> deployed.</w:t>
      </w:r>
    </w:p>
    <w:p w14:paraId="2824B2A4" w14:textId="77777777" w:rsidR="007569D3" w:rsidRPr="001F1308" w:rsidRDefault="007569D3" w:rsidP="009C11E7">
      <w:pPr>
        <w:pStyle w:val="MDPI31text"/>
        <w:ind w:left="0" w:firstLine="0"/>
        <w:rPr>
          <w:lang w:val="en-GB"/>
        </w:rPr>
      </w:pPr>
    </w:p>
    <w:p w14:paraId="6D1FEBD6" w14:textId="5CA36B8E" w:rsidR="008B62C1" w:rsidRPr="001A37FC" w:rsidRDefault="008B62C1" w:rsidP="008B62C1">
      <w:pPr>
        <w:pStyle w:val="MDPI23heading3"/>
        <w:rPr>
          <w:color w:val="000000" w:themeColor="text1"/>
        </w:rPr>
      </w:pPr>
      <w:r w:rsidRPr="001A37FC">
        <w:rPr>
          <w:color w:val="000000" w:themeColor="text1"/>
        </w:rPr>
        <w:t>3.</w:t>
      </w:r>
      <w:r w:rsidR="00C3177A">
        <w:rPr>
          <w:color w:val="000000" w:themeColor="text1"/>
        </w:rPr>
        <w:t>4</w:t>
      </w:r>
      <w:r w:rsidRPr="001A37FC">
        <w:rPr>
          <w:color w:val="000000" w:themeColor="text1"/>
        </w:rPr>
        <w:t>.</w:t>
      </w:r>
      <w:r w:rsidR="0005711A">
        <w:rPr>
          <w:color w:val="000000" w:themeColor="text1"/>
        </w:rPr>
        <w:t>1</w:t>
      </w:r>
      <w:r w:rsidRPr="001A37FC">
        <w:rPr>
          <w:color w:val="000000" w:themeColor="text1"/>
        </w:rPr>
        <w:t xml:space="preserve"> Data Augmentation</w:t>
      </w:r>
    </w:p>
    <w:p w14:paraId="7CA75C56" w14:textId="2DE520E6" w:rsidR="008B62C1" w:rsidRPr="00914883" w:rsidRDefault="008B62C1" w:rsidP="008B62C1">
      <w:pPr>
        <w:pStyle w:val="MDPI31text"/>
        <w:rPr>
          <w:color w:val="FF0000"/>
          <w:lang w:val="en-GB"/>
        </w:rPr>
      </w:pPr>
      <w:r>
        <w:rPr>
          <w:color w:val="000000" w:themeColor="text1"/>
          <w:lang w:val="en-GB"/>
        </w:rPr>
        <w:t xml:space="preserve">Given </w:t>
      </w:r>
      <w:r w:rsidR="00251768">
        <w:rPr>
          <w:color w:val="000000" w:themeColor="text1"/>
          <w:lang w:val="en-GB"/>
        </w:rPr>
        <w:t>that there was only</w:t>
      </w:r>
      <w:r w:rsidRPr="00B62846">
        <w:rPr>
          <w:color w:val="000000" w:themeColor="text1"/>
          <w:lang w:val="en-GB"/>
        </w:rPr>
        <w:t xml:space="preserve"> one participant involved in the data</w:t>
      </w:r>
      <w:r>
        <w:rPr>
          <w:color w:val="000000" w:themeColor="text1"/>
          <w:lang w:val="en-GB"/>
        </w:rPr>
        <w:t xml:space="preserve"> </w:t>
      </w:r>
      <w:r w:rsidRPr="00B62846">
        <w:rPr>
          <w:color w:val="000000" w:themeColor="text1"/>
          <w:lang w:val="en-GB"/>
        </w:rPr>
        <w:t xml:space="preserve">collection phase, </w:t>
      </w:r>
      <w:r w:rsidR="00251768">
        <w:rPr>
          <w:color w:val="000000" w:themeColor="text1"/>
          <w:lang w:val="en-GB"/>
        </w:rPr>
        <w:t>there was a</w:t>
      </w:r>
      <w:r w:rsidRPr="00B62846">
        <w:rPr>
          <w:color w:val="000000" w:themeColor="text1"/>
          <w:lang w:val="en-GB"/>
        </w:rPr>
        <w:t xml:space="preserve"> need to </w:t>
      </w:r>
      <w:r w:rsidR="00251768">
        <w:rPr>
          <w:color w:val="000000" w:themeColor="text1"/>
          <w:lang w:val="en-GB"/>
        </w:rPr>
        <w:t xml:space="preserve">augment our dataset to further improve the machine learning model’s performance and </w:t>
      </w:r>
      <w:r w:rsidRPr="00933176">
        <w:rPr>
          <w:color w:val="000000" w:themeColor="text1"/>
          <w:lang w:val="en-GB"/>
        </w:rPr>
        <w:t xml:space="preserve">reduce the risk of overfitting. Hence, </w:t>
      </w:r>
      <w:r w:rsidR="00251768">
        <w:rPr>
          <w:color w:val="000000" w:themeColor="text1"/>
          <w:lang w:val="en-GB"/>
        </w:rPr>
        <w:t xml:space="preserve">to accomplish this, we </w:t>
      </w:r>
      <w:r w:rsidRPr="00933176">
        <w:rPr>
          <w:color w:val="000000" w:themeColor="text1"/>
          <w:lang w:val="en-GB"/>
        </w:rPr>
        <w:t xml:space="preserve">synthetically </w:t>
      </w:r>
      <w:r w:rsidRPr="00933176">
        <w:rPr>
          <w:color w:val="000000" w:themeColor="text1"/>
          <w:lang w:val="en-GB"/>
        </w:rPr>
        <w:lastRenderedPageBreak/>
        <w:t xml:space="preserve">augment our dataset by applying a random combination of predefined transformations: noise, shift, rotation, random erasing, and elastic deformation. Figure </w:t>
      </w:r>
      <w:r w:rsidR="007B090F">
        <w:rPr>
          <w:color w:val="000000" w:themeColor="text1"/>
          <w:lang w:val="en-GB"/>
        </w:rPr>
        <w:t>5</w:t>
      </w:r>
      <w:r w:rsidRPr="00933176">
        <w:rPr>
          <w:color w:val="000000" w:themeColor="text1"/>
          <w:lang w:val="en-GB"/>
        </w:rPr>
        <w:t xml:space="preserve"> illustrates the effect of each transformation applied to the upright sitting posture data, along with the parameters for each transformation listed in Table 2 below.</w:t>
      </w:r>
    </w:p>
    <w:p w14:paraId="3B8E4927" w14:textId="69180E00" w:rsidR="008B62C1" w:rsidRDefault="008B62C1" w:rsidP="008B62C1">
      <w:pPr>
        <w:pStyle w:val="MDPI31text"/>
        <w:rPr>
          <w:color w:val="FF0000"/>
          <w:lang w:val="en-GB"/>
        </w:rPr>
      </w:pPr>
      <w:r w:rsidRPr="000143BC">
        <w:rPr>
          <w:color w:val="000000" w:themeColor="text1"/>
          <w:lang w:val="en-GB"/>
        </w:rPr>
        <w:t xml:space="preserve">The noise transformation </w:t>
      </w:r>
      <w:r>
        <w:rPr>
          <w:color w:val="000000" w:themeColor="text1"/>
          <w:lang w:val="en-GB"/>
        </w:rPr>
        <w:t xml:space="preserve">was </w:t>
      </w:r>
      <w:r w:rsidR="00BF2E17">
        <w:rPr>
          <w:color w:val="000000" w:themeColor="text1"/>
          <w:lang w:val="en-GB"/>
        </w:rPr>
        <w:t>designed to replicate a real-world scenario in which environmental factors, such as temperature, electromagnetic interference, humidity, and user clothing,</w:t>
      </w:r>
      <w:r w:rsidRPr="000143BC">
        <w:rPr>
          <w:color w:val="000000" w:themeColor="text1"/>
          <w:lang w:val="en-GB"/>
        </w:rPr>
        <w:t xml:space="preserve"> could negatively </w:t>
      </w:r>
      <w:r w:rsidR="004A4C6F">
        <w:rPr>
          <w:color w:val="000000" w:themeColor="text1"/>
          <w:lang w:val="en-GB"/>
        </w:rPr>
        <w:t>impact</w:t>
      </w:r>
      <w:r w:rsidRPr="000143BC">
        <w:rPr>
          <w:color w:val="000000" w:themeColor="text1"/>
          <w:lang w:val="en-GB"/>
        </w:rPr>
        <w:t xml:space="preserve"> sensor readings. The shift transformation accounts for a scenario where individuals are not perfectly seated in the centre of the seat’s cushion or when the sensors have been slightly shifted </w:t>
      </w:r>
      <w:r>
        <w:rPr>
          <w:color w:val="000000" w:themeColor="text1"/>
          <w:lang w:val="en-GB"/>
        </w:rPr>
        <w:t>from their</w:t>
      </w:r>
      <w:r w:rsidRPr="000143BC">
        <w:rPr>
          <w:color w:val="000000" w:themeColor="text1"/>
          <w:lang w:val="en-GB"/>
        </w:rPr>
        <w:t xml:space="preserve"> centre position. The rotational transformation considers periods where the user might be maintaining a particular posture but in a slightly rotated manner</w:t>
      </w:r>
      <w:r>
        <w:rPr>
          <w:color w:val="000000" w:themeColor="text1"/>
          <w:lang w:val="en-GB"/>
        </w:rPr>
        <w:t>,</w:t>
      </w:r>
      <w:r w:rsidRPr="000143BC">
        <w:rPr>
          <w:color w:val="000000" w:themeColor="text1"/>
          <w:lang w:val="en-GB"/>
        </w:rPr>
        <w:t xml:space="preserve"> </w:t>
      </w:r>
      <w:r w:rsidRPr="00B62846">
        <w:rPr>
          <w:color w:val="000000" w:themeColor="text1"/>
          <w:lang w:val="en-GB"/>
        </w:rPr>
        <w:t xml:space="preserve">or if the sensors were to be slightly rotated off their intended </w:t>
      </w:r>
      <w:r>
        <w:rPr>
          <w:color w:val="000000" w:themeColor="text1"/>
          <w:lang w:val="en-GB"/>
        </w:rPr>
        <w:t>position</w:t>
      </w:r>
      <w:r w:rsidRPr="00B62846">
        <w:rPr>
          <w:color w:val="000000" w:themeColor="text1"/>
          <w:lang w:val="en-GB"/>
        </w:rPr>
        <w:t>, which might be a common issue.</w:t>
      </w:r>
      <w:r w:rsidRPr="000143BC">
        <w:rPr>
          <w:color w:val="000000" w:themeColor="text1"/>
          <w:lang w:val="en-GB"/>
        </w:rPr>
        <w:t xml:space="preserve"> The random </w:t>
      </w:r>
      <w:r w:rsidRPr="00933176">
        <w:rPr>
          <w:color w:val="000000" w:themeColor="text1"/>
          <w:lang w:val="en-GB"/>
        </w:rPr>
        <w:t>erasing transformation arbitrarily removes certain sections of the sensor reading, replicating certain areas of the sensor that are faulty or partially blocked. Finally, the elastic deformation slightly distorts</w:t>
      </w:r>
      <w:commentRangeStart w:id="25"/>
      <w:r w:rsidRPr="00933176">
        <w:rPr>
          <w:color w:val="000000" w:themeColor="text1"/>
          <w:lang w:val="en-GB"/>
        </w:rPr>
        <w:t xml:space="preserve"> the sensor readings </w:t>
      </w:r>
      <w:commentRangeEnd w:id="25"/>
      <w:r w:rsidRPr="00933176">
        <w:rPr>
          <w:rStyle w:val="CommentReference"/>
          <w:rFonts w:eastAsia="SimSun"/>
          <w:snapToGrid/>
          <w:color w:val="000000" w:themeColor="text1"/>
          <w:lang w:eastAsia="zh-CN" w:bidi="ar-SA"/>
        </w:rPr>
        <w:commentReference w:id="25"/>
      </w:r>
      <w:r w:rsidRPr="00933176">
        <w:rPr>
          <w:color w:val="000000" w:themeColor="text1"/>
          <w:lang w:val="en-GB"/>
        </w:rPr>
        <w:t xml:space="preserve">to account for </w:t>
      </w:r>
      <w:r>
        <w:rPr>
          <w:color w:val="000000" w:themeColor="text1"/>
          <w:lang w:val="en-GB"/>
        </w:rPr>
        <w:t>situation</w:t>
      </w:r>
      <w:r w:rsidR="00D17DE3">
        <w:rPr>
          <w:color w:val="000000" w:themeColor="text1"/>
          <w:lang w:val="en-GB"/>
        </w:rPr>
        <w:t>s</w:t>
      </w:r>
      <w:r w:rsidRPr="00933176">
        <w:rPr>
          <w:color w:val="000000" w:themeColor="text1"/>
          <w:lang w:val="en-GB"/>
        </w:rPr>
        <w:t xml:space="preserve"> where there are minimal variations in a user’s </w:t>
      </w:r>
      <w:r w:rsidRPr="005854DB">
        <w:rPr>
          <w:color w:val="000000" w:themeColor="text1"/>
          <w:lang w:val="en-GB"/>
        </w:rPr>
        <w:t>body structure over time.</w:t>
      </w:r>
    </w:p>
    <w:p w14:paraId="5C992506" w14:textId="77777777" w:rsidR="008B62C1" w:rsidRPr="00995823" w:rsidRDefault="008B62C1" w:rsidP="008B62C1">
      <w:pPr>
        <w:pStyle w:val="MDPI52figure"/>
        <w:rPr>
          <w:color w:val="FF0000"/>
          <w:lang w:val="en-GB"/>
        </w:rPr>
      </w:pPr>
      <w:r>
        <w:rPr>
          <w:noProof/>
        </w:rPr>
        <w:drawing>
          <wp:inline distT="0" distB="0" distL="0" distR="0" wp14:anchorId="0CA93BAB" wp14:editId="5362C97D">
            <wp:extent cx="6112283" cy="2456848"/>
            <wp:effectExtent l="12700" t="12700" r="9525" b="6985"/>
            <wp:docPr id="1510534847" name="Picture 7" descr="A group of images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34847" name="Picture 7" descr="A group of images of different colors&#10;&#10;AI-generated content may be incorrect."/>
                    <pic:cNvPicPr>
                      <a:picLocks noChangeAspect="1" noChangeArrowheads="1"/>
                    </pic:cNvPicPr>
                  </pic:nvPicPr>
                  <pic:blipFill rotWithShape="1">
                    <a:blip r:embed="rId17">
                      <a:extLst>
                        <a:ext uri="{28A0092B-C50C-407E-A947-70E740481C1C}">
                          <a14:useLocalDpi xmlns:a14="http://schemas.microsoft.com/office/drawing/2010/main" val="0"/>
                        </a:ext>
                      </a:extLst>
                    </a:blip>
                    <a:srcRect l="-1867" t="-5323" r="-1457"/>
                    <a:stretch/>
                  </pic:blipFill>
                  <pic:spPr bwMode="auto">
                    <a:xfrm>
                      <a:off x="0" y="0"/>
                      <a:ext cx="6139975" cy="24679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2E386F" w14:textId="6A07200D" w:rsidR="008B62C1" w:rsidRDefault="008B62C1" w:rsidP="008B62C1">
      <w:pPr>
        <w:pStyle w:val="MDPI51figurecaption"/>
        <w:rPr>
          <w:color w:val="000000" w:themeColor="text1"/>
        </w:rPr>
      </w:pPr>
      <w:r w:rsidRPr="0084736C">
        <w:rPr>
          <w:b/>
          <w:bCs/>
          <w:color w:val="000000" w:themeColor="text1"/>
        </w:rPr>
        <w:t xml:space="preserve">Figure </w:t>
      </w:r>
      <w:r w:rsidR="002055F4">
        <w:rPr>
          <w:b/>
          <w:bCs/>
          <w:color w:val="000000" w:themeColor="text1"/>
        </w:rPr>
        <w:t>5</w:t>
      </w:r>
      <w:r w:rsidRPr="0084736C">
        <w:rPr>
          <w:color w:val="000000" w:themeColor="text1"/>
        </w:rPr>
        <w:t xml:space="preserve">. A series of examples of data augmentation being used. </w:t>
      </w:r>
      <w:r w:rsidRPr="0084736C">
        <w:rPr>
          <w:b/>
          <w:bCs/>
          <w:color w:val="000000" w:themeColor="text1"/>
        </w:rPr>
        <w:t>(1)</w:t>
      </w:r>
      <w:r>
        <w:rPr>
          <w:b/>
          <w:bCs/>
          <w:color w:val="000000" w:themeColor="text1"/>
        </w:rPr>
        <w:t xml:space="preserve"> Original – </w:t>
      </w:r>
      <w:r>
        <w:rPr>
          <w:color w:val="000000" w:themeColor="text1"/>
        </w:rPr>
        <w:t>an</w:t>
      </w:r>
      <w:r w:rsidRPr="005219AA">
        <w:rPr>
          <w:color w:val="000000" w:themeColor="text1"/>
        </w:rPr>
        <w:t xml:space="preserve"> upright posture without transformation</w:t>
      </w:r>
      <w:r>
        <w:rPr>
          <w:color w:val="000000" w:themeColor="text1"/>
        </w:rPr>
        <w:t xml:space="preserve">. </w:t>
      </w:r>
      <w:r w:rsidRPr="005219AA">
        <w:rPr>
          <w:b/>
          <w:bCs/>
          <w:color w:val="000000" w:themeColor="text1"/>
        </w:rPr>
        <w:t>(2)</w:t>
      </w:r>
      <w:r>
        <w:rPr>
          <w:b/>
          <w:bCs/>
          <w:color w:val="000000" w:themeColor="text1"/>
        </w:rPr>
        <w:t xml:space="preserve"> Noise – </w:t>
      </w:r>
      <w:r>
        <w:rPr>
          <w:color w:val="000000" w:themeColor="text1"/>
        </w:rPr>
        <w:t xml:space="preserve">an upright posture with added noise. </w:t>
      </w:r>
      <w:r w:rsidRPr="005219AA">
        <w:rPr>
          <w:b/>
          <w:bCs/>
          <w:color w:val="000000" w:themeColor="text1"/>
        </w:rPr>
        <w:t>(3) Shift</w:t>
      </w:r>
      <w:r>
        <w:rPr>
          <w:b/>
          <w:bCs/>
          <w:color w:val="000000" w:themeColor="text1"/>
        </w:rPr>
        <w:t xml:space="preserve"> – </w:t>
      </w:r>
      <w:r>
        <w:rPr>
          <w:color w:val="000000" w:themeColor="text1"/>
        </w:rPr>
        <w:t xml:space="preserve">an upright posture shifted to the left. </w:t>
      </w:r>
      <w:r w:rsidRPr="005219AA">
        <w:rPr>
          <w:b/>
          <w:bCs/>
          <w:color w:val="000000" w:themeColor="text1"/>
        </w:rPr>
        <w:t>(</w:t>
      </w:r>
      <w:r>
        <w:rPr>
          <w:b/>
          <w:bCs/>
          <w:color w:val="000000" w:themeColor="text1"/>
        </w:rPr>
        <w:t>4</w:t>
      </w:r>
      <w:r w:rsidRPr="005219AA">
        <w:rPr>
          <w:b/>
          <w:bCs/>
          <w:color w:val="000000" w:themeColor="text1"/>
        </w:rPr>
        <w:t>)</w:t>
      </w:r>
      <w:r>
        <w:rPr>
          <w:color w:val="000000" w:themeColor="text1"/>
        </w:rPr>
        <w:t xml:space="preserve"> </w:t>
      </w:r>
      <w:r w:rsidRPr="005219AA">
        <w:rPr>
          <w:b/>
          <w:bCs/>
          <w:color w:val="000000" w:themeColor="text1"/>
        </w:rPr>
        <w:t xml:space="preserve">Rotation </w:t>
      </w:r>
      <w:r>
        <w:rPr>
          <w:b/>
          <w:bCs/>
          <w:color w:val="000000" w:themeColor="text1"/>
        </w:rPr>
        <w:t>–</w:t>
      </w:r>
      <w:r>
        <w:rPr>
          <w:color w:val="000000" w:themeColor="text1"/>
        </w:rPr>
        <w:t xml:space="preserve"> an upright posture rotated counterclockwise. </w:t>
      </w:r>
      <w:r w:rsidRPr="00B8662C">
        <w:rPr>
          <w:b/>
          <w:bCs/>
          <w:color w:val="000000" w:themeColor="text1"/>
        </w:rPr>
        <w:t>(5) Random Erasing</w:t>
      </w:r>
      <w:r>
        <w:rPr>
          <w:color w:val="000000" w:themeColor="text1"/>
        </w:rPr>
        <w:t xml:space="preserve"> – randomly erases certain</w:t>
      </w:r>
      <w:r w:rsidRPr="008C7AAE">
        <w:rPr>
          <w:color w:val="000000" w:themeColor="text1"/>
        </w:rPr>
        <w:t xml:space="preserve"> </w:t>
      </w:r>
      <w:r>
        <w:rPr>
          <w:color w:val="000000" w:themeColor="text1"/>
        </w:rPr>
        <w:t xml:space="preserve">sections of the upright posture data. </w:t>
      </w:r>
      <w:r w:rsidRPr="00D73551">
        <w:rPr>
          <w:b/>
          <w:bCs/>
          <w:color w:val="000000" w:themeColor="text1"/>
        </w:rPr>
        <w:t>(6) Elastic Deformation</w:t>
      </w:r>
      <w:r>
        <w:rPr>
          <w:color w:val="000000" w:themeColor="text1"/>
        </w:rPr>
        <w:t xml:space="preserve"> – elastically smoothens the upright posture data.</w:t>
      </w:r>
    </w:p>
    <w:p w14:paraId="5A37F1AF" w14:textId="77777777" w:rsidR="008B62C1" w:rsidRPr="0028058A" w:rsidRDefault="008B62C1" w:rsidP="008B62C1">
      <w:pPr>
        <w:pStyle w:val="MDPI41tablecaption"/>
        <w:rPr>
          <w:color w:val="000000" w:themeColor="text1"/>
        </w:rPr>
      </w:pPr>
      <w:r w:rsidRPr="0028058A">
        <w:rPr>
          <w:b/>
          <w:bCs/>
          <w:color w:val="000000" w:themeColor="text1"/>
        </w:rPr>
        <w:t>Table 2.</w:t>
      </w:r>
      <w:r w:rsidRPr="0028058A">
        <w:rPr>
          <w:color w:val="000000" w:themeColor="text1"/>
        </w:rPr>
        <w:t xml:space="preserve"> A summary of the transformation techniques that were used to augment the dataset.</w:t>
      </w:r>
    </w:p>
    <w:tbl>
      <w:tblPr>
        <w:tblW w:w="504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070"/>
        <w:gridCol w:w="2977"/>
      </w:tblGrid>
      <w:tr w:rsidR="008B62C1" w:rsidRPr="0028058A" w14:paraId="0F5D0A34" w14:textId="77777777" w:rsidTr="001A48EF">
        <w:trPr>
          <w:trHeight w:val="292"/>
        </w:trPr>
        <w:tc>
          <w:tcPr>
            <w:tcW w:w="2070" w:type="dxa"/>
            <w:tcBorders>
              <w:top w:val="single" w:sz="8" w:space="0" w:color="auto"/>
              <w:bottom w:val="single" w:sz="4" w:space="0" w:color="auto"/>
            </w:tcBorders>
            <w:shd w:val="clear" w:color="auto" w:fill="auto"/>
            <w:vAlign w:val="center"/>
          </w:tcPr>
          <w:p w14:paraId="2F3FAE0D" w14:textId="77777777" w:rsidR="008B62C1" w:rsidRPr="0028058A" w:rsidRDefault="008B62C1" w:rsidP="001A48EF">
            <w:pPr>
              <w:pStyle w:val="MDPI42tablebody"/>
              <w:spacing w:line="240" w:lineRule="auto"/>
              <w:rPr>
                <w:b/>
                <w:snapToGrid/>
                <w:color w:val="000000" w:themeColor="text1"/>
              </w:rPr>
            </w:pPr>
            <w:r w:rsidRPr="0028058A">
              <w:rPr>
                <w:b/>
                <w:snapToGrid/>
                <w:color w:val="000000" w:themeColor="text1"/>
              </w:rPr>
              <w:t>Transformation</w:t>
            </w:r>
          </w:p>
        </w:tc>
        <w:tc>
          <w:tcPr>
            <w:tcW w:w="2977" w:type="dxa"/>
            <w:tcBorders>
              <w:top w:val="single" w:sz="8" w:space="0" w:color="auto"/>
              <w:bottom w:val="single" w:sz="4" w:space="0" w:color="auto"/>
            </w:tcBorders>
          </w:tcPr>
          <w:p w14:paraId="3904FCA5" w14:textId="77777777" w:rsidR="008B62C1" w:rsidRPr="0028058A" w:rsidRDefault="008B62C1" w:rsidP="001A48EF">
            <w:pPr>
              <w:pStyle w:val="MDPI42tablebody"/>
              <w:spacing w:line="240" w:lineRule="auto"/>
              <w:rPr>
                <w:b/>
                <w:snapToGrid/>
                <w:color w:val="000000" w:themeColor="text1"/>
              </w:rPr>
            </w:pPr>
            <w:r w:rsidRPr="0028058A">
              <w:rPr>
                <w:b/>
                <w:snapToGrid/>
                <w:color w:val="000000" w:themeColor="text1"/>
              </w:rPr>
              <w:t>Parameters</w:t>
            </w:r>
          </w:p>
        </w:tc>
      </w:tr>
      <w:tr w:rsidR="008B62C1" w:rsidRPr="004546AE" w14:paraId="3FD0E02F" w14:textId="77777777" w:rsidTr="001A48EF">
        <w:trPr>
          <w:trHeight w:val="278"/>
        </w:trPr>
        <w:tc>
          <w:tcPr>
            <w:tcW w:w="2070" w:type="dxa"/>
            <w:tcBorders>
              <w:top w:val="single" w:sz="4" w:space="0" w:color="auto"/>
              <w:bottom w:val="single" w:sz="4" w:space="0" w:color="auto"/>
            </w:tcBorders>
            <w:shd w:val="clear" w:color="auto" w:fill="auto"/>
            <w:vAlign w:val="center"/>
          </w:tcPr>
          <w:p w14:paraId="7F5D3292" w14:textId="77777777" w:rsidR="008B62C1" w:rsidRPr="00C9032E" w:rsidRDefault="008B62C1" w:rsidP="001A48EF">
            <w:pPr>
              <w:pStyle w:val="MDPI42tablebody"/>
            </w:pPr>
            <w:r w:rsidRPr="00C9032E">
              <w:t>Noise</w:t>
            </w:r>
          </w:p>
        </w:tc>
        <w:tc>
          <w:tcPr>
            <w:tcW w:w="2977" w:type="dxa"/>
            <w:tcBorders>
              <w:top w:val="single" w:sz="4" w:space="0" w:color="auto"/>
              <w:bottom w:val="single" w:sz="4" w:space="0" w:color="auto"/>
            </w:tcBorders>
          </w:tcPr>
          <w:p w14:paraId="356A0865" w14:textId="77777777" w:rsidR="008B62C1" w:rsidRPr="004546AE" w:rsidRDefault="008B62C1" w:rsidP="001A48EF">
            <w:pPr>
              <w:pStyle w:val="MDPI42tablebody"/>
              <w:rPr>
                <w:rFonts w:ascii="Times New Roman" w:hAnsi="Times New Roman"/>
                <w:color w:val="000000" w:themeColor="text1"/>
              </w:rPr>
            </w:pPr>
            <w:r w:rsidRPr="004546AE">
              <w:rPr>
                <w:color w:val="000000" w:themeColor="text1"/>
              </w:rPr>
              <w:t>Gaussian Noise (</w:t>
            </w:r>
            <w:commentRangeStart w:id="26"/>
            <w:r w:rsidRPr="004546AE">
              <w:rPr>
                <w:color w:val="000000" w:themeColor="text1"/>
              </w:rPr>
              <w:t>noise ratio=0.5</w:t>
            </w:r>
            <w:commentRangeEnd w:id="26"/>
            <w:r w:rsidR="00606599">
              <w:rPr>
                <w:rStyle w:val="CommentReference"/>
                <w:rFonts w:eastAsia="SimSun"/>
                <w:snapToGrid/>
                <w:lang w:eastAsia="zh-CN" w:bidi="ar-SA"/>
              </w:rPr>
              <w:commentReference w:id="26"/>
            </w:r>
            <w:r w:rsidRPr="004546AE">
              <w:rPr>
                <w:color w:val="000000" w:themeColor="text1"/>
              </w:rPr>
              <w:t xml:space="preserve">) </w:t>
            </w:r>
          </w:p>
        </w:tc>
      </w:tr>
      <w:tr w:rsidR="008B62C1" w:rsidRPr="001C5279" w14:paraId="5A60CE53" w14:textId="77777777" w:rsidTr="001A48EF">
        <w:trPr>
          <w:trHeight w:val="278"/>
        </w:trPr>
        <w:tc>
          <w:tcPr>
            <w:tcW w:w="2070" w:type="dxa"/>
            <w:tcBorders>
              <w:top w:val="single" w:sz="4" w:space="0" w:color="auto"/>
              <w:bottom w:val="single" w:sz="4" w:space="0" w:color="auto"/>
            </w:tcBorders>
            <w:shd w:val="clear" w:color="auto" w:fill="auto"/>
            <w:vAlign w:val="center"/>
          </w:tcPr>
          <w:p w14:paraId="4B354E94" w14:textId="77777777" w:rsidR="008B62C1" w:rsidRPr="0028058A" w:rsidRDefault="008B62C1" w:rsidP="001A48EF">
            <w:pPr>
              <w:pStyle w:val="MDPI42tablebody"/>
              <w:spacing w:line="240" w:lineRule="auto"/>
              <w:rPr>
                <w:color w:val="000000" w:themeColor="text1"/>
              </w:rPr>
            </w:pPr>
            <w:r w:rsidRPr="0028058A">
              <w:rPr>
                <w:color w:val="000000" w:themeColor="text1"/>
              </w:rPr>
              <w:t>Shift</w:t>
            </w:r>
          </w:p>
        </w:tc>
        <w:tc>
          <w:tcPr>
            <w:tcW w:w="2977" w:type="dxa"/>
            <w:tcBorders>
              <w:top w:val="single" w:sz="4" w:space="0" w:color="auto"/>
              <w:bottom w:val="single" w:sz="4" w:space="0" w:color="auto"/>
            </w:tcBorders>
          </w:tcPr>
          <w:p w14:paraId="571465FF" w14:textId="77777777" w:rsidR="008B62C1" w:rsidRPr="006D0330" w:rsidRDefault="008B62C1" w:rsidP="001A48EF">
            <w:pPr>
              <w:pStyle w:val="MDPI42tablebody"/>
              <w:spacing w:line="240" w:lineRule="auto"/>
              <w:rPr>
                <w:color w:val="000000" w:themeColor="text1"/>
                <w:lang w:val="de-DE"/>
              </w:rPr>
            </w:pPr>
            <w:r w:rsidRPr="006D0330">
              <w:rPr>
                <w:color w:val="000000" w:themeColor="text1"/>
                <w:lang w:val="de-DE"/>
              </w:rPr>
              <w:t xml:space="preserve">x-shift = ± 10 </w:t>
            </w:r>
            <w:proofErr w:type="spellStart"/>
            <w:r w:rsidRPr="006D0330">
              <w:rPr>
                <w:color w:val="000000" w:themeColor="text1"/>
                <w:lang w:val="de-DE"/>
              </w:rPr>
              <w:t>pixels</w:t>
            </w:r>
            <w:proofErr w:type="spellEnd"/>
          </w:p>
          <w:p w14:paraId="4499C67F" w14:textId="77777777" w:rsidR="008B62C1" w:rsidRPr="006D0330" w:rsidRDefault="008B62C1" w:rsidP="001A48EF">
            <w:pPr>
              <w:pStyle w:val="MDPI42tablebody"/>
              <w:spacing w:line="240" w:lineRule="auto"/>
              <w:rPr>
                <w:color w:val="000000" w:themeColor="text1"/>
                <w:lang w:val="de-DE"/>
              </w:rPr>
            </w:pPr>
            <w:r w:rsidRPr="006D0330">
              <w:rPr>
                <w:color w:val="000000" w:themeColor="text1"/>
                <w:lang w:val="de-DE"/>
              </w:rPr>
              <w:t xml:space="preserve">y-shift = ± 10 </w:t>
            </w:r>
            <w:proofErr w:type="spellStart"/>
            <w:r w:rsidRPr="006D0330">
              <w:rPr>
                <w:color w:val="000000" w:themeColor="text1"/>
                <w:lang w:val="de-DE"/>
              </w:rPr>
              <w:t>pixels</w:t>
            </w:r>
            <w:proofErr w:type="spellEnd"/>
          </w:p>
        </w:tc>
      </w:tr>
      <w:tr w:rsidR="008B62C1" w:rsidRPr="0028058A" w14:paraId="170BB706" w14:textId="77777777" w:rsidTr="001A48EF">
        <w:trPr>
          <w:trHeight w:val="278"/>
        </w:trPr>
        <w:tc>
          <w:tcPr>
            <w:tcW w:w="2070" w:type="dxa"/>
            <w:tcBorders>
              <w:top w:val="single" w:sz="4" w:space="0" w:color="auto"/>
              <w:bottom w:val="single" w:sz="4" w:space="0" w:color="auto"/>
            </w:tcBorders>
            <w:shd w:val="clear" w:color="auto" w:fill="auto"/>
            <w:vAlign w:val="center"/>
          </w:tcPr>
          <w:p w14:paraId="4ED83E56" w14:textId="77777777" w:rsidR="008B62C1" w:rsidRPr="0028058A" w:rsidRDefault="008B62C1" w:rsidP="001A48EF">
            <w:pPr>
              <w:pStyle w:val="MDPI42tablebody"/>
              <w:spacing w:line="240" w:lineRule="auto"/>
              <w:rPr>
                <w:color w:val="000000" w:themeColor="text1"/>
              </w:rPr>
            </w:pPr>
            <w:r w:rsidRPr="0028058A">
              <w:rPr>
                <w:color w:val="000000" w:themeColor="text1"/>
              </w:rPr>
              <w:t>Rotation</w:t>
            </w:r>
          </w:p>
        </w:tc>
        <w:tc>
          <w:tcPr>
            <w:tcW w:w="2977" w:type="dxa"/>
            <w:tcBorders>
              <w:top w:val="single" w:sz="4" w:space="0" w:color="auto"/>
              <w:bottom w:val="single" w:sz="4" w:space="0" w:color="auto"/>
            </w:tcBorders>
          </w:tcPr>
          <w:p w14:paraId="58DC5091" w14:textId="77777777" w:rsidR="008B62C1" w:rsidRPr="0028058A" w:rsidRDefault="008B62C1" w:rsidP="001A48EF">
            <w:pPr>
              <w:pStyle w:val="MDPI42tablebody"/>
              <w:spacing w:line="240" w:lineRule="auto"/>
              <w:rPr>
                <w:color w:val="000000" w:themeColor="text1"/>
              </w:rPr>
            </w:pPr>
            <w:r w:rsidRPr="0028058A">
              <w:rPr>
                <w:color w:val="000000" w:themeColor="text1"/>
              </w:rPr>
              <w:t>±30 degrees</w:t>
            </w:r>
          </w:p>
        </w:tc>
      </w:tr>
      <w:tr w:rsidR="008B62C1" w:rsidRPr="0028058A" w14:paraId="595BF443" w14:textId="77777777" w:rsidTr="001A48EF">
        <w:trPr>
          <w:trHeight w:val="292"/>
        </w:trPr>
        <w:tc>
          <w:tcPr>
            <w:tcW w:w="2070" w:type="dxa"/>
            <w:tcBorders>
              <w:top w:val="single" w:sz="4" w:space="0" w:color="auto"/>
              <w:bottom w:val="single" w:sz="4" w:space="0" w:color="auto"/>
            </w:tcBorders>
            <w:shd w:val="clear" w:color="auto" w:fill="auto"/>
            <w:vAlign w:val="center"/>
          </w:tcPr>
          <w:p w14:paraId="37792DAF" w14:textId="77777777" w:rsidR="008B62C1" w:rsidRPr="0028058A" w:rsidRDefault="008B62C1" w:rsidP="001A48EF">
            <w:pPr>
              <w:pStyle w:val="MDPI42tablebody"/>
              <w:spacing w:line="240" w:lineRule="auto"/>
              <w:rPr>
                <w:color w:val="000000" w:themeColor="text1"/>
              </w:rPr>
            </w:pPr>
            <w:r w:rsidRPr="0028058A">
              <w:rPr>
                <w:color w:val="000000" w:themeColor="text1"/>
              </w:rPr>
              <w:t>Random Erasing</w:t>
            </w:r>
          </w:p>
        </w:tc>
        <w:tc>
          <w:tcPr>
            <w:tcW w:w="2977" w:type="dxa"/>
            <w:tcBorders>
              <w:top w:val="single" w:sz="4" w:space="0" w:color="auto"/>
              <w:bottom w:val="single" w:sz="4" w:space="0" w:color="auto"/>
            </w:tcBorders>
          </w:tcPr>
          <w:p w14:paraId="3EDA5782" w14:textId="77777777" w:rsidR="008B62C1" w:rsidRPr="0028058A" w:rsidRDefault="008B62C1" w:rsidP="001A48EF">
            <w:pPr>
              <w:pStyle w:val="MDPI42tablebody"/>
              <w:spacing w:line="240" w:lineRule="auto"/>
              <w:rPr>
                <w:color w:val="000000" w:themeColor="text1"/>
              </w:rPr>
            </w:pPr>
            <w:r w:rsidRPr="0028058A">
              <w:rPr>
                <w:color w:val="000000" w:themeColor="text1"/>
              </w:rPr>
              <w:t>area = 10%</w:t>
            </w:r>
          </w:p>
        </w:tc>
      </w:tr>
      <w:tr w:rsidR="008B62C1" w:rsidRPr="0028058A" w14:paraId="4B3ABF49" w14:textId="77777777" w:rsidTr="001A48EF">
        <w:trPr>
          <w:trHeight w:val="292"/>
        </w:trPr>
        <w:tc>
          <w:tcPr>
            <w:tcW w:w="2070" w:type="dxa"/>
            <w:tcBorders>
              <w:top w:val="single" w:sz="4" w:space="0" w:color="auto"/>
              <w:bottom w:val="single" w:sz="4" w:space="0" w:color="auto"/>
            </w:tcBorders>
            <w:shd w:val="clear" w:color="auto" w:fill="auto"/>
            <w:vAlign w:val="center"/>
          </w:tcPr>
          <w:p w14:paraId="37B6869B" w14:textId="77777777" w:rsidR="008B62C1" w:rsidRPr="0028058A" w:rsidRDefault="008B62C1" w:rsidP="001A48EF">
            <w:pPr>
              <w:pStyle w:val="MDPI42tablebody"/>
              <w:spacing w:line="240" w:lineRule="auto"/>
              <w:rPr>
                <w:color w:val="000000" w:themeColor="text1"/>
              </w:rPr>
            </w:pPr>
            <w:r w:rsidRPr="0028058A">
              <w:rPr>
                <w:color w:val="000000" w:themeColor="text1"/>
              </w:rPr>
              <w:t>Elastic Deformation</w:t>
            </w:r>
          </w:p>
        </w:tc>
        <w:tc>
          <w:tcPr>
            <w:tcW w:w="2977" w:type="dxa"/>
            <w:tcBorders>
              <w:top w:val="single" w:sz="4" w:space="0" w:color="auto"/>
              <w:bottom w:val="single" w:sz="4" w:space="0" w:color="auto"/>
            </w:tcBorders>
          </w:tcPr>
          <w:p w14:paraId="7056C119" w14:textId="77777777" w:rsidR="008B62C1" w:rsidRPr="0028058A" w:rsidRDefault="008B62C1" w:rsidP="001A48EF">
            <w:pPr>
              <w:pStyle w:val="MDPI42tablebody"/>
              <w:rPr>
                <w:color w:val="000000" w:themeColor="text1"/>
              </w:rPr>
            </w:pPr>
            <w:r w:rsidRPr="0028058A">
              <w:rPr>
                <w:color w:val="000000" w:themeColor="text1"/>
              </w:rPr>
              <w:t>alpha=</w:t>
            </w:r>
            <w:r>
              <w:rPr>
                <w:color w:val="000000" w:themeColor="text1"/>
              </w:rPr>
              <w:t>24</w:t>
            </w:r>
            <w:r w:rsidRPr="0028058A">
              <w:rPr>
                <w:color w:val="000000" w:themeColor="text1"/>
              </w:rPr>
              <w:t>, sigma=</w:t>
            </w:r>
            <w:r>
              <w:rPr>
                <w:color w:val="000000" w:themeColor="text1"/>
              </w:rPr>
              <w:t>4</w:t>
            </w:r>
          </w:p>
        </w:tc>
      </w:tr>
    </w:tbl>
    <w:p w14:paraId="3CBCAC95" w14:textId="77777777" w:rsidR="009D05DA" w:rsidRDefault="009D05DA" w:rsidP="009D05DA">
      <w:pPr>
        <w:pStyle w:val="MDPI31text"/>
        <w:ind w:left="0" w:firstLine="0"/>
        <w:rPr>
          <w:rFonts w:ascii="Helvetica Neue" w:hAnsi="Helvetica Neue" w:cs="Helvetica Neue"/>
          <w:color w:val="3F3F3F"/>
          <w:sz w:val="26"/>
          <w:szCs w:val="26"/>
          <w:lang w:val="en-GB"/>
        </w:rPr>
      </w:pPr>
    </w:p>
    <w:p w14:paraId="24F81EFB" w14:textId="7F681C2F" w:rsidR="007678BB" w:rsidRDefault="007678BB" w:rsidP="007678BB">
      <w:pPr>
        <w:pStyle w:val="MDPI31text"/>
      </w:pPr>
      <w:r>
        <w:t>Hence</w:t>
      </w:r>
      <w:r w:rsidR="009D05DA">
        <w:t xml:space="preserve">, </w:t>
      </w:r>
      <w:r>
        <w:t xml:space="preserve">by applying </w:t>
      </w:r>
      <w:r w:rsidR="009D05DA" w:rsidRPr="009D05DA">
        <w:t>these transformation techniques</w:t>
      </w:r>
      <w:r>
        <w:t>, the variability of the dataset increased compared to the original dataset</w:t>
      </w:r>
      <w:r w:rsidR="009D05DA" w:rsidRPr="009D05DA">
        <w:t>. Additionally,</w:t>
      </w:r>
      <w:r>
        <w:t xml:space="preserve"> during the data collection stage, slight posture adjustments were made to intentionally </w:t>
      </w:r>
      <w:r w:rsidR="009D05DA" w:rsidRPr="009D05DA">
        <w:t>simulat</w:t>
      </w:r>
      <w:r>
        <w:t>e</w:t>
      </w:r>
      <w:r w:rsidR="009D05DA" w:rsidRPr="009D05DA">
        <w:t xml:space="preserve"> natural variability. </w:t>
      </w:r>
      <w:r>
        <w:t>Overall, as a result, the entire dataset increased from 2,302 to 8,607</w:t>
      </w:r>
      <w:r w:rsidR="009D05DA" w:rsidRPr="009D05DA">
        <w:t xml:space="preserve"> data frames.</w:t>
      </w:r>
    </w:p>
    <w:p w14:paraId="5200F60D" w14:textId="77777777" w:rsidR="007678BB" w:rsidRPr="009D05DA" w:rsidRDefault="007678BB" w:rsidP="007678BB">
      <w:pPr>
        <w:pStyle w:val="MDPI31text"/>
      </w:pPr>
    </w:p>
    <w:p w14:paraId="2840E595" w14:textId="3BF8ACB5" w:rsidR="00105F4A" w:rsidRPr="00933176" w:rsidRDefault="00105F4A" w:rsidP="00CE393F">
      <w:pPr>
        <w:pStyle w:val="MDPI23heading3"/>
      </w:pPr>
      <w:r w:rsidRPr="00933176">
        <w:lastRenderedPageBreak/>
        <w:t>3.</w:t>
      </w:r>
      <w:r w:rsidR="00C3177A">
        <w:t>4</w:t>
      </w:r>
      <w:r w:rsidRPr="00933176">
        <w:t>.</w:t>
      </w:r>
      <w:r w:rsidR="00C3177A">
        <w:t>2</w:t>
      </w:r>
      <w:r w:rsidR="00615E89">
        <w:t xml:space="preserve"> </w:t>
      </w:r>
      <w:r w:rsidRPr="00933176">
        <w:t>CNN Architecture</w:t>
      </w:r>
      <w:r w:rsidR="00615E89">
        <w:t xml:space="preserve"> for Posture Classification</w:t>
      </w:r>
    </w:p>
    <w:p w14:paraId="5C268A40" w14:textId="1CCE61FC" w:rsidR="00EE5E6F" w:rsidRPr="00933176" w:rsidRDefault="00105F4A" w:rsidP="00EE5E6F">
      <w:pPr>
        <w:pStyle w:val="MDPI31text"/>
        <w:rPr>
          <w:color w:val="000000" w:themeColor="text1"/>
          <w:lang w:val="en-GB"/>
        </w:rPr>
      </w:pPr>
      <w:r w:rsidRPr="00933176">
        <w:rPr>
          <w:color w:val="000000" w:themeColor="text1"/>
        </w:rPr>
        <w:t xml:space="preserve">We designed </w:t>
      </w:r>
      <w:r w:rsidR="0041540A" w:rsidRPr="00933176">
        <w:rPr>
          <w:color w:val="000000" w:themeColor="text1"/>
        </w:rPr>
        <w:t>our</w:t>
      </w:r>
      <w:r w:rsidRPr="00933176">
        <w:rPr>
          <w:color w:val="000000" w:themeColor="text1"/>
        </w:rPr>
        <w:t xml:space="preserve"> CNN </w:t>
      </w:r>
      <w:r w:rsidR="00C874D8" w:rsidRPr="00933176">
        <w:rPr>
          <w:color w:val="000000" w:themeColor="text1"/>
        </w:rPr>
        <w:t>archit</w:t>
      </w:r>
      <w:r w:rsidR="0041540A" w:rsidRPr="00933176">
        <w:rPr>
          <w:color w:val="000000" w:themeColor="text1"/>
        </w:rPr>
        <w:t>ect</w:t>
      </w:r>
      <w:r w:rsidR="00C874D8" w:rsidRPr="00933176">
        <w:rPr>
          <w:color w:val="000000" w:themeColor="text1"/>
        </w:rPr>
        <w:t xml:space="preserve">ure </w:t>
      </w:r>
      <w:r w:rsidRPr="00933176">
        <w:rPr>
          <w:color w:val="000000" w:themeColor="text1"/>
          <w:lang w:val="en-GB"/>
        </w:rPr>
        <w:t>that</w:t>
      </w:r>
      <w:r w:rsidR="008824F0" w:rsidRPr="00933176">
        <w:rPr>
          <w:color w:val="000000" w:themeColor="text1"/>
          <w:lang w:val="en-GB"/>
        </w:rPr>
        <w:t xml:space="preserve"> </w:t>
      </w:r>
      <w:r w:rsidRPr="00933176">
        <w:rPr>
          <w:color w:val="000000" w:themeColor="text1"/>
          <w:lang w:val="en-GB"/>
        </w:rPr>
        <w:t xml:space="preserve">accepts </w:t>
      </w:r>
      <w:r w:rsidR="008824F0" w:rsidRPr="00933176">
        <w:rPr>
          <w:color w:val="000000" w:themeColor="text1"/>
          <w:lang w:val="en-GB"/>
        </w:rPr>
        <w:t xml:space="preserve">an input of </w:t>
      </w:r>
      <w:r w:rsidRPr="00933176">
        <w:rPr>
          <w:color w:val="000000" w:themeColor="text1"/>
          <w:lang w:val="en-GB"/>
        </w:rPr>
        <w:t xml:space="preserve">two (32x32) matrices and classifies them into 19 distinct </w:t>
      </w:r>
      <w:r w:rsidR="008824F0" w:rsidRPr="00933176">
        <w:rPr>
          <w:color w:val="000000" w:themeColor="text1"/>
          <w:lang w:val="en-GB"/>
        </w:rPr>
        <w:t>postu</w:t>
      </w:r>
      <w:r w:rsidR="003D2BD6" w:rsidRPr="00933176">
        <w:rPr>
          <w:color w:val="000000" w:themeColor="text1"/>
          <w:lang w:val="en-GB"/>
        </w:rPr>
        <w:t xml:space="preserve">re classes </w:t>
      </w:r>
      <w:r w:rsidR="008824F0" w:rsidRPr="00933176">
        <w:rPr>
          <w:color w:val="000000" w:themeColor="text1"/>
          <w:lang w:val="en-GB"/>
        </w:rPr>
        <w:t>as shown in Figure 6 below</w:t>
      </w:r>
      <w:r w:rsidRPr="00933176">
        <w:rPr>
          <w:color w:val="000000" w:themeColor="text1"/>
          <w:lang w:val="en-GB"/>
        </w:rPr>
        <w:t>.</w:t>
      </w:r>
      <w:r w:rsidR="003D2BD6" w:rsidRPr="00933176">
        <w:rPr>
          <w:color w:val="000000" w:themeColor="text1"/>
          <w:lang w:val="en-GB"/>
        </w:rPr>
        <w:t xml:space="preserve"> The CNN architecture begins with </w:t>
      </w:r>
      <w:r w:rsidR="009508DD" w:rsidRPr="00933176">
        <w:rPr>
          <w:color w:val="000000" w:themeColor="text1"/>
          <w:lang w:val="en-GB"/>
        </w:rPr>
        <w:t>the first</w:t>
      </w:r>
      <w:r w:rsidR="003D2BD6" w:rsidRPr="00933176">
        <w:rPr>
          <w:color w:val="000000" w:themeColor="text1"/>
          <w:lang w:val="en-GB"/>
        </w:rPr>
        <w:t xml:space="preserve"> convolutional layer</w:t>
      </w:r>
      <w:r w:rsidR="000C516A" w:rsidRPr="00933176">
        <w:rPr>
          <w:color w:val="000000" w:themeColor="text1"/>
          <w:lang w:val="en-GB"/>
        </w:rPr>
        <w:t>,</w:t>
      </w:r>
      <w:r w:rsidR="009508DD" w:rsidRPr="00933176">
        <w:rPr>
          <w:color w:val="000000" w:themeColor="text1"/>
          <w:lang w:val="en-GB"/>
        </w:rPr>
        <w:t xml:space="preserve"> </w:t>
      </w:r>
      <w:r w:rsidR="000C516A" w:rsidRPr="00933176">
        <w:rPr>
          <w:color w:val="000000" w:themeColor="text1"/>
          <w:lang w:val="en-GB"/>
        </w:rPr>
        <w:t>which</w:t>
      </w:r>
      <w:r w:rsidR="009508DD" w:rsidRPr="00933176">
        <w:rPr>
          <w:color w:val="000000" w:themeColor="text1"/>
          <w:lang w:val="en-GB"/>
        </w:rPr>
        <w:t xml:space="preserve"> is equipped with 32 filters</w:t>
      </w:r>
      <w:r w:rsidR="003D2BD6" w:rsidRPr="00933176">
        <w:rPr>
          <w:color w:val="000000" w:themeColor="text1"/>
          <w:lang w:val="en-GB"/>
        </w:rPr>
        <w:t xml:space="preserve"> that extract</w:t>
      </w:r>
      <w:r w:rsidR="009508DD" w:rsidRPr="00933176">
        <w:rPr>
          <w:color w:val="000000" w:themeColor="text1"/>
          <w:lang w:val="en-GB"/>
        </w:rPr>
        <w:t xml:space="preserve"> spatial features</w:t>
      </w:r>
      <w:r w:rsidR="000C516A" w:rsidRPr="00933176">
        <w:rPr>
          <w:color w:val="000000" w:themeColor="text1"/>
          <w:lang w:val="en-GB"/>
        </w:rPr>
        <w:t xml:space="preserve"> using the </w:t>
      </w:r>
      <w:r w:rsidR="000C516A" w:rsidRPr="00933176">
        <w:rPr>
          <w:color w:val="000000" w:themeColor="text1"/>
        </w:rPr>
        <w:t>ReLU activation function</w:t>
      </w:r>
      <w:r w:rsidR="009508DD" w:rsidRPr="00933176">
        <w:rPr>
          <w:color w:val="000000" w:themeColor="text1"/>
          <w:lang w:val="en-GB"/>
        </w:rPr>
        <w:t xml:space="preserve">. The Max Pooling </w:t>
      </w:r>
      <w:r w:rsidR="00E9055C" w:rsidRPr="00933176">
        <w:rPr>
          <w:color w:val="000000" w:themeColor="text1"/>
          <w:lang w:val="en-GB"/>
        </w:rPr>
        <w:t>L</w:t>
      </w:r>
      <w:r w:rsidR="009508DD" w:rsidRPr="00933176">
        <w:rPr>
          <w:color w:val="000000" w:themeColor="text1"/>
          <w:lang w:val="en-GB"/>
        </w:rPr>
        <w:t>ayer</w:t>
      </w:r>
      <w:r w:rsidR="000C516A" w:rsidRPr="00933176">
        <w:rPr>
          <w:color w:val="000000" w:themeColor="text1"/>
          <w:lang w:val="en-GB"/>
        </w:rPr>
        <w:t xml:space="preserve"> was then followed,</w:t>
      </w:r>
      <w:r w:rsidR="009508DD" w:rsidRPr="00933176">
        <w:rPr>
          <w:color w:val="000000" w:themeColor="text1"/>
          <w:lang w:val="en-GB"/>
        </w:rPr>
        <w:t xml:space="preserve"> </w:t>
      </w:r>
      <w:r w:rsidR="000C516A" w:rsidRPr="00933176">
        <w:rPr>
          <w:color w:val="000000" w:themeColor="text1"/>
          <w:lang w:val="en-GB"/>
        </w:rPr>
        <w:t>reducing</w:t>
      </w:r>
      <w:r w:rsidR="009508DD" w:rsidRPr="00933176">
        <w:rPr>
          <w:color w:val="000000" w:themeColor="text1"/>
          <w:lang w:val="en-GB"/>
        </w:rPr>
        <w:t xml:space="preserve"> the spatial resolution while retaining the relevant key activations and further reducing the risk of overfitting. </w:t>
      </w:r>
      <w:r w:rsidR="004F1107" w:rsidRPr="00933176">
        <w:rPr>
          <w:color w:val="000000" w:themeColor="text1"/>
          <w:lang w:val="en-GB"/>
        </w:rPr>
        <w:t>The</w:t>
      </w:r>
      <w:r w:rsidR="000C516A" w:rsidRPr="00933176">
        <w:rPr>
          <w:color w:val="000000" w:themeColor="text1"/>
          <w:lang w:val="en-GB"/>
        </w:rPr>
        <w:t xml:space="preserve"> </w:t>
      </w:r>
      <w:r w:rsidR="004F1107" w:rsidRPr="00933176">
        <w:rPr>
          <w:color w:val="000000" w:themeColor="text1"/>
          <w:lang w:val="en-GB"/>
        </w:rPr>
        <w:t xml:space="preserve">following </w:t>
      </w:r>
      <w:r w:rsidR="000C516A" w:rsidRPr="00933176">
        <w:rPr>
          <w:color w:val="000000" w:themeColor="text1"/>
          <w:lang w:val="en-GB"/>
        </w:rPr>
        <w:t xml:space="preserve">second </w:t>
      </w:r>
      <w:r w:rsidR="00E9055C" w:rsidRPr="00933176">
        <w:rPr>
          <w:color w:val="000000" w:themeColor="text1"/>
          <w:lang w:val="en-GB"/>
        </w:rPr>
        <w:t>C</w:t>
      </w:r>
      <w:r w:rsidR="000C516A" w:rsidRPr="00933176">
        <w:rPr>
          <w:color w:val="000000" w:themeColor="text1"/>
          <w:lang w:val="en-GB"/>
        </w:rPr>
        <w:t xml:space="preserve">onvolutional </w:t>
      </w:r>
      <w:r w:rsidR="00E9055C" w:rsidRPr="00933176">
        <w:rPr>
          <w:color w:val="000000" w:themeColor="text1"/>
          <w:lang w:val="en-GB"/>
        </w:rPr>
        <w:t>L</w:t>
      </w:r>
      <w:r w:rsidR="000C516A" w:rsidRPr="00933176">
        <w:rPr>
          <w:color w:val="000000" w:themeColor="text1"/>
          <w:lang w:val="en-GB"/>
        </w:rPr>
        <w:t xml:space="preserve">ayer </w:t>
      </w:r>
      <w:r w:rsidR="002E2B54" w:rsidRPr="00933176">
        <w:rPr>
          <w:color w:val="000000" w:themeColor="text1"/>
          <w:lang w:val="en-GB"/>
        </w:rPr>
        <w:t>was</w:t>
      </w:r>
      <w:r w:rsidR="004F1107" w:rsidRPr="00933176">
        <w:rPr>
          <w:color w:val="000000" w:themeColor="text1"/>
          <w:lang w:val="en-GB"/>
        </w:rPr>
        <w:t xml:space="preserve"> equipped with 64 filters to further learn and make sense of the spatial pattern that was processed by the previous layer.</w:t>
      </w:r>
      <w:r w:rsidR="00E9055C" w:rsidRPr="00933176">
        <w:rPr>
          <w:color w:val="000000" w:themeColor="text1"/>
          <w:lang w:val="en-GB"/>
        </w:rPr>
        <w:t xml:space="preserve"> A second Max Pooling Layer was added to reduce the data’s dimensionality</w:t>
      </w:r>
      <w:r w:rsidR="00B4595E">
        <w:rPr>
          <w:color w:val="000000" w:themeColor="text1"/>
          <w:lang w:val="en-GB"/>
        </w:rPr>
        <w:t xml:space="preserve"> further</w:t>
      </w:r>
      <w:r w:rsidR="00E9055C" w:rsidRPr="00933176">
        <w:rPr>
          <w:color w:val="000000" w:themeColor="text1"/>
          <w:lang w:val="en-GB"/>
        </w:rPr>
        <w:t xml:space="preserve"> and extract the essential features. The Flatten Layer </w:t>
      </w:r>
      <w:r w:rsidR="002E2B54" w:rsidRPr="00933176">
        <w:rPr>
          <w:color w:val="000000" w:themeColor="text1"/>
          <w:lang w:val="en-GB"/>
        </w:rPr>
        <w:t xml:space="preserve">then </w:t>
      </w:r>
      <w:r w:rsidR="00E9055C" w:rsidRPr="00933176">
        <w:rPr>
          <w:color w:val="000000" w:themeColor="text1"/>
          <w:lang w:val="en-GB"/>
        </w:rPr>
        <w:t>transformed the two</w:t>
      </w:r>
      <w:r w:rsidR="002E2B54" w:rsidRPr="00933176">
        <w:rPr>
          <w:color w:val="000000" w:themeColor="text1"/>
          <w:lang w:val="en-GB"/>
        </w:rPr>
        <w:t>-dimensional</w:t>
      </w:r>
      <w:r w:rsidR="00E9055C" w:rsidRPr="00933176">
        <w:rPr>
          <w:color w:val="000000" w:themeColor="text1"/>
          <w:lang w:val="en-GB"/>
        </w:rPr>
        <w:t xml:space="preserve"> feature map to a one</w:t>
      </w:r>
      <w:r w:rsidR="002E2B54" w:rsidRPr="00933176">
        <w:rPr>
          <w:color w:val="000000" w:themeColor="text1"/>
          <w:lang w:val="en-GB"/>
        </w:rPr>
        <w:t>-dimensional</w:t>
      </w:r>
      <w:r w:rsidR="00E9055C" w:rsidRPr="00933176">
        <w:rPr>
          <w:color w:val="000000" w:themeColor="text1"/>
          <w:lang w:val="en-GB"/>
        </w:rPr>
        <w:t xml:space="preserve"> vector</w:t>
      </w:r>
      <w:r w:rsidR="002E2B54" w:rsidRPr="00933176">
        <w:rPr>
          <w:color w:val="000000" w:themeColor="text1"/>
          <w:lang w:val="en-GB"/>
        </w:rPr>
        <w:t>, which was required by the subsequent two dense layers</w:t>
      </w:r>
      <w:r w:rsidR="00D64A11" w:rsidRPr="00933176">
        <w:rPr>
          <w:color w:val="000000" w:themeColor="text1"/>
          <w:lang w:val="en-GB"/>
        </w:rPr>
        <w:t>. T</w:t>
      </w:r>
      <w:r w:rsidR="002E2B54" w:rsidRPr="00933176">
        <w:rPr>
          <w:color w:val="000000" w:themeColor="text1"/>
          <w:lang w:val="en-GB"/>
        </w:rPr>
        <w:t xml:space="preserve">he first </w:t>
      </w:r>
      <w:r w:rsidR="001A3C33" w:rsidRPr="00933176">
        <w:rPr>
          <w:color w:val="000000" w:themeColor="text1"/>
          <w:lang w:val="en-GB"/>
        </w:rPr>
        <w:t>dense layer</w:t>
      </w:r>
      <w:r w:rsidR="002E2B54" w:rsidRPr="00933176">
        <w:rPr>
          <w:color w:val="000000" w:themeColor="text1"/>
          <w:lang w:val="en-GB"/>
        </w:rPr>
        <w:t xml:space="preserve"> </w:t>
      </w:r>
      <w:r w:rsidR="00B4595E">
        <w:rPr>
          <w:color w:val="000000" w:themeColor="text1"/>
          <w:lang w:val="en-GB"/>
        </w:rPr>
        <w:t>consisted of</w:t>
      </w:r>
      <w:r w:rsidR="002E2B54" w:rsidRPr="00933176">
        <w:rPr>
          <w:color w:val="000000" w:themeColor="text1"/>
          <w:lang w:val="en-GB"/>
        </w:rPr>
        <w:t xml:space="preserve"> 128 neurons</w:t>
      </w:r>
      <w:r w:rsidR="00B4595E">
        <w:rPr>
          <w:color w:val="000000" w:themeColor="text1"/>
          <w:lang w:val="en-GB"/>
        </w:rPr>
        <w:t>,</w:t>
      </w:r>
      <w:r w:rsidR="002E2B54" w:rsidRPr="00933176">
        <w:rPr>
          <w:color w:val="000000" w:themeColor="text1"/>
          <w:lang w:val="en-GB"/>
        </w:rPr>
        <w:t xml:space="preserve"> along with the ReLU activation function, and the second </w:t>
      </w:r>
      <w:r w:rsidR="001A3C33" w:rsidRPr="00933176">
        <w:rPr>
          <w:color w:val="000000" w:themeColor="text1"/>
          <w:lang w:val="en-GB"/>
        </w:rPr>
        <w:t xml:space="preserve">dense layer </w:t>
      </w:r>
      <w:r w:rsidR="002E2B54" w:rsidRPr="00933176">
        <w:rPr>
          <w:color w:val="000000" w:themeColor="text1"/>
          <w:lang w:val="en-GB"/>
        </w:rPr>
        <w:t>was the final output layer</w:t>
      </w:r>
      <w:r w:rsidR="000D1279" w:rsidRPr="00933176">
        <w:rPr>
          <w:color w:val="000000" w:themeColor="text1"/>
          <w:lang w:val="en-GB"/>
        </w:rPr>
        <w:t>,</w:t>
      </w:r>
      <w:r w:rsidR="002E2B54" w:rsidRPr="00933176">
        <w:rPr>
          <w:color w:val="000000" w:themeColor="text1"/>
          <w:lang w:val="en-GB"/>
        </w:rPr>
        <w:t xml:space="preserve"> </w:t>
      </w:r>
      <w:r w:rsidR="00D64A11" w:rsidRPr="00933176">
        <w:rPr>
          <w:color w:val="000000" w:themeColor="text1"/>
          <w:lang w:val="en-GB"/>
        </w:rPr>
        <w:t>which</w:t>
      </w:r>
      <w:r w:rsidR="002E2B54" w:rsidRPr="00933176">
        <w:rPr>
          <w:color w:val="000000" w:themeColor="text1"/>
          <w:lang w:val="en-GB"/>
        </w:rPr>
        <w:t xml:space="preserve"> </w:t>
      </w:r>
      <w:r w:rsidR="001A3C33" w:rsidRPr="00933176">
        <w:rPr>
          <w:color w:val="000000" w:themeColor="text1"/>
          <w:lang w:val="en-GB"/>
        </w:rPr>
        <w:t xml:space="preserve">comprised </w:t>
      </w:r>
      <w:r w:rsidR="002E2B54" w:rsidRPr="00933176">
        <w:rPr>
          <w:color w:val="000000" w:themeColor="text1"/>
          <w:lang w:val="en-GB"/>
        </w:rPr>
        <w:t xml:space="preserve">19 neurons </w:t>
      </w:r>
      <w:r w:rsidR="00A07EFA" w:rsidRPr="00933176">
        <w:rPr>
          <w:color w:val="000000" w:themeColor="text1"/>
          <w:lang w:val="en-GB"/>
        </w:rPr>
        <w:t>corresponding to</w:t>
      </w:r>
      <w:r w:rsidR="001A3C33" w:rsidRPr="00933176">
        <w:rPr>
          <w:color w:val="000000" w:themeColor="text1"/>
          <w:lang w:val="en-GB"/>
        </w:rPr>
        <w:t xml:space="preserve"> </w:t>
      </w:r>
      <w:r w:rsidR="002E2B54" w:rsidRPr="00933176">
        <w:rPr>
          <w:color w:val="000000" w:themeColor="text1"/>
          <w:lang w:val="en-GB"/>
        </w:rPr>
        <w:t xml:space="preserve">the 19 postures being classified. </w:t>
      </w:r>
      <w:r w:rsidR="005A2AB8" w:rsidRPr="00933176">
        <w:rPr>
          <w:color w:val="000000" w:themeColor="text1"/>
          <w:lang w:val="en-GB"/>
        </w:rPr>
        <w:t xml:space="preserve">The </w:t>
      </w:r>
      <w:r w:rsidR="00EE5E6F">
        <w:rPr>
          <w:color w:val="000000" w:themeColor="text1"/>
          <w:lang w:val="en-GB"/>
        </w:rPr>
        <w:t xml:space="preserve">CNN </w:t>
      </w:r>
      <w:r w:rsidR="005A2AB8" w:rsidRPr="00933176">
        <w:rPr>
          <w:color w:val="000000" w:themeColor="text1"/>
          <w:lang w:val="en-GB"/>
        </w:rPr>
        <w:t>model was trained using the Adam optimizer to fine-tune the learning rates</w:t>
      </w:r>
      <w:r w:rsidR="00977668">
        <w:rPr>
          <w:color w:val="000000" w:themeColor="text1"/>
          <w:lang w:val="en-GB"/>
        </w:rPr>
        <w:t>,</w:t>
      </w:r>
      <w:r w:rsidR="00D0706B" w:rsidRPr="00933176">
        <w:rPr>
          <w:color w:val="000000" w:themeColor="text1"/>
          <w:lang w:val="en-GB"/>
        </w:rPr>
        <w:t xml:space="preserve"> along with early sto</w:t>
      </w:r>
      <w:r w:rsidR="00323F2A" w:rsidRPr="00933176">
        <w:rPr>
          <w:color w:val="000000" w:themeColor="text1"/>
          <w:lang w:val="en-GB"/>
        </w:rPr>
        <w:t>p</w:t>
      </w:r>
      <w:r w:rsidR="00D0706B" w:rsidRPr="00933176">
        <w:rPr>
          <w:color w:val="000000" w:themeColor="text1"/>
          <w:lang w:val="en-GB"/>
        </w:rPr>
        <w:t>ping</w:t>
      </w:r>
      <w:r w:rsidR="005A2AB8" w:rsidRPr="00933176">
        <w:rPr>
          <w:color w:val="000000" w:themeColor="text1"/>
          <w:lang w:val="en-GB"/>
        </w:rPr>
        <w:t xml:space="preserve"> and the cross-entropy loss to measure the performance</w:t>
      </w:r>
      <w:r w:rsidR="003523AD" w:rsidRPr="00933176">
        <w:rPr>
          <w:color w:val="000000" w:themeColor="text1"/>
          <w:lang w:val="en-GB"/>
        </w:rPr>
        <w:t>.</w:t>
      </w:r>
      <w:r w:rsidR="00EE5E6F">
        <w:rPr>
          <w:color w:val="000000" w:themeColor="text1"/>
          <w:lang w:val="en-GB"/>
        </w:rPr>
        <w:t xml:space="preserve"> Overall, this CNN architecture </w:t>
      </w:r>
      <w:r w:rsidR="00166D9E">
        <w:rPr>
          <w:color w:val="000000" w:themeColor="text1"/>
          <w:lang w:val="en-GB"/>
        </w:rPr>
        <w:t xml:space="preserve">leverages a lightweight and shallow network layer topology, striking a balance between its feature extraction capability </w:t>
      </w:r>
      <w:r w:rsidR="000B7B7A">
        <w:rPr>
          <w:color w:val="000000" w:themeColor="text1"/>
          <w:lang w:val="en-GB"/>
        </w:rPr>
        <w:t>of</w:t>
      </w:r>
      <w:r w:rsidR="00166D9E">
        <w:rPr>
          <w:color w:val="000000" w:themeColor="text1"/>
          <w:lang w:val="en-GB"/>
        </w:rPr>
        <w:t xml:space="preserve"> </w:t>
      </w:r>
      <w:r w:rsidR="000B7B7A">
        <w:rPr>
          <w:color w:val="000000" w:themeColor="text1"/>
          <w:lang w:val="en-GB"/>
        </w:rPr>
        <w:t>identifying</w:t>
      </w:r>
      <w:r w:rsidR="00166D9E">
        <w:rPr>
          <w:color w:val="000000" w:themeColor="text1"/>
          <w:lang w:val="en-GB"/>
        </w:rPr>
        <w:t xml:space="preserve"> 19 different postures and computational efficiency,</w:t>
      </w:r>
      <w:r w:rsidR="00EE5E6F">
        <w:rPr>
          <w:color w:val="000000" w:themeColor="text1"/>
          <w:lang w:val="en-GB"/>
        </w:rPr>
        <w:t xml:space="preserve"> </w:t>
      </w:r>
      <w:r w:rsidR="00166D9E">
        <w:rPr>
          <w:color w:val="000000" w:themeColor="text1"/>
          <w:lang w:val="en-GB"/>
        </w:rPr>
        <w:t>making it ideal for real-time and personalised use</w:t>
      </w:r>
      <w:r w:rsidR="00EE5E6F">
        <w:rPr>
          <w:color w:val="000000" w:themeColor="text1"/>
          <w:lang w:val="en-GB"/>
        </w:rPr>
        <w:t>.</w:t>
      </w:r>
    </w:p>
    <w:p w14:paraId="2F25C81C" w14:textId="54602E80" w:rsidR="00C854FE" w:rsidRDefault="00862523" w:rsidP="00862523">
      <w:pPr>
        <w:pStyle w:val="MDPI52figure"/>
        <w:rPr>
          <w:lang w:val="en-GB"/>
        </w:rPr>
      </w:pPr>
      <w:r w:rsidRPr="00862523">
        <w:rPr>
          <w:noProof/>
        </w:rPr>
        <w:drawing>
          <wp:inline distT="0" distB="0" distL="0" distR="0" wp14:anchorId="17E36242" wp14:editId="18FF7B9E">
            <wp:extent cx="4747846" cy="3846726"/>
            <wp:effectExtent l="12700" t="12700" r="15240" b="14605"/>
            <wp:docPr id="1849636968" name="Picture 3" descr="A diagram of a squar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36968" name="Picture 3" descr="A diagram of a square object&#10;&#10;AI-generated content may be incorrect."/>
                    <pic:cNvPicPr>
                      <a:picLocks noChangeAspect="1" noChangeArrowheads="1"/>
                    </pic:cNvPicPr>
                  </pic:nvPicPr>
                  <pic:blipFill rotWithShape="1">
                    <a:blip r:embed="rId18">
                      <a:extLst>
                        <a:ext uri="{28A0092B-C50C-407E-A947-70E740481C1C}">
                          <a14:useLocalDpi xmlns:a14="http://schemas.microsoft.com/office/drawing/2010/main" val="0"/>
                        </a:ext>
                      </a:extLst>
                    </a:blip>
                    <a:srcRect l="-6045" r="-9108"/>
                    <a:stretch>
                      <a:fillRect/>
                    </a:stretch>
                  </pic:blipFill>
                  <pic:spPr bwMode="auto">
                    <a:xfrm>
                      <a:off x="0" y="0"/>
                      <a:ext cx="4770269" cy="38648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8256765" w14:textId="27FE82CA" w:rsidR="00D04969" w:rsidRPr="005A2AB8" w:rsidRDefault="00C854FE" w:rsidP="00D32EEF">
      <w:pPr>
        <w:pStyle w:val="MDPI51figurecaption"/>
        <w:rPr>
          <w:lang w:val="en-GB"/>
        </w:rPr>
      </w:pPr>
      <w:r w:rsidRPr="00A1464D">
        <w:rPr>
          <w:b/>
          <w:bCs/>
          <w:lang w:val="en-GB"/>
        </w:rPr>
        <w:t>Figure 6</w:t>
      </w:r>
      <w:r>
        <w:rPr>
          <w:lang w:val="en-GB"/>
        </w:rPr>
        <w:t xml:space="preserve">. </w:t>
      </w:r>
      <w:r w:rsidR="0080472D">
        <w:rPr>
          <w:lang w:val="en-GB"/>
        </w:rPr>
        <w:t>The design of o</w:t>
      </w:r>
      <w:r w:rsidR="003523AD">
        <w:rPr>
          <w:lang w:val="en-GB"/>
        </w:rPr>
        <w:t>ur p</w:t>
      </w:r>
      <w:r>
        <w:rPr>
          <w:lang w:val="en-GB"/>
        </w:rPr>
        <w:t>roposed CNN architecture</w:t>
      </w:r>
      <w:r w:rsidR="003523AD">
        <w:rPr>
          <w:lang w:val="en-GB"/>
        </w:rPr>
        <w:t>.</w:t>
      </w:r>
    </w:p>
    <w:p w14:paraId="70DF98E0" w14:textId="0680B182" w:rsidR="00C854FE" w:rsidRPr="00933176" w:rsidRDefault="00105F4A" w:rsidP="005A2AB8">
      <w:pPr>
        <w:pStyle w:val="MDPI23heading3"/>
        <w:rPr>
          <w:color w:val="000000" w:themeColor="text1"/>
        </w:rPr>
      </w:pPr>
      <w:r w:rsidRPr="00933176">
        <w:rPr>
          <w:color w:val="000000" w:themeColor="text1"/>
        </w:rPr>
        <w:t>3.</w:t>
      </w:r>
      <w:r w:rsidR="006E3642">
        <w:rPr>
          <w:color w:val="000000" w:themeColor="text1"/>
        </w:rPr>
        <w:t>4</w:t>
      </w:r>
      <w:r w:rsidRPr="00933176">
        <w:rPr>
          <w:color w:val="000000" w:themeColor="text1"/>
        </w:rPr>
        <w:t>.</w:t>
      </w:r>
      <w:r w:rsidR="006E3642">
        <w:rPr>
          <w:color w:val="000000" w:themeColor="text1"/>
        </w:rPr>
        <w:t>3</w:t>
      </w:r>
      <w:r w:rsidRPr="00933176">
        <w:rPr>
          <w:color w:val="000000" w:themeColor="text1"/>
        </w:rPr>
        <w:t xml:space="preserve"> Other </w:t>
      </w:r>
      <w:r w:rsidR="00B85CC4">
        <w:rPr>
          <w:color w:val="000000" w:themeColor="text1"/>
        </w:rPr>
        <w:t>Machine Learning Algorithms</w:t>
      </w:r>
      <w:r w:rsidR="00615E89">
        <w:rPr>
          <w:color w:val="000000" w:themeColor="text1"/>
        </w:rPr>
        <w:t xml:space="preserve"> for Po</w:t>
      </w:r>
      <w:r w:rsidR="006F4E92">
        <w:rPr>
          <w:color w:val="000000" w:themeColor="text1"/>
        </w:rPr>
        <w:t>s</w:t>
      </w:r>
      <w:r w:rsidR="00615E89">
        <w:rPr>
          <w:color w:val="000000" w:themeColor="text1"/>
        </w:rPr>
        <w:t>ture Classification</w:t>
      </w:r>
    </w:p>
    <w:p w14:paraId="120F2BB3" w14:textId="622D34EF" w:rsidR="00B847AB" w:rsidRPr="00933176" w:rsidRDefault="005817DE" w:rsidP="00B847AB">
      <w:pPr>
        <w:pStyle w:val="MDPI31text"/>
        <w:rPr>
          <w:color w:val="000000" w:themeColor="text1"/>
        </w:rPr>
      </w:pPr>
      <w:r>
        <w:rPr>
          <w:color w:val="000000" w:themeColor="text1"/>
        </w:rPr>
        <w:t>A series of h</w:t>
      </w:r>
      <w:r w:rsidR="00B847AB" w:rsidRPr="00933176">
        <w:rPr>
          <w:color w:val="000000" w:themeColor="text1"/>
        </w:rPr>
        <w:t xml:space="preserve">yperparameter tuning </w:t>
      </w:r>
      <w:r w:rsidR="00297AAC">
        <w:rPr>
          <w:color w:val="000000" w:themeColor="text1"/>
        </w:rPr>
        <w:t xml:space="preserve">experiments </w:t>
      </w:r>
      <w:r w:rsidR="006319BC" w:rsidRPr="00933176">
        <w:rPr>
          <w:color w:val="000000" w:themeColor="text1"/>
        </w:rPr>
        <w:t xml:space="preserve">was </w:t>
      </w:r>
      <w:r w:rsidR="00297AAC">
        <w:rPr>
          <w:color w:val="000000" w:themeColor="text1"/>
        </w:rPr>
        <w:t>conduct</w:t>
      </w:r>
      <w:r w:rsidR="006319BC" w:rsidRPr="00933176">
        <w:rPr>
          <w:color w:val="000000" w:themeColor="text1"/>
        </w:rPr>
        <w:t xml:space="preserve">ed </w:t>
      </w:r>
      <w:r w:rsidR="00B847AB" w:rsidRPr="00933176">
        <w:rPr>
          <w:color w:val="000000" w:themeColor="text1"/>
        </w:rPr>
        <w:t>on other classification algorithms</w:t>
      </w:r>
      <w:r w:rsidR="00F179F6" w:rsidRPr="00933176">
        <w:rPr>
          <w:color w:val="000000" w:themeColor="text1"/>
        </w:rPr>
        <w:t xml:space="preserve"> to determine the </w:t>
      </w:r>
      <w:r w:rsidR="00297AAC">
        <w:rPr>
          <w:color w:val="000000" w:themeColor="text1"/>
        </w:rPr>
        <w:t>optimal</w:t>
      </w:r>
      <w:r w:rsidR="006319BC" w:rsidRPr="00933176">
        <w:rPr>
          <w:color w:val="000000" w:themeColor="text1"/>
        </w:rPr>
        <w:t xml:space="preserve"> </w:t>
      </w:r>
      <w:r w:rsidR="00F179F6" w:rsidRPr="00933176">
        <w:rPr>
          <w:color w:val="000000" w:themeColor="text1"/>
        </w:rPr>
        <w:t xml:space="preserve">settings that would </w:t>
      </w:r>
      <w:r w:rsidR="00297AAC">
        <w:rPr>
          <w:color w:val="000000" w:themeColor="text1"/>
        </w:rPr>
        <w:t>yield</w:t>
      </w:r>
      <w:r w:rsidR="00F179F6" w:rsidRPr="00933176">
        <w:rPr>
          <w:color w:val="000000" w:themeColor="text1"/>
        </w:rPr>
        <w:t xml:space="preserve"> the </w:t>
      </w:r>
      <w:r w:rsidR="006319BC" w:rsidRPr="00933176">
        <w:rPr>
          <w:color w:val="000000" w:themeColor="text1"/>
        </w:rPr>
        <w:t>highest</w:t>
      </w:r>
      <w:r w:rsidR="00F179F6" w:rsidRPr="00933176">
        <w:rPr>
          <w:color w:val="000000" w:themeColor="text1"/>
        </w:rPr>
        <w:t xml:space="preserve"> accuracy.</w:t>
      </w:r>
      <w:r w:rsidR="006319BC" w:rsidRPr="00933176">
        <w:rPr>
          <w:color w:val="000000" w:themeColor="text1"/>
        </w:rPr>
        <w:t xml:space="preserve"> The Grid Search technique was used to </w:t>
      </w:r>
      <w:r w:rsidR="00FB12BA" w:rsidRPr="00933176">
        <w:rPr>
          <w:color w:val="000000" w:themeColor="text1"/>
        </w:rPr>
        <w:t>determine the optimal sets of parameters for these classifiers, with accuracy serving as</w:t>
      </w:r>
      <w:r w:rsidR="006319BC" w:rsidRPr="00933176">
        <w:rPr>
          <w:color w:val="000000" w:themeColor="text1"/>
        </w:rPr>
        <w:t xml:space="preserve"> the scoring </w:t>
      </w:r>
      <w:r w:rsidR="00FB12BA" w:rsidRPr="00933176">
        <w:rPr>
          <w:color w:val="000000" w:themeColor="text1"/>
        </w:rPr>
        <w:t>metric.</w:t>
      </w:r>
      <w:r w:rsidR="00F179F6" w:rsidRPr="00933176">
        <w:rPr>
          <w:color w:val="000000" w:themeColor="text1"/>
        </w:rPr>
        <w:t xml:space="preserve"> </w:t>
      </w:r>
      <w:r w:rsidR="00045790" w:rsidRPr="00933176">
        <w:rPr>
          <w:color w:val="000000" w:themeColor="text1"/>
        </w:rPr>
        <w:t xml:space="preserve">The Decision Tree was evaluated at </w:t>
      </w:r>
      <w:r w:rsidR="007A46BB">
        <w:rPr>
          <w:color w:val="000000" w:themeColor="text1"/>
        </w:rPr>
        <w:t xml:space="preserve">depths of </w:t>
      </w:r>
      <w:r w:rsidR="00045790" w:rsidRPr="00933176">
        <w:rPr>
          <w:color w:val="000000" w:themeColor="text1"/>
        </w:rPr>
        <w:t xml:space="preserve">5, 10, 20, and 50 to assess the likelihood of overfitting. </w:t>
      </w:r>
      <w:r w:rsidR="00F179F6" w:rsidRPr="00933176">
        <w:rPr>
          <w:color w:val="000000" w:themeColor="text1"/>
        </w:rPr>
        <w:t xml:space="preserve">For the Random Forest, </w:t>
      </w:r>
      <w:r w:rsidR="00045790" w:rsidRPr="00933176">
        <w:rPr>
          <w:color w:val="000000" w:themeColor="text1"/>
        </w:rPr>
        <w:t>the number of estimators (</w:t>
      </w:r>
      <w:proofErr w:type="spellStart"/>
      <w:r w:rsidR="00F179F6" w:rsidRPr="00933176">
        <w:rPr>
          <w:color w:val="000000" w:themeColor="text1"/>
        </w:rPr>
        <w:t>n_estimators</w:t>
      </w:r>
      <w:proofErr w:type="spellEnd"/>
      <w:r w:rsidR="00045790" w:rsidRPr="00933176">
        <w:rPr>
          <w:color w:val="000000" w:themeColor="text1"/>
        </w:rPr>
        <w:t>)</w:t>
      </w:r>
      <w:r w:rsidR="00F179F6" w:rsidRPr="00933176">
        <w:rPr>
          <w:color w:val="000000" w:themeColor="text1"/>
        </w:rPr>
        <w:t xml:space="preserve"> </w:t>
      </w:r>
      <w:r w:rsidR="00045790" w:rsidRPr="00933176">
        <w:rPr>
          <w:color w:val="000000" w:themeColor="text1"/>
        </w:rPr>
        <w:t>was varied around</w:t>
      </w:r>
      <w:r w:rsidR="00F179F6" w:rsidRPr="00933176">
        <w:rPr>
          <w:color w:val="000000" w:themeColor="text1"/>
        </w:rPr>
        <w:t xml:space="preserve"> 50, 100, and 200, along with </w:t>
      </w:r>
      <w:r w:rsidR="00045790" w:rsidRPr="00933176">
        <w:rPr>
          <w:color w:val="000000" w:themeColor="text1"/>
        </w:rPr>
        <w:lastRenderedPageBreak/>
        <w:t>tree depths (</w:t>
      </w:r>
      <w:proofErr w:type="spellStart"/>
      <w:r w:rsidR="00F179F6" w:rsidRPr="00933176">
        <w:rPr>
          <w:color w:val="000000" w:themeColor="text1"/>
        </w:rPr>
        <w:t>max_depth</w:t>
      </w:r>
      <w:proofErr w:type="spellEnd"/>
      <w:r w:rsidR="00045790" w:rsidRPr="00933176">
        <w:rPr>
          <w:color w:val="000000" w:themeColor="text1"/>
        </w:rPr>
        <w:t xml:space="preserve">) at around </w:t>
      </w:r>
      <w:r w:rsidR="00F179F6" w:rsidRPr="00933176">
        <w:rPr>
          <w:color w:val="000000" w:themeColor="text1"/>
        </w:rPr>
        <w:t xml:space="preserve">10, 20, and 30. </w:t>
      </w:r>
      <w:r w:rsidR="00045790" w:rsidRPr="00933176">
        <w:rPr>
          <w:color w:val="000000" w:themeColor="text1"/>
        </w:rPr>
        <w:t xml:space="preserve">For </w:t>
      </w:r>
      <w:r w:rsidR="006319BC" w:rsidRPr="00933176">
        <w:rPr>
          <w:color w:val="000000" w:themeColor="text1"/>
        </w:rPr>
        <w:t xml:space="preserve">the </w:t>
      </w:r>
      <w:r w:rsidR="00045790" w:rsidRPr="00933176">
        <w:rPr>
          <w:color w:val="000000" w:themeColor="text1"/>
        </w:rPr>
        <w:t>SVM,</w:t>
      </w:r>
      <w:r w:rsidR="00C164E3" w:rsidRPr="00933176">
        <w:rPr>
          <w:color w:val="000000" w:themeColor="text1"/>
        </w:rPr>
        <w:t xml:space="preserve"> we explored </w:t>
      </w:r>
      <w:r w:rsidR="006319BC" w:rsidRPr="00933176">
        <w:rPr>
          <w:color w:val="000000" w:themeColor="text1"/>
        </w:rPr>
        <w:t>with different</w:t>
      </w:r>
      <w:r w:rsidR="00C164E3" w:rsidRPr="00933176">
        <w:rPr>
          <w:color w:val="000000" w:themeColor="text1"/>
        </w:rPr>
        <w:t xml:space="preserve"> regularization parameter C</w:t>
      </w:r>
      <w:r w:rsidR="006319BC" w:rsidRPr="00933176">
        <w:rPr>
          <w:color w:val="000000" w:themeColor="text1"/>
        </w:rPr>
        <w:t xml:space="preserve"> value ranges such as 0.1, 1, and 10. </w:t>
      </w:r>
      <w:r w:rsidR="00297AAC">
        <w:rPr>
          <w:color w:val="000000" w:themeColor="text1"/>
        </w:rPr>
        <w:t>For</w:t>
      </w:r>
      <w:r w:rsidR="006319BC" w:rsidRPr="00933176">
        <w:rPr>
          <w:color w:val="000000" w:themeColor="text1"/>
        </w:rPr>
        <w:t xml:space="preserve"> the KNN classifier, </w:t>
      </w:r>
      <w:r w:rsidR="00FB12BA" w:rsidRPr="00933176">
        <w:rPr>
          <w:color w:val="000000" w:themeColor="text1"/>
        </w:rPr>
        <w:t>several</w:t>
      </w:r>
      <w:r w:rsidR="006319BC" w:rsidRPr="00933176">
        <w:rPr>
          <w:color w:val="000000" w:themeColor="text1"/>
        </w:rPr>
        <w:t xml:space="preserve"> n</w:t>
      </w:r>
      <w:r w:rsidR="00FB12BA" w:rsidRPr="00933176">
        <w:rPr>
          <w:color w:val="000000" w:themeColor="text1"/>
        </w:rPr>
        <w:t>eighbor</w:t>
      </w:r>
      <w:r w:rsidR="006319BC" w:rsidRPr="00933176">
        <w:rPr>
          <w:color w:val="000000" w:themeColor="text1"/>
        </w:rPr>
        <w:t xml:space="preserve"> </w:t>
      </w:r>
      <w:r w:rsidR="00FB12BA" w:rsidRPr="00933176">
        <w:rPr>
          <w:color w:val="000000" w:themeColor="text1"/>
        </w:rPr>
        <w:t>value</w:t>
      </w:r>
      <w:r w:rsidR="006319BC" w:rsidRPr="00933176">
        <w:rPr>
          <w:color w:val="000000" w:themeColor="text1"/>
        </w:rPr>
        <w:t>s w</w:t>
      </w:r>
      <w:r w:rsidR="00FB12BA" w:rsidRPr="00933176">
        <w:rPr>
          <w:color w:val="000000" w:themeColor="text1"/>
        </w:rPr>
        <w:t>ere</w:t>
      </w:r>
      <w:r w:rsidR="006319BC" w:rsidRPr="00933176">
        <w:rPr>
          <w:color w:val="000000" w:themeColor="text1"/>
        </w:rPr>
        <w:t xml:space="preserve"> tested</w:t>
      </w:r>
      <w:r w:rsidR="00FB12BA" w:rsidRPr="00933176">
        <w:rPr>
          <w:color w:val="000000" w:themeColor="text1"/>
        </w:rPr>
        <w:t xml:space="preserve">, including 3, 5, 7, and 9, to </w:t>
      </w:r>
      <w:r w:rsidR="007A46BB">
        <w:rPr>
          <w:color w:val="000000" w:themeColor="text1"/>
        </w:rPr>
        <w:t xml:space="preserve">achieve the </w:t>
      </w:r>
      <w:r w:rsidR="00FB12BA" w:rsidRPr="00933176">
        <w:rPr>
          <w:color w:val="000000" w:themeColor="text1"/>
        </w:rPr>
        <w:t xml:space="preserve">best balance </w:t>
      </w:r>
      <w:r w:rsidR="007A46BB">
        <w:rPr>
          <w:color w:val="000000" w:themeColor="text1"/>
        </w:rPr>
        <w:t xml:space="preserve">between </w:t>
      </w:r>
      <w:r w:rsidR="00FB12BA" w:rsidRPr="00933176">
        <w:rPr>
          <w:color w:val="000000" w:themeColor="text1"/>
        </w:rPr>
        <w:t>bias and variance. The 5-fold cross-validation was used to evaluate the performance of the KNN across this list of values.</w:t>
      </w:r>
    </w:p>
    <w:p w14:paraId="3D24E63B" w14:textId="77777777" w:rsidR="00614D3B" w:rsidRPr="007B7057" w:rsidRDefault="00614D3B" w:rsidP="00FB12BA">
      <w:pPr>
        <w:pStyle w:val="MDPI31text"/>
        <w:ind w:left="0" w:firstLine="0"/>
        <w:rPr>
          <w:strike/>
          <w:color w:val="000000" w:themeColor="text1"/>
        </w:rPr>
      </w:pPr>
    </w:p>
    <w:p w14:paraId="163804FB" w14:textId="1E24C79C" w:rsidR="005D7FC9" w:rsidRPr="001A37FC" w:rsidRDefault="005D7FC9" w:rsidP="00952E07">
      <w:pPr>
        <w:pStyle w:val="MDPI23heading3"/>
      </w:pPr>
      <w:r w:rsidRPr="001A37FC">
        <w:t>3.</w:t>
      </w:r>
      <w:r w:rsidR="00952E07">
        <w:t>4.4</w:t>
      </w:r>
      <w:r w:rsidRPr="001A37FC">
        <w:t xml:space="preserve"> </w:t>
      </w:r>
      <w:r w:rsidR="006726C5" w:rsidRPr="001A37FC">
        <w:t xml:space="preserve">Training and </w:t>
      </w:r>
      <w:r w:rsidR="00FC2A18" w:rsidRPr="001A37FC">
        <w:t>V</w:t>
      </w:r>
      <w:r w:rsidR="006726C5" w:rsidRPr="001A37FC">
        <w:t xml:space="preserve">alidation </w:t>
      </w:r>
      <w:r w:rsidR="00FC2A18" w:rsidRPr="001A37FC">
        <w:t>A</w:t>
      </w:r>
      <w:r w:rsidR="006726C5" w:rsidRPr="001A37FC">
        <w:t>pproach</w:t>
      </w:r>
      <w:r w:rsidR="008814D5">
        <w:t xml:space="preserve"> </w:t>
      </w:r>
    </w:p>
    <w:p w14:paraId="3D3B248A" w14:textId="586DCFA5" w:rsidR="00421271" w:rsidRDefault="00286CF1" w:rsidP="009F4286">
      <w:pPr>
        <w:pStyle w:val="MDPI31text"/>
        <w:rPr>
          <w:color w:val="000000" w:themeColor="text1"/>
        </w:rPr>
      </w:pPr>
      <w:r w:rsidRPr="00286CF1">
        <w:t xml:space="preserve">The dataset was divided into three subsets to train, fine-tune, and evaluate each machine learning algorithm: 80% for training, 10% for validation, and the remaining 10% for testing model performance. </w:t>
      </w:r>
      <w:r w:rsidR="00B12AFA">
        <w:rPr>
          <w:color w:val="000000" w:themeColor="text1"/>
        </w:rPr>
        <w:t>After traini</w:t>
      </w:r>
      <w:r w:rsidR="001A461E">
        <w:rPr>
          <w:color w:val="000000" w:themeColor="text1"/>
        </w:rPr>
        <w:t>n</w:t>
      </w:r>
      <w:r w:rsidR="00B12AFA">
        <w:rPr>
          <w:color w:val="000000" w:themeColor="text1"/>
        </w:rPr>
        <w:t>g the model, t</w:t>
      </w:r>
      <w:r w:rsidR="00F92314" w:rsidRPr="001A37FC">
        <w:rPr>
          <w:color w:val="000000" w:themeColor="text1"/>
        </w:rPr>
        <w:t xml:space="preserve">he results were </w:t>
      </w:r>
      <w:proofErr w:type="spellStart"/>
      <w:r w:rsidR="00F92314" w:rsidRPr="001A37FC">
        <w:rPr>
          <w:color w:val="000000" w:themeColor="text1"/>
        </w:rPr>
        <w:t>analy</w:t>
      </w:r>
      <w:r w:rsidR="00E267E3">
        <w:rPr>
          <w:color w:val="000000" w:themeColor="text1"/>
        </w:rPr>
        <w:t>s</w:t>
      </w:r>
      <w:r w:rsidR="00F92314" w:rsidRPr="001A37FC">
        <w:rPr>
          <w:color w:val="000000" w:themeColor="text1"/>
        </w:rPr>
        <w:t>ed</w:t>
      </w:r>
      <w:proofErr w:type="spellEnd"/>
      <w:r w:rsidR="00F92314" w:rsidRPr="001A37FC">
        <w:rPr>
          <w:color w:val="000000" w:themeColor="text1"/>
        </w:rPr>
        <w:t xml:space="preserve"> using the confusion matrix</w:t>
      </w:r>
      <w:r w:rsidR="0028058A">
        <w:rPr>
          <w:color w:val="000000" w:themeColor="text1"/>
        </w:rPr>
        <w:t>,</w:t>
      </w:r>
      <w:r w:rsidR="00F92314" w:rsidRPr="001A37FC">
        <w:rPr>
          <w:color w:val="000000" w:themeColor="text1"/>
        </w:rPr>
        <w:t xml:space="preserve"> </w:t>
      </w:r>
      <w:r w:rsidR="00F92314" w:rsidRPr="00C313AC">
        <w:rPr>
          <w:color w:val="000000" w:themeColor="text1"/>
        </w:rPr>
        <w:t xml:space="preserve">which </w:t>
      </w:r>
      <w:r w:rsidR="003442A3" w:rsidRPr="00C313AC">
        <w:rPr>
          <w:color w:val="000000" w:themeColor="text1"/>
        </w:rPr>
        <w:t>assess</w:t>
      </w:r>
      <w:r w:rsidR="00F92314" w:rsidRPr="00C313AC">
        <w:rPr>
          <w:color w:val="000000" w:themeColor="text1"/>
        </w:rPr>
        <w:t>es</w:t>
      </w:r>
      <w:r w:rsidR="003442A3" w:rsidRPr="00C313AC">
        <w:rPr>
          <w:color w:val="000000" w:themeColor="text1"/>
        </w:rPr>
        <w:t xml:space="preserve"> the accuracy of each model by comparing the predicted value with the true value over a series of key criteria</w:t>
      </w:r>
      <w:r w:rsidR="0028058A" w:rsidRPr="00C313AC">
        <w:rPr>
          <w:color w:val="000000" w:themeColor="text1"/>
        </w:rPr>
        <w:t>,</w:t>
      </w:r>
      <w:r w:rsidR="003442A3" w:rsidRPr="00C313AC">
        <w:rPr>
          <w:color w:val="000000" w:themeColor="text1"/>
        </w:rPr>
        <w:t xml:space="preserve"> which are as follows: True Positives (TPs), True Negatives (TNs), False Positives (FPs), and False Negatives (FNs).</w:t>
      </w:r>
      <w:r w:rsidR="00481AA6" w:rsidRPr="00C313AC">
        <w:rPr>
          <w:color w:val="000000" w:themeColor="text1"/>
        </w:rPr>
        <w:t xml:space="preserve"> Additionally, </w:t>
      </w:r>
      <w:r w:rsidR="0007443A" w:rsidRPr="0007443A">
        <w:rPr>
          <w:color w:val="000000" w:themeColor="text1"/>
        </w:rPr>
        <w:t>several performance metrics were calculated</w:t>
      </w:r>
      <w:r w:rsidR="001A461E" w:rsidRPr="00C313AC">
        <w:rPr>
          <w:color w:val="000000" w:themeColor="text1"/>
        </w:rPr>
        <w:t>, including</w:t>
      </w:r>
      <w:r w:rsidR="00481AA6" w:rsidRPr="00C313AC">
        <w:rPr>
          <w:color w:val="000000" w:themeColor="text1"/>
        </w:rPr>
        <w:t xml:space="preserve"> accuracy, Precision</w:t>
      </w:r>
      <w:r w:rsidR="00946F79" w:rsidRPr="00C313AC">
        <w:rPr>
          <w:color w:val="000000" w:themeColor="text1"/>
        </w:rPr>
        <w:t>,</w:t>
      </w:r>
      <w:r w:rsidR="00481AA6" w:rsidRPr="00C313AC">
        <w:rPr>
          <w:color w:val="000000" w:themeColor="text1"/>
        </w:rPr>
        <w:t xml:space="preserve"> Recall</w:t>
      </w:r>
      <w:r w:rsidR="00946F79" w:rsidRPr="00C313AC">
        <w:rPr>
          <w:color w:val="000000" w:themeColor="text1"/>
        </w:rPr>
        <w:t>, and the F1-score</w:t>
      </w:r>
      <w:r w:rsidR="00481AA6" w:rsidRPr="00C313AC">
        <w:rPr>
          <w:color w:val="000000" w:themeColor="text1"/>
        </w:rPr>
        <w:t xml:space="preserve"> values.</w:t>
      </w:r>
      <w:r w:rsidR="001A461E" w:rsidRPr="00C313AC">
        <w:rPr>
          <w:color w:val="000000" w:themeColor="text1"/>
        </w:rPr>
        <w:t xml:space="preserve"> </w:t>
      </w:r>
      <w:r w:rsidR="00946F79" w:rsidRPr="00C313AC">
        <w:rPr>
          <w:color w:val="000000" w:themeColor="text1"/>
        </w:rPr>
        <w:t xml:space="preserve">The accuracy represents the percentage with which it accurately identified the different postures across the entire testing dataset. </w:t>
      </w:r>
      <w:r w:rsidR="00643956" w:rsidRPr="00643956">
        <w:rPr>
          <w:color w:val="000000" w:themeColor="text1"/>
        </w:rPr>
        <w:t>Precision is a classification metric that measures the proportion of correctly predicted positive instances out of all instances predicted as positive. It reflects how accurately the algorithm identifies the predicted postures.</w:t>
      </w:r>
      <w:r w:rsidR="00433312">
        <w:rPr>
          <w:color w:val="000000" w:themeColor="text1"/>
        </w:rPr>
        <w:t xml:space="preserve"> </w:t>
      </w:r>
      <w:proofErr w:type="gramStart"/>
      <w:r w:rsidR="00FE75B5" w:rsidRPr="00C313AC">
        <w:rPr>
          <w:color w:val="000000" w:themeColor="text1"/>
        </w:rPr>
        <w:t>The</w:t>
      </w:r>
      <w:proofErr w:type="gramEnd"/>
      <w:r w:rsidR="00FE75B5" w:rsidRPr="00C313AC">
        <w:rPr>
          <w:color w:val="000000" w:themeColor="text1"/>
        </w:rPr>
        <w:t xml:space="preserve"> recall value reflects the number of</w:t>
      </w:r>
      <w:r w:rsidR="001B2535" w:rsidRPr="00C313AC">
        <w:rPr>
          <w:color w:val="000000" w:themeColor="text1"/>
        </w:rPr>
        <w:t xml:space="preserve"> times the machine learning algorithm correctly identified an actual posture</w:t>
      </w:r>
      <w:r w:rsidR="00FE75B5" w:rsidRPr="00C313AC">
        <w:rPr>
          <w:color w:val="000000" w:themeColor="text1"/>
        </w:rPr>
        <w:t xml:space="preserve">. Meanwhile, the F1-score metric </w:t>
      </w:r>
      <w:r w:rsidR="001B2535" w:rsidRPr="00C313AC">
        <w:rPr>
          <w:color w:val="000000" w:themeColor="text1"/>
        </w:rPr>
        <w:t>provides an overall assessment that considers both</w:t>
      </w:r>
      <w:r w:rsidR="00FE75B5" w:rsidRPr="00C313AC">
        <w:rPr>
          <w:color w:val="000000" w:themeColor="text1"/>
        </w:rPr>
        <w:t xml:space="preserve"> precision and recall values.</w:t>
      </w:r>
    </w:p>
    <w:p w14:paraId="0ECAC6E7" w14:textId="77777777" w:rsidR="009F4286" w:rsidRDefault="009F4286" w:rsidP="009F4286">
      <w:pPr>
        <w:pStyle w:val="MDPI31text"/>
        <w:rPr>
          <w:color w:val="000000" w:themeColor="text1"/>
        </w:rPr>
      </w:pPr>
    </w:p>
    <w:p w14:paraId="18EF04F7" w14:textId="1529DC6A" w:rsidR="009B5FCC" w:rsidRPr="001A37FC" w:rsidRDefault="009B5FCC" w:rsidP="00792856">
      <w:pPr>
        <w:pStyle w:val="MDPI22heading2"/>
        <w:rPr>
          <w:color w:val="000000" w:themeColor="text1"/>
        </w:rPr>
      </w:pPr>
      <w:r w:rsidRPr="001A37FC">
        <w:rPr>
          <w:color w:val="000000" w:themeColor="text1"/>
        </w:rPr>
        <w:t>3.</w:t>
      </w:r>
      <w:r w:rsidR="00952E07">
        <w:rPr>
          <w:color w:val="000000" w:themeColor="text1"/>
        </w:rPr>
        <w:t>5</w:t>
      </w:r>
      <w:r w:rsidRPr="001A37FC">
        <w:rPr>
          <w:color w:val="000000" w:themeColor="text1"/>
        </w:rPr>
        <w:t xml:space="preserve"> </w:t>
      </w:r>
      <w:r>
        <w:rPr>
          <w:color w:val="000000" w:themeColor="text1"/>
        </w:rPr>
        <w:t>Postural Feedback Techniques</w:t>
      </w:r>
    </w:p>
    <w:p w14:paraId="2C8910C9" w14:textId="18327AE6" w:rsidR="003D089F" w:rsidRPr="001A37FC" w:rsidRDefault="0045432E" w:rsidP="009B5FCC">
      <w:pPr>
        <w:pStyle w:val="MDPI23heading3"/>
      </w:pPr>
      <w:r w:rsidRPr="001A37FC">
        <w:t>3.</w:t>
      </w:r>
      <w:r w:rsidR="00952E07">
        <w:t>5</w:t>
      </w:r>
      <w:r w:rsidR="009B5FCC">
        <w:t>.1</w:t>
      </w:r>
      <w:r w:rsidRPr="001A37FC">
        <w:t xml:space="preserve"> </w:t>
      </w:r>
      <w:proofErr w:type="spellStart"/>
      <w:r w:rsidR="00E2252B">
        <w:t>Personalised</w:t>
      </w:r>
      <w:proofErr w:type="spellEnd"/>
      <w:r w:rsidR="00E2252B">
        <w:t xml:space="preserve"> Feedback </w:t>
      </w:r>
      <w:r w:rsidR="00792856">
        <w:t>u</w:t>
      </w:r>
      <w:r w:rsidR="00E2252B">
        <w:t>sing LLM</w:t>
      </w:r>
    </w:p>
    <w:p w14:paraId="6FCFBCED" w14:textId="32A3F129" w:rsidR="00AC63DA" w:rsidRPr="001A37FC" w:rsidRDefault="00CA1359" w:rsidP="00776EB5">
      <w:pPr>
        <w:pStyle w:val="MDPI31text"/>
        <w:rPr>
          <w:color w:val="000000" w:themeColor="text1"/>
        </w:rPr>
      </w:pPr>
      <w:r w:rsidRPr="001A37FC">
        <w:rPr>
          <w:color w:val="000000" w:themeColor="text1"/>
        </w:rPr>
        <w:t xml:space="preserve">To </w:t>
      </w:r>
      <w:r w:rsidR="00DC6D69" w:rsidRPr="001A37FC">
        <w:rPr>
          <w:color w:val="000000" w:themeColor="text1"/>
        </w:rPr>
        <w:t>generate</w:t>
      </w:r>
      <w:r w:rsidRPr="001A37FC">
        <w:rPr>
          <w:color w:val="000000" w:themeColor="text1"/>
        </w:rPr>
        <w:t xml:space="preserve"> </w:t>
      </w:r>
      <w:proofErr w:type="spellStart"/>
      <w:r w:rsidR="007B2339" w:rsidRPr="001A37FC">
        <w:rPr>
          <w:color w:val="000000" w:themeColor="text1"/>
        </w:rPr>
        <w:t>personali</w:t>
      </w:r>
      <w:r w:rsidR="009B2B87">
        <w:rPr>
          <w:color w:val="000000" w:themeColor="text1"/>
        </w:rPr>
        <w:t>s</w:t>
      </w:r>
      <w:r w:rsidR="007B2339" w:rsidRPr="001A37FC">
        <w:rPr>
          <w:color w:val="000000" w:themeColor="text1"/>
        </w:rPr>
        <w:t>ed</w:t>
      </w:r>
      <w:proofErr w:type="spellEnd"/>
      <w:r w:rsidR="00A92AF3" w:rsidRPr="001A37FC">
        <w:rPr>
          <w:color w:val="000000" w:themeColor="text1"/>
        </w:rPr>
        <w:t xml:space="preserve"> and </w:t>
      </w:r>
      <w:r w:rsidRPr="001A37FC">
        <w:rPr>
          <w:color w:val="000000" w:themeColor="text1"/>
        </w:rPr>
        <w:t xml:space="preserve">tailored recommendations </w:t>
      </w:r>
      <w:r w:rsidR="00DC6D69" w:rsidRPr="001A37FC">
        <w:rPr>
          <w:color w:val="000000" w:themeColor="text1"/>
        </w:rPr>
        <w:t>for</w:t>
      </w:r>
      <w:r w:rsidRPr="001A37FC">
        <w:rPr>
          <w:color w:val="000000" w:themeColor="text1"/>
        </w:rPr>
        <w:t xml:space="preserve"> the end user, we leveraged OpenAI’s Generative Pre-Trained Transformer (GPT) model as </w:t>
      </w:r>
      <w:r w:rsidR="002208FD" w:rsidRPr="002208FD">
        <w:rPr>
          <w:color w:val="000000" w:themeColor="text1"/>
        </w:rPr>
        <w:t xml:space="preserve">the core </w:t>
      </w:r>
      <w:proofErr w:type="gramStart"/>
      <w:r w:rsidR="002208FD" w:rsidRPr="002208FD">
        <w:rPr>
          <w:color w:val="000000" w:themeColor="text1"/>
        </w:rPr>
        <w:t>component.</w:t>
      </w:r>
      <w:r w:rsidRPr="001A37FC">
        <w:rPr>
          <w:color w:val="000000" w:themeColor="text1"/>
        </w:rPr>
        <w:t>.</w:t>
      </w:r>
      <w:proofErr w:type="gramEnd"/>
      <w:r w:rsidRPr="001A37FC">
        <w:rPr>
          <w:color w:val="000000" w:themeColor="text1"/>
        </w:rPr>
        <w:t xml:space="preserve"> GPT is a</w:t>
      </w:r>
      <w:r w:rsidR="00C100D4" w:rsidRPr="001A37FC">
        <w:rPr>
          <w:color w:val="000000" w:themeColor="text1"/>
        </w:rPr>
        <w:t>n</w:t>
      </w:r>
      <w:r w:rsidRPr="001A37FC">
        <w:rPr>
          <w:color w:val="000000" w:themeColor="text1"/>
        </w:rPr>
        <w:t xml:space="preserve"> LLM that has been pre-trained on a </w:t>
      </w:r>
      <w:r w:rsidR="000A4B95">
        <w:rPr>
          <w:color w:val="000000" w:themeColor="text1"/>
        </w:rPr>
        <w:t>vast amount</w:t>
      </w:r>
      <w:r w:rsidRPr="001A37FC">
        <w:rPr>
          <w:color w:val="000000" w:themeColor="text1"/>
        </w:rPr>
        <w:t xml:space="preserve"> of </w:t>
      </w:r>
      <w:r w:rsidR="000A4B95">
        <w:rPr>
          <w:color w:val="000000" w:themeColor="text1"/>
        </w:rPr>
        <w:t>publicly available data</w:t>
      </w:r>
      <w:r w:rsidRPr="001A37FC">
        <w:rPr>
          <w:color w:val="000000" w:themeColor="text1"/>
        </w:rPr>
        <w:t>, making it very useful in many areas</w:t>
      </w:r>
      <w:r w:rsidR="00B97CA2" w:rsidRPr="001A37FC">
        <w:rPr>
          <w:color w:val="000000" w:themeColor="text1"/>
        </w:rPr>
        <w:t>,</w:t>
      </w:r>
      <w:r w:rsidRPr="001A37FC">
        <w:rPr>
          <w:color w:val="000000" w:themeColor="text1"/>
        </w:rPr>
        <w:t xml:space="preserve"> such as data analysis, language learning, pattern matching, and sentiment analysis</w:t>
      </w:r>
      <w:r w:rsidR="00DC6D69" w:rsidRPr="001A37FC">
        <w:rPr>
          <w:color w:val="000000" w:themeColor="text1"/>
        </w:rPr>
        <w:t>, to name a few</w:t>
      </w:r>
      <w:r w:rsidR="00581A5F" w:rsidRPr="001A37FC">
        <w:rPr>
          <w:color w:val="000000" w:themeColor="text1"/>
        </w:rPr>
        <w:t xml:space="preserve"> </w:t>
      </w:r>
      <w:r w:rsidR="00A92AF3" w:rsidRPr="001A37FC">
        <w:rPr>
          <w:color w:val="000000" w:themeColor="text1"/>
        </w:rPr>
        <w:fldChar w:fldCharType="begin"/>
      </w:r>
      <w:r w:rsidR="00303BB2">
        <w:rPr>
          <w:color w:val="000000" w:themeColor="text1"/>
        </w:rPr>
        <w:instrText xml:space="preserve"> ADDIN ZOTERO_ITEM CSL_CITATION {"citationID":"bArqh8wM","properties":{"formattedCitation":"[51]","plainCitation":"[51]","noteIndex":0},"citationItems":[{"id":398,"uris":["http://zotero.org/users/11398818/items/V5BVUZRM"],"itemData":{"id":398,"type":"article","abstract":"The Generative Pre-trained Transformer (GPT) represents a notable breakthrough in the domain of natural language processing, which is propelling us toward the development of machines that can understand and communicate using language in a manner that closely resembles that of humans. GPT is based on the transformer architecture, a deep neural network designed for natural language processing tasks. Due to their impressive performance on natural language processing tasks and ability to effectively converse, GPT have gained significant popularity among researchers and industrial communities, making them one of the most widely used and effective models in natural language processing and related fields, which motivated to conduct this review. This review provides a detailed overview of the GPT, including its architecture, working process, training procedures, enabling technologies, and its impact on various applications. In this review, we also explored the potential challenges and limitations of a GPT. Furthermore, we discuss potential solutions and future directions. Overall, this paper aims to provide a comprehensive understanding of GPT, enabling technologies, their impact on various applications, emerging challenges, and potential solutions.","DOI":"10.48550/ARXIV.2305.10435","license":"Creative Commons Attribution 4.0 International","note":"version: 2","publisher":"arXiv","source":"DOI.org (Datacite)","title":"Generative Pre-trained Transformer: A Comprehensive Review on Enabling Technologies, Potential Applications, Emerging Challenges, and Future Directions","title-short":"Generative Pre-trained Transformer","URL":"https://arxiv.org/abs/2305.10435","author":[{"family":"Yenduri","given":"Gokul"},{"family":"M","given":"Ramalingam"},{"family":"G","given":"Chemmalar Selvi"},{"family":"Y","given":"Supriya"},{"family":"Srivastava","given":"Gautam"},{"family":"Maddikunta","given":"Praveen Kumar Reddy"},{"family":"G","given":"Deepti Raj"},{"family":"Jhaveri","given":"Rutvij H"},{"family":"B","given":"Prabadevi"},{"family":"Wang","given":"Weizheng"},{"family":"Vasilakos","given":"Athanasios V."},{"family":"Gadekallu","given":"Thippa Reddy"}],"accessed":{"date-parts":[["2025",1,9]]},"issued":{"date-parts":[["2023"]]}}}],"schema":"https://github.com/citation-style-language/schema/raw/master/csl-citation.json"} </w:instrText>
      </w:r>
      <w:r w:rsidR="00A92AF3" w:rsidRPr="001A37FC">
        <w:rPr>
          <w:color w:val="000000" w:themeColor="text1"/>
        </w:rPr>
        <w:fldChar w:fldCharType="separate"/>
      </w:r>
      <w:r w:rsidR="00303BB2">
        <w:rPr>
          <w:noProof/>
          <w:color w:val="000000" w:themeColor="text1"/>
        </w:rPr>
        <w:t>[51]</w:t>
      </w:r>
      <w:r w:rsidR="00A92AF3" w:rsidRPr="001A37FC">
        <w:rPr>
          <w:color w:val="000000" w:themeColor="text1"/>
        </w:rPr>
        <w:fldChar w:fldCharType="end"/>
      </w:r>
      <w:r w:rsidRPr="001A37FC">
        <w:rPr>
          <w:color w:val="000000" w:themeColor="text1"/>
        </w:rPr>
        <w:t xml:space="preserve">. </w:t>
      </w:r>
      <w:r w:rsidR="00A92AF3" w:rsidRPr="001A37FC">
        <w:rPr>
          <w:color w:val="000000" w:themeColor="text1"/>
        </w:rPr>
        <w:t>OpenAI has a variety of models available</w:t>
      </w:r>
      <w:r w:rsidR="002508F1">
        <w:rPr>
          <w:color w:val="000000" w:themeColor="text1"/>
        </w:rPr>
        <w:t>;</w:t>
      </w:r>
      <w:r w:rsidR="00D27687" w:rsidRPr="001A37FC">
        <w:rPr>
          <w:color w:val="000000" w:themeColor="text1"/>
        </w:rPr>
        <w:t xml:space="preserve"> </w:t>
      </w:r>
      <w:r w:rsidR="002508F1">
        <w:rPr>
          <w:color w:val="000000" w:themeColor="text1"/>
        </w:rPr>
        <w:t>f</w:t>
      </w:r>
      <w:r w:rsidR="00A92AF3" w:rsidRPr="001A37FC">
        <w:rPr>
          <w:color w:val="000000" w:themeColor="text1"/>
        </w:rPr>
        <w:t xml:space="preserve">or </w:t>
      </w:r>
      <w:r w:rsidR="000A43FE" w:rsidRPr="001A37FC">
        <w:rPr>
          <w:color w:val="000000" w:themeColor="text1"/>
        </w:rPr>
        <w:t xml:space="preserve">our </w:t>
      </w:r>
      <w:r w:rsidR="00D27687" w:rsidRPr="001A37FC">
        <w:rPr>
          <w:color w:val="000000" w:themeColor="text1"/>
        </w:rPr>
        <w:t xml:space="preserve">research </w:t>
      </w:r>
      <w:r w:rsidR="00A92AF3" w:rsidRPr="001A37FC">
        <w:rPr>
          <w:color w:val="000000" w:themeColor="text1"/>
        </w:rPr>
        <w:t>study,</w:t>
      </w:r>
      <w:r w:rsidRPr="001A37FC">
        <w:rPr>
          <w:color w:val="000000" w:themeColor="text1"/>
        </w:rPr>
        <w:t xml:space="preserve"> we </w:t>
      </w:r>
      <w:r w:rsidR="00A92AF3" w:rsidRPr="001A37FC">
        <w:rPr>
          <w:color w:val="000000" w:themeColor="text1"/>
        </w:rPr>
        <w:t xml:space="preserve">decided </w:t>
      </w:r>
      <w:r w:rsidR="000A43FE" w:rsidRPr="001A37FC">
        <w:rPr>
          <w:color w:val="000000" w:themeColor="text1"/>
        </w:rPr>
        <w:t>upon</w:t>
      </w:r>
      <w:r w:rsidRPr="001A37FC">
        <w:rPr>
          <w:color w:val="000000" w:themeColor="text1"/>
        </w:rPr>
        <w:t xml:space="preserve"> </w:t>
      </w:r>
      <w:r w:rsidR="00A92AF3" w:rsidRPr="001A37FC">
        <w:rPr>
          <w:color w:val="000000" w:themeColor="text1"/>
        </w:rPr>
        <w:t>the</w:t>
      </w:r>
      <w:r w:rsidRPr="001A37FC">
        <w:rPr>
          <w:color w:val="000000" w:themeColor="text1"/>
        </w:rPr>
        <w:t xml:space="preserve"> GPT-4o model</w:t>
      </w:r>
      <w:r w:rsidR="000A43FE" w:rsidRPr="001A37FC">
        <w:rPr>
          <w:color w:val="000000" w:themeColor="text1"/>
        </w:rPr>
        <w:t xml:space="preserve"> since it was one of their most capable and flagship models</w:t>
      </w:r>
      <w:r w:rsidRPr="001A37FC">
        <w:rPr>
          <w:color w:val="000000" w:themeColor="text1"/>
        </w:rPr>
        <w:t xml:space="preserve"> </w:t>
      </w:r>
      <w:r w:rsidR="000A43FE" w:rsidRPr="001A37FC">
        <w:rPr>
          <w:color w:val="000000" w:themeColor="text1"/>
        </w:rPr>
        <w:t>available</w:t>
      </w:r>
      <w:r w:rsidR="00DA2963">
        <w:rPr>
          <w:color w:val="000000" w:themeColor="text1"/>
        </w:rPr>
        <w:t xml:space="preserve"> at the time</w:t>
      </w:r>
      <w:r w:rsidRPr="001A37FC">
        <w:rPr>
          <w:color w:val="000000" w:themeColor="text1"/>
        </w:rPr>
        <w:t>. The model parameters were fine-tuned using the following settings shown in Table 4.</w:t>
      </w:r>
      <w:r w:rsidR="000A43FE" w:rsidRPr="001A37FC">
        <w:rPr>
          <w:color w:val="000000" w:themeColor="text1"/>
        </w:rPr>
        <w:t xml:space="preserve"> Furthermore, the model was provided with a realistic set of an individual’s historical sitting postural dataset a</w:t>
      </w:r>
      <w:r w:rsidR="00B10B0E">
        <w:rPr>
          <w:color w:val="000000" w:themeColor="text1"/>
        </w:rPr>
        <w:t>nd</w:t>
      </w:r>
      <w:r w:rsidR="000A43FE" w:rsidRPr="001A37FC">
        <w:rPr>
          <w:color w:val="000000" w:themeColor="text1"/>
        </w:rPr>
        <w:t xml:space="preserve"> a system prompt that instructed it to identify recurring postural issues and recommend better postural habits t</w:t>
      </w:r>
      <w:r w:rsidR="007539F4">
        <w:rPr>
          <w:color w:val="000000" w:themeColor="text1"/>
        </w:rPr>
        <w:t>o</w:t>
      </w:r>
      <w:r w:rsidR="00F5697F" w:rsidRPr="001A37FC">
        <w:rPr>
          <w:color w:val="000000" w:themeColor="text1"/>
        </w:rPr>
        <w:t xml:space="preserve"> </w:t>
      </w:r>
      <w:r w:rsidR="000A43FE" w:rsidRPr="001A37FC">
        <w:rPr>
          <w:color w:val="000000" w:themeColor="text1"/>
        </w:rPr>
        <w:t xml:space="preserve">improve one’s health and well-being. </w:t>
      </w:r>
      <w:r w:rsidR="00F5697F" w:rsidRPr="001A37FC">
        <w:rPr>
          <w:color w:val="000000" w:themeColor="text1"/>
        </w:rPr>
        <w:t xml:space="preserve">A sample of the historical dataset being passed to the model can be seen in Figure </w:t>
      </w:r>
      <w:r w:rsidR="00EF15AF">
        <w:rPr>
          <w:color w:val="000000" w:themeColor="text1"/>
        </w:rPr>
        <w:t>7</w:t>
      </w:r>
      <w:r w:rsidR="00F5697F" w:rsidRPr="001A37FC">
        <w:rPr>
          <w:color w:val="000000" w:themeColor="text1"/>
        </w:rPr>
        <w:t xml:space="preserve"> below. Each data entry contains the </w:t>
      </w:r>
      <w:r w:rsidR="00CF0C51">
        <w:rPr>
          <w:color w:val="000000" w:themeColor="text1"/>
        </w:rPr>
        <w:t>detected sitting posture</w:t>
      </w:r>
      <w:r w:rsidR="00B10B0E">
        <w:rPr>
          <w:color w:val="000000" w:themeColor="text1"/>
        </w:rPr>
        <w:t xml:space="preserve"> and</w:t>
      </w:r>
      <w:r w:rsidR="00F5697F" w:rsidRPr="001A37FC">
        <w:rPr>
          <w:color w:val="000000" w:themeColor="text1"/>
        </w:rPr>
        <w:t xml:space="preserve"> the corresponding start and end times</w:t>
      </w:r>
      <w:r w:rsidR="00CF0C51">
        <w:rPr>
          <w:color w:val="000000" w:themeColor="text1"/>
        </w:rPr>
        <w:t>tamps</w:t>
      </w:r>
      <w:r w:rsidR="00776EB5">
        <w:rPr>
          <w:color w:val="000000" w:themeColor="text1"/>
        </w:rPr>
        <w:t>.</w:t>
      </w:r>
    </w:p>
    <w:p w14:paraId="020ADAB8" w14:textId="77777777" w:rsidR="001C7A42" w:rsidRPr="001A37FC" w:rsidRDefault="001C7A42" w:rsidP="001C7A42">
      <w:pPr>
        <w:pStyle w:val="MDPI41tablecaption"/>
        <w:rPr>
          <w:color w:val="000000" w:themeColor="text1"/>
        </w:rPr>
      </w:pPr>
      <w:r w:rsidRPr="001A37FC">
        <w:rPr>
          <w:b/>
          <w:bCs/>
          <w:color w:val="000000" w:themeColor="text1"/>
        </w:rPr>
        <w:t>Table 4</w:t>
      </w:r>
      <w:r w:rsidRPr="001A37FC">
        <w:rPr>
          <w:color w:val="000000" w:themeColor="text1"/>
        </w:rPr>
        <w:t>. OpenAI GPT-4o’s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1A37FC" w:rsidRPr="001A37FC" w14:paraId="2A18A76F" w14:textId="77777777" w:rsidTr="00AD21BF">
        <w:trPr>
          <w:trHeight w:val="283"/>
        </w:trPr>
        <w:tc>
          <w:tcPr>
            <w:tcW w:w="2743" w:type="dxa"/>
            <w:tcBorders>
              <w:top w:val="single" w:sz="8" w:space="0" w:color="auto"/>
              <w:bottom w:val="single" w:sz="4" w:space="0" w:color="auto"/>
            </w:tcBorders>
            <w:shd w:val="clear" w:color="auto" w:fill="auto"/>
            <w:vAlign w:val="center"/>
          </w:tcPr>
          <w:p w14:paraId="75757625"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Parameter</w:t>
            </w:r>
          </w:p>
        </w:tc>
        <w:tc>
          <w:tcPr>
            <w:tcW w:w="2649" w:type="dxa"/>
            <w:tcBorders>
              <w:top w:val="single" w:sz="8" w:space="0" w:color="auto"/>
              <w:bottom w:val="single" w:sz="4" w:space="0" w:color="auto"/>
            </w:tcBorders>
            <w:shd w:val="clear" w:color="auto" w:fill="auto"/>
            <w:vAlign w:val="center"/>
          </w:tcPr>
          <w:p w14:paraId="36425737"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Value</w:t>
            </w:r>
          </w:p>
        </w:tc>
      </w:tr>
      <w:tr w:rsidR="001A37FC" w:rsidRPr="001A37FC" w14:paraId="3A232AE2" w14:textId="77777777" w:rsidTr="00AD21BF">
        <w:trPr>
          <w:trHeight w:val="269"/>
        </w:trPr>
        <w:tc>
          <w:tcPr>
            <w:tcW w:w="2743" w:type="dxa"/>
            <w:tcBorders>
              <w:top w:val="single" w:sz="4" w:space="0" w:color="auto"/>
              <w:bottom w:val="single" w:sz="4" w:space="0" w:color="auto"/>
            </w:tcBorders>
            <w:shd w:val="clear" w:color="auto" w:fill="auto"/>
            <w:vAlign w:val="center"/>
          </w:tcPr>
          <w:p w14:paraId="0EDC079F" w14:textId="77777777" w:rsidR="001C7A42" w:rsidRPr="001A37FC" w:rsidRDefault="001C7A42" w:rsidP="00AD21BF">
            <w:pPr>
              <w:pStyle w:val="MDPI42tablebody"/>
              <w:spacing w:line="240" w:lineRule="auto"/>
              <w:rPr>
                <w:color w:val="000000" w:themeColor="text1"/>
              </w:rPr>
            </w:pPr>
            <w:r w:rsidRPr="001A37FC">
              <w:rPr>
                <w:color w:val="000000" w:themeColor="text1"/>
              </w:rPr>
              <w:t>Model</w:t>
            </w:r>
          </w:p>
        </w:tc>
        <w:tc>
          <w:tcPr>
            <w:tcW w:w="2649" w:type="dxa"/>
            <w:tcBorders>
              <w:top w:val="single" w:sz="4" w:space="0" w:color="auto"/>
              <w:bottom w:val="single" w:sz="4" w:space="0" w:color="auto"/>
            </w:tcBorders>
            <w:shd w:val="clear" w:color="auto" w:fill="auto"/>
            <w:vAlign w:val="center"/>
          </w:tcPr>
          <w:p w14:paraId="2A1D1E61" w14:textId="77777777" w:rsidR="001C7A42" w:rsidRPr="001A37FC" w:rsidRDefault="001C7A42" w:rsidP="00AD21BF">
            <w:pPr>
              <w:pStyle w:val="MDPI42tablebody"/>
              <w:spacing w:line="240" w:lineRule="auto"/>
              <w:rPr>
                <w:color w:val="000000" w:themeColor="text1"/>
                <w:lang w:val="en-GB"/>
              </w:rPr>
            </w:pPr>
            <w:r w:rsidRPr="001A37FC">
              <w:rPr>
                <w:color w:val="000000" w:themeColor="text1"/>
                <w:lang w:val="en-GB"/>
              </w:rPr>
              <w:t>GPT-4o</w:t>
            </w:r>
          </w:p>
        </w:tc>
      </w:tr>
      <w:tr w:rsidR="001A37FC" w:rsidRPr="001A37FC" w14:paraId="044F0748" w14:textId="77777777" w:rsidTr="00AD21BF">
        <w:trPr>
          <w:trHeight w:val="269"/>
        </w:trPr>
        <w:tc>
          <w:tcPr>
            <w:tcW w:w="2743" w:type="dxa"/>
            <w:tcBorders>
              <w:top w:val="single" w:sz="4" w:space="0" w:color="auto"/>
              <w:bottom w:val="single" w:sz="4" w:space="0" w:color="auto"/>
            </w:tcBorders>
            <w:shd w:val="clear" w:color="auto" w:fill="auto"/>
            <w:vAlign w:val="center"/>
          </w:tcPr>
          <w:p w14:paraId="7230EA0E" w14:textId="77777777" w:rsidR="001C7A42" w:rsidRPr="001A37FC" w:rsidRDefault="001C7A42" w:rsidP="00AD21BF">
            <w:pPr>
              <w:pStyle w:val="MDPI42tablebody"/>
              <w:spacing w:line="240" w:lineRule="auto"/>
              <w:rPr>
                <w:color w:val="000000" w:themeColor="text1"/>
              </w:rPr>
            </w:pPr>
            <w:r w:rsidRPr="001A37FC">
              <w:rPr>
                <w:color w:val="000000" w:themeColor="text1"/>
              </w:rPr>
              <w:t>Temperature</w:t>
            </w:r>
          </w:p>
        </w:tc>
        <w:tc>
          <w:tcPr>
            <w:tcW w:w="2649" w:type="dxa"/>
            <w:tcBorders>
              <w:top w:val="single" w:sz="4" w:space="0" w:color="auto"/>
              <w:bottom w:val="single" w:sz="4" w:space="0" w:color="auto"/>
            </w:tcBorders>
            <w:shd w:val="clear" w:color="auto" w:fill="auto"/>
            <w:vAlign w:val="center"/>
          </w:tcPr>
          <w:p w14:paraId="598FFFA3"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2A5EECF4" w14:textId="77777777" w:rsidTr="00AD21BF">
        <w:trPr>
          <w:trHeight w:val="269"/>
        </w:trPr>
        <w:tc>
          <w:tcPr>
            <w:tcW w:w="2743" w:type="dxa"/>
            <w:tcBorders>
              <w:top w:val="single" w:sz="4" w:space="0" w:color="auto"/>
              <w:bottom w:val="single" w:sz="4" w:space="0" w:color="auto"/>
            </w:tcBorders>
            <w:shd w:val="clear" w:color="auto" w:fill="auto"/>
            <w:vAlign w:val="center"/>
          </w:tcPr>
          <w:p w14:paraId="66D6FA52" w14:textId="77777777" w:rsidR="001C7A42" w:rsidRPr="001A37FC" w:rsidRDefault="001C7A42" w:rsidP="00AD21BF">
            <w:pPr>
              <w:pStyle w:val="MDPI42tablebody"/>
              <w:spacing w:line="240" w:lineRule="auto"/>
              <w:rPr>
                <w:color w:val="000000" w:themeColor="text1"/>
              </w:rPr>
            </w:pPr>
            <w:r w:rsidRPr="001A37FC">
              <w:rPr>
                <w:color w:val="000000" w:themeColor="text1"/>
              </w:rPr>
              <w:t xml:space="preserve">Max Token </w:t>
            </w:r>
          </w:p>
        </w:tc>
        <w:tc>
          <w:tcPr>
            <w:tcW w:w="2649" w:type="dxa"/>
            <w:tcBorders>
              <w:top w:val="single" w:sz="4" w:space="0" w:color="auto"/>
              <w:bottom w:val="single" w:sz="4" w:space="0" w:color="auto"/>
            </w:tcBorders>
            <w:shd w:val="clear" w:color="auto" w:fill="auto"/>
            <w:vAlign w:val="center"/>
          </w:tcPr>
          <w:p w14:paraId="604DF939" w14:textId="77777777" w:rsidR="001C7A42" w:rsidRPr="001A37FC" w:rsidRDefault="001C7A42" w:rsidP="00AD21BF">
            <w:pPr>
              <w:pStyle w:val="MDPI42tablebody"/>
              <w:spacing w:line="240" w:lineRule="auto"/>
              <w:rPr>
                <w:color w:val="000000" w:themeColor="text1"/>
              </w:rPr>
            </w:pPr>
            <w:r w:rsidRPr="001A37FC">
              <w:rPr>
                <w:color w:val="000000" w:themeColor="text1"/>
              </w:rPr>
              <w:t>256</w:t>
            </w:r>
          </w:p>
        </w:tc>
      </w:tr>
      <w:tr w:rsidR="001A37FC" w:rsidRPr="001A37FC" w14:paraId="7895FFD9" w14:textId="77777777" w:rsidTr="00AD21BF">
        <w:trPr>
          <w:trHeight w:val="283"/>
        </w:trPr>
        <w:tc>
          <w:tcPr>
            <w:tcW w:w="2743" w:type="dxa"/>
            <w:tcBorders>
              <w:top w:val="single" w:sz="4" w:space="0" w:color="auto"/>
              <w:bottom w:val="single" w:sz="4" w:space="0" w:color="auto"/>
            </w:tcBorders>
            <w:shd w:val="clear" w:color="auto" w:fill="auto"/>
            <w:vAlign w:val="center"/>
          </w:tcPr>
          <w:p w14:paraId="16B5200A" w14:textId="77777777" w:rsidR="001C7A42" w:rsidRPr="001A37FC" w:rsidRDefault="001C7A42" w:rsidP="00AD21BF">
            <w:pPr>
              <w:pStyle w:val="MDPI42tablebody"/>
              <w:spacing w:line="240" w:lineRule="auto"/>
              <w:rPr>
                <w:color w:val="000000" w:themeColor="text1"/>
              </w:rPr>
            </w:pPr>
            <w:r w:rsidRPr="001A37FC">
              <w:rPr>
                <w:color w:val="000000" w:themeColor="text1"/>
              </w:rPr>
              <w:t>Top P</w:t>
            </w:r>
          </w:p>
        </w:tc>
        <w:tc>
          <w:tcPr>
            <w:tcW w:w="2649" w:type="dxa"/>
            <w:tcBorders>
              <w:top w:val="single" w:sz="4" w:space="0" w:color="auto"/>
              <w:bottom w:val="single" w:sz="4" w:space="0" w:color="auto"/>
            </w:tcBorders>
            <w:shd w:val="clear" w:color="auto" w:fill="auto"/>
            <w:vAlign w:val="center"/>
          </w:tcPr>
          <w:p w14:paraId="3D9AD97A"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7B926EEB" w14:textId="77777777" w:rsidTr="00AD21BF">
        <w:trPr>
          <w:trHeight w:val="283"/>
        </w:trPr>
        <w:tc>
          <w:tcPr>
            <w:tcW w:w="2743" w:type="dxa"/>
            <w:tcBorders>
              <w:top w:val="single" w:sz="4" w:space="0" w:color="auto"/>
              <w:bottom w:val="single" w:sz="4" w:space="0" w:color="auto"/>
            </w:tcBorders>
            <w:shd w:val="clear" w:color="auto" w:fill="auto"/>
            <w:vAlign w:val="center"/>
          </w:tcPr>
          <w:p w14:paraId="2D852291" w14:textId="77777777" w:rsidR="001C7A42" w:rsidRPr="001A37FC" w:rsidRDefault="001C7A42" w:rsidP="00AD21BF">
            <w:pPr>
              <w:pStyle w:val="MDPI42tablebody"/>
              <w:spacing w:line="240" w:lineRule="auto"/>
              <w:rPr>
                <w:color w:val="000000" w:themeColor="text1"/>
              </w:rPr>
            </w:pPr>
            <w:r w:rsidRPr="001A37FC">
              <w:rPr>
                <w:color w:val="000000" w:themeColor="text1"/>
              </w:rPr>
              <w:t>Friction Penalty</w:t>
            </w:r>
          </w:p>
        </w:tc>
        <w:tc>
          <w:tcPr>
            <w:tcW w:w="2649" w:type="dxa"/>
            <w:tcBorders>
              <w:top w:val="single" w:sz="4" w:space="0" w:color="auto"/>
              <w:bottom w:val="single" w:sz="4" w:space="0" w:color="auto"/>
            </w:tcBorders>
            <w:shd w:val="clear" w:color="auto" w:fill="auto"/>
            <w:vAlign w:val="center"/>
          </w:tcPr>
          <w:p w14:paraId="678BDC61" w14:textId="77777777" w:rsidR="001C7A42" w:rsidRPr="001A37FC" w:rsidRDefault="001C7A42" w:rsidP="00AD21BF">
            <w:pPr>
              <w:pStyle w:val="MDPI42tablebody"/>
              <w:rPr>
                <w:color w:val="000000" w:themeColor="text1"/>
              </w:rPr>
            </w:pPr>
            <w:r w:rsidRPr="001A37FC">
              <w:rPr>
                <w:color w:val="000000" w:themeColor="text1"/>
              </w:rPr>
              <w:t>0</w:t>
            </w:r>
          </w:p>
        </w:tc>
      </w:tr>
      <w:tr w:rsidR="001C7A42" w:rsidRPr="001A37FC" w14:paraId="25006D0A" w14:textId="77777777" w:rsidTr="00AD21BF">
        <w:trPr>
          <w:trHeight w:val="283"/>
        </w:trPr>
        <w:tc>
          <w:tcPr>
            <w:tcW w:w="2743" w:type="dxa"/>
            <w:tcBorders>
              <w:top w:val="single" w:sz="4" w:space="0" w:color="auto"/>
              <w:bottom w:val="single" w:sz="4" w:space="0" w:color="auto"/>
            </w:tcBorders>
            <w:shd w:val="clear" w:color="auto" w:fill="auto"/>
            <w:vAlign w:val="center"/>
          </w:tcPr>
          <w:p w14:paraId="3BB62CF9" w14:textId="77777777" w:rsidR="001C7A42" w:rsidRPr="001A37FC" w:rsidRDefault="001C7A42" w:rsidP="00AD21BF">
            <w:pPr>
              <w:pStyle w:val="MDPI42tablebody"/>
              <w:spacing w:line="240" w:lineRule="auto"/>
              <w:rPr>
                <w:color w:val="000000" w:themeColor="text1"/>
              </w:rPr>
            </w:pPr>
            <w:r w:rsidRPr="001A37FC">
              <w:rPr>
                <w:color w:val="000000" w:themeColor="text1"/>
              </w:rPr>
              <w:t>Presence Penalty</w:t>
            </w:r>
          </w:p>
        </w:tc>
        <w:tc>
          <w:tcPr>
            <w:tcW w:w="2649" w:type="dxa"/>
            <w:tcBorders>
              <w:top w:val="single" w:sz="4" w:space="0" w:color="auto"/>
              <w:bottom w:val="single" w:sz="4" w:space="0" w:color="auto"/>
            </w:tcBorders>
            <w:shd w:val="clear" w:color="auto" w:fill="auto"/>
            <w:vAlign w:val="center"/>
          </w:tcPr>
          <w:p w14:paraId="56E8332F" w14:textId="77777777" w:rsidR="001C7A42" w:rsidRPr="001A37FC" w:rsidRDefault="001C7A42" w:rsidP="00AD21BF">
            <w:pPr>
              <w:pStyle w:val="MDPI42tablebody"/>
              <w:rPr>
                <w:color w:val="000000" w:themeColor="text1"/>
              </w:rPr>
            </w:pPr>
            <w:r w:rsidRPr="001A37FC">
              <w:rPr>
                <w:color w:val="000000" w:themeColor="text1"/>
              </w:rPr>
              <w:t>0</w:t>
            </w:r>
          </w:p>
        </w:tc>
      </w:tr>
    </w:tbl>
    <w:p w14:paraId="60936224" w14:textId="77777777" w:rsidR="000B420A" w:rsidRPr="001A37FC" w:rsidRDefault="000B420A" w:rsidP="00EB269E">
      <w:pPr>
        <w:pStyle w:val="MDPI52figure"/>
      </w:pPr>
      <w:r w:rsidRPr="00EB269E">
        <w:rPr>
          <w:noProof/>
        </w:rPr>
        <w:lastRenderedPageBreak/>
        <w:drawing>
          <wp:inline distT="0" distB="0" distL="0" distR="0" wp14:anchorId="6BED1D12" wp14:editId="1655C549">
            <wp:extent cx="5213448" cy="2692017"/>
            <wp:effectExtent l="12700" t="12700" r="6350" b="13335"/>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rotWithShape="1">
                    <a:blip r:embed="rId19"/>
                    <a:srcRect b="22542"/>
                    <a:stretch/>
                  </pic:blipFill>
                  <pic:spPr bwMode="auto">
                    <a:xfrm>
                      <a:off x="0" y="0"/>
                      <a:ext cx="5242494" cy="2707015"/>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446818" w14:textId="03E45541" w:rsidR="00B94517" w:rsidRDefault="000B420A" w:rsidP="00EB1DD8">
      <w:pPr>
        <w:pStyle w:val="MDPI51figurecaption"/>
        <w:rPr>
          <w:color w:val="000000" w:themeColor="text1"/>
        </w:rPr>
      </w:pPr>
      <w:r w:rsidRPr="001A37FC">
        <w:rPr>
          <w:b/>
          <w:bCs/>
          <w:color w:val="000000" w:themeColor="text1"/>
        </w:rPr>
        <w:t xml:space="preserve">Figure </w:t>
      </w:r>
      <w:r w:rsidR="00F62616">
        <w:rPr>
          <w:b/>
          <w:bCs/>
          <w:color w:val="000000" w:themeColor="text1"/>
        </w:rPr>
        <w:t>7</w:t>
      </w:r>
      <w:r w:rsidRPr="001A37FC">
        <w:rPr>
          <w:color w:val="000000" w:themeColor="text1"/>
        </w:rPr>
        <w:t xml:space="preserve">. </w:t>
      </w:r>
      <w:r w:rsidR="00EB269E">
        <w:rPr>
          <w:color w:val="000000" w:themeColor="text1"/>
        </w:rPr>
        <w:t>A sample h</w:t>
      </w:r>
      <w:r w:rsidR="00EA191B" w:rsidRPr="001A37FC">
        <w:rPr>
          <w:color w:val="000000" w:themeColor="text1"/>
        </w:rPr>
        <w:t>istorical p</w:t>
      </w:r>
      <w:r w:rsidRPr="001A37FC">
        <w:rPr>
          <w:color w:val="000000" w:themeColor="text1"/>
        </w:rPr>
        <w:t>ostural data</w:t>
      </w:r>
      <w:r w:rsidR="00EA191B" w:rsidRPr="001A37FC">
        <w:rPr>
          <w:color w:val="000000" w:themeColor="text1"/>
        </w:rPr>
        <w:t>set</w:t>
      </w:r>
      <w:r w:rsidRPr="001A37FC">
        <w:rPr>
          <w:color w:val="000000" w:themeColor="text1"/>
        </w:rPr>
        <w:t xml:space="preserve"> along with its timestamp.</w:t>
      </w:r>
    </w:p>
    <w:p w14:paraId="07A088FE" w14:textId="00CDC7BA" w:rsidR="00092334" w:rsidRPr="00DD70AC" w:rsidRDefault="00092334" w:rsidP="00F52373">
      <w:pPr>
        <w:pStyle w:val="MDPI23heading3"/>
      </w:pPr>
      <w:r w:rsidRPr="00DD70AC">
        <w:t>3.</w:t>
      </w:r>
      <w:r w:rsidR="00F52373">
        <w:t>5.2</w:t>
      </w:r>
      <w:r w:rsidRPr="00DD70AC">
        <w:t xml:space="preserve"> Postur</w:t>
      </w:r>
      <w:r w:rsidR="00DD70AC" w:rsidRPr="00DD70AC">
        <w:t>al Assessment</w:t>
      </w:r>
      <w:r w:rsidR="00DD70AC">
        <w:t xml:space="preserve"> </w:t>
      </w:r>
      <w:r w:rsidR="00EE6C2F">
        <w:t>using</w:t>
      </w:r>
      <w:r w:rsidR="00DD70AC">
        <w:t xml:space="preserve"> </w:t>
      </w:r>
      <w:r w:rsidR="00DD70AC" w:rsidRPr="009C6465">
        <w:rPr>
          <w:lang w:val="en-GB"/>
        </w:rPr>
        <w:t>Borg CR-10 Scale</w:t>
      </w:r>
    </w:p>
    <w:p w14:paraId="69DA81B4" w14:textId="65392FD8" w:rsidR="00DD70AC" w:rsidRPr="009C6465" w:rsidRDefault="00DD70AC" w:rsidP="00DD70AC">
      <w:pPr>
        <w:pStyle w:val="MDPI31text"/>
        <w:rPr>
          <w:lang w:val="en-GB"/>
        </w:rPr>
      </w:pPr>
      <w:r w:rsidRPr="009C6465">
        <w:rPr>
          <w:lang w:val="en-GB"/>
        </w:rPr>
        <w:t>The Borg CR-10 Scale, originally designed to quantify perceived exertion (e.g., fatigue, effort) on a scale from 0 ("nothing at all") to 10 ("maximal effort"), is a validated psychophysical tool for subjective assessment of physical strain during activity</w:t>
      </w:r>
      <w:r w:rsidR="00606E71">
        <w:rPr>
          <w:lang w:val="en-GB"/>
        </w:rPr>
        <w:t xml:space="preserve"> </w:t>
      </w:r>
      <w:r w:rsidR="00606E71">
        <w:rPr>
          <w:lang w:val="en-GB"/>
        </w:rPr>
        <w:fldChar w:fldCharType="begin"/>
      </w:r>
      <w:r w:rsidR="00303BB2">
        <w:rPr>
          <w:lang w:val="en-GB"/>
        </w:rPr>
        <w:instrText xml:space="preserve"> ADDIN ZOTERO_ITEM CSL_CITATION {"citationID":"G2hvoIKw","properties":{"formattedCitation":"[52,53]","plainCitation":"[52,53]","noteIndex":0},"citationItems":[{"id":409,"uris":["http://zotero.org/users/11398818/items/LLYVZML7"],"itemData":{"id":409,"type":"article-journal","container-title":"Scandinavian Journal of Work, Environment &amp; Health","DOI":"10.5271/sjweh.1815","ISSN":"0355-3140, 1795-990X","journalAbbreviation":"Scand J Work Environ Health","language":"en","page":"55-58","source":"DOI.org (Crossref)","title":"Psychophysical scaling with applications in physical work and the perception of exertion.","volume":"16","author":[{"family":"Borg","given":"G"}],"issued":{"date-parts":[["1990"]]}}},{"id":410,"uris":["http://zotero.org/users/11398818/items/6UE98HIU"],"itemData":{"id":410,"type":"article-journal","container-title":"Journal of Sports Sciences","DOI":"10.1080/026404102320761787","ISSN":"0264-0414, 1466-447X","issue":"11","journalAbbreviation":"Journal of Sports Sciences","language":"en","page":"873-899","source":"DOI.org (Crossref)","title":"Criterion-related validity of the Borg ratings of perceived exertion scale in healthy individuals: a meta-analysis","title-short":"Criterion-related validity of the Borg ratings of perceived exertion scale in healthy individuals","volume":"20","author":[{"family":"Chen","given":"Michael J."},{"family":"Fan","given":"Xitao"},{"family":"Moe","given":"Sondra T."}],"issued":{"date-parts":[["2002",1]]}}}],"schema":"https://github.com/citation-style-language/schema/raw/master/csl-citation.json"} </w:instrText>
      </w:r>
      <w:r w:rsidR="00606E71">
        <w:rPr>
          <w:lang w:val="en-GB"/>
        </w:rPr>
        <w:fldChar w:fldCharType="separate"/>
      </w:r>
      <w:r w:rsidR="00303BB2">
        <w:rPr>
          <w:noProof/>
          <w:lang w:val="en-GB"/>
        </w:rPr>
        <w:t>[52,53]</w:t>
      </w:r>
      <w:r w:rsidR="00606E71">
        <w:rPr>
          <w:lang w:val="en-GB"/>
        </w:rPr>
        <w:fldChar w:fldCharType="end"/>
      </w:r>
      <w:r w:rsidR="008045CC">
        <w:rPr>
          <w:lang w:val="en-GB"/>
        </w:rPr>
        <w:t>.</w:t>
      </w:r>
      <w:r w:rsidRPr="00DD70AC">
        <w:rPr>
          <w:color w:val="FF0000"/>
          <w:lang w:val="en-GB"/>
        </w:rPr>
        <w:t xml:space="preserve"> </w:t>
      </w:r>
      <w:r w:rsidRPr="009C6465">
        <w:rPr>
          <w:lang w:val="en-GB"/>
        </w:rPr>
        <w:t>In this study, the scale was adapted to evaluate biomechanical risk rather than exertion, with scores categorized as follows: 1–3 (optimal), indicating minimal risk to musculoskeletal, circulatory, or neurological systems; 4–6 (moderate), reflecting transient stress resolvable through posture modification; and 7–10 (harmful), denoting postures with elevated risks of chronic injury or dysfunction. This adaptation is grounded in methodologies from ergonomic and biomechanical literature, which correlate posture-related harm with objective metrics such as spinal disc pressure</w:t>
      </w:r>
      <w:r w:rsidRPr="00906A72">
        <w:rPr>
          <w:lang w:val="en-GB"/>
        </w:rPr>
        <w:t xml:space="preserve"> </w:t>
      </w:r>
      <w:r w:rsidR="001275FF">
        <w:rPr>
          <w:lang w:val="en-GB"/>
        </w:rPr>
        <w:fldChar w:fldCharType="begin"/>
      </w:r>
      <w:r w:rsidR="00303BB2">
        <w:rPr>
          <w:lang w:val="en-GB"/>
        </w:rPr>
        <w:instrText xml:space="preserve"> ADDIN ZOTERO_ITEM CSL_CITATION {"citationID":"0AXebynJ","properties":{"formattedCitation":"[54]","plainCitation":"[54]","noteIndex":0},"citationItems":[{"id":411,"uris":["http://zotero.org/users/11398818/items/LD5UJFWU"],"itemData":{"id":411,"type":"article-journal","abstract":"Background\n              Musculoskeletal disorders (MSDs), especially in the lumbar spine, are a leading concern in occupational health. Work activities associated with excessive exposure are a source of risk for MSDs. The optimal design of workplaces requires changes in both sitting and standing postures. In order to secure such a design scientifically proved quantitative data are needed that would allow for the assessment of differences in spine load due to body posture and/or exerted force. Intradiscal pressure (IP) measurement in the lumbar spine is the most direct method of estimating spinal loads. Hence, this study aims at the quantitative evaluation of differences in lumbar spine load due to body posture and exerted forces, based on IP reported in publications obtained from a comprehensive review of the available literature.\n            \n            \n              Methodology\n              In order to collect data from studies measuring IP in the lumbar spine, three databases were searched. Studies with IP for living adults, measured in various sitting and standing postures, where one of these was standing upright, were included in the analysis. For data to be comparable between studies, the IP for each position was referenced to upright standing. Where different studies presented IP for the same postures, those relative IPs (rIP) were merged. Then, an analysis of the respective outcomes was conducted to find the possible relationship of IPs dependent on a specific posture.\n            \n            \n              Results\n              A preliminary analysis of the reviewed papers returned nine items fulfilling the inclusion and exclusion criteria. After merging relative IPs from different studies, rIP for 27 sitting and 26 standing postures was yielded. Some of the data were useful for deriving mathematical equations expressing rIP as a function of back flexion angle and exerted force in the form of a second degree polynomial equation for the standing and sitting positions. The equations showed that for the standing posture, the increase in IP with increasing back flexion angle is steeper when applying an external force than when maintaining body position only. In a sitting position with the back flexed at 20°, adding 10 kg to each hand increases the IP by about 50%. According to the equations developed, for back flexion angles less than 20°, the IP is greater in sitting than in standing. When the angle is greater than 20°, the IP in the sitting position is less than in the standing position at the same angle of back flexion.\n            \n            \n              Conclusions\n              Analysis of the data from the reviewed papers showed that: sitting without support increases IP by about 30% in relation to upright standing; a polynomial of the second degree defines changes in IP as a function of back flexion for for both postures. There are differences in the pattern of changes in IP with a back flexion angle between sitting and standing postures, as back flexion in standing increases IP more than in sitting.","container-title":"PeerJ","DOI":"10.7717/peerj.16176","ISSN":"2167-8359","language":"en","license":"https://creativecommons.org/licenses/by/4.0/","page":"e16176","source":"DOI.org (Crossref)","title":"Differences in lumbar spine intradiscal pressure between standing and sitting postures: a comprehensive literature review","title-short":"Differences in lumbar spine intradiscal pressure between standing and sitting postures","volume":"11","author":[{"family":"Roman-Liu","given":"Danuta"},{"family":"Kamińska","given":"Joanna"},{"family":"Tokarski","given":"Tomasz"}],"issued":{"date-parts":[["2023",10,19]]}}}],"schema":"https://github.com/citation-style-language/schema/raw/master/csl-citation.json"} </w:instrText>
      </w:r>
      <w:r w:rsidR="001275FF">
        <w:rPr>
          <w:lang w:val="en-GB"/>
        </w:rPr>
        <w:fldChar w:fldCharType="separate"/>
      </w:r>
      <w:r w:rsidR="00303BB2">
        <w:rPr>
          <w:noProof/>
          <w:lang w:val="en-GB"/>
        </w:rPr>
        <w:t>[54]</w:t>
      </w:r>
      <w:r w:rsidR="001275FF">
        <w:rPr>
          <w:lang w:val="en-GB"/>
        </w:rPr>
        <w:fldChar w:fldCharType="end"/>
      </w:r>
      <w:r w:rsidRPr="009C6465">
        <w:rPr>
          <w:lang w:val="en-GB"/>
        </w:rPr>
        <w:t>, muscle activation patterns</w:t>
      </w:r>
      <w:r w:rsidR="00556A89">
        <w:rPr>
          <w:lang w:val="en-GB"/>
        </w:rPr>
        <w:t xml:space="preserve"> </w:t>
      </w:r>
      <w:r w:rsidR="00556A89">
        <w:rPr>
          <w:lang w:val="en-GB"/>
        </w:rPr>
        <w:fldChar w:fldCharType="begin"/>
      </w:r>
      <w:r w:rsidR="00303BB2">
        <w:rPr>
          <w:lang w:val="en-GB"/>
        </w:rPr>
        <w:instrText xml:space="preserve"> ADDIN ZOTERO_ITEM CSL_CITATION {"citationID":"9NGzuz8C","properties":{"formattedCitation":"[55]","plainCitation":"[55]","noteIndex":0},"citationItems":[{"id":412,"uris":["http://zotero.org/users/11398818/items/HV4URERJ"],"itemData":{"id":412,"type":"article-journal","abstract":"Abstract\n            \n              Forward head posture (FHP) is a serious problem causing head and neck disability, but the characteristics of muscle activity during long-term postural maintenance are unclear. This study aimed to investigate a comparison of electromyography (EMG) activation properties and subjective fatigue between young adults with and without habitual FHP. In this study, we examined the changes in the spatial and temporal distribution patterns of muscle activity using high-density surface EMG (HD-SEMG) in addition to mean frequency, a conventional measure of muscle fatigue. Nineteen male participants were included in the study (FHP group (n = 9; age = 22.3 ± 1.5 years) and normal group (n = 10; age = 22.5 ± 1.4 years)). Participants held three head positions (e.g., forward, backward, and neutral positions) for a total of 30 min each, and the EMG activity of the trapezius pars descendens muscle during posture maintenance was measured by HD-SEMG. The root mean square (RMS), the modified entropy, and the correlation coefficient were calculated. Additionally, the visual analogue scale (VAS) was evaluated to assess subjective fatigue. The RMS, VAS, modified entropy, and correlation coefficients were significantly higher in the FHP group than in the normal group (\n              p\n               &lt; 0.001). With increasing postural maintenance time, the modified entropy and correlation coefficient values significantly decreased, and the mean frequency and VAS values significantly increased (\n              p\n               &lt; 0.001). Furthermore, the forward position had significantly higher RMS, correlation coefficient, modified entropy, and VAS values than in the neutral position (\n              p\n               &lt; 0.001). The HD-SEMG potential distribution patterns in the FHP group showed less heterogeneity and greater muscle activity in the entire muscle and subjective fatigue than those in the normal group. Excess muscle activity even in the neutral/comfortable position in the FHP group could potentially be a mechanism of neuromuscular conditions in this population.","container-title":"Scientific Reports","DOI":"10.1038/s41598-022-24095-8","ISSN":"2045-2322","issue":"1","journalAbbreviation":"Sci Rep","language":"en","page":"19484","source":"DOI.org (Crossref)","title":"Influence of forward head posture on muscle activation pattern of the trapezius pars descendens muscle in young adults","volume":"12","author":[{"family":"Nishikawa","given":"Yuichi"},{"family":"Watanabe","given":"Kohei"},{"family":"Chihara","given":"Takanori"},{"family":"Sakamoto","given":"Jiro"},{"family":"Komatsuzaki","given":"Toshihiko"},{"family":"Kawano","given":"Kenji"},{"family":"Kobayashi","given":"Akira"},{"family":"Inoue","given":"Kazumi"},{"family":"Maeda","given":"Noriaki"},{"family":"Tanaka","given":"Shinobu"},{"family":"Hyngstrom","given":"Allison"}],"issued":{"date-parts":[["2022",11,14]]}}}],"schema":"https://github.com/citation-style-language/schema/raw/master/csl-citation.json"} </w:instrText>
      </w:r>
      <w:r w:rsidR="00556A89">
        <w:rPr>
          <w:lang w:val="en-GB"/>
        </w:rPr>
        <w:fldChar w:fldCharType="separate"/>
      </w:r>
      <w:r w:rsidR="00303BB2">
        <w:rPr>
          <w:noProof/>
          <w:lang w:val="en-GB"/>
        </w:rPr>
        <w:t>[55]</w:t>
      </w:r>
      <w:r w:rsidR="00556A89">
        <w:rPr>
          <w:lang w:val="en-GB"/>
        </w:rPr>
        <w:fldChar w:fldCharType="end"/>
      </w:r>
      <w:r w:rsidR="002D5247">
        <w:rPr>
          <w:lang w:val="en-GB"/>
        </w:rPr>
        <w:t>,</w:t>
      </w:r>
      <w:r w:rsidR="00A623FE">
        <w:rPr>
          <w:lang w:val="en-GB"/>
        </w:rPr>
        <w:t xml:space="preserve"> </w:t>
      </w:r>
      <w:r w:rsidRPr="009C6465">
        <w:rPr>
          <w:lang w:val="en-GB"/>
        </w:rPr>
        <w:t xml:space="preserve">and impaired blood flow </w:t>
      </w:r>
      <w:r w:rsidR="005D5A36">
        <w:rPr>
          <w:lang w:val="en-GB"/>
        </w:rPr>
        <w:fldChar w:fldCharType="begin"/>
      </w:r>
      <w:r w:rsidR="00303BB2">
        <w:rPr>
          <w:lang w:val="en-GB"/>
        </w:rPr>
        <w:instrText xml:space="preserve"> ADDIN ZOTERO_ITEM CSL_CITATION {"citationID":"y4UYendQ","properties":{"formattedCitation":"[56,57]","plainCitation":"[56,57]","noteIndex":0},"citationItems":[{"id":414,"uris":["http://zotero.org/users/11398818/items/SYM5NJ5W"],"itemData":{"id":414,"type":"article-journal","abstract":"Decreased cerebrovascular blood flow and function are associated with lower cognitive functioning and increased risk of neurodegenerative diseases. Prolonged sitting impairs peripheral blood flow and function, but its effects on the cerebrovasculature are unknown. This study explored the effect of uninterrupted sitting and breaking up sitting time on cerebrovascular blood flow and function of healthy desk workers. Fifteen participants (10 male, 35.8 ± 10.2 yr, body mass index: 25.5 ± 3.2 kg/m\n              2\n              ) completed, on separate days, three 4-h conditions in a randomized order: 1) uninterrupted sitting (SIT), 2) sitting with 2-min light-intensity walking breaks every 30 min (2WALK), or 3) sitting with 8-min light-intensity walking breaks every 2 h (8WALK). At baseline and 4 h, middle cerebral artery blood flow velocity (MCAv) and CO\n              2\n              reactivity (CVR) of the MCA and carotid artery were measured using transcranial Doppler (TCD) and duplex ultrasound, respectively. Cerebral autoregulation (CA) was assessed with TCD using a squat-stand protocol and analyzed to generate values of gain and phase in the very low, low, and high frequencies. There was a significant decline in SIT MCAv (−3.2 ± 1.2 cm/s) compared with 2WALK (0.6 ± 1.5 cm/s, P = 0.02) but not between SIT and 8WALK (−1.2 ± 1.0 cm/s, P = 0.14). For CA, the change in 2WALK very low frequency phase (4.47 ± 4.07 degrees) was significantly greater than SIT (−3.38 ± 2.82 degrees, P = 0.02). There was no significant change in MCA or carotid artery CVR ( P &gt; 0.05). Results indicate that prolonged uninterrupted sitting in healthy desk workers reduces cerebral blood flow; however, this is offset when frequent short-duration walking breaks are incorporated.\n            \n            NEW &amp; NOTEWORTHY Prolonged uninterrupted sitting in healthy desk workers reduces cerebral blood flow. However, this reduction in cerebral blood flow is offset when frequent short-duration walking breaks are incorporated into this sitting period. For those who engage in long periods of sedentary behavior, chronically breaking up these sitting periods with frequent active break strategies may have important implications for cerebrovascular health; however, further research should explore this hypothesis.","container-title":"Journal of Applied Physiology","DOI":"10.1152/japplphysiol.00310.2018","ISSN":"8750-7587, 1522-1601","issue":"3","journalAbbreviation":"Journal of Applied Physiology","language":"en","page":"790-798","source":"DOI.org (Crossref)","title":"Regular walking breaks prevent the decline in cerebral blood flow associated with prolonged sitting","volume":"125","author":[{"family":"Carter","given":"Sophie E."},{"family":"Draijer","given":"Richard"},{"family":"Holder","given":"Sophie M."},{"family":"Brown","given":"Louise"},{"family":"Thijssen","given":"Dick H. J."},{"family":"Hopkins","given":"Nicola D."}],"issued":{"date-parts":[["2018",9,1]]}}},{"id":416,"uris":["http://zotero.org/users/11398818/items/4ZZWUIIA"],"itemData":{"id":416,"type":"article-journal","container-title":"Hypertension","DOI":"10.1161/HYPERTENSIONAHA.118.11190","ISSN":"0194-911X, 1524-4563","issue":"5","journalAbbreviation":"Hypertension","language":"en","page":"1037-1046","source":"DOI.org (Crossref)","title":"Sitting Less and Moving More: Implications for Hypertension","title-short":"Sitting Less and Moving More","volume":"72","author":[{"family":"Dempsey","given":"Paddy C."},{"family":"Larsen","given":"Robyn N."},{"family":"Dunstan","given":"David W."},{"family":"Owen","given":"Neville"},{"family":"Kingwell","given":"Bronwyn A."}],"issued":{"date-parts":[["2018",11]]}}}],"schema":"https://github.com/citation-style-language/schema/raw/master/csl-citation.json"} </w:instrText>
      </w:r>
      <w:r w:rsidR="005D5A36">
        <w:rPr>
          <w:lang w:val="en-GB"/>
        </w:rPr>
        <w:fldChar w:fldCharType="separate"/>
      </w:r>
      <w:r w:rsidR="00303BB2">
        <w:rPr>
          <w:noProof/>
          <w:lang w:val="en-GB"/>
        </w:rPr>
        <w:t>[56,57]</w:t>
      </w:r>
      <w:r w:rsidR="005D5A36">
        <w:rPr>
          <w:lang w:val="en-GB"/>
        </w:rPr>
        <w:fldChar w:fldCharType="end"/>
      </w:r>
      <w:r w:rsidR="00A67531">
        <w:rPr>
          <w:lang w:val="en-GB"/>
        </w:rPr>
        <w:t>.</w:t>
      </w:r>
    </w:p>
    <w:p w14:paraId="3D3B5F91" w14:textId="4FA66CDF" w:rsidR="00DD70AC" w:rsidRDefault="00DD70AC" w:rsidP="00917FA6">
      <w:pPr>
        <w:pStyle w:val="MDPI31text"/>
        <w:rPr>
          <w:lang w:val="en-GB"/>
        </w:rPr>
      </w:pPr>
      <w:r w:rsidRPr="009C6465">
        <w:rPr>
          <w:lang w:val="en-GB"/>
        </w:rPr>
        <w:t>While the proposed scores derive from a systematic synthesis of existing evidence, they are inherently provisional. The framework allows for adjustment based on emerging data or individual musculoskeletal health status (e.g., pre-existing conditions, variability in pain perception). Consequently,</w:t>
      </w:r>
      <w:r w:rsidR="007D19C2">
        <w:rPr>
          <w:lang w:val="en-GB"/>
        </w:rPr>
        <w:t xml:space="preserve"> </w:t>
      </w:r>
      <w:r w:rsidRPr="009C6465">
        <w:rPr>
          <w:lang w:val="en-GB"/>
        </w:rPr>
        <w:t>the scoring thresholds are presented as a flexible guideline rather than a definitive classification</w:t>
      </w:r>
      <w:r w:rsidR="00952D05">
        <w:rPr>
          <w:lang w:val="en-GB"/>
        </w:rPr>
        <w:t>.</w:t>
      </w:r>
    </w:p>
    <w:p w14:paraId="047A0435" w14:textId="2F7709C4" w:rsidR="00DD70AC" w:rsidRPr="001A37FC" w:rsidRDefault="00DD70AC" w:rsidP="00DD70AC">
      <w:pPr>
        <w:pStyle w:val="MDPI41tablecaption"/>
        <w:rPr>
          <w:color w:val="000000" w:themeColor="text1"/>
        </w:rPr>
      </w:pPr>
      <w:r w:rsidRPr="001A37FC">
        <w:rPr>
          <w:b/>
          <w:bCs/>
          <w:color w:val="000000" w:themeColor="text1"/>
        </w:rPr>
        <w:t xml:space="preserve">Table </w:t>
      </w:r>
      <w:r w:rsidR="00D44F00">
        <w:rPr>
          <w:b/>
          <w:bCs/>
          <w:color w:val="000000" w:themeColor="text1"/>
        </w:rPr>
        <w:t>4</w:t>
      </w:r>
      <w:r w:rsidRPr="001A37FC">
        <w:rPr>
          <w:color w:val="000000" w:themeColor="text1"/>
        </w:rPr>
        <w:t xml:space="preserve">. </w:t>
      </w:r>
      <w:r>
        <w:rPr>
          <w:lang w:val="en-GB"/>
        </w:rPr>
        <w:t>E</w:t>
      </w:r>
      <w:r w:rsidRPr="009C6465">
        <w:rPr>
          <w:lang w:val="en-GB"/>
        </w:rPr>
        <w:t>nhanced Posture Evaluation Matrix (1–10 scale; 1 = optimal, 10 = most harmful), synthesi</w:t>
      </w:r>
      <w:r w:rsidR="00AF1220">
        <w:rPr>
          <w:lang w:val="en-GB"/>
        </w:rPr>
        <w:t>s</w:t>
      </w:r>
      <w:r w:rsidRPr="009C6465">
        <w:rPr>
          <w:lang w:val="en-GB"/>
        </w:rPr>
        <w:t xml:space="preserve">ing biomechanical risks across </w:t>
      </w:r>
      <w:r>
        <w:rPr>
          <w:lang w:val="en-GB"/>
        </w:rPr>
        <w:t>19</w:t>
      </w:r>
      <w:r w:rsidRPr="009C6465">
        <w:rPr>
          <w:lang w:val="en-GB"/>
        </w:rPr>
        <w:t xml:space="preserve"> sitting postures.</w:t>
      </w:r>
    </w:p>
    <w:tbl>
      <w:tblPr>
        <w:tblW w:w="10631" w:type="dxa"/>
        <w:tblInd w:w="14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851"/>
        <w:gridCol w:w="850"/>
        <w:gridCol w:w="3969"/>
        <w:gridCol w:w="4961"/>
      </w:tblGrid>
      <w:tr w:rsidR="00E41940" w:rsidRPr="001A37FC" w14:paraId="1258C7CE" w14:textId="1C15B32A" w:rsidTr="00C61613">
        <w:trPr>
          <w:trHeight w:val="291"/>
        </w:trPr>
        <w:tc>
          <w:tcPr>
            <w:tcW w:w="851" w:type="dxa"/>
            <w:tcBorders>
              <w:top w:val="single" w:sz="8" w:space="0" w:color="auto"/>
              <w:bottom w:val="single" w:sz="4" w:space="0" w:color="auto"/>
            </w:tcBorders>
            <w:shd w:val="clear" w:color="auto" w:fill="auto"/>
            <w:vAlign w:val="center"/>
          </w:tcPr>
          <w:p w14:paraId="58002B29" w14:textId="35D10E46" w:rsidR="00C561B1" w:rsidRPr="001A37FC" w:rsidRDefault="00C561B1" w:rsidP="00E41940">
            <w:pPr>
              <w:pStyle w:val="MDPI42tablebody"/>
              <w:spacing w:line="240" w:lineRule="auto"/>
              <w:rPr>
                <w:b/>
                <w:snapToGrid/>
                <w:color w:val="000000" w:themeColor="text1"/>
              </w:rPr>
            </w:pPr>
            <w:r>
              <w:rPr>
                <w:b/>
                <w:snapToGrid/>
                <w:color w:val="000000" w:themeColor="text1"/>
              </w:rPr>
              <w:t>Posture</w:t>
            </w:r>
          </w:p>
        </w:tc>
        <w:tc>
          <w:tcPr>
            <w:tcW w:w="850" w:type="dxa"/>
            <w:tcBorders>
              <w:top w:val="single" w:sz="8" w:space="0" w:color="auto"/>
              <w:bottom w:val="single" w:sz="4" w:space="0" w:color="auto"/>
            </w:tcBorders>
          </w:tcPr>
          <w:p w14:paraId="611252FA" w14:textId="10E6C7C1" w:rsidR="00C561B1" w:rsidRPr="001A37FC" w:rsidRDefault="00C561B1" w:rsidP="00E41940">
            <w:pPr>
              <w:pStyle w:val="MDPI42tablebody"/>
              <w:spacing w:line="240" w:lineRule="auto"/>
              <w:rPr>
                <w:b/>
                <w:snapToGrid/>
                <w:color w:val="000000" w:themeColor="text1"/>
              </w:rPr>
            </w:pPr>
            <w:r>
              <w:rPr>
                <w:b/>
                <w:snapToGrid/>
                <w:color w:val="000000" w:themeColor="text1"/>
              </w:rPr>
              <w:t>Score</w:t>
            </w:r>
          </w:p>
        </w:tc>
        <w:tc>
          <w:tcPr>
            <w:tcW w:w="3969" w:type="dxa"/>
            <w:tcBorders>
              <w:top w:val="single" w:sz="8" w:space="0" w:color="auto"/>
              <w:bottom w:val="single" w:sz="4" w:space="0" w:color="auto"/>
            </w:tcBorders>
            <w:shd w:val="clear" w:color="auto" w:fill="auto"/>
            <w:vAlign w:val="center"/>
          </w:tcPr>
          <w:p w14:paraId="1984AFCB" w14:textId="769B296A" w:rsidR="00C561B1" w:rsidRPr="001A37FC" w:rsidRDefault="004463E5" w:rsidP="00E41940">
            <w:pPr>
              <w:pStyle w:val="MDPI42tablebody"/>
              <w:spacing w:line="240" w:lineRule="auto"/>
              <w:jc w:val="left"/>
              <w:rPr>
                <w:b/>
                <w:snapToGrid/>
                <w:color w:val="000000" w:themeColor="text1"/>
              </w:rPr>
            </w:pPr>
            <w:r>
              <w:rPr>
                <w:b/>
                <w:snapToGrid/>
                <w:color w:val="000000" w:themeColor="text1"/>
              </w:rPr>
              <w:t>Description</w:t>
            </w:r>
          </w:p>
        </w:tc>
        <w:tc>
          <w:tcPr>
            <w:tcW w:w="4961" w:type="dxa"/>
            <w:tcBorders>
              <w:top w:val="single" w:sz="8" w:space="0" w:color="auto"/>
              <w:bottom w:val="single" w:sz="4" w:space="0" w:color="auto"/>
            </w:tcBorders>
          </w:tcPr>
          <w:p w14:paraId="0787061D" w14:textId="1DB62D7E" w:rsidR="00C561B1" w:rsidRPr="001A37FC" w:rsidRDefault="004463E5" w:rsidP="00E41940">
            <w:pPr>
              <w:pStyle w:val="MDPI42tablebody"/>
              <w:spacing w:line="240" w:lineRule="auto"/>
              <w:jc w:val="left"/>
              <w:rPr>
                <w:b/>
                <w:snapToGrid/>
                <w:color w:val="000000" w:themeColor="text1"/>
              </w:rPr>
            </w:pPr>
            <w:r>
              <w:rPr>
                <w:b/>
                <w:snapToGrid/>
                <w:color w:val="000000" w:themeColor="text1"/>
              </w:rPr>
              <w:t>Scientific Justification</w:t>
            </w:r>
          </w:p>
        </w:tc>
      </w:tr>
      <w:tr w:rsidR="00E41940" w:rsidRPr="001A37FC" w14:paraId="7B07E85F" w14:textId="62022E52" w:rsidTr="00C61613">
        <w:trPr>
          <w:trHeight w:val="277"/>
        </w:trPr>
        <w:tc>
          <w:tcPr>
            <w:tcW w:w="851" w:type="dxa"/>
            <w:tcBorders>
              <w:top w:val="single" w:sz="4" w:space="0" w:color="auto"/>
              <w:bottom w:val="single" w:sz="4" w:space="0" w:color="auto"/>
            </w:tcBorders>
            <w:shd w:val="clear" w:color="auto" w:fill="auto"/>
            <w:vAlign w:val="center"/>
          </w:tcPr>
          <w:p w14:paraId="72F5E121" w14:textId="5354913C" w:rsidR="00E41940" w:rsidRPr="001A37FC" w:rsidRDefault="00E41940" w:rsidP="00E41940">
            <w:pPr>
              <w:pStyle w:val="MDPI42tablebody"/>
              <w:spacing w:line="240" w:lineRule="auto"/>
              <w:rPr>
                <w:color w:val="000000" w:themeColor="text1"/>
              </w:rPr>
            </w:pPr>
            <w:r>
              <w:rPr>
                <w:color w:val="000000" w:themeColor="text1"/>
              </w:rPr>
              <w:t>SP1</w:t>
            </w:r>
          </w:p>
        </w:tc>
        <w:tc>
          <w:tcPr>
            <w:tcW w:w="850" w:type="dxa"/>
            <w:tcBorders>
              <w:top w:val="single" w:sz="4" w:space="0" w:color="auto"/>
              <w:bottom w:val="single" w:sz="4" w:space="0" w:color="auto"/>
            </w:tcBorders>
            <w:vAlign w:val="center"/>
          </w:tcPr>
          <w:p w14:paraId="60AF71C3" w14:textId="6BF7BE1B" w:rsidR="00E41940" w:rsidRPr="001A37FC" w:rsidRDefault="0077067D" w:rsidP="00E41940">
            <w:pPr>
              <w:pStyle w:val="MDPI42tablebody"/>
              <w:spacing w:line="240" w:lineRule="auto"/>
              <w:rPr>
                <w:color w:val="000000" w:themeColor="text1"/>
              </w:rPr>
            </w:pPr>
            <w:r>
              <w:rPr>
                <w:color w:val="000000" w:themeColor="text1"/>
              </w:rPr>
              <w:t>1</w:t>
            </w:r>
          </w:p>
        </w:tc>
        <w:tc>
          <w:tcPr>
            <w:tcW w:w="3969" w:type="dxa"/>
            <w:tcBorders>
              <w:top w:val="single" w:sz="4" w:space="0" w:color="auto"/>
              <w:bottom w:val="single" w:sz="4" w:space="0" w:color="auto"/>
            </w:tcBorders>
            <w:shd w:val="clear" w:color="auto" w:fill="auto"/>
            <w:vAlign w:val="center"/>
          </w:tcPr>
          <w:p w14:paraId="43FA792F" w14:textId="2B31FE2E" w:rsidR="00E41940" w:rsidRPr="001A37FC" w:rsidRDefault="00E41940" w:rsidP="00E41940">
            <w:pPr>
              <w:pStyle w:val="MDPI42tablebody"/>
              <w:spacing w:line="240" w:lineRule="auto"/>
              <w:jc w:val="left"/>
              <w:rPr>
                <w:color w:val="000000" w:themeColor="text1"/>
              </w:rPr>
            </w:pPr>
            <w:r w:rsidRPr="004F001E">
              <w:rPr>
                <w:lang w:val="en-GB"/>
              </w:rPr>
              <w:t>Neutral spine, lumbar support, 90° hip/knee angles</w:t>
            </w:r>
          </w:p>
        </w:tc>
        <w:tc>
          <w:tcPr>
            <w:tcW w:w="4961" w:type="dxa"/>
            <w:tcBorders>
              <w:top w:val="single" w:sz="4" w:space="0" w:color="auto"/>
              <w:bottom w:val="single" w:sz="4" w:space="0" w:color="auto"/>
            </w:tcBorders>
          </w:tcPr>
          <w:p w14:paraId="08B7EAF1" w14:textId="284B3F3E" w:rsidR="00E41940" w:rsidRPr="001A37FC" w:rsidRDefault="00E41940" w:rsidP="00E41940">
            <w:pPr>
              <w:pStyle w:val="MDPI42tablebody"/>
              <w:spacing w:line="240" w:lineRule="auto"/>
              <w:jc w:val="left"/>
              <w:rPr>
                <w:color w:val="000000" w:themeColor="text1"/>
              </w:rPr>
            </w:pPr>
            <w:r w:rsidRPr="004F001E">
              <w:rPr>
                <w:lang w:val="en-GB"/>
              </w:rPr>
              <w:t>Highest quality of sitting: preserves natural lordosis, minimal muscle activation</w:t>
            </w:r>
            <w:r w:rsidR="0060122F">
              <w:rPr>
                <w:lang w:val="en-GB"/>
              </w:rPr>
              <w:t xml:space="preserve"> </w:t>
            </w:r>
            <w:r w:rsidR="0060122F">
              <w:rPr>
                <w:lang w:val="en-GB"/>
              </w:rPr>
              <w:fldChar w:fldCharType="begin"/>
            </w:r>
            <w:r w:rsidR="00303BB2">
              <w:rPr>
                <w:lang w:val="en-GB"/>
              </w:rPr>
              <w:instrText xml:space="preserve"> ADDIN ZOTERO_ITEM CSL_CITATION {"citationID":"NqQfwXql","properties":{"formattedCitation":"[58,59]","plainCitation":"[58,59]","noteIndex":0},"citationItems":[{"id":405,"uris":["http://zotero.org/users/11398818/items/P888L5CD"],"itemData":{"id":405,"type":"article-journal","abstract":"[Purpose]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60122F">
              <w:rPr>
                <w:lang w:val="en-GB"/>
              </w:rPr>
              <w:fldChar w:fldCharType="separate"/>
            </w:r>
            <w:r w:rsidR="00303BB2">
              <w:rPr>
                <w:noProof/>
                <w:lang w:val="en-GB"/>
              </w:rPr>
              <w:t>[58,59]</w:t>
            </w:r>
            <w:r w:rsidR="0060122F">
              <w:rPr>
                <w:lang w:val="en-GB"/>
              </w:rPr>
              <w:fldChar w:fldCharType="end"/>
            </w:r>
            <w:r w:rsidR="00666CEA">
              <w:rPr>
                <w:lang w:val="en-GB"/>
              </w:rPr>
              <w:t>.</w:t>
            </w:r>
          </w:p>
        </w:tc>
      </w:tr>
      <w:tr w:rsidR="00E41940" w:rsidRPr="001A37FC" w14:paraId="4A3604B7" w14:textId="12BCC94A" w:rsidTr="00C61613">
        <w:trPr>
          <w:trHeight w:val="277"/>
        </w:trPr>
        <w:tc>
          <w:tcPr>
            <w:tcW w:w="851" w:type="dxa"/>
            <w:tcBorders>
              <w:top w:val="single" w:sz="4" w:space="0" w:color="auto"/>
              <w:bottom w:val="single" w:sz="4" w:space="0" w:color="auto"/>
            </w:tcBorders>
            <w:shd w:val="clear" w:color="auto" w:fill="auto"/>
            <w:vAlign w:val="center"/>
          </w:tcPr>
          <w:p w14:paraId="796A7EB7" w14:textId="2BC66AA7" w:rsidR="00E41940" w:rsidRPr="001A37FC" w:rsidRDefault="00E41940" w:rsidP="00E41940">
            <w:pPr>
              <w:pStyle w:val="MDPI42tablebody"/>
              <w:spacing w:line="240" w:lineRule="auto"/>
              <w:rPr>
                <w:color w:val="000000" w:themeColor="text1"/>
              </w:rPr>
            </w:pPr>
            <w:r>
              <w:rPr>
                <w:color w:val="000000" w:themeColor="text1"/>
              </w:rPr>
              <w:t>SP2</w:t>
            </w:r>
          </w:p>
        </w:tc>
        <w:tc>
          <w:tcPr>
            <w:tcW w:w="850" w:type="dxa"/>
            <w:tcBorders>
              <w:top w:val="single" w:sz="4" w:space="0" w:color="auto"/>
              <w:bottom w:val="single" w:sz="4" w:space="0" w:color="auto"/>
            </w:tcBorders>
            <w:vAlign w:val="center"/>
          </w:tcPr>
          <w:p w14:paraId="7AA3A136" w14:textId="7B17D6E5" w:rsidR="00E41940" w:rsidRPr="001A37FC" w:rsidRDefault="00E41940" w:rsidP="00E41940">
            <w:pPr>
              <w:pStyle w:val="MDPI42tablebody"/>
              <w:spacing w:line="240" w:lineRule="auto"/>
              <w:rPr>
                <w:color w:val="000000" w:themeColor="text1"/>
              </w:rPr>
            </w:pPr>
            <w:r>
              <w:rPr>
                <w:color w:val="000000" w:themeColor="text1"/>
              </w:rPr>
              <w:t>10</w:t>
            </w:r>
          </w:p>
        </w:tc>
        <w:tc>
          <w:tcPr>
            <w:tcW w:w="3969" w:type="dxa"/>
            <w:tcBorders>
              <w:top w:val="single" w:sz="4" w:space="0" w:color="auto"/>
              <w:bottom w:val="single" w:sz="4" w:space="0" w:color="auto"/>
            </w:tcBorders>
            <w:shd w:val="clear" w:color="auto" w:fill="auto"/>
            <w:vAlign w:val="center"/>
          </w:tcPr>
          <w:p w14:paraId="6FFCA43F" w14:textId="34662612" w:rsidR="00E41940" w:rsidRPr="001A37FC" w:rsidRDefault="00E41940" w:rsidP="00E41940">
            <w:pPr>
              <w:pStyle w:val="MDPI42tablebody"/>
              <w:spacing w:line="240" w:lineRule="auto"/>
              <w:jc w:val="left"/>
              <w:rPr>
                <w:color w:val="000000" w:themeColor="text1"/>
              </w:rPr>
            </w:pPr>
            <w:r w:rsidRPr="004F001E">
              <w:rPr>
                <w:lang w:val="en-GB"/>
              </w:rPr>
              <w:t>Unsupported forward trunk flexion</w:t>
            </w:r>
          </w:p>
        </w:tc>
        <w:tc>
          <w:tcPr>
            <w:tcW w:w="4961" w:type="dxa"/>
            <w:tcBorders>
              <w:top w:val="single" w:sz="4" w:space="0" w:color="auto"/>
              <w:bottom w:val="single" w:sz="4" w:space="0" w:color="auto"/>
            </w:tcBorders>
          </w:tcPr>
          <w:p w14:paraId="6F82D606" w14:textId="750FEE63" w:rsidR="00E41940" w:rsidRPr="001A37FC" w:rsidRDefault="00E41940" w:rsidP="00E41940">
            <w:pPr>
              <w:pStyle w:val="MDPI42tablebody"/>
              <w:spacing w:line="240" w:lineRule="auto"/>
              <w:jc w:val="left"/>
              <w:rPr>
                <w:color w:val="000000" w:themeColor="text1"/>
              </w:rPr>
            </w:pPr>
            <w:r w:rsidRPr="004F001E">
              <w:rPr>
                <w:lang w:val="en-GB"/>
              </w:rPr>
              <w:t xml:space="preserve">Worst posture: increases intradiscal pressure, </w:t>
            </w:r>
            <w:r w:rsidR="00BC4AF2">
              <w:rPr>
                <w:lang w:val="en-GB"/>
              </w:rPr>
              <w:t xml:space="preserve">resulting to a </w:t>
            </w:r>
            <w:r w:rsidRPr="004F001E">
              <w:rPr>
                <w:lang w:val="en-GB"/>
              </w:rPr>
              <w:t>rapid onset of low-back pain and fatigue</w:t>
            </w:r>
            <w:r w:rsidR="001E2881">
              <w:rPr>
                <w:lang w:val="en-GB"/>
              </w:rPr>
              <w:t xml:space="preserve"> </w:t>
            </w:r>
            <w:r w:rsidR="001E2881">
              <w:rPr>
                <w:lang w:val="en-GB"/>
              </w:rPr>
              <w:fldChar w:fldCharType="begin"/>
            </w:r>
            <w:r w:rsidR="00303BB2">
              <w:rPr>
                <w:lang w:val="en-GB"/>
              </w:rPr>
              <w:instrText xml:space="preserve"> ADDIN ZOTERO_ITEM CSL_CITATION {"citationID":"lyMJvXP0","properties":{"formattedCitation":"[58,60]","plainCitation":"[58,60]","noteIndex":0},"citationItems":[{"id":405,"uris":["http://zotero.org/users/11398818/items/P888L5CD"],"itemData":{"id":405,"type":"article-journal","abstract":"[Purpose]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S."},{"family":"Janwantanakul","given":"Prawit"}],"issued":{"date-parts":[["2015",7]]}}},{"id":424,"uris":["http://zotero.org/users/11398818/items/QJM6BQII"],"itemData":{"id":424,"type":"article-journal","abstract":"Background\n              Office workers spend approximately two-thirds of their daily work time in a sitting position.\n            \n            \n              Objective\n              This scoping review aimed to identify and categorize key themes and knowledge gaps in research on how sitting time, posture, and behavior affect the risk of low back pain among office workers.\n            \n            \n              Methods\n              The authors conducted a comprehensive literature search in electronic databases [MEDLINE [via PubMed], SCOPUS, CINAHL, PEDro, and CENTRAL] from inception to March 2024, resulting in 22 studies involving 7814 participants. The methodological quality of these studies was assessed using the Mixed Methods Appraisal Tool (MMAT).\n            \n            \n              Results\n              Seventeen studies [77%] were rated as high quality, four studies [18%] as moderate quality, and one study [5%] as low quality. Thirteen studies assessed sitting time, ten assessed sitting posture, and thirteen assessed sitting behavior. Among the studies investigating sitting time, five showed no relationship with low back pain (LBP) prevalence, while eight demonstrated a relationship with LBP prevalence. For studies exploring sitting posture, seven found a relationship with LBP. Regarding studies on sitting behavior, only one showed no relationship between LBP prevalence, while twelve indicated a relationship.\n            \n            \n              Conclusions\n              Longer sitting time, poor sitting posture, fewer breaks and more static sitting in sitting behavior, were found to be associated with LBP. The strongest evidence for an association with LBP was found for sitting behavior. When considering workplace ergonomics and interventions for LBP, it is advisable to consider all factors, including sitting, posture and behavior.","container-title":"Journal of Back and Musculoskeletal Rehabilitation","DOI":"10.1177/10538127251320320","ISSN":"1053-8127, 1878-6324","journalAbbreviation":"Journal of Back and Musculoskeletal Rehabilitation","language":"en","page":"10538127251320320","source":"DOI.org (Crossref)","title":"Low back pain and sitting time, posture and behavior in office workers: A scoping review","title-short":"Low back pain and sitting time, posture and behavior in office workers","author":[{"family":"Alaca","given":"Nuray"},{"family":"Acar","given":"Ali Ömer"},{"family":"Öztürk","given":"Sergen"}],"issued":{"date-parts":[["2025",3,20]]}}}],"schema":"https://github.com/citation-style-language/schema/raw/master/csl-citation.json"} </w:instrText>
            </w:r>
            <w:r w:rsidR="001E2881">
              <w:rPr>
                <w:lang w:val="en-GB"/>
              </w:rPr>
              <w:fldChar w:fldCharType="separate"/>
            </w:r>
            <w:r w:rsidR="00303BB2">
              <w:rPr>
                <w:noProof/>
                <w:lang w:val="en-GB"/>
              </w:rPr>
              <w:t>[58,60]</w:t>
            </w:r>
            <w:r w:rsidR="001E2881">
              <w:rPr>
                <w:lang w:val="en-GB"/>
              </w:rPr>
              <w:fldChar w:fldCharType="end"/>
            </w:r>
            <w:r w:rsidR="00666CEA">
              <w:rPr>
                <w:lang w:val="en-GB"/>
              </w:rPr>
              <w:t>.</w:t>
            </w:r>
          </w:p>
        </w:tc>
      </w:tr>
      <w:tr w:rsidR="00E41940" w:rsidRPr="001A37FC" w14:paraId="32ACBC09" w14:textId="0959A296" w:rsidTr="00C61613">
        <w:trPr>
          <w:trHeight w:val="277"/>
        </w:trPr>
        <w:tc>
          <w:tcPr>
            <w:tcW w:w="851" w:type="dxa"/>
            <w:tcBorders>
              <w:top w:val="single" w:sz="4" w:space="0" w:color="auto"/>
              <w:bottom w:val="single" w:sz="4" w:space="0" w:color="auto"/>
            </w:tcBorders>
            <w:shd w:val="clear" w:color="auto" w:fill="auto"/>
            <w:vAlign w:val="center"/>
          </w:tcPr>
          <w:p w14:paraId="155FB5AD" w14:textId="058BC3DE" w:rsidR="00E41940" w:rsidRPr="001A37FC" w:rsidRDefault="00E41940" w:rsidP="00E41940">
            <w:pPr>
              <w:pStyle w:val="MDPI42tablebody"/>
              <w:spacing w:line="240" w:lineRule="auto"/>
              <w:rPr>
                <w:color w:val="000000" w:themeColor="text1"/>
              </w:rPr>
            </w:pPr>
            <w:r>
              <w:rPr>
                <w:color w:val="000000" w:themeColor="text1"/>
              </w:rPr>
              <w:t>SP3</w:t>
            </w:r>
          </w:p>
        </w:tc>
        <w:tc>
          <w:tcPr>
            <w:tcW w:w="850" w:type="dxa"/>
            <w:tcBorders>
              <w:top w:val="single" w:sz="4" w:space="0" w:color="auto"/>
              <w:bottom w:val="single" w:sz="4" w:space="0" w:color="auto"/>
            </w:tcBorders>
            <w:vAlign w:val="center"/>
          </w:tcPr>
          <w:p w14:paraId="49D576A0" w14:textId="3B0FA508"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13C9757B" w14:textId="4DCF4EB0" w:rsidR="00E41940" w:rsidRPr="001A37FC" w:rsidRDefault="00E41940" w:rsidP="00E41940">
            <w:pPr>
              <w:pStyle w:val="MDPI42tablebody"/>
              <w:spacing w:line="240" w:lineRule="auto"/>
              <w:jc w:val="left"/>
              <w:rPr>
                <w:color w:val="000000" w:themeColor="text1"/>
              </w:rPr>
            </w:pPr>
            <w:r w:rsidRPr="004F001E">
              <w:rPr>
                <w:lang w:val="en-GB"/>
              </w:rPr>
              <w:t>Lateral trunk flexion/weight shift left</w:t>
            </w:r>
          </w:p>
        </w:tc>
        <w:tc>
          <w:tcPr>
            <w:tcW w:w="4961" w:type="dxa"/>
            <w:tcBorders>
              <w:top w:val="single" w:sz="4" w:space="0" w:color="auto"/>
              <w:bottom w:val="single" w:sz="4" w:space="0" w:color="auto"/>
            </w:tcBorders>
          </w:tcPr>
          <w:p w14:paraId="4EBF1874" w14:textId="227081CC" w:rsidR="00E41940" w:rsidRPr="001A37FC" w:rsidRDefault="00E41940" w:rsidP="00E41940">
            <w:pPr>
              <w:pStyle w:val="MDPI42tablebody"/>
              <w:spacing w:line="240" w:lineRule="auto"/>
              <w:jc w:val="left"/>
              <w:rPr>
                <w:color w:val="000000" w:themeColor="text1"/>
              </w:rPr>
            </w:pPr>
            <w:r w:rsidRPr="004F001E">
              <w:rPr>
                <w:lang w:val="en-GB"/>
              </w:rPr>
              <w:t>Asymmetrical posture induces pelvic obliquity, scoliosis risk;</w:t>
            </w:r>
            <w:r w:rsidR="008F392D">
              <w:rPr>
                <w:lang w:val="en-GB"/>
              </w:rPr>
              <w:t xml:space="preserve"> </w:t>
            </w:r>
            <w:r w:rsidRPr="004F001E">
              <w:rPr>
                <w:lang w:val="en-GB"/>
              </w:rPr>
              <w:t>quality of sitting compromised by uneven load</w:t>
            </w:r>
            <w:r w:rsidR="00666CEA">
              <w:rPr>
                <w:lang w:val="en-GB"/>
              </w:rPr>
              <w:t xml:space="preserve"> </w:t>
            </w:r>
            <w:bookmarkStart w:id="27" w:name="OLE_LINK1"/>
            <w:r w:rsidR="00657793">
              <w:rPr>
                <w:lang w:val="en-GB"/>
              </w:rPr>
              <w:fldChar w:fldCharType="begin"/>
            </w:r>
            <w:r w:rsidR="00303BB2">
              <w:rPr>
                <w:lang w:val="en-GB"/>
              </w:rPr>
              <w:instrText xml:space="preserve"> ADDIN ZOTERO_ITEM CSL_CITATION {"citationID":"UBxXPQX4","properties":{"formattedCitation":"[61,62]","plainCitation":"[61,62]","noteIndex":0},"citationItems":[{"id":400,"uris":["http://zotero.org/users/11398818/items/6JLAPASJ"],"itemData":{"id":400,"type":"article-journal","abstract":"Abstract\n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57793">
              <w:rPr>
                <w:lang w:val="en-GB"/>
              </w:rPr>
              <w:fldChar w:fldCharType="separate"/>
            </w:r>
            <w:r w:rsidR="00303BB2">
              <w:rPr>
                <w:noProof/>
                <w:lang w:val="en-GB"/>
              </w:rPr>
              <w:t>[61,62]</w:t>
            </w:r>
            <w:r w:rsidR="00657793">
              <w:rPr>
                <w:lang w:val="en-GB"/>
              </w:rPr>
              <w:fldChar w:fldCharType="end"/>
            </w:r>
            <w:bookmarkEnd w:id="27"/>
            <w:r w:rsidR="00666CEA">
              <w:rPr>
                <w:lang w:val="en-GB"/>
              </w:rPr>
              <w:t>.</w:t>
            </w:r>
          </w:p>
        </w:tc>
      </w:tr>
      <w:tr w:rsidR="00E41940" w:rsidRPr="001A37FC" w14:paraId="5F2250AD" w14:textId="1419EA51" w:rsidTr="00C61613">
        <w:trPr>
          <w:trHeight w:val="291"/>
        </w:trPr>
        <w:tc>
          <w:tcPr>
            <w:tcW w:w="851" w:type="dxa"/>
            <w:tcBorders>
              <w:top w:val="single" w:sz="4" w:space="0" w:color="auto"/>
              <w:bottom w:val="single" w:sz="4" w:space="0" w:color="auto"/>
            </w:tcBorders>
            <w:shd w:val="clear" w:color="auto" w:fill="auto"/>
            <w:vAlign w:val="center"/>
          </w:tcPr>
          <w:p w14:paraId="27B682A2" w14:textId="5A13718F" w:rsidR="00E41940" w:rsidRPr="001A37FC" w:rsidRDefault="00E41940" w:rsidP="00E41940">
            <w:pPr>
              <w:pStyle w:val="MDPI42tablebody"/>
              <w:spacing w:line="240" w:lineRule="auto"/>
              <w:rPr>
                <w:color w:val="000000" w:themeColor="text1"/>
              </w:rPr>
            </w:pPr>
            <w:r>
              <w:rPr>
                <w:color w:val="000000" w:themeColor="text1"/>
              </w:rPr>
              <w:t>SP4</w:t>
            </w:r>
          </w:p>
        </w:tc>
        <w:tc>
          <w:tcPr>
            <w:tcW w:w="850" w:type="dxa"/>
            <w:tcBorders>
              <w:top w:val="single" w:sz="4" w:space="0" w:color="auto"/>
              <w:bottom w:val="single" w:sz="4" w:space="0" w:color="auto"/>
            </w:tcBorders>
            <w:vAlign w:val="center"/>
          </w:tcPr>
          <w:p w14:paraId="0AB015FE" w14:textId="2FE06925"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60C776B8" w14:textId="250AA116" w:rsidR="00E41940" w:rsidRPr="001A37FC" w:rsidRDefault="00E41940" w:rsidP="00E41940">
            <w:pPr>
              <w:pStyle w:val="MDPI42tablebody"/>
              <w:spacing w:line="240" w:lineRule="auto"/>
              <w:jc w:val="left"/>
              <w:rPr>
                <w:color w:val="000000" w:themeColor="text1"/>
              </w:rPr>
            </w:pPr>
            <w:r w:rsidRPr="004F001E">
              <w:rPr>
                <w:lang w:val="en-GB"/>
              </w:rPr>
              <w:t>Lateral trunk flexion/weight shift right</w:t>
            </w:r>
          </w:p>
        </w:tc>
        <w:tc>
          <w:tcPr>
            <w:tcW w:w="4961" w:type="dxa"/>
            <w:tcBorders>
              <w:top w:val="single" w:sz="4" w:space="0" w:color="auto"/>
              <w:bottom w:val="single" w:sz="4" w:space="0" w:color="auto"/>
            </w:tcBorders>
          </w:tcPr>
          <w:p w14:paraId="413EE68A" w14:textId="0BA32CCA" w:rsidR="00E41940" w:rsidRPr="001A37FC" w:rsidRDefault="00E41940" w:rsidP="00E41940">
            <w:pPr>
              <w:pStyle w:val="MDPI42tablebody"/>
              <w:spacing w:line="240" w:lineRule="auto"/>
              <w:jc w:val="left"/>
              <w:rPr>
                <w:color w:val="000000" w:themeColor="text1"/>
              </w:rPr>
            </w:pPr>
            <w:r w:rsidRPr="004F001E">
              <w:rPr>
                <w:lang w:val="en-GB"/>
              </w:rPr>
              <w:t xml:space="preserve">Mirror of </w:t>
            </w:r>
            <w:r w:rsidR="007473FD">
              <w:rPr>
                <w:lang w:val="en-GB"/>
              </w:rPr>
              <w:t>SP3</w:t>
            </w:r>
            <w:r w:rsidRPr="004F001E">
              <w:rPr>
                <w:lang w:val="en-GB"/>
              </w:rPr>
              <w:t>: similar pelvic tilt and muscle imbalance</w:t>
            </w:r>
            <w:r w:rsidR="00666CEA">
              <w:rPr>
                <w:lang w:val="en-GB"/>
              </w:rPr>
              <w:t xml:space="preserve"> </w:t>
            </w:r>
            <w:r w:rsidR="00666CEA">
              <w:rPr>
                <w:lang w:val="en-GB"/>
              </w:rPr>
              <w:fldChar w:fldCharType="begin"/>
            </w:r>
            <w:r w:rsidR="00303BB2">
              <w:rPr>
                <w:lang w:val="en-GB"/>
              </w:rPr>
              <w:instrText xml:space="preserve"> ADDIN ZOTERO_ITEM CSL_CITATION {"citationID":"cyCq10yt","properties":{"formattedCitation":"[61,62]","plainCitation":"[61,62]","noteIndex":0},"citationItems":[{"id":400,"uris":["http://zotero.org/users/11398818/items/6JLAPASJ"],"itemData":{"id":400,"type":"article-journal","abstract":"Abstract\n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66CEA">
              <w:rPr>
                <w:lang w:val="en-GB"/>
              </w:rPr>
              <w:fldChar w:fldCharType="separate"/>
            </w:r>
            <w:r w:rsidR="00303BB2">
              <w:rPr>
                <w:noProof/>
                <w:lang w:val="en-GB"/>
              </w:rPr>
              <w:t>[61,62]</w:t>
            </w:r>
            <w:r w:rsidR="00666CEA">
              <w:rPr>
                <w:lang w:val="en-GB"/>
              </w:rPr>
              <w:fldChar w:fldCharType="end"/>
            </w:r>
            <w:r w:rsidR="00666CEA">
              <w:rPr>
                <w:lang w:val="en-GB"/>
              </w:rPr>
              <w:t xml:space="preserve">. </w:t>
            </w:r>
          </w:p>
        </w:tc>
      </w:tr>
      <w:tr w:rsidR="00E41940" w:rsidRPr="001A37FC" w14:paraId="22D82A63" w14:textId="251F100E" w:rsidTr="00C61613">
        <w:trPr>
          <w:trHeight w:val="291"/>
        </w:trPr>
        <w:tc>
          <w:tcPr>
            <w:tcW w:w="851" w:type="dxa"/>
            <w:tcBorders>
              <w:top w:val="single" w:sz="4" w:space="0" w:color="auto"/>
              <w:bottom w:val="single" w:sz="4" w:space="0" w:color="auto"/>
            </w:tcBorders>
            <w:shd w:val="clear" w:color="auto" w:fill="auto"/>
            <w:vAlign w:val="center"/>
          </w:tcPr>
          <w:p w14:paraId="427DE2E6" w14:textId="53A79F5B" w:rsidR="00E41940" w:rsidRPr="001A37FC" w:rsidRDefault="00E41940" w:rsidP="00E41940">
            <w:pPr>
              <w:pStyle w:val="MDPI42tablebody"/>
              <w:spacing w:line="240" w:lineRule="auto"/>
              <w:rPr>
                <w:color w:val="000000" w:themeColor="text1"/>
              </w:rPr>
            </w:pPr>
            <w:r>
              <w:rPr>
                <w:color w:val="000000" w:themeColor="text1"/>
              </w:rPr>
              <w:t>SP5</w:t>
            </w:r>
          </w:p>
        </w:tc>
        <w:tc>
          <w:tcPr>
            <w:tcW w:w="850" w:type="dxa"/>
            <w:tcBorders>
              <w:top w:val="single" w:sz="4" w:space="0" w:color="auto"/>
              <w:bottom w:val="single" w:sz="4" w:space="0" w:color="auto"/>
            </w:tcBorders>
            <w:vAlign w:val="center"/>
          </w:tcPr>
          <w:p w14:paraId="1270C0E5" w14:textId="0249CC91" w:rsidR="00E41940" w:rsidRPr="001A37FC" w:rsidRDefault="00E41940" w:rsidP="00E41940">
            <w:pPr>
              <w:pStyle w:val="MDPI42tablebody"/>
              <w:rPr>
                <w:rStyle w:val="apple-tab-span"/>
                <w:color w:val="000000" w:themeColor="text1"/>
              </w:rPr>
            </w:pPr>
            <w:r>
              <w:rPr>
                <w:rStyle w:val="apple-tab-span"/>
                <w:color w:val="000000" w:themeColor="text1"/>
              </w:rPr>
              <w:t>3</w:t>
            </w:r>
          </w:p>
        </w:tc>
        <w:tc>
          <w:tcPr>
            <w:tcW w:w="3969" w:type="dxa"/>
            <w:tcBorders>
              <w:top w:val="single" w:sz="4" w:space="0" w:color="auto"/>
              <w:bottom w:val="single" w:sz="4" w:space="0" w:color="auto"/>
            </w:tcBorders>
            <w:shd w:val="clear" w:color="auto" w:fill="auto"/>
            <w:vAlign w:val="center"/>
          </w:tcPr>
          <w:p w14:paraId="50F0040C" w14:textId="23D29918" w:rsidR="00E41940" w:rsidRPr="001A37FC" w:rsidRDefault="00E41940" w:rsidP="00E41940">
            <w:pPr>
              <w:pStyle w:val="MDPI42tablebody"/>
              <w:jc w:val="left"/>
              <w:rPr>
                <w:color w:val="000000" w:themeColor="text1"/>
              </w:rPr>
            </w:pPr>
            <w:r w:rsidRPr="004F001E">
              <w:rPr>
                <w:lang w:val="en-GB"/>
              </w:rPr>
              <w:t>Semi-recline (~110–130°) with lumbar support</w:t>
            </w:r>
          </w:p>
        </w:tc>
        <w:tc>
          <w:tcPr>
            <w:tcW w:w="4961" w:type="dxa"/>
            <w:tcBorders>
              <w:top w:val="single" w:sz="4" w:space="0" w:color="auto"/>
              <w:bottom w:val="single" w:sz="4" w:space="0" w:color="auto"/>
            </w:tcBorders>
          </w:tcPr>
          <w:p w14:paraId="33B7AD59" w14:textId="2B047E10" w:rsidR="00E41940" w:rsidRPr="00CA6137" w:rsidRDefault="000C3C5A" w:rsidP="00E41940">
            <w:pPr>
              <w:pStyle w:val="MDPI42tablebody"/>
              <w:jc w:val="left"/>
              <w:rPr>
                <w:rStyle w:val="apple-tab-span"/>
                <w:color w:val="000000" w:themeColor="text1"/>
              </w:rPr>
            </w:pPr>
            <w:r w:rsidRPr="00CA6137">
              <w:rPr>
                <w:color w:val="000000" w:themeColor="text1"/>
                <w:lang w:val="en-GB"/>
              </w:rPr>
              <w:t>Reduces the</w:t>
            </w:r>
            <w:r w:rsidR="00E41940" w:rsidRPr="00CA6137">
              <w:rPr>
                <w:color w:val="000000" w:themeColor="text1"/>
                <w:lang w:val="en-GB"/>
              </w:rPr>
              <w:t xml:space="preserve"> </w:t>
            </w:r>
            <w:r w:rsidRPr="00CA6137">
              <w:rPr>
                <w:color w:val="000000" w:themeColor="text1"/>
                <w:lang w:val="en-GB"/>
              </w:rPr>
              <w:t xml:space="preserve">spinal </w:t>
            </w:r>
            <w:r w:rsidR="00E41940" w:rsidRPr="00CA6137">
              <w:rPr>
                <w:color w:val="000000" w:themeColor="text1"/>
                <w:lang w:val="en-GB"/>
              </w:rPr>
              <w:t>disc pressure</w:t>
            </w:r>
            <w:r w:rsidR="00CA6137" w:rsidRPr="00CA6137">
              <w:rPr>
                <w:color w:val="000000" w:themeColor="text1"/>
                <w:lang w:val="en-GB"/>
              </w:rPr>
              <w:t xml:space="preserve">, </w:t>
            </w:r>
            <w:r w:rsidRPr="00CA6137">
              <w:rPr>
                <w:color w:val="000000" w:themeColor="text1"/>
                <w:lang w:val="en-GB"/>
              </w:rPr>
              <w:t>improves comfort</w:t>
            </w:r>
            <w:r w:rsidR="00E41940" w:rsidRPr="00CA6137">
              <w:rPr>
                <w:color w:val="000000" w:themeColor="text1"/>
                <w:lang w:val="en-GB"/>
              </w:rPr>
              <w:t xml:space="preserve">, </w:t>
            </w:r>
            <w:r w:rsidR="00CA6137" w:rsidRPr="00CA6137">
              <w:rPr>
                <w:color w:val="000000" w:themeColor="text1"/>
                <w:lang w:val="en-GB"/>
              </w:rPr>
              <w:t xml:space="preserve">and </w:t>
            </w:r>
            <w:r w:rsidR="00E41940" w:rsidRPr="00CA6137">
              <w:rPr>
                <w:color w:val="000000" w:themeColor="text1"/>
                <w:lang w:val="en-GB"/>
              </w:rPr>
              <w:t>recommended for breaks</w:t>
            </w:r>
            <w:r w:rsidRPr="00CA6137">
              <w:rPr>
                <w:color w:val="000000" w:themeColor="text1"/>
                <w:lang w:val="en-GB"/>
              </w:rPr>
              <w:t xml:space="preserve"> </w:t>
            </w:r>
            <w:r w:rsidRPr="00CA6137">
              <w:rPr>
                <w:color w:val="000000" w:themeColor="text1"/>
                <w:lang w:val="en-GB"/>
              </w:rPr>
              <w:fldChar w:fldCharType="begin"/>
            </w:r>
            <w:r w:rsidRPr="00CA6137">
              <w:rPr>
                <w:color w:val="000000" w:themeColor="text1"/>
                <w:lang w:val="en-GB"/>
              </w:rPr>
              <w:instrText xml:space="preserve"> ADDIN ZOTERO_ITEM CSL_CITATION {"citationID":"7CiKUf5r","properties":{"formattedCitation":"[63]","plainCitation":"[63]","noteIndex":0},"citationItems":[{"id":451,"uris":["http://zotero.org/users/11398818/items/TKTCZTVZ"],"itemData":{"id":451,"type":"article-journal","abstract":"Sitting for prolonged periods of time increases seating interface pressures, which is known to increase the risk of developing pressure ulcers. Those at risk of developing pressure ulcers are advised to perform pressure relieving movements such as “pushups” or “forward leans” in order to reduce the duration and magnitude of pressure acting on the vulnerable ischial tuberosity region. The aim of this review was to synthesize and critique the existing literature investigating the effectiveness of pressure relieving movements on seating interface pressures. The twenty-seven articles included in this paper highlight the need for further research investigating the effect of recommended pressure relieving movements on the pressures around the ischial tuberosities. Furthermore, this review found that the majority of individuals at risk of developing pressure ulcers do not adhere with the pressure relieving frequency or magnitude of movements currently recommended, indicating a need for pressure ulcer prevention to be explored further.","container-title":"Nursing Research and Practice","DOI":"10.1155/2013/124095","ISSN":"2090-1429, 2090-1437","journalAbbreviation":"Nursing Research and Practice","language":"en","license":"http://creativecommons.org/licenses/by/3.0/","page":"1-13","source":"DOI.org (Crossref)","title":"Reviewing the Literature on the Effectiveness of Pressure Relieving Movements","volume":"2013","author":[{"family":"Schofield","given":"Rachel"},{"family":"Porter-Armstrong","given":"Alison"},{"family":"Stinson","given":"May"}],"issued":{"date-parts":[["2013"]]}}}],"schema":"https://github.com/citation-style-language/schema/raw/master/csl-citation.json"} </w:instrText>
            </w:r>
            <w:r w:rsidRPr="00CA6137">
              <w:rPr>
                <w:color w:val="000000" w:themeColor="text1"/>
                <w:lang w:val="en-GB"/>
              </w:rPr>
              <w:fldChar w:fldCharType="separate"/>
            </w:r>
            <w:r w:rsidRPr="00CA6137">
              <w:rPr>
                <w:noProof/>
                <w:color w:val="000000" w:themeColor="text1"/>
                <w:lang w:val="en-GB"/>
              </w:rPr>
              <w:t>[63]</w:t>
            </w:r>
            <w:r w:rsidRPr="00CA6137">
              <w:rPr>
                <w:color w:val="000000" w:themeColor="text1"/>
                <w:lang w:val="en-GB"/>
              </w:rPr>
              <w:fldChar w:fldCharType="end"/>
            </w:r>
          </w:p>
        </w:tc>
      </w:tr>
      <w:tr w:rsidR="00E41940" w:rsidRPr="001A37FC" w14:paraId="13D169EE" w14:textId="77777777" w:rsidTr="00C61613">
        <w:trPr>
          <w:trHeight w:val="291"/>
        </w:trPr>
        <w:tc>
          <w:tcPr>
            <w:tcW w:w="851" w:type="dxa"/>
            <w:tcBorders>
              <w:top w:val="single" w:sz="4" w:space="0" w:color="auto"/>
              <w:bottom w:val="single" w:sz="4" w:space="0" w:color="auto"/>
            </w:tcBorders>
            <w:shd w:val="clear" w:color="auto" w:fill="auto"/>
            <w:vAlign w:val="center"/>
          </w:tcPr>
          <w:p w14:paraId="50F3E530" w14:textId="5CD0A78C" w:rsidR="00E41940" w:rsidRDefault="00E41940" w:rsidP="00E41940">
            <w:pPr>
              <w:pStyle w:val="MDPI42tablebody"/>
              <w:spacing w:line="240" w:lineRule="auto"/>
              <w:rPr>
                <w:color w:val="000000" w:themeColor="text1"/>
              </w:rPr>
            </w:pPr>
            <w:r>
              <w:rPr>
                <w:color w:val="000000" w:themeColor="text1"/>
              </w:rPr>
              <w:lastRenderedPageBreak/>
              <w:t>SP6</w:t>
            </w:r>
          </w:p>
        </w:tc>
        <w:tc>
          <w:tcPr>
            <w:tcW w:w="850" w:type="dxa"/>
            <w:tcBorders>
              <w:top w:val="single" w:sz="4" w:space="0" w:color="auto"/>
              <w:bottom w:val="single" w:sz="4" w:space="0" w:color="auto"/>
            </w:tcBorders>
            <w:vAlign w:val="center"/>
          </w:tcPr>
          <w:p w14:paraId="37AC457E" w14:textId="0219C06A"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66F2D18E" w14:textId="6147E7DD" w:rsidR="00E41940" w:rsidRPr="001A37FC" w:rsidRDefault="00E41940" w:rsidP="00E41940">
            <w:pPr>
              <w:pStyle w:val="MDPI42tablebody"/>
              <w:jc w:val="left"/>
              <w:rPr>
                <w:color w:val="000000" w:themeColor="text1"/>
              </w:rPr>
            </w:pPr>
            <w:r w:rsidRPr="004F001E">
              <w:rPr>
                <w:lang w:val="en-GB"/>
              </w:rPr>
              <w:t>Right leg crossed over left thigh, torso upright</w:t>
            </w:r>
          </w:p>
        </w:tc>
        <w:tc>
          <w:tcPr>
            <w:tcW w:w="4961" w:type="dxa"/>
            <w:tcBorders>
              <w:top w:val="single" w:sz="4" w:space="0" w:color="auto"/>
              <w:bottom w:val="single" w:sz="4" w:space="0" w:color="auto"/>
            </w:tcBorders>
          </w:tcPr>
          <w:p w14:paraId="0C5E2C2D" w14:textId="364A3FEB" w:rsidR="00E41940" w:rsidRPr="001A37FC" w:rsidRDefault="00E41940" w:rsidP="00E41940">
            <w:pPr>
              <w:pStyle w:val="MDPI42tablebody"/>
              <w:jc w:val="left"/>
              <w:rPr>
                <w:rStyle w:val="apple-tab-span"/>
                <w:color w:val="000000" w:themeColor="text1"/>
              </w:rPr>
            </w:pPr>
            <w:r w:rsidRPr="004F001E">
              <w:rPr>
                <w:lang w:val="en-GB"/>
              </w:rPr>
              <w:t>Elevates one hip, lateral rotation; degrades sitting symmetry and lumbar alignment</w:t>
            </w:r>
            <w:r w:rsidR="0077067D">
              <w:rPr>
                <w:lang w:val="en-GB"/>
              </w:rPr>
              <w:t xml:space="preserve"> </w:t>
            </w:r>
            <w:r w:rsidR="0077067D">
              <w:rPr>
                <w:lang w:val="en-GB"/>
              </w:rPr>
              <w:fldChar w:fldCharType="begin"/>
            </w:r>
            <w:r w:rsidR="000C3C5A">
              <w:rPr>
                <w:lang w:val="en-GB"/>
              </w:rPr>
              <w:instrText xml:space="preserve"> ADDIN ZOTERO_ITEM CSL_CITATION {"citationID":"7zGWpR9Q","properties":{"formattedCitation":"[64,65]","plainCitation":"[64,65]","noteIndex":0},"citationItems":[{"id":418,"uris":["http://zotero.org/users/11398818/items/JP2ZIN8L"],"itemData":{"id":418,"type":"article-journal","container-title":"Journal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77067D">
              <w:rPr>
                <w:lang w:val="en-GB"/>
              </w:rPr>
              <w:fldChar w:fldCharType="separate"/>
            </w:r>
            <w:r w:rsidR="000C3C5A">
              <w:rPr>
                <w:noProof/>
                <w:lang w:val="en-GB"/>
              </w:rPr>
              <w:t>[64,65]</w:t>
            </w:r>
            <w:r w:rsidR="0077067D">
              <w:rPr>
                <w:lang w:val="en-GB"/>
              </w:rPr>
              <w:fldChar w:fldCharType="end"/>
            </w:r>
            <w:r w:rsidRPr="004F001E">
              <w:rPr>
                <w:lang w:val="en-GB"/>
              </w:rPr>
              <w:t>.</w:t>
            </w:r>
          </w:p>
        </w:tc>
      </w:tr>
      <w:tr w:rsidR="00E41940" w:rsidRPr="001A37FC" w14:paraId="79A5D328" w14:textId="77777777" w:rsidTr="00C61613">
        <w:trPr>
          <w:trHeight w:val="291"/>
        </w:trPr>
        <w:tc>
          <w:tcPr>
            <w:tcW w:w="851" w:type="dxa"/>
            <w:tcBorders>
              <w:top w:val="single" w:sz="4" w:space="0" w:color="auto"/>
              <w:bottom w:val="single" w:sz="4" w:space="0" w:color="auto"/>
            </w:tcBorders>
            <w:shd w:val="clear" w:color="auto" w:fill="auto"/>
            <w:vAlign w:val="center"/>
          </w:tcPr>
          <w:p w14:paraId="1E2867E6" w14:textId="2A2F0348" w:rsidR="00E41940" w:rsidRDefault="00E41940" w:rsidP="00E41940">
            <w:pPr>
              <w:pStyle w:val="MDPI42tablebody"/>
              <w:spacing w:line="240" w:lineRule="auto"/>
              <w:rPr>
                <w:color w:val="000000" w:themeColor="text1"/>
              </w:rPr>
            </w:pPr>
            <w:r>
              <w:rPr>
                <w:color w:val="000000" w:themeColor="text1"/>
              </w:rPr>
              <w:t>SP7</w:t>
            </w:r>
          </w:p>
        </w:tc>
        <w:tc>
          <w:tcPr>
            <w:tcW w:w="850" w:type="dxa"/>
            <w:tcBorders>
              <w:top w:val="single" w:sz="4" w:space="0" w:color="auto"/>
              <w:bottom w:val="single" w:sz="4" w:space="0" w:color="auto"/>
            </w:tcBorders>
            <w:vAlign w:val="center"/>
          </w:tcPr>
          <w:p w14:paraId="0F26B128" w14:textId="712E773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5A6713C3" w14:textId="1E96E154" w:rsidR="00E41940" w:rsidRPr="001A37FC" w:rsidRDefault="00E41940" w:rsidP="00E41940">
            <w:pPr>
              <w:pStyle w:val="MDPI42tablebody"/>
              <w:jc w:val="left"/>
              <w:rPr>
                <w:color w:val="000000" w:themeColor="text1"/>
              </w:rPr>
            </w:pPr>
            <w:r w:rsidRPr="004F001E">
              <w:rPr>
                <w:lang w:val="en-GB"/>
              </w:rPr>
              <w:t>Left leg crossed over right thigh, torso upright</w:t>
            </w:r>
          </w:p>
        </w:tc>
        <w:tc>
          <w:tcPr>
            <w:tcW w:w="4961" w:type="dxa"/>
            <w:tcBorders>
              <w:top w:val="single" w:sz="4" w:space="0" w:color="auto"/>
              <w:bottom w:val="single" w:sz="4" w:space="0" w:color="auto"/>
            </w:tcBorders>
          </w:tcPr>
          <w:p w14:paraId="3F6DFD93" w14:textId="5D23933A"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7067D">
              <w:rPr>
                <w:lang w:val="en-GB"/>
              </w:rPr>
              <w:t>SP6</w:t>
            </w:r>
            <w:r w:rsidRPr="004F001E">
              <w:rPr>
                <w:lang w:val="en-GB"/>
              </w:rPr>
              <w:t>: similar pelvic torsion and musculoskeletal strain</w:t>
            </w:r>
            <w:r w:rsidR="0077067D">
              <w:rPr>
                <w:lang w:val="en-GB"/>
              </w:rPr>
              <w:t xml:space="preserve"> </w:t>
            </w:r>
            <w:r w:rsidR="00A43D85">
              <w:rPr>
                <w:lang w:val="en-GB"/>
              </w:rPr>
              <w:fldChar w:fldCharType="begin"/>
            </w:r>
            <w:r w:rsidR="000C3C5A">
              <w:rPr>
                <w:lang w:val="en-GB"/>
              </w:rPr>
              <w:instrText xml:space="preserve"> ADDIN ZOTERO_ITEM CSL_CITATION {"citationID":"V6hkyS8l","properties":{"formattedCitation":"[64,65]","plainCitation":"[64,65]","noteIndex":0},"citationItems":[{"id":418,"uris":["http://zotero.org/users/11398818/items/JP2ZIN8L"],"itemData":{"id":418,"type":"article-journal","container-title":"Journal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A43D85">
              <w:rPr>
                <w:lang w:val="en-GB"/>
              </w:rPr>
              <w:fldChar w:fldCharType="separate"/>
            </w:r>
            <w:r w:rsidR="000C3C5A">
              <w:rPr>
                <w:noProof/>
                <w:lang w:val="en-GB"/>
              </w:rPr>
              <w:t>[64,65]</w:t>
            </w:r>
            <w:r w:rsidR="00A43D85">
              <w:rPr>
                <w:lang w:val="en-GB"/>
              </w:rPr>
              <w:fldChar w:fldCharType="end"/>
            </w:r>
            <w:r w:rsidRPr="004F001E">
              <w:rPr>
                <w:lang w:val="en-GB"/>
              </w:rPr>
              <w:t>.</w:t>
            </w:r>
          </w:p>
        </w:tc>
      </w:tr>
      <w:tr w:rsidR="00E41940" w:rsidRPr="001A37FC" w14:paraId="65980003" w14:textId="77777777" w:rsidTr="00C61613">
        <w:trPr>
          <w:trHeight w:val="291"/>
        </w:trPr>
        <w:tc>
          <w:tcPr>
            <w:tcW w:w="851" w:type="dxa"/>
            <w:tcBorders>
              <w:top w:val="single" w:sz="4" w:space="0" w:color="auto"/>
              <w:bottom w:val="single" w:sz="4" w:space="0" w:color="auto"/>
            </w:tcBorders>
            <w:shd w:val="clear" w:color="auto" w:fill="auto"/>
            <w:vAlign w:val="center"/>
          </w:tcPr>
          <w:p w14:paraId="14077E79" w14:textId="655DAB3F" w:rsidR="00E41940" w:rsidRDefault="00E41940" w:rsidP="00E41940">
            <w:pPr>
              <w:pStyle w:val="MDPI42tablebody"/>
              <w:spacing w:line="240" w:lineRule="auto"/>
              <w:rPr>
                <w:color w:val="000000" w:themeColor="text1"/>
              </w:rPr>
            </w:pPr>
            <w:r>
              <w:rPr>
                <w:color w:val="000000" w:themeColor="text1"/>
              </w:rPr>
              <w:t>SP8</w:t>
            </w:r>
          </w:p>
        </w:tc>
        <w:tc>
          <w:tcPr>
            <w:tcW w:w="850" w:type="dxa"/>
            <w:tcBorders>
              <w:top w:val="single" w:sz="4" w:space="0" w:color="auto"/>
              <w:bottom w:val="single" w:sz="4" w:space="0" w:color="auto"/>
            </w:tcBorders>
            <w:vAlign w:val="center"/>
          </w:tcPr>
          <w:p w14:paraId="7E8B9CA1" w14:textId="5A29FDD0"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4D04C0ED" w14:textId="1D4F1767" w:rsidR="00E41940" w:rsidRPr="001A37FC" w:rsidRDefault="00E41940" w:rsidP="00E41940">
            <w:pPr>
              <w:pStyle w:val="MDPI42tablebody"/>
              <w:jc w:val="left"/>
              <w:rPr>
                <w:color w:val="000000" w:themeColor="text1"/>
              </w:rPr>
            </w:pPr>
            <w:r w:rsidRPr="004F001E">
              <w:rPr>
                <w:lang w:val="en-GB"/>
              </w:rPr>
              <w:t>Trunk flexion despite back support</w:t>
            </w:r>
          </w:p>
        </w:tc>
        <w:tc>
          <w:tcPr>
            <w:tcW w:w="4961" w:type="dxa"/>
            <w:tcBorders>
              <w:top w:val="single" w:sz="4" w:space="0" w:color="auto"/>
              <w:bottom w:val="single" w:sz="4" w:space="0" w:color="auto"/>
            </w:tcBorders>
          </w:tcPr>
          <w:p w14:paraId="4A6A2847" w14:textId="2221EED6" w:rsidR="00E41940" w:rsidRPr="001A37FC" w:rsidRDefault="00E41940" w:rsidP="00E41940">
            <w:pPr>
              <w:pStyle w:val="MDPI42tablebody"/>
              <w:jc w:val="left"/>
              <w:rPr>
                <w:rStyle w:val="apple-tab-span"/>
                <w:color w:val="000000" w:themeColor="text1"/>
              </w:rPr>
            </w:pPr>
            <w:r w:rsidRPr="004F001E">
              <w:rPr>
                <w:lang w:val="en-GB"/>
              </w:rPr>
              <w:t>Backrest fails to preserve lordosis; high risk of chronic discomfort</w:t>
            </w:r>
            <w:r w:rsidR="0077067D">
              <w:rPr>
                <w:lang w:val="en-GB"/>
              </w:rPr>
              <w:t xml:space="preserve"> </w:t>
            </w:r>
            <w:r w:rsidR="00173851">
              <w:rPr>
                <w:lang w:val="en-GB"/>
              </w:rPr>
              <w:fldChar w:fldCharType="begin"/>
            </w:r>
            <w:r w:rsidR="000C3C5A">
              <w:rPr>
                <w:lang w:val="en-GB"/>
              </w:rPr>
              <w:instrText xml:space="preserve"> ADDIN ZOTERO_ITEM CSL_CITATION {"citationID":"nJZtXCSo","properties":{"formattedCitation":"[58,66,67]","plainCitation":"[58,66,67]","noteIndex":0},"citationItems":[{"id":405,"uris":["http://zotero.org/users/11398818/items/P888L5CD"],"itemData":{"id":405,"type":"article-journal","abstract":"[Purpose]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S."},{"family":"Janwantanakul","given":"Prawit"}],"issued":{"date-parts":[["2015",7]]}}},{"id":252,"uris":["http://zotero.org/users/11398818/items/S38GDJH9"],"itemData":{"id":252,"type":"article-journal","abstract":"Background and Objectives: This study investigated the effects of prolonged sitting on trunk muscular fatigue and discomfort in participants with and without chronic lower back pain (LBP). Material and Methods: This study included 15 patients with LBP and 15 healthy controls. All participants were instructed to sit on a height-adjustable chair with their knee and hip joints bent at 90° for 30 min, in slumped sitting postures. Surface electromyography was used to assess the median frequency of the internal obliques (IO)/transversus abdominis (TrA) and multifidus (MF) muscles. Perceived discomfort was measured using a Borg category ratio-scale. Median frequency of the trunk muscles and perceived discomfort after 30 min of sitting were compared with baseline. Result: There were no significant differences within the group and between both groups in the median frequency of bilateral IO and MF muscles. The LBP group showed significantly greater perceived discomfort after prolonged sitting, as compared to the control group. Conclusions: Prolonged sitting with slumped posture could increase the risk of experiencing lower back discomfort.","container-title":"Medicina","DOI":"10.3390/medicina57010003","ISSN":"1648-9144","issue":"1","journalAbbreviation":"Medicina","language":"en","page":"3","source":"DOI.org (Crossref)","title":"Effects of Prolonged Sitting with Slumped Posture on Trunk Muscular Fatigue in Adolescents with and without Chronic Lower Back Pain","volume":"57","author":[{"family":"Jung","given":"Kyoung-Sim"},{"family":"Jung","given":"Jin-Hwa"},{"family":"In","given":"Tae-Sung"},{"family":"Cho","given":"Hwi-Young"}],"issued":{"date-parts":[["2020",12,23]]}}},{"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schema":"https://github.com/citation-style-language/schema/raw/master/csl-citation.json"} </w:instrText>
            </w:r>
            <w:r w:rsidR="00173851">
              <w:rPr>
                <w:lang w:val="en-GB"/>
              </w:rPr>
              <w:fldChar w:fldCharType="separate"/>
            </w:r>
            <w:r w:rsidR="000C3C5A">
              <w:rPr>
                <w:noProof/>
                <w:lang w:val="en-GB"/>
              </w:rPr>
              <w:t>[58,66,67]</w:t>
            </w:r>
            <w:r w:rsidR="00173851">
              <w:rPr>
                <w:lang w:val="en-GB"/>
              </w:rPr>
              <w:fldChar w:fldCharType="end"/>
            </w:r>
            <w:r w:rsidRPr="004F001E">
              <w:rPr>
                <w:lang w:val="en-GB"/>
              </w:rPr>
              <w:t>.</w:t>
            </w:r>
          </w:p>
        </w:tc>
      </w:tr>
      <w:tr w:rsidR="00E41940" w:rsidRPr="001A37FC" w14:paraId="642F5DCE" w14:textId="77777777" w:rsidTr="00C61613">
        <w:trPr>
          <w:trHeight w:val="291"/>
        </w:trPr>
        <w:tc>
          <w:tcPr>
            <w:tcW w:w="851" w:type="dxa"/>
            <w:tcBorders>
              <w:top w:val="single" w:sz="4" w:space="0" w:color="auto"/>
              <w:bottom w:val="single" w:sz="4" w:space="0" w:color="auto"/>
            </w:tcBorders>
            <w:shd w:val="clear" w:color="auto" w:fill="auto"/>
            <w:vAlign w:val="center"/>
          </w:tcPr>
          <w:p w14:paraId="180EAD54" w14:textId="40229865" w:rsidR="00E41940" w:rsidRDefault="00E41940" w:rsidP="00E41940">
            <w:pPr>
              <w:pStyle w:val="MDPI42tablebody"/>
              <w:spacing w:line="240" w:lineRule="auto"/>
              <w:rPr>
                <w:color w:val="000000" w:themeColor="text1"/>
              </w:rPr>
            </w:pPr>
            <w:r>
              <w:rPr>
                <w:color w:val="000000" w:themeColor="text1"/>
              </w:rPr>
              <w:t>SP9</w:t>
            </w:r>
          </w:p>
        </w:tc>
        <w:tc>
          <w:tcPr>
            <w:tcW w:w="850" w:type="dxa"/>
            <w:tcBorders>
              <w:top w:val="single" w:sz="4" w:space="0" w:color="auto"/>
              <w:bottom w:val="single" w:sz="4" w:space="0" w:color="auto"/>
            </w:tcBorders>
            <w:vAlign w:val="center"/>
          </w:tcPr>
          <w:p w14:paraId="061C2432" w14:textId="2F1E485A" w:rsidR="00E41940" w:rsidRPr="001A37FC" w:rsidRDefault="00E41940" w:rsidP="00E41940">
            <w:pPr>
              <w:pStyle w:val="MDPI42tablebody"/>
              <w:rPr>
                <w:rStyle w:val="apple-tab-span"/>
                <w:color w:val="000000" w:themeColor="text1"/>
              </w:rPr>
            </w:pPr>
            <w:r>
              <w:rPr>
                <w:rStyle w:val="apple-tab-span"/>
                <w:color w:val="000000" w:themeColor="text1"/>
              </w:rPr>
              <w:t>6</w:t>
            </w:r>
          </w:p>
        </w:tc>
        <w:tc>
          <w:tcPr>
            <w:tcW w:w="3969" w:type="dxa"/>
            <w:tcBorders>
              <w:top w:val="single" w:sz="4" w:space="0" w:color="auto"/>
              <w:bottom w:val="single" w:sz="4" w:space="0" w:color="auto"/>
            </w:tcBorders>
            <w:shd w:val="clear" w:color="auto" w:fill="auto"/>
            <w:vAlign w:val="center"/>
          </w:tcPr>
          <w:p w14:paraId="00A539E1" w14:textId="7E41939F" w:rsidR="00E41940" w:rsidRPr="001A37FC" w:rsidRDefault="00E41940" w:rsidP="00E41940">
            <w:pPr>
              <w:pStyle w:val="MDPI42tablebody"/>
              <w:jc w:val="left"/>
              <w:rPr>
                <w:color w:val="000000" w:themeColor="text1"/>
              </w:rPr>
            </w:pPr>
            <w:r w:rsidRPr="004F001E">
              <w:rPr>
                <w:lang w:val="en-GB"/>
              </w:rPr>
              <w:t>Buttocks at seat edge, anterior pelvic tilt</w:t>
            </w:r>
          </w:p>
        </w:tc>
        <w:tc>
          <w:tcPr>
            <w:tcW w:w="4961" w:type="dxa"/>
            <w:tcBorders>
              <w:top w:val="single" w:sz="4" w:space="0" w:color="auto"/>
              <w:bottom w:val="single" w:sz="4" w:space="0" w:color="auto"/>
            </w:tcBorders>
          </w:tcPr>
          <w:p w14:paraId="5DAA2A8D" w14:textId="7C4BD854" w:rsidR="00E41940" w:rsidRPr="000E1FCD" w:rsidRDefault="00E41940" w:rsidP="00E41940">
            <w:pPr>
              <w:pStyle w:val="MDPI42tablebody"/>
              <w:jc w:val="left"/>
              <w:rPr>
                <w:rStyle w:val="apple-tab-span"/>
                <w:color w:val="000000" w:themeColor="text1"/>
              </w:rPr>
            </w:pPr>
            <w:r w:rsidRPr="000E1FCD">
              <w:rPr>
                <w:color w:val="000000" w:themeColor="text1"/>
                <w:lang w:val="en-GB"/>
              </w:rPr>
              <w:t>Opens hip angle, engages core;</w:t>
            </w:r>
            <w:r w:rsidR="00173851" w:rsidRPr="000E1FCD">
              <w:rPr>
                <w:color w:val="000000" w:themeColor="text1"/>
                <w:lang w:val="en-GB"/>
              </w:rPr>
              <w:t xml:space="preserve"> </w:t>
            </w:r>
            <w:r w:rsidRPr="000E1FCD">
              <w:rPr>
                <w:color w:val="000000" w:themeColor="text1"/>
                <w:lang w:val="en-GB"/>
              </w:rPr>
              <w:t>moderate quality but fatiguing over time</w:t>
            </w:r>
            <w:r w:rsidR="00AC370D" w:rsidRPr="000E1FCD">
              <w:rPr>
                <w:color w:val="000000" w:themeColor="text1"/>
                <w:lang w:val="en-GB"/>
              </w:rPr>
              <w:t xml:space="preserve"> </w:t>
            </w:r>
            <w:r w:rsidR="00AC370D" w:rsidRPr="000E1FCD">
              <w:rPr>
                <w:color w:val="000000" w:themeColor="text1"/>
                <w:lang w:val="en-GB"/>
              </w:rPr>
              <w:fldChar w:fldCharType="begin"/>
            </w:r>
            <w:r w:rsidR="003E1D10" w:rsidRPr="000E1FCD">
              <w:rPr>
                <w:color w:val="000000" w:themeColor="text1"/>
                <w:lang w:val="en-GB"/>
              </w:rPr>
              <w:instrText xml:space="preserve"> ADDIN ZOTERO_ITEM CSL_CITATION {"citationID":"Rpucqr6c","properties":{"formattedCitation":"[68]","plainCitation":"[68]","noteIndex":0},"citationItems":[{"id":454,"uris":["http://zotero.org/users/11398818/items/BSEMLY7B"],"itemData":{"id":454,"type":"article-journal","container-title":"Ergonomics","DOI":"10.1080/00140139.2019.1577496","ISSN":"0014-0139, 1366-5847","issue":"6","journalAbbreviation":"Ergonomics","language":"en","page":"811-822","source":"DOI.org (Crossref)","title":"Are hybrid sit–stand postures a good compromise between sitting and standing?","volume":"62","author":[{"family":"Noguchi","given":"Mamiko"},{"family":"Glinka","given":"Michal"},{"family":"Mayberry","given":"Graham R."},{"family":"Noguchi","given":"Kimihiro"},{"family":"Callaghan","given":"Jack P."}],"issued":{"date-parts":[["2019",6,3]]}}}],"schema":"https://github.com/citation-style-language/schema/raw/master/csl-citation.json"} </w:instrText>
            </w:r>
            <w:r w:rsidR="00AC370D" w:rsidRPr="000E1FCD">
              <w:rPr>
                <w:color w:val="000000" w:themeColor="text1"/>
                <w:lang w:val="en-GB"/>
              </w:rPr>
              <w:fldChar w:fldCharType="separate"/>
            </w:r>
            <w:r w:rsidR="003E1D10" w:rsidRPr="000E1FCD">
              <w:rPr>
                <w:noProof/>
                <w:color w:val="000000" w:themeColor="text1"/>
                <w:lang w:val="en-GB"/>
              </w:rPr>
              <w:t>[68]</w:t>
            </w:r>
            <w:r w:rsidR="00AC370D" w:rsidRPr="000E1FCD">
              <w:rPr>
                <w:color w:val="000000" w:themeColor="text1"/>
                <w:lang w:val="en-GB"/>
              </w:rPr>
              <w:fldChar w:fldCharType="end"/>
            </w:r>
            <w:r w:rsidR="00AC370D" w:rsidRPr="000E1FCD">
              <w:rPr>
                <w:color w:val="000000" w:themeColor="text1"/>
                <w:lang w:val="en-GB"/>
              </w:rPr>
              <w:t>.</w:t>
            </w:r>
          </w:p>
        </w:tc>
      </w:tr>
      <w:tr w:rsidR="00E41940" w:rsidRPr="001A37FC" w14:paraId="6F5447B9" w14:textId="77777777" w:rsidTr="00C61613">
        <w:trPr>
          <w:trHeight w:val="291"/>
        </w:trPr>
        <w:tc>
          <w:tcPr>
            <w:tcW w:w="851" w:type="dxa"/>
            <w:tcBorders>
              <w:top w:val="single" w:sz="4" w:space="0" w:color="auto"/>
              <w:bottom w:val="single" w:sz="4" w:space="0" w:color="auto"/>
            </w:tcBorders>
            <w:shd w:val="clear" w:color="auto" w:fill="auto"/>
            <w:vAlign w:val="center"/>
          </w:tcPr>
          <w:p w14:paraId="5CA95526" w14:textId="4F635D8A" w:rsidR="00E41940" w:rsidRDefault="00E41940" w:rsidP="00E41940">
            <w:pPr>
              <w:pStyle w:val="MDPI42tablebody"/>
              <w:spacing w:line="240" w:lineRule="auto"/>
              <w:rPr>
                <w:color w:val="000000" w:themeColor="text1"/>
              </w:rPr>
            </w:pPr>
            <w:r>
              <w:rPr>
                <w:color w:val="000000" w:themeColor="text1"/>
              </w:rPr>
              <w:t>SP10</w:t>
            </w:r>
          </w:p>
        </w:tc>
        <w:tc>
          <w:tcPr>
            <w:tcW w:w="850" w:type="dxa"/>
            <w:tcBorders>
              <w:top w:val="single" w:sz="4" w:space="0" w:color="auto"/>
              <w:bottom w:val="single" w:sz="4" w:space="0" w:color="auto"/>
            </w:tcBorders>
            <w:vAlign w:val="center"/>
          </w:tcPr>
          <w:p w14:paraId="67347A47" w14:textId="58A8D7DB"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6343F013" w14:textId="6AA9A935" w:rsidR="00E41940" w:rsidRPr="001A37FC" w:rsidRDefault="00E41940" w:rsidP="00E41940">
            <w:pPr>
              <w:pStyle w:val="MDPI42tablebody"/>
              <w:jc w:val="left"/>
              <w:rPr>
                <w:color w:val="000000" w:themeColor="text1"/>
              </w:rPr>
            </w:pPr>
            <w:r w:rsidRPr="004F001E">
              <w:rPr>
                <w:lang w:val="en-GB"/>
              </w:rPr>
              <w:t>Left ankle on right knee, torso upright</w:t>
            </w:r>
          </w:p>
        </w:tc>
        <w:tc>
          <w:tcPr>
            <w:tcW w:w="4961" w:type="dxa"/>
            <w:tcBorders>
              <w:top w:val="single" w:sz="4" w:space="0" w:color="auto"/>
              <w:bottom w:val="single" w:sz="4" w:space="0" w:color="auto"/>
            </w:tcBorders>
          </w:tcPr>
          <w:p w14:paraId="405DF387" w14:textId="5E268034" w:rsidR="00E41940" w:rsidRPr="001A37FC" w:rsidRDefault="00E41940" w:rsidP="00E41940">
            <w:pPr>
              <w:pStyle w:val="MDPI42tablebody"/>
              <w:jc w:val="left"/>
              <w:rPr>
                <w:rStyle w:val="apple-tab-span"/>
                <w:color w:val="000000" w:themeColor="text1"/>
              </w:rPr>
            </w:pPr>
            <w:r w:rsidRPr="004F001E">
              <w:rPr>
                <w:lang w:val="en-GB"/>
              </w:rPr>
              <w:t>Asymmetric leg cross; reduces sitting quality and induces rotational shear</w:t>
            </w:r>
            <w:r w:rsidR="0077067D">
              <w:rPr>
                <w:lang w:val="en-GB"/>
              </w:rPr>
              <w:t xml:space="preserve"> </w:t>
            </w:r>
            <w:r w:rsidR="0077067D">
              <w:rPr>
                <w:lang w:val="en-GB"/>
              </w:rPr>
              <w:fldChar w:fldCharType="begin"/>
            </w:r>
            <w:r w:rsidR="000C3C5A">
              <w:rPr>
                <w:lang w:val="en-GB"/>
              </w:rPr>
              <w:instrText xml:space="preserve"> ADDIN ZOTERO_ITEM CSL_CITATION {"citationID":"BBJ0oVqu","properties":{"formattedCitation":"[64,69]","plainCitation":"[64,69]","noteIndex":0},"citationItems":[{"id":418,"uris":["http://zotero.org/users/11398818/items/JP2ZIN8L"],"itemData":{"id":418,"type":"article-journal","container-title":"Journal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7067D">
              <w:rPr>
                <w:lang w:val="en-GB"/>
              </w:rPr>
              <w:fldChar w:fldCharType="separate"/>
            </w:r>
            <w:r w:rsidR="000C3C5A">
              <w:rPr>
                <w:noProof/>
                <w:lang w:val="en-GB"/>
              </w:rPr>
              <w:t>[64,69]</w:t>
            </w:r>
            <w:r w:rsidR="0077067D">
              <w:rPr>
                <w:lang w:val="en-GB"/>
              </w:rPr>
              <w:fldChar w:fldCharType="end"/>
            </w:r>
            <w:r w:rsidRPr="004F001E">
              <w:rPr>
                <w:lang w:val="en-GB"/>
              </w:rPr>
              <w:t>.</w:t>
            </w:r>
          </w:p>
        </w:tc>
      </w:tr>
      <w:tr w:rsidR="00E41940" w:rsidRPr="001A37FC" w14:paraId="3E48C549" w14:textId="77777777" w:rsidTr="00C61613">
        <w:trPr>
          <w:trHeight w:val="291"/>
        </w:trPr>
        <w:tc>
          <w:tcPr>
            <w:tcW w:w="851" w:type="dxa"/>
            <w:tcBorders>
              <w:top w:val="single" w:sz="4" w:space="0" w:color="auto"/>
              <w:bottom w:val="single" w:sz="4" w:space="0" w:color="auto"/>
            </w:tcBorders>
            <w:shd w:val="clear" w:color="auto" w:fill="auto"/>
            <w:vAlign w:val="center"/>
          </w:tcPr>
          <w:p w14:paraId="10B00A92" w14:textId="6F0F1C17" w:rsidR="00E41940" w:rsidRDefault="00E41940" w:rsidP="00E41940">
            <w:pPr>
              <w:pStyle w:val="MDPI42tablebody"/>
              <w:spacing w:line="240" w:lineRule="auto"/>
              <w:rPr>
                <w:color w:val="000000" w:themeColor="text1"/>
              </w:rPr>
            </w:pPr>
            <w:r>
              <w:rPr>
                <w:color w:val="000000" w:themeColor="text1"/>
              </w:rPr>
              <w:t>SP11</w:t>
            </w:r>
          </w:p>
        </w:tc>
        <w:tc>
          <w:tcPr>
            <w:tcW w:w="850" w:type="dxa"/>
            <w:tcBorders>
              <w:top w:val="single" w:sz="4" w:space="0" w:color="auto"/>
              <w:bottom w:val="single" w:sz="4" w:space="0" w:color="auto"/>
            </w:tcBorders>
            <w:vAlign w:val="center"/>
          </w:tcPr>
          <w:p w14:paraId="4C9233F8" w14:textId="54D848BD"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1FE07C06" w14:textId="09CD47EC" w:rsidR="00E41940" w:rsidRPr="001A37FC" w:rsidRDefault="00E41940" w:rsidP="00E41940">
            <w:pPr>
              <w:pStyle w:val="MDPI42tablebody"/>
              <w:jc w:val="left"/>
              <w:rPr>
                <w:color w:val="000000" w:themeColor="text1"/>
              </w:rPr>
            </w:pPr>
            <w:r w:rsidRPr="004F001E">
              <w:rPr>
                <w:lang w:val="en-GB"/>
              </w:rPr>
              <w:t>Right ankle on left knee, torso upright</w:t>
            </w:r>
          </w:p>
        </w:tc>
        <w:tc>
          <w:tcPr>
            <w:tcW w:w="4961" w:type="dxa"/>
            <w:tcBorders>
              <w:top w:val="single" w:sz="4" w:space="0" w:color="auto"/>
              <w:bottom w:val="single" w:sz="4" w:space="0" w:color="auto"/>
            </w:tcBorders>
          </w:tcPr>
          <w:p w14:paraId="0202BE3C" w14:textId="2EF710BF"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473FD">
              <w:rPr>
                <w:lang w:val="en-GB"/>
              </w:rPr>
              <w:t>SP10</w:t>
            </w:r>
            <w:r w:rsidRPr="004F001E">
              <w:rPr>
                <w:lang w:val="en-GB"/>
              </w:rPr>
              <w:t>; similar lateral tilt and discomfort</w:t>
            </w:r>
            <w:r w:rsidR="007473FD">
              <w:rPr>
                <w:lang w:val="en-GB"/>
              </w:rPr>
              <w:t xml:space="preserve"> </w:t>
            </w:r>
            <w:r w:rsidR="007473FD">
              <w:rPr>
                <w:lang w:val="en-GB"/>
              </w:rPr>
              <w:fldChar w:fldCharType="begin"/>
            </w:r>
            <w:r w:rsidR="000C3C5A">
              <w:rPr>
                <w:lang w:val="en-GB"/>
              </w:rPr>
              <w:instrText xml:space="preserve"> ADDIN ZOTERO_ITEM CSL_CITATION {"citationID":"KIYKJfH2","properties":{"formattedCitation":"[64,69]","plainCitation":"[64,69]","noteIndex":0},"citationItems":[{"id":418,"uris":["http://zotero.org/users/11398818/items/JP2ZIN8L"],"itemData":{"id":418,"type":"article-journal","container-title":"Journal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473FD">
              <w:rPr>
                <w:lang w:val="en-GB"/>
              </w:rPr>
              <w:fldChar w:fldCharType="separate"/>
            </w:r>
            <w:r w:rsidR="000C3C5A">
              <w:rPr>
                <w:noProof/>
                <w:lang w:val="en-GB"/>
              </w:rPr>
              <w:t>[64,69]</w:t>
            </w:r>
            <w:r w:rsidR="007473FD">
              <w:rPr>
                <w:lang w:val="en-GB"/>
              </w:rPr>
              <w:fldChar w:fldCharType="end"/>
            </w:r>
            <w:r w:rsidRPr="004F001E">
              <w:rPr>
                <w:lang w:val="en-GB"/>
              </w:rPr>
              <w:t>.</w:t>
            </w:r>
          </w:p>
        </w:tc>
      </w:tr>
      <w:tr w:rsidR="00E41940" w:rsidRPr="001A37FC" w14:paraId="7634BB07" w14:textId="77777777" w:rsidTr="00C61613">
        <w:trPr>
          <w:trHeight w:val="291"/>
        </w:trPr>
        <w:tc>
          <w:tcPr>
            <w:tcW w:w="851" w:type="dxa"/>
            <w:tcBorders>
              <w:top w:val="single" w:sz="4" w:space="0" w:color="auto"/>
              <w:bottom w:val="single" w:sz="4" w:space="0" w:color="auto"/>
            </w:tcBorders>
            <w:shd w:val="clear" w:color="auto" w:fill="auto"/>
            <w:vAlign w:val="center"/>
          </w:tcPr>
          <w:p w14:paraId="24FAD04A" w14:textId="517C7590" w:rsidR="00E41940" w:rsidRDefault="00E41940" w:rsidP="00E41940">
            <w:pPr>
              <w:pStyle w:val="MDPI42tablebody"/>
              <w:spacing w:line="240" w:lineRule="auto"/>
              <w:rPr>
                <w:color w:val="000000" w:themeColor="text1"/>
              </w:rPr>
            </w:pPr>
            <w:r>
              <w:rPr>
                <w:color w:val="000000" w:themeColor="text1"/>
              </w:rPr>
              <w:t>SP12</w:t>
            </w:r>
          </w:p>
        </w:tc>
        <w:tc>
          <w:tcPr>
            <w:tcW w:w="850" w:type="dxa"/>
            <w:tcBorders>
              <w:top w:val="single" w:sz="4" w:space="0" w:color="auto"/>
              <w:bottom w:val="single" w:sz="4" w:space="0" w:color="auto"/>
            </w:tcBorders>
            <w:vAlign w:val="center"/>
          </w:tcPr>
          <w:p w14:paraId="4515764F" w14:textId="323996CE" w:rsidR="00E41940" w:rsidRPr="001A37FC" w:rsidRDefault="00E41940" w:rsidP="00E41940">
            <w:pPr>
              <w:pStyle w:val="MDPI42tablebody"/>
              <w:rPr>
                <w:rStyle w:val="apple-tab-span"/>
                <w:color w:val="000000" w:themeColor="text1"/>
              </w:rPr>
            </w:pPr>
            <w:r>
              <w:rPr>
                <w:rStyle w:val="apple-tab-span"/>
                <w:color w:val="000000" w:themeColor="text1"/>
              </w:rPr>
              <w:t>4</w:t>
            </w:r>
          </w:p>
        </w:tc>
        <w:tc>
          <w:tcPr>
            <w:tcW w:w="3969" w:type="dxa"/>
            <w:tcBorders>
              <w:top w:val="single" w:sz="4" w:space="0" w:color="auto"/>
              <w:bottom w:val="single" w:sz="4" w:space="0" w:color="auto"/>
            </w:tcBorders>
            <w:shd w:val="clear" w:color="auto" w:fill="auto"/>
            <w:vAlign w:val="center"/>
          </w:tcPr>
          <w:p w14:paraId="63687CDA" w14:textId="234CF144" w:rsidR="00E41940" w:rsidRPr="001A37FC" w:rsidRDefault="00E41940" w:rsidP="00E41940">
            <w:pPr>
              <w:pStyle w:val="MDPI42tablebody"/>
              <w:jc w:val="left"/>
              <w:rPr>
                <w:color w:val="000000" w:themeColor="text1"/>
              </w:rPr>
            </w:pPr>
            <w:r w:rsidRPr="004F001E">
              <w:rPr>
                <w:lang w:val="en-GB"/>
              </w:rPr>
              <w:t>Full back support, legs forward</w:t>
            </w:r>
          </w:p>
        </w:tc>
        <w:tc>
          <w:tcPr>
            <w:tcW w:w="4961" w:type="dxa"/>
            <w:tcBorders>
              <w:top w:val="single" w:sz="4" w:space="0" w:color="auto"/>
              <w:bottom w:val="single" w:sz="4" w:space="0" w:color="auto"/>
            </w:tcBorders>
          </w:tcPr>
          <w:p w14:paraId="3A8AB454" w14:textId="59B747C3" w:rsidR="00E41940" w:rsidRPr="001A37FC" w:rsidRDefault="00E41940" w:rsidP="00E41940">
            <w:pPr>
              <w:pStyle w:val="MDPI42tablebody"/>
              <w:jc w:val="left"/>
              <w:rPr>
                <w:rStyle w:val="apple-tab-span"/>
                <w:color w:val="000000" w:themeColor="text1"/>
              </w:rPr>
            </w:pPr>
            <w:r w:rsidRPr="004F001E">
              <w:rPr>
                <w:lang w:val="en-GB"/>
              </w:rPr>
              <w:t>Simulates supine; lowest spinal load; good recovery posture but not for work tasks</w:t>
            </w:r>
            <w:r w:rsidR="00776EB5">
              <w:rPr>
                <w:lang w:val="en-GB"/>
              </w:rPr>
              <w:t xml:space="preserve"> </w:t>
            </w:r>
            <w:r w:rsidR="00776EB5">
              <w:rPr>
                <w:lang w:val="en-GB"/>
              </w:rPr>
              <w:fldChar w:fldCharType="begin"/>
            </w:r>
            <w:r w:rsidR="000C3C5A">
              <w:rPr>
                <w:lang w:val="en-GB"/>
              </w:rPr>
              <w:instrText xml:space="preserve"> ADDIN ZOTERO_ITEM CSL_CITATION {"citationID":"Ref4H7Dt","properties":{"formattedCitation":"[70,71]","plainCitation":"[70,71]","noteIndex":0},"citationItems":[{"id":435,"uris":["http://zotero.org/users/11398818/items/LDKSVB6E"],"itemData":{"id":435,"type":"article-journal","abstract":"Sitting is the most frequently performed posture of everyday life. Biomechanical interactions with office chairs have therefore a long-term effect on our musculoskeletal system and ultimately on our health and wellbeing. This paper highlights the kinematic effect of office chairs on the spinal column and its single segments. Novel chair concepts with multiple degrees of freedom provide enhanced spinal mobility. The angular changes of the spinal column in the sagittal plane in three different sitting positions (forward inclined, reclined, and upright) for six healthy subjects (aged 23 to 45 years) were determined using an open magnetic resonance imaging (MRI) scanner. An MRI-compatible and commercially available office chair was adapted for use in the scanner. The midpoint coordinates of the vertebral bodies, the wedge angles of the intervertebral discs, and the lumbar lordotic angle were analysed. The mean lordotic angles were\n              \n                \n                  16.0\n                  ±\n                  \n                    \n                      8.5\n                    \n                    </w:instrText>
            </w:r>
            <w:r w:rsidR="000C3C5A">
              <w:rPr>
                <w:rFonts w:ascii="Cambria Math" w:hAnsi="Cambria Math" w:cs="Cambria Math"/>
                <w:lang w:val="en-GB"/>
              </w:rPr>
              <w:instrText>∘</w:instrText>
            </w:r>
            <w:r w:rsidR="000C3C5A">
              <w:rPr>
                <w:lang w:val="en-GB"/>
              </w:rPr>
              <w:instrText xml:space="preserve">\n                  \n                \n              \n              (mean ± standard deviation) in a forward inclined position,\n              \n                \n                  24.7\n                  ±\n                  \n                    \n                      8.3\n                    \n                    </w:instrText>
            </w:r>
            <w:r w:rsidR="000C3C5A">
              <w:rPr>
                <w:rFonts w:ascii="Cambria Math" w:hAnsi="Cambria Math" w:cs="Cambria Math"/>
                <w:lang w:val="en-GB"/>
              </w:rPr>
              <w:instrText>∘</w:instrText>
            </w:r>
            <w:r w:rsidR="000C3C5A">
              <w:rPr>
                <w:lang w:val="en-GB"/>
              </w:rPr>
              <w:instrText xml:space="preserve">\n                  \n                \n              \n              in an upright position, and\n              \n                \n                  28.7\n                  ±\n                  \n                    \n                      8.1\n                    \n                    </w:instrText>
            </w:r>
            <w:r w:rsidR="000C3C5A">
              <w:rPr>
                <w:rFonts w:ascii="Cambria Math" w:hAnsi="Cambria Math" w:cs="Cambria Math"/>
                <w:lang w:val="en-GB"/>
              </w:rPr>
              <w:instrText>∘</w:instrText>
            </w:r>
            <w:r w:rsidR="000C3C5A">
              <w:rPr>
                <w:lang w:val="en-GB"/>
              </w:rPr>
              <w:instrText xml:space="preserve">\n                  \n                \n              \n              in a reclined position. All segments from T10-T11 to L5-S1 were involved in movement during positional changes, whereas the range of motion in the lower lumbar segments was increased in comparison to the upper segments.","container-title":"The Scientific World Journal","DOI":"10.1100/2012/184016","ISSN":"1537-744X","journalAbbreviation":"The Scientific World Journal","language":"en","license":"http://creativecommons.org/licenses/by/3.0/","page":"1-7","source":"DOI.org (Crossref)","title":"The Spinal Curvature of Three Different Sitting Positions Analysed in an Open MRI Scanner","volume":"2012","author":[{"family":"Baumgartner","given":"Daniel"},{"family":"Zemp","given":"Roland"},{"family":"List","given":"Renate"},{"family":"Stoop","given":"Mirjam"},{"family":"Naxera","given":"Jaroslav"},{"family":"Elsig","given":"Jean Pierre"},{"family":"Lorenzetti","given":"Silvio"}],"issued":{"date-parts":[["2012"]]}}},{"id":437,"uris":["http://zotero.org/users/11398818/items/5VBV9G9Y"],"itemData":{"id":437,"type":"webpage","container-title":"Living with Lumbar Spinal Stenosis","title":"Living with lumbar spinal stenosis","URL":"https://www.spine-health.com/conditions/spinal-stenosis/living-lumbar-spinal-stenosis","author":[{"family":"Cooper","given":"Grant"}],"accessed":{"date-parts":[["2025",5,25]]},"issued":{"date-parts":[["2025",2,18]]}}}],"schema":"https://github.com/citation-style-language/schema/raw/master/csl-citation.json"} </w:instrText>
            </w:r>
            <w:r w:rsidR="00776EB5">
              <w:rPr>
                <w:lang w:val="en-GB"/>
              </w:rPr>
              <w:fldChar w:fldCharType="separate"/>
            </w:r>
            <w:r w:rsidR="000C3C5A">
              <w:rPr>
                <w:noProof/>
                <w:lang w:val="en-GB"/>
              </w:rPr>
              <w:t>[70,71]</w:t>
            </w:r>
            <w:r w:rsidR="00776EB5">
              <w:rPr>
                <w:lang w:val="en-GB"/>
              </w:rPr>
              <w:fldChar w:fldCharType="end"/>
            </w:r>
            <w:r w:rsidR="00E87DB6">
              <w:rPr>
                <w:lang w:val="en-GB"/>
              </w:rPr>
              <w:t>.</w:t>
            </w:r>
          </w:p>
        </w:tc>
      </w:tr>
      <w:tr w:rsidR="00E41940" w:rsidRPr="001A37FC" w14:paraId="71BE40FD" w14:textId="77777777" w:rsidTr="00C61613">
        <w:trPr>
          <w:trHeight w:val="291"/>
        </w:trPr>
        <w:tc>
          <w:tcPr>
            <w:tcW w:w="851" w:type="dxa"/>
            <w:tcBorders>
              <w:top w:val="single" w:sz="4" w:space="0" w:color="auto"/>
              <w:bottom w:val="single" w:sz="4" w:space="0" w:color="auto"/>
            </w:tcBorders>
            <w:shd w:val="clear" w:color="auto" w:fill="auto"/>
            <w:vAlign w:val="center"/>
          </w:tcPr>
          <w:p w14:paraId="151DF086" w14:textId="347355AB" w:rsidR="00E41940" w:rsidRDefault="00E41940" w:rsidP="00E41940">
            <w:pPr>
              <w:pStyle w:val="MDPI42tablebody"/>
              <w:spacing w:line="240" w:lineRule="auto"/>
              <w:rPr>
                <w:color w:val="000000" w:themeColor="text1"/>
              </w:rPr>
            </w:pPr>
            <w:r>
              <w:rPr>
                <w:color w:val="000000" w:themeColor="text1"/>
              </w:rPr>
              <w:t>SP13</w:t>
            </w:r>
          </w:p>
        </w:tc>
        <w:tc>
          <w:tcPr>
            <w:tcW w:w="850" w:type="dxa"/>
            <w:tcBorders>
              <w:top w:val="single" w:sz="4" w:space="0" w:color="auto"/>
              <w:bottom w:val="single" w:sz="4" w:space="0" w:color="auto"/>
            </w:tcBorders>
            <w:vAlign w:val="center"/>
          </w:tcPr>
          <w:p w14:paraId="38A108A4" w14:textId="03C59698"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14D54BC1" w14:textId="1756F081" w:rsidR="00E41940" w:rsidRPr="001A37FC" w:rsidRDefault="00E41940" w:rsidP="00E41940">
            <w:pPr>
              <w:pStyle w:val="MDPI42tablebody"/>
              <w:jc w:val="left"/>
              <w:rPr>
                <w:color w:val="000000" w:themeColor="text1"/>
              </w:rPr>
            </w:pPr>
            <w:r w:rsidRPr="004F001E">
              <w:rPr>
                <w:lang w:val="en-GB"/>
              </w:rPr>
              <w:t xml:space="preserve">Perch edge </w:t>
            </w:r>
            <w:r w:rsidR="0077067D">
              <w:rPr>
                <w:lang w:val="en-GB"/>
              </w:rPr>
              <w:t xml:space="preserve">with </w:t>
            </w:r>
            <w:r w:rsidRPr="004F001E">
              <w:rPr>
                <w:lang w:val="en-GB"/>
              </w:rPr>
              <w:t>back lean, no lumbar support</w:t>
            </w:r>
          </w:p>
        </w:tc>
        <w:tc>
          <w:tcPr>
            <w:tcW w:w="4961" w:type="dxa"/>
            <w:tcBorders>
              <w:top w:val="single" w:sz="4" w:space="0" w:color="auto"/>
              <w:bottom w:val="single" w:sz="4" w:space="0" w:color="auto"/>
            </w:tcBorders>
          </w:tcPr>
          <w:p w14:paraId="55C7EC3A" w14:textId="04E68F4A" w:rsidR="00E41940" w:rsidRPr="001A37FC" w:rsidRDefault="00E41940" w:rsidP="00E41940">
            <w:pPr>
              <w:pStyle w:val="MDPI42tablebody"/>
              <w:jc w:val="left"/>
              <w:rPr>
                <w:rStyle w:val="apple-tab-span"/>
                <w:color w:val="000000" w:themeColor="text1"/>
              </w:rPr>
            </w:pPr>
            <w:r w:rsidRPr="004F001E">
              <w:rPr>
                <w:lang w:val="en-GB"/>
              </w:rPr>
              <w:t xml:space="preserve">Combined perch and recline; </w:t>
            </w:r>
            <w:r w:rsidR="00F46014">
              <w:rPr>
                <w:lang w:val="en-GB"/>
              </w:rPr>
              <w:t>significant</w:t>
            </w:r>
            <w:r w:rsidR="00F46014" w:rsidRPr="004F001E">
              <w:rPr>
                <w:lang w:val="en-GB"/>
              </w:rPr>
              <w:t xml:space="preserve"> </w:t>
            </w:r>
            <w:r w:rsidRPr="004F001E">
              <w:rPr>
                <w:lang w:val="en-GB"/>
              </w:rPr>
              <w:t>instability and posterior tilt</w:t>
            </w:r>
            <w:r w:rsidR="00100D11">
              <w:rPr>
                <w:lang w:val="en-GB"/>
              </w:rPr>
              <w:t xml:space="preserve"> </w:t>
            </w:r>
            <w:r w:rsidR="00100D11">
              <w:rPr>
                <w:lang w:val="en-GB"/>
              </w:rPr>
              <w:fldChar w:fldCharType="begin"/>
            </w:r>
            <w:r w:rsidR="00303BB2">
              <w:rPr>
                <w:lang w:val="en-GB"/>
              </w:rPr>
              <w:instrText xml:space="preserve"> ADDIN ZOTERO_ITEM CSL_CITATION {"citationID":"v7heJozT","properties":{"formattedCitation":"[58]","plainCitation":"[58]","noteIndex":0},"citationItems":[{"id":405,"uris":["http://zotero.org/users/11398818/items/P888L5CD"],"itemData":{"id":405,"type":"article-journal","abstract":"[Purpose]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S."},{"family":"Janwantanakul","given":"Prawit"}],"issued":{"date-parts":[["2015",7]]}}}],"schema":"https://github.com/citation-style-language/schema/raw/master/csl-citation.json"} </w:instrText>
            </w:r>
            <w:r w:rsidR="00100D11">
              <w:rPr>
                <w:lang w:val="en-GB"/>
              </w:rPr>
              <w:fldChar w:fldCharType="separate"/>
            </w:r>
            <w:r w:rsidR="00303BB2">
              <w:rPr>
                <w:noProof/>
                <w:lang w:val="en-GB"/>
              </w:rPr>
              <w:t>[58]</w:t>
            </w:r>
            <w:r w:rsidR="00100D11">
              <w:rPr>
                <w:lang w:val="en-GB"/>
              </w:rPr>
              <w:fldChar w:fldCharType="end"/>
            </w:r>
            <w:r w:rsidR="00E87DB6">
              <w:rPr>
                <w:lang w:val="en-GB"/>
              </w:rPr>
              <w:t>.</w:t>
            </w:r>
          </w:p>
        </w:tc>
      </w:tr>
      <w:tr w:rsidR="00E41940" w:rsidRPr="001A37FC" w14:paraId="332870A9" w14:textId="77777777" w:rsidTr="00C61613">
        <w:trPr>
          <w:trHeight w:val="291"/>
        </w:trPr>
        <w:tc>
          <w:tcPr>
            <w:tcW w:w="851" w:type="dxa"/>
            <w:tcBorders>
              <w:top w:val="single" w:sz="4" w:space="0" w:color="auto"/>
              <w:bottom w:val="single" w:sz="4" w:space="0" w:color="auto"/>
            </w:tcBorders>
            <w:shd w:val="clear" w:color="auto" w:fill="auto"/>
            <w:vAlign w:val="center"/>
          </w:tcPr>
          <w:p w14:paraId="543AEA15" w14:textId="2C4DF580" w:rsidR="00E41940" w:rsidRDefault="00E41940" w:rsidP="00E41940">
            <w:pPr>
              <w:pStyle w:val="MDPI42tablebody"/>
              <w:spacing w:line="240" w:lineRule="auto"/>
              <w:rPr>
                <w:color w:val="000000" w:themeColor="text1"/>
              </w:rPr>
            </w:pPr>
            <w:r>
              <w:rPr>
                <w:color w:val="000000" w:themeColor="text1"/>
              </w:rPr>
              <w:t>SP14</w:t>
            </w:r>
          </w:p>
        </w:tc>
        <w:tc>
          <w:tcPr>
            <w:tcW w:w="850" w:type="dxa"/>
            <w:tcBorders>
              <w:top w:val="single" w:sz="4" w:space="0" w:color="auto"/>
              <w:bottom w:val="single" w:sz="4" w:space="0" w:color="auto"/>
            </w:tcBorders>
            <w:vAlign w:val="center"/>
          </w:tcPr>
          <w:p w14:paraId="73331851" w14:textId="1B6EDD8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0A38E2D3" w14:textId="49C044AE" w:rsidR="00E41940" w:rsidRPr="001A37FC" w:rsidRDefault="00E41940" w:rsidP="00E41940">
            <w:pPr>
              <w:pStyle w:val="MDPI42tablebody"/>
              <w:jc w:val="left"/>
              <w:rPr>
                <w:color w:val="000000" w:themeColor="text1"/>
              </w:rPr>
            </w:pPr>
            <w:r w:rsidRPr="004F001E">
              <w:rPr>
                <w:lang w:val="en-GB"/>
              </w:rPr>
              <w:t xml:space="preserve">Left ankle on right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436274D2" w14:textId="01F4FDEF" w:rsidR="00E41940" w:rsidRPr="001A37FC" w:rsidRDefault="00E41940" w:rsidP="00E41940">
            <w:pPr>
              <w:pStyle w:val="MDPI42tablebody"/>
              <w:jc w:val="left"/>
              <w:rPr>
                <w:rStyle w:val="apple-tab-span"/>
                <w:color w:val="000000" w:themeColor="text1"/>
              </w:rPr>
            </w:pPr>
            <w:r w:rsidRPr="004F001E">
              <w:rPr>
                <w:lang w:val="en-GB"/>
              </w:rPr>
              <w:t>Worst combined posture: maximal torsion and flexion harm</w:t>
            </w:r>
            <w:r w:rsidR="007473FD">
              <w:rPr>
                <w:lang w:val="en-GB"/>
              </w:rPr>
              <w:t xml:space="preserve"> </w:t>
            </w:r>
            <w:r w:rsidR="007473FD">
              <w:rPr>
                <w:lang w:val="en-GB"/>
              </w:rPr>
              <w:fldChar w:fldCharType="begin"/>
            </w:r>
            <w:r w:rsidR="000C3C5A">
              <w:rPr>
                <w:lang w:val="en-GB"/>
              </w:rPr>
              <w:instrText xml:space="preserve"> ADDIN ZOTERO_ITEM CSL_CITATION {"citationID":"ug4Am6AM","properties":{"formattedCitation":"[64]","plainCitation":"[64]","noteIndex":0},"citationItems":[{"id":418,"uris":["http://zotero.org/users/11398818/items/JP2ZIN8L"],"itemData":{"id":418,"type":"article-journal","container-title":"Journal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Pr>
                <w:lang w:val="en-GB"/>
              </w:rPr>
              <w:fldChar w:fldCharType="separate"/>
            </w:r>
            <w:r w:rsidR="000C3C5A">
              <w:rPr>
                <w:noProof/>
                <w:lang w:val="en-GB"/>
              </w:rPr>
              <w:t>[64]</w:t>
            </w:r>
            <w:r w:rsidR="007473FD">
              <w:rPr>
                <w:lang w:val="en-GB"/>
              </w:rPr>
              <w:fldChar w:fldCharType="end"/>
            </w:r>
            <w:r w:rsidRPr="004F001E">
              <w:rPr>
                <w:lang w:val="en-GB"/>
              </w:rPr>
              <w:t>.</w:t>
            </w:r>
          </w:p>
        </w:tc>
      </w:tr>
      <w:tr w:rsidR="00E41940" w:rsidRPr="001A37FC" w14:paraId="5C5A7D9F" w14:textId="77777777" w:rsidTr="00C61613">
        <w:trPr>
          <w:trHeight w:val="291"/>
        </w:trPr>
        <w:tc>
          <w:tcPr>
            <w:tcW w:w="851" w:type="dxa"/>
            <w:tcBorders>
              <w:top w:val="single" w:sz="4" w:space="0" w:color="auto"/>
              <w:bottom w:val="single" w:sz="4" w:space="0" w:color="auto"/>
            </w:tcBorders>
            <w:shd w:val="clear" w:color="auto" w:fill="auto"/>
            <w:vAlign w:val="center"/>
          </w:tcPr>
          <w:p w14:paraId="3F0338DB" w14:textId="37A5F284" w:rsidR="00E41940" w:rsidRDefault="00E41940" w:rsidP="00E41940">
            <w:pPr>
              <w:pStyle w:val="MDPI42tablebody"/>
              <w:spacing w:line="240" w:lineRule="auto"/>
              <w:rPr>
                <w:color w:val="000000" w:themeColor="text1"/>
              </w:rPr>
            </w:pPr>
            <w:r>
              <w:rPr>
                <w:color w:val="000000" w:themeColor="text1"/>
              </w:rPr>
              <w:t>SP15</w:t>
            </w:r>
          </w:p>
        </w:tc>
        <w:tc>
          <w:tcPr>
            <w:tcW w:w="850" w:type="dxa"/>
            <w:tcBorders>
              <w:top w:val="single" w:sz="4" w:space="0" w:color="auto"/>
              <w:bottom w:val="single" w:sz="4" w:space="0" w:color="auto"/>
            </w:tcBorders>
            <w:vAlign w:val="center"/>
          </w:tcPr>
          <w:p w14:paraId="79A8F216" w14:textId="3106C69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615C2F99" w14:textId="4207F9EA" w:rsidR="00E41940" w:rsidRPr="001A37FC" w:rsidRDefault="00E41940" w:rsidP="00E41940">
            <w:pPr>
              <w:pStyle w:val="MDPI42tablebody"/>
              <w:jc w:val="left"/>
              <w:rPr>
                <w:color w:val="000000" w:themeColor="text1"/>
              </w:rPr>
            </w:pPr>
            <w:r w:rsidRPr="004F001E">
              <w:rPr>
                <w:lang w:val="en-GB"/>
              </w:rPr>
              <w:t xml:space="preserve">Right ankle on left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289AF94B" w14:textId="00019AEC" w:rsidR="00E41940" w:rsidRPr="007059E4" w:rsidRDefault="00E41940" w:rsidP="007059E4">
            <w:pPr>
              <w:pStyle w:val="MDPI42tablebody"/>
              <w:jc w:val="both"/>
              <w:rPr>
                <w:rStyle w:val="apple-tab-span"/>
              </w:rPr>
            </w:pPr>
            <w:r w:rsidRPr="007059E4">
              <w:t xml:space="preserve">Mirror of </w:t>
            </w:r>
            <w:r w:rsidR="001E2881" w:rsidRPr="007059E4">
              <w:t>SP14</w:t>
            </w:r>
            <w:r w:rsidRPr="007059E4">
              <w:t xml:space="preserve">: </w:t>
            </w:r>
            <w:r w:rsidR="00313747" w:rsidRPr="007059E4">
              <w:t xml:space="preserve">carrying </w:t>
            </w:r>
            <w:r w:rsidR="007059E4" w:rsidRPr="007059E4">
              <w:t>identical risks</w:t>
            </w:r>
            <w:r w:rsidR="007059E4" w:rsidRPr="007059E4">
              <w:t xml:space="preserve"> </w:t>
            </w:r>
            <w:r w:rsidR="007473FD" w:rsidRPr="007059E4">
              <w:fldChar w:fldCharType="begin"/>
            </w:r>
            <w:r w:rsidR="000C3C5A" w:rsidRPr="007059E4">
              <w:instrText xml:space="preserve"> ADDIN ZOTERO_ITEM CSL_CITATION {"citationID":"CELli990","properties":{"formattedCitation":"[64]","plainCitation":"[64]","noteIndex":0},"citationItems":[{"id":418,"uris":["http://zotero.org/users/11398818/items/JP2ZIN8L"],"itemData":{"id":418,"type":"article-journal","container-title":"Journal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sidRPr="007059E4">
              <w:fldChar w:fldCharType="separate"/>
            </w:r>
            <w:r w:rsidR="000C3C5A" w:rsidRPr="007059E4">
              <w:t>[64]</w:t>
            </w:r>
            <w:r w:rsidR="007473FD" w:rsidRPr="007059E4">
              <w:fldChar w:fldCharType="end"/>
            </w:r>
            <w:r w:rsidR="00840E5C" w:rsidRPr="007059E4">
              <w:t>.</w:t>
            </w:r>
          </w:p>
        </w:tc>
      </w:tr>
      <w:tr w:rsidR="00E41940" w:rsidRPr="001A37FC" w14:paraId="116A217F" w14:textId="77777777" w:rsidTr="00C61613">
        <w:trPr>
          <w:trHeight w:val="291"/>
        </w:trPr>
        <w:tc>
          <w:tcPr>
            <w:tcW w:w="851" w:type="dxa"/>
            <w:tcBorders>
              <w:top w:val="single" w:sz="4" w:space="0" w:color="auto"/>
              <w:bottom w:val="single" w:sz="4" w:space="0" w:color="auto"/>
            </w:tcBorders>
            <w:shd w:val="clear" w:color="auto" w:fill="auto"/>
            <w:vAlign w:val="center"/>
          </w:tcPr>
          <w:p w14:paraId="1EF3BB60" w14:textId="44EA6186" w:rsidR="00E41940" w:rsidRDefault="00E41940" w:rsidP="00E41940">
            <w:pPr>
              <w:pStyle w:val="MDPI42tablebody"/>
              <w:spacing w:line="240" w:lineRule="auto"/>
              <w:rPr>
                <w:color w:val="000000" w:themeColor="text1"/>
              </w:rPr>
            </w:pPr>
            <w:r>
              <w:rPr>
                <w:color w:val="000000" w:themeColor="text1"/>
              </w:rPr>
              <w:t>SP16</w:t>
            </w:r>
          </w:p>
        </w:tc>
        <w:tc>
          <w:tcPr>
            <w:tcW w:w="850" w:type="dxa"/>
            <w:tcBorders>
              <w:top w:val="single" w:sz="4" w:space="0" w:color="auto"/>
              <w:bottom w:val="single" w:sz="4" w:space="0" w:color="auto"/>
            </w:tcBorders>
            <w:vAlign w:val="center"/>
          </w:tcPr>
          <w:p w14:paraId="0768038E" w14:textId="3CF8D82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3C5D2279" w14:textId="49A4D500" w:rsidR="00E41940" w:rsidRPr="001A37FC" w:rsidRDefault="00E41940" w:rsidP="00E41940">
            <w:pPr>
              <w:pStyle w:val="MDPI42tablebody"/>
              <w:jc w:val="left"/>
              <w:rPr>
                <w:color w:val="000000" w:themeColor="text1"/>
              </w:rPr>
            </w:pPr>
            <w:r w:rsidRPr="004F001E">
              <w:rPr>
                <w:lang w:val="en-GB"/>
              </w:rPr>
              <w:t xml:space="preserve">Right leg crossed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5C004529" w14:textId="36B76A61" w:rsidR="00E41940" w:rsidRPr="001A37FC" w:rsidRDefault="00E41940" w:rsidP="00E41940">
            <w:pPr>
              <w:pStyle w:val="MDPI42tablebody"/>
              <w:jc w:val="left"/>
              <w:rPr>
                <w:rStyle w:val="apple-tab-span"/>
                <w:color w:val="000000" w:themeColor="text1"/>
              </w:rPr>
            </w:pPr>
            <w:r w:rsidRPr="004F001E">
              <w:rPr>
                <w:lang w:val="en-GB"/>
              </w:rPr>
              <w:t>Compound cross</w:t>
            </w:r>
            <w:r w:rsidR="001E2881">
              <w:rPr>
                <w:lang w:val="en-GB"/>
              </w:rPr>
              <w:t xml:space="preserve"> with </w:t>
            </w:r>
            <w:r w:rsidRPr="004F001E">
              <w:rPr>
                <w:lang w:val="en-GB"/>
              </w:rPr>
              <w:t>slouch</w:t>
            </w:r>
            <w:r w:rsidR="001E2881">
              <w:rPr>
                <w:lang w:val="en-GB"/>
              </w:rPr>
              <w:t>ing</w:t>
            </w:r>
            <w:r w:rsidRPr="004F001E">
              <w:rPr>
                <w:lang w:val="en-GB"/>
              </w:rPr>
              <w:t>: highest spinal stress</w:t>
            </w:r>
            <w:r w:rsidR="00A43D85">
              <w:rPr>
                <w:lang w:val="en-GB"/>
              </w:rPr>
              <w:t xml:space="preserve"> </w:t>
            </w:r>
            <w:r w:rsidR="00A43D85">
              <w:rPr>
                <w:lang w:val="en-GB"/>
              </w:rPr>
              <w:fldChar w:fldCharType="begin"/>
            </w:r>
            <w:r w:rsidR="00303BB2">
              <w:rPr>
                <w:lang w:val="en-GB"/>
              </w:rPr>
              <w:instrText xml:space="preserve"> ADDIN ZOTERO_ITEM CSL_CITATION {"citationID":"cJJltPEi","properties":{"formattedCitation":"[58,59]","plainCitation":"[58,59]","noteIndex":0},"citationItems":[{"id":405,"uris":["http://zotero.org/users/11398818/items/P888L5CD"],"itemData":{"id":405,"type":"article-journal","abstract":"[Purpose]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A43D85">
              <w:rPr>
                <w:lang w:val="en-GB"/>
              </w:rPr>
              <w:fldChar w:fldCharType="separate"/>
            </w:r>
            <w:r w:rsidR="00303BB2">
              <w:rPr>
                <w:noProof/>
                <w:lang w:val="en-GB"/>
              </w:rPr>
              <w:t>[58,59]</w:t>
            </w:r>
            <w:r w:rsidR="00A43D85">
              <w:rPr>
                <w:lang w:val="en-GB"/>
              </w:rPr>
              <w:fldChar w:fldCharType="end"/>
            </w:r>
            <w:r w:rsidRPr="004F001E">
              <w:rPr>
                <w:lang w:val="en-GB"/>
              </w:rPr>
              <w:t>.</w:t>
            </w:r>
          </w:p>
        </w:tc>
      </w:tr>
      <w:tr w:rsidR="00E41940" w:rsidRPr="001A37FC" w14:paraId="5B54EAFF" w14:textId="77777777" w:rsidTr="00C61613">
        <w:trPr>
          <w:trHeight w:val="291"/>
        </w:trPr>
        <w:tc>
          <w:tcPr>
            <w:tcW w:w="851" w:type="dxa"/>
            <w:tcBorders>
              <w:top w:val="single" w:sz="4" w:space="0" w:color="auto"/>
              <w:bottom w:val="single" w:sz="4" w:space="0" w:color="auto"/>
            </w:tcBorders>
            <w:shd w:val="clear" w:color="auto" w:fill="auto"/>
            <w:vAlign w:val="center"/>
          </w:tcPr>
          <w:p w14:paraId="39F391E0" w14:textId="3A2F1632" w:rsidR="00E41940" w:rsidRDefault="00E41940" w:rsidP="00E41940">
            <w:pPr>
              <w:pStyle w:val="MDPI42tablebody"/>
              <w:spacing w:line="240" w:lineRule="auto"/>
              <w:rPr>
                <w:color w:val="000000" w:themeColor="text1"/>
              </w:rPr>
            </w:pPr>
            <w:r>
              <w:rPr>
                <w:color w:val="000000" w:themeColor="text1"/>
              </w:rPr>
              <w:t>SP17</w:t>
            </w:r>
          </w:p>
        </w:tc>
        <w:tc>
          <w:tcPr>
            <w:tcW w:w="850" w:type="dxa"/>
            <w:tcBorders>
              <w:top w:val="single" w:sz="4" w:space="0" w:color="auto"/>
              <w:bottom w:val="single" w:sz="4" w:space="0" w:color="auto"/>
            </w:tcBorders>
            <w:vAlign w:val="center"/>
          </w:tcPr>
          <w:p w14:paraId="503005DB" w14:textId="34E8764A"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5D5D8756" w14:textId="28CAEBBD" w:rsidR="00E41940" w:rsidRPr="001A37FC" w:rsidRDefault="00E41940" w:rsidP="00E41940">
            <w:pPr>
              <w:pStyle w:val="MDPI42tablebody"/>
              <w:jc w:val="left"/>
              <w:rPr>
                <w:color w:val="000000" w:themeColor="text1"/>
              </w:rPr>
            </w:pPr>
            <w:r w:rsidRPr="004F001E">
              <w:rPr>
                <w:lang w:val="en-GB"/>
              </w:rPr>
              <w:t xml:space="preserve">Left leg crossed </w:t>
            </w:r>
            <w:r w:rsidR="00EE6C2F">
              <w:rPr>
                <w:lang w:val="en-GB"/>
              </w:rPr>
              <w:t>with</w:t>
            </w:r>
            <w:r w:rsidRPr="004F001E">
              <w:rPr>
                <w:lang w:val="en-GB"/>
              </w:rPr>
              <w:t xml:space="preserve"> unsupported recline</w:t>
            </w:r>
          </w:p>
        </w:tc>
        <w:tc>
          <w:tcPr>
            <w:tcW w:w="4961" w:type="dxa"/>
            <w:tcBorders>
              <w:top w:val="single" w:sz="4" w:space="0" w:color="auto"/>
              <w:bottom w:val="single" w:sz="4" w:space="0" w:color="auto"/>
            </w:tcBorders>
          </w:tcPr>
          <w:p w14:paraId="681DD3D8" w14:textId="6A97799B" w:rsidR="00E41940" w:rsidRPr="001A37FC" w:rsidRDefault="00E41940" w:rsidP="00E41940">
            <w:pPr>
              <w:pStyle w:val="MDPI42tablebody"/>
              <w:jc w:val="left"/>
              <w:rPr>
                <w:rStyle w:val="apple-tab-span"/>
                <w:color w:val="000000" w:themeColor="text1"/>
              </w:rPr>
            </w:pPr>
            <w:r w:rsidRPr="005A7C4F">
              <w:rPr>
                <w:color w:val="000000" w:themeColor="text1"/>
                <w:lang w:val="en-GB"/>
              </w:rPr>
              <w:t xml:space="preserve">Mirror of </w:t>
            </w:r>
            <w:r w:rsidR="001E2881" w:rsidRPr="005A7C4F">
              <w:rPr>
                <w:color w:val="000000" w:themeColor="text1"/>
                <w:lang w:val="en-GB"/>
              </w:rPr>
              <w:t>SP</w:t>
            </w:r>
            <w:r w:rsidR="00763EB3" w:rsidRPr="005A7C4F">
              <w:rPr>
                <w:color w:val="000000" w:themeColor="text1"/>
                <w:lang w:val="en-GB"/>
              </w:rPr>
              <w:t>16</w:t>
            </w:r>
            <w:r w:rsidRPr="005A7C4F">
              <w:rPr>
                <w:color w:val="000000" w:themeColor="text1"/>
                <w:lang w:val="en-GB"/>
              </w:rPr>
              <w:t xml:space="preserve">: </w:t>
            </w:r>
            <w:r w:rsidR="005A7C4F" w:rsidRPr="005A7C4F">
              <w:rPr>
                <w:color w:val="000000" w:themeColor="text1"/>
                <w:lang w:val="en-GB"/>
              </w:rPr>
              <w:t>same risk level</w:t>
            </w:r>
            <w:r w:rsidR="001E2881" w:rsidRPr="005A7C4F">
              <w:rPr>
                <w:color w:val="000000" w:themeColor="text1"/>
                <w:lang w:val="en-GB"/>
              </w:rPr>
              <w:t xml:space="preserve"> </w:t>
            </w:r>
            <w:r w:rsidR="001E2881" w:rsidRPr="005A7C4F">
              <w:rPr>
                <w:color w:val="000000" w:themeColor="text1"/>
                <w:lang w:val="en-GB"/>
              </w:rPr>
              <w:fldChar w:fldCharType="begin"/>
            </w:r>
            <w:r w:rsidR="00303BB2" w:rsidRPr="005A7C4F">
              <w:rPr>
                <w:color w:val="000000" w:themeColor="text1"/>
                <w:lang w:val="en-GB"/>
              </w:rPr>
              <w:instrText xml:space="preserve"> ADDIN ZOTERO_ITEM CSL_CITATION {"citationID":"8OYtoFAG","properties":{"formattedCitation":"[58,59]","plainCitation":"[58,59]","noteIndex":0},"citationItems":[{"id":405,"uris":["http://zotero.org/users/11398818/items/P888L5CD"],"itemData":{"id":405,"type":"article-journal","abstract":"[Purpose]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1E2881" w:rsidRPr="005A7C4F">
              <w:rPr>
                <w:color w:val="000000" w:themeColor="text1"/>
                <w:lang w:val="en-GB"/>
              </w:rPr>
              <w:fldChar w:fldCharType="separate"/>
            </w:r>
            <w:r w:rsidR="00303BB2" w:rsidRPr="005A7C4F">
              <w:rPr>
                <w:noProof/>
                <w:color w:val="000000" w:themeColor="text1"/>
                <w:lang w:val="en-GB"/>
              </w:rPr>
              <w:t>[58,59]</w:t>
            </w:r>
            <w:r w:rsidR="001E2881" w:rsidRPr="005A7C4F">
              <w:rPr>
                <w:color w:val="000000" w:themeColor="text1"/>
                <w:lang w:val="en-GB"/>
              </w:rPr>
              <w:fldChar w:fldCharType="end"/>
            </w:r>
            <w:r w:rsidRPr="005A7C4F">
              <w:rPr>
                <w:color w:val="000000" w:themeColor="text1"/>
                <w:lang w:val="en-GB"/>
              </w:rPr>
              <w:t>.</w:t>
            </w:r>
          </w:p>
        </w:tc>
      </w:tr>
      <w:tr w:rsidR="00E41940" w:rsidRPr="001A37FC" w14:paraId="345569FD" w14:textId="77777777" w:rsidTr="00C61613">
        <w:trPr>
          <w:trHeight w:val="291"/>
        </w:trPr>
        <w:tc>
          <w:tcPr>
            <w:tcW w:w="851" w:type="dxa"/>
            <w:tcBorders>
              <w:top w:val="single" w:sz="4" w:space="0" w:color="auto"/>
              <w:bottom w:val="single" w:sz="4" w:space="0" w:color="auto"/>
            </w:tcBorders>
            <w:shd w:val="clear" w:color="auto" w:fill="auto"/>
            <w:vAlign w:val="center"/>
          </w:tcPr>
          <w:p w14:paraId="416DB454" w14:textId="6A7C72F9" w:rsidR="00E41940" w:rsidRDefault="00E41940" w:rsidP="00E41940">
            <w:pPr>
              <w:pStyle w:val="MDPI42tablebody"/>
              <w:spacing w:line="240" w:lineRule="auto"/>
              <w:rPr>
                <w:color w:val="000000" w:themeColor="text1"/>
              </w:rPr>
            </w:pPr>
            <w:r>
              <w:rPr>
                <w:color w:val="000000" w:themeColor="text1"/>
              </w:rPr>
              <w:t>SP18</w:t>
            </w:r>
          </w:p>
        </w:tc>
        <w:tc>
          <w:tcPr>
            <w:tcW w:w="850" w:type="dxa"/>
            <w:tcBorders>
              <w:top w:val="single" w:sz="4" w:space="0" w:color="auto"/>
              <w:bottom w:val="single" w:sz="4" w:space="0" w:color="auto"/>
            </w:tcBorders>
            <w:vAlign w:val="center"/>
          </w:tcPr>
          <w:p w14:paraId="28ABD495" w14:textId="6B420A2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3071857" w14:textId="6AE98B3D" w:rsidR="00E41940" w:rsidRPr="001A37FC" w:rsidRDefault="00E41940" w:rsidP="00E41940">
            <w:pPr>
              <w:pStyle w:val="MDPI42tablebody"/>
              <w:jc w:val="left"/>
              <w:rPr>
                <w:color w:val="000000" w:themeColor="text1"/>
              </w:rPr>
            </w:pPr>
            <w:r w:rsidRPr="004F001E">
              <w:rPr>
                <w:lang w:val="en-GB"/>
              </w:rPr>
              <w:t>Torso twisted left, hips fixed</w:t>
            </w:r>
          </w:p>
        </w:tc>
        <w:tc>
          <w:tcPr>
            <w:tcW w:w="4961" w:type="dxa"/>
            <w:tcBorders>
              <w:top w:val="single" w:sz="4" w:space="0" w:color="auto"/>
              <w:bottom w:val="single" w:sz="4" w:space="0" w:color="auto"/>
            </w:tcBorders>
          </w:tcPr>
          <w:p w14:paraId="223DB4FF" w14:textId="51F926CE" w:rsidR="00E41940" w:rsidRPr="001A37FC" w:rsidRDefault="00E41940" w:rsidP="00E41940">
            <w:pPr>
              <w:pStyle w:val="MDPI42tablebody"/>
              <w:jc w:val="left"/>
              <w:rPr>
                <w:rStyle w:val="apple-tab-span"/>
                <w:color w:val="000000" w:themeColor="text1"/>
              </w:rPr>
            </w:pPr>
            <w:r w:rsidRPr="004F001E">
              <w:rPr>
                <w:lang w:val="en-GB"/>
              </w:rPr>
              <w:t>Sustained rotation; increases facet</w:t>
            </w:r>
            <w:r w:rsidRPr="004F001E">
              <w:rPr>
                <w:rFonts w:ascii="Cambria Math" w:hAnsi="Cambria Math" w:cs="Cambria Math"/>
                <w:lang w:val="en-GB"/>
              </w:rPr>
              <w:t>‐</w:t>
            </w:r>
            <w:r w:rsidRPr="004F001E">
              <w:rPr>
                <w:lang w:val="en-GB"/>
              </w:rPr>
              <w:t>joint shear and disc stress</w:t>
            </w:r>
            <w:r w:rsidR="008D5EC9">
              <w:rPr>
                <w:lang w:val="en-GB"/>
              </w:rPr>
              <w:t xml:space="preserve"> </w:t>
            </w:r>
            <w:r w:rsidR="008D5EC9">
              <w:rPr>
                <w:lang w:val="en-GB"/>
              </w:rPr>
              <w:fldChar w:fldCharType="begin"/>
            </w:r>
            <w:r w:rsidR="000C3C5A">
              <w:rPr>
                <w:lang w:val="en-GB"/>
              </w:rPr>
              <w:instrText xml:space="preserve"> ADDIN ZOTERO_ITEM CSL_CITATION {"citationID":"7iZTl3LY","properties":{"formattedCitation":"[67,72]","plainCitation":"[67,72]","noteIndex":0},"citationItems":[{"id":440,"uris":["http://zotero.org/users/11398818/items/EDRYZX8H"],"itemData":{"id":440,"type":"article-journal","abstract":"This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8D5EC9">
              <w:rPr>
                <w:lang w:val="en-GB"/>
              </w:rPr>
              <w:fldChar w:fldCharType="separate"/>
            </w:r>
            <w:r w:rsidR="000C3C5A">
              <w:rPr>
                <w:noProof/>
                <w:lang w:val="en-GB"/>
              </w:rPr>
              <w:t>[67,72]</w:t>
            </w:r>
            <w:r w:rsidR="008D5EC9">
              <w:rPr>
                <w:lang w:val="en-GB"/>
              </w:rPr>
              <w:fldChar w:fldCharType="end"/>
            </w:r>
            <w:r w:rsidRPr="004F001E">
              <w:rPr>
                <w:lang w:val="en-GB"/>
              </w:rPr>
              <w:t>.</w:t>
            </w:r>
          </w:p>
        </w:tc>
      </w:tr>
      <w:tr w:rsidR="00E41940" w:rsidRPr="001A37FC" w14:paraId="30F3BDA9" w14:textId="77777777" w:rsidTr="00C61613">
        <w:trPr>
          <w:trHeight w:val="291"/>
        </w:trPr>
        <w:tc>
          <w:tcPr>
            <w:tcW w:w="851" w:type="dxa"/>
            <w:tcBorders>
              <w:top w:val="single" w:sz="4" w:space="0" w:color="auto"/>
              <w:bottom w:val="single" w:sz="4" w:space="0" w:color="auto"/>
            </w:tcBorders>
            <w:shd w:val="clear" w:color="auto" w:fill="auto"/>
            <w:vAlign w:val="center"/>
          </w:tcPr>
          <w:p w14:paraId="05405F18" w14:textId="15267A65" w:rsidR="00E41940" w:rsidRDefault="00E41940" w:rsidP="00E41940">
            <w:pPr>
              <w:pStyle w:val="MDPI42tablebody"/>
              <w:spacing w:line="240" w:lineRule="auto"/>
              <w:rPr>
                <w:color w:val="000000" w:themeColor="text1"/>
              </w:rPr>
            </w:pPr>
            <w:r>
              <w:rPr>
                <w:color w:val="000000" w:themeColor="text1"/>
              </w:rPr>
              <w:t>SP19</w:t>
            </w:r>
          </w:p>
        </w:tc>
        <w:tc>
          <w:tcPr>
            <w:tcW w:w="850" w:type="dxa"/>
            <w:tcBorders>
              <w:top w:val="single" w:sz="4" w:space="0" w:color="auto"/>
              <w:bottom w:val="single" w:sz="4" w:space="0" w:color="auto"/>
            </w:tcBorders>
            <w:vAlign w:val="center"/>
          </w:tcPr>
          <w:p w14:paraId="118CD172" w14:textId="4A2163EB"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24BBEF4" w14:textId="1C8F85FE" w:rsidR="00E41940" w:rsidRPr="001A37FC" w:rsidRDefault="00E41940" w:rsidP="00E41940">
            <w:pPr>
              <w:pStyle w:val="MDPI42tablebody"/>
              <w:jc w:val="left"/>
              <w:rPr>
                <w:color w:val="000000" w:themeColor="text1"/>
              </w:rPr>
            </w:pPr>
            <w:r w:rsidRPr="004F001E">
              <w:rPr>
                <w:lang w:val="en-GB"/>
              </w:rPr>
              <w:t>Torso twisted right, hips fixed</w:t>
            </w:r>
          </w:p>
        </w:tc>
        <w:tc>
          <w:tcPr>
            <w:tcW w:w="4961" w:type="dxa"/>
            <w:tcBorders>
              <w:top w:val="single" w:sz="4" w:space="0" w:color="auto"/>
              <w:bottom w:val="single" w:sz="4" w:space="0" w:color="auto"/>
            </w:tcBorders>
          </w:tcPr>
          <w:p w14:paraId="0EE98DDB" w14:textId="300A80DD"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EE6C2F">
              <w:rPr>
                <w:lang w:val="en-GB"/>
              </w:rPr>
              <w:t>SP</w:t>
            </w:r>
            <w:r w:rsidRPr="004F001E">
              <w:rPr>
                <w:lang w:val="en-GB"/>
              </w:rPr>
              <w:t>1</w:t>
            </w:r>
            <w:r w:rsidR="007473FD">
              <w:rPr>
                <w:lang w:val="en-GB"/>
              </w:rPr>
              <w:t>8</w:t>
            </w:r>
            <w:r w:rsidRPr="004F001E">
              <w:rPr>
                <w:lang w:val="en-GB"/>
              </w:rPr>
              <w:t>: similar rotational load</w:t>
            </w:r>
            <w:r w:rsidR="008D5EC9">
              <w:rPr>
                <w:lang w:val="en-GB"/>
              </w:rPr>
              <w:t xml:space="preserve"> </w:t>
            </w:r>
            <w:r w:rsidR="00C14521">
              <w:rPr>
                <w:lang w:val="en-GB"/>
              </w:rPr>
              <w:fldChar w:fldCharType="begin"/>
            </w:r>
            <w:r w:rsidR="000C3C5A">
              <w:rPr>
                <w:lang w:val="en-GB"/>
              </w:rPr>
              <w:instrText xml:space="preserve"> ADDIN ZOTERO_ITEM CSL_CITATION {"citationID":"NVtBVeLu","properties":{"formattedCitation":"[67,72]","plainCitation":"[67,72]","noteIndex":0},"citationItems":[{"id":440,"uris":["http://zotero.org/users/11398818/items/EDRYZX8H"],"itemData":{"id":440,"type":"article-journal","abstract":"This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C14521">
              <w:rPr>
                <w:lang w:val="en-GB"/>
              </w:rPr>
              <w:fldChar w:fldCharType="separate"/>
            </w:r>
            <w:r w:rsidR="000C3C5A">
              <w:rPr>
                <w:noProof/>
                <w:lang w:val="en-GB"/>
              </w:rPr>
              <w:t>[67,72]</w:t>
            </w:r>
            <w:r w:rsidR="00C14521">
              <w:rPr>
                <w:lang w:val="en-GB"/>
              </w:rPr>
              <w:fldChar w:fldCharType="end"/>
            </w:r>
            <w:r w:rsidRPr="004F001E">
              <w:rPr>
                <w:lang w:val="en-GB"/>
              </w:rPr>
              <w:t>.</w:t>
            </w:r>
          </w:p>
        </w:tc>
      </w:tr>
    </w:tbl>
    <w:p w14:paraId="77009FAF" w14:textId="77777777" w:rsidR="009F3460" w:rsidRPr="00DB3043" w:rsidRDefault="009F3460" w:rsidP="00E41940">
      <w:pPr>
        <w:pStyle w:val="MDPI22heading2"/>
        <w:ind w:left="0"/>
        <w:rPr>
          <w:color w:val="FF0000"/>
        </w:rPr>
      </w:pPr>
    </w:p>
    <w:p w14:paraId="45064A1B" w14:textId="183F7E22" w:rsidR="00F217F0" w:rsidRDefault="00F217F0" w:rsidP="00F52373">
      <w:pPr>
        <w:pStyle w:val="MDPI23heading3"/>
      </w:pPr>
      <w:r w:rsidRPr="001A37FC">
        <w:t>3.</w:t>
      </w:r>
      <w:r w:rsidR="005C2F1C">
        <w:t>5</w:t>
      </w:r>
      <w:r w:rsidR="00F52373">
        <w:t>.3</w:t>
      </w:r>
      <w:r w:rsidRPr="001A37FC">
        <w:t xml:space="preserve"> </w:t>
      </w:r>
      <w:r>
        <w:t>Sitting Posture Quality</w:t>
      </w:r>
      <w:r w:rsidR="009B0DE6">
        <w:t xml:space="preserve"> </w:t>
      </w:r>
      <w:r w:rsidR="001138FF">
        <w:t>Assessment</w:t>
      </w:r>
    </w:p>
    <w:p w14:paraId="34694153" w14:textId="3E46D4B9" w:rsidR="00124029" w:rsidRDefault="001138FF" w:rsidP="00124029">
      <w:pPr>
        <w:pStyle w:val="MDPI31text"/>
        <w:rPr>
          <w:lang w:val="en-GB"/>
        </w:rPr>
      </w:pPr>
      <w:r>
        <w:rPr>
          <w:lang w:val="en-GB"/>
        </w:rPr>
        <w:t xml:space="preserve">Given that the prolonged adoption of static and </w:t>
      </w:r>
      <w:r w:rsidR="002C465F" w:rsidRPr="00BA47A0">
        <w:t>unhealthy</w:t>
      </w:r>
      <w:r w:rsidR="002C465F" w:rsidRPr="00BA47A0" w:rsidDel="00BA47A0">
        <w:t xml:space="preserve"> </w:t>
      </w:r>
      <w:r>
        <w:rPr>
          <w:lang w:val="en-GB"/>
        </w:rPr>
        <w:t xml:space="preserve">sitting postures is a </w:t>
      </w:r>
      <w:r w:rsidR="00B136E7">
        <w:rPr>
          <w:lang w:val="en-GB"/>
        </w:rPr>
        <w:t>significant contributor to musculoskeletal disorders, we have developed a dynamic posture scoring mechanism that considers both the posture being adopted and</w:t>
      </w:r>
      <w:r>
        <w:rPr>
          <w:lang w:val="en-GB"/>
        </w:rPr>
        <w:t xml:space="preserve"> its duration</w:t>
      </w:r>
      <w:r w:rsidR="00124029">
        <w:rPr>
          <w:lang w:val="en-GB"/>
        </w:rPr>
        <w:t xml:space="preserve">. The </w:t>
      </w:r>
      <w:r w:rsidR="009B0DE6">
        <w:rPr>
          <w:lang w:val="en-GB"/>
        </w:rPr>
        <w:t xml:space="preserve">posture scoring </w:t>
      </w:r>
      <w:r w:rsidR="00124029">
        <w:rPr>
          <w:lang w:val="en-GB"/>
        </w:rPr>
        <w:t xml:space="preserve">metric is computed </w:t>
      </w:r>
      <w:r w:rsidR="00FE6A38">
        <w:rPr>
          <w:lang w:val="en-GB"/>
        </w:rPr>
        <w:t>usin</w:t>
      </w:r>
      <w:r w:rsidR="00124029">
        <w:rPr>
          <w:lang w:val="en-GB"/>
        </w:rPr>
        <w:t>g</w:t>
      </w:r>
      <w:r w:rsidR="00FE6A38">
        <w:rPr>
          <w:lang w:val="en-GB"/>
        </w:rPr>
        <w:t xml:space="preserve"> the formula as defined below</w:t>
      </w:r>
      <w:r w:rsidR="00124029">
        <w:rPr>
          <w:lang w:val="en-GB"/>
        </w:rPr>
        <w:t>:</w:t>
      </w:r>
    </w:p>
    <w:p w14:paraId="051A3EA3" w14:textId="1DA3BC12" w:rsidR="00B731E3" w:rsidRPr="00124029" w:rsidRDefault="00B731E3" w:rsidP="00124029">
      <w:pPr>
        <w:pStyle w:val="MDPI39equation"/>
      </w:pPr>
      <w:commentRangeStart w:id="28"/>
      <m:oMathPara>
        <m:oMathParaPr>
          <m:jc m:val="center"/>
        </m:oMathParaPr>
        <m:oMath>
          <m:r>
            <w:rPr>
              <w:rFonts w:ascii="Cambria Math" w:hAnsi="Cambria Math"/>
            </w:rPr>
            <m:t>QS</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r>
                <w:rPr>
                  <w:rFonts w:ascii="Cambria Math" w:hAnsi="Cambria Math"/>
                </w:rPr>
                <m:t>S</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T</m:t>
              </m:r>
              <m:r>
                <m:rPr>
                  <m:sty m:val="p"/>
                </m:rPr>
                <w:rPr>
                  <w:rFonts w:ascii="Cambria Math" w:hAnsi="Cambria Math"/>
                </w:rPr>
                <m:t>)</m:t>
              </m:r>
            </m:den>
          </m:f>
          <w:commentRangeEnd w:id="28"/>
          <m:r>
            <m:rPr>
              <m:sty m:val="p"/>
            </m:rPr>
            <w:rPr>
              <w:rStyle w:val="CommentReference"/>
              <w:rFonts w:eastAsia="SimSun"/>
              <w:snapToGrid/>
              <w:lang w:eastAsia="zh-CN" w:bidi="ar-SA"/>
            </w:rPr>
            <w:commentReference w:id="28"/>
          </m:r>
        </m:oMath>
      </m:oMathPara>
    </w:p>
    <w:p w14:paraId="19208666" w14:textId="44DD3549" w:rsidR="002E2F80" w:rsidRDefault="001138FF" w:rsidP="002E2F80">
      <w:pPr>
        <w:pStyle w:val="MDPI31text"/>
        <w:ind w:firstLine="0"/>
        <w:rPr>
          <w:lang w:val="en-GB"/>
        </w:rPr>
      </w:pPr>
      <w:bookmarkStart w:id="29" w:name="OLE_LINK2"/>
      <w:r>
        <w:rPr>
          <w:lang w:val="en-GB"/>
        </w:rPr>
        <w:t>w</w:t>
      </w:r>
      <w:r w:rsidR="00FE6A38">
        <w:rPr>
          <w:lang w:val="en-GB"/>
        </w:rPr>
        <w:t>here</w:t>
      </w:r>
      <w:r w:rsidR="00A25B80">
        <w:rPr>
          <w:lang w:val="en-GB"/>
        </w:rPr>
        <w:t xml:space="preserve"> </w:t>
      </w:r>
      <w:commentRangeStart w:id="30"/>
      <w:r w:rsidR="00AF1220">
        <w:rPr>
          <w:lang w:val="en-GB"/>
        </w:rPr>
        <w:t>S</w:t>
      </w:r>
      <w:r w:rsidR="00A25B80">
        <w:rPr>
          <w:lang w:val="en-GB"/>
        </w:rPr>
        <w:t xml:space="preserve"> denotes the deviation</w:t>
      </w:r>
      <w:r w:rsidR="009B0DE6">
        <w:rPr>
          <w:lang w:val="en-GB"/>
        </w:rPr>
        <w:t xml:space="preserve"> score </w:t>
      </w:r>
      <w:commentRangeEnd w:id="30"/>
      <w:r w:rsidR="006F442F">
        <w:rPr>
          <w:rStyle w:val="CommentReference"/>
          <w:rFonts w:eastAsia="SimSun"/>
          <w:snapToGrid/>
          <w:lang w:eastAsia="zh-CN" w:bidi="ar-SA"/>
        </w:rPr>
        <w:commentReference w:id="30"/>
      </w:r>
      <w:r w:rsidR="009B0DE6">
        <w:rPr>
          <w:lang w:val="en-GB"/>
        </w:rPr>
        <w:t xml:space="preserve">assigned to each </w:t>
      </w:r>
      <w:r w:rsidR="00A25B80">
        <w:rPr>
          <w:lang w:val="en-GB"/>
        </w:rPr>
        <w:t>posture</w:t>
      </w:r>
      <w:r>
        <w:rPr>
          <w:lang w:val="en-GB"/>
        </w:rPr>
        <w:t xml:space="preserve"> based </w:t>
      </w:r>
      <w:r w:rsidR="00EE6C2F">
        <w:rPr>
          <w:lang w:val="en-GB"/>
        </w:rPr>
        <w:t xml:space="preserve">on the </w:t>
      </w:r>
      <w:r w:rsidR="00CB54D5">
        <w:rPr>
          <w:lang w:val="en-GB"/>
        </w:rPr>
        <w:t xml:space="preserve">adapted </w:t>
      </w:r>
      <w:r w:rsidR="00EE6C2F" w:rsidRPr="009C6465">
        <w:rPr>
          <w:lang w:val="en-GB"/>
        </w:rPr>
        <w:t>Borg CR-10 Scale</w:t>
      </w:r>
      <w:r w:rsidR="00867700">
        <w:rPr>
          <w:lang w:val="en-GB"/>
        </w:rPr>
        <w:t>,</w:t>
      </w:r>
      <w:r w:rsidR="00C5760E">
        <w:rPr>
          <w:lang w:val="en-GB"/>
        </w:rPr>
        <w:t xml:space="preserve"> </w:t>
      </w:r>
      <w:r w:rsidR="00867700">
        <w:rPr>
          <w:lang w:val="en-GB"/>
        </w:rPr>
        <w:t xml:space="preserve">T represents the </w:t>
      </w:r>
      <w:r w:rsidR="009B0DE6">
        <w:rPr>
          <w:lang w:val="en-GB"/>
        </w:rPr>
        <w:t xml:space="preserve">amount of </w:t>
      </w:r>
      <w:r w:rsidR="002A67CA">
        <w:rPr>
          <w:lang w:val="en-GB"/>
        </w:rPr>
        <w:t>time</w:t>
      </w:r>
      <w:r w:rsidR="00867700">
        <w:rPr>
          <w:lang w:val="en-GB"/>
        </w:rPr>
        <w:t xml:space="preserve"> (in minutes) the posture was </w:t>
      </w:r>
      <w:r>
        <w:rPr>
          <w:lang w:val="en-GB"/>
        </w:rPr>
        <w:t>maintained</w:t>
      </w:r>
      <w:r w:rsidR="00C5760E">
        <w:rPr>
          <w:lang w:val="en-GB"/>
        </w:rPr>
        <w:t xml:space="preserve">, and </w:t>
      </w:r>
      <w:r w:rsidR="00AF1220">
        <w:rPr>
          <w:lang w:val="en-GB"/>
        </w:rPr>
        <w:t>D</w:t>
      </w:r>
      <w:r w:rsidR="00C5760E">
        <w:rPr>
          <w:lang w:val="en-GB"/>
        </w:rPr>
        <w:t xml:space="preserve"> </w:t>
      </w:r>
      <w:r w:rsidR="005E62F2">
        <w:rPr>
          <w:lang w:val="en-GB"/>
        </w:rPr>
        <w:t xml:space="preserve">is </w:t>
      </w:r>
      <w:r w:rsidR="00C5760E">
        <w:rPr>
          <w:lang w:val="en-GB"/>
        </w:rPr>
        <w:t>the decay factor</w:t>
      </w:r>
      <w:r>
        <w:rPr>
          <w:lang w:val="en-GB"/>
        </w:rPr>
        <w:t xml:space="preserve"> that influences the penalty applied</w:t>
      </w:r>
      <w:r w:rsidR="00F645A4">
        <w:rPr>
          <w:lang w:val="en-GB"/>
        </w:rPr>
        <w:t xml:space="preserve"> based on the postural context and duration</w:t>
      </w:r>
      <w:r w:rsidR="005E62F2">
        <w:rPr>
          <w:lang w:val="en-GB"/>
        </w:rPr>
        <w:t>,</w:t>
      </w:r>
      <w:r w:rsidR="009B0DE6">
        <w:rPr>
          <w:lang w:val="en-GB"/>
        </w:rPr>
        <w:t xml:space="preserve"> </w:t>
      </w:r>
      <w:r w:rsidR="005C1563">
        <w:rPr>
          <w:lang w:val="en-GB"/>
        </w:rPr>
        <w:t>defined</w:t>
      </w:r>
      <w:r w:rsidR="006D1C20">
        <w:rPr>
          <w:lang w:val="en-GB"/>
        </w:rPr>
        <w:t xml:space="preserve"> in Table </w:t>
      </w:r>
      <w:r w:rsidR="009B0DE6">
        <w:rPr>
          <w:lang w:val="en-GB"/>
        </w:rPr>
        <w:t>5</w:t>
      </w:r>
      <w:del w:id="31" w:author="Janusz Kulon" w:date="2025-06-30T10:44:00Z" w16du:dateUtc="2025-06-30T09:44:00Z">
        <w:r w:rsidR="009B0DE6" w:rsidDel="00564047">
          <w:rPr>
            <w:lang w:val="en-GB"/>
          </w:rPr>
          <w:delText xml:space="preserve"> below</w:delText>
        </w:r>
      </w:del>
      <w:bookmarkEnd w:id="29"/>
      <w:r w:rsidR="00893A80">
        <w:rPr>
          <w:lang w:val="en-GB"/>
        </w:rPr>
        <w:t>.</w:t>
      </w:r>
      <w:r w:rsidR="002E2F80">
        <w:rPr>
          <w:lang w:val="en-GB"/>
        </w:rPr>
        <w:t xml:space="preserve"> For upright postures, a threshold limit of</w:t>
      </w:r>
      <w:r w:rsidR="00B136E7">
        <w:rPr>
          <w:lang w:val="en-GB"/>
        </w:rPr>
        <w:t xml:space="preserve"> </w:t>
      </w:r>
      <w:r w:rsidR="00DC2309">
        <w:rPr>
          <w:lang w:val="en-GB"/>
        </w:rPr>
        <w:t>30</w:t>
      </w:r>
      <w:r w:rsidR="002E2F80">
        <w:rPr>
          <w:lang w:val="en-GB"/>
        </w:rPr>
        <w:t xml:space="preserve"> minutes was implemented, beyond which</w:t>
      </w:r>
      <w:r w:rsidR="00B136E7">
        <w:rPr>
          <w:lang w:val="en-GB"/>
        </w:rPr>
        <w:t xml:space="preserve"> </w:t>
      </w:r>
      <w:r w:rsidR="002E2F80">
        <w:rPr>
          <w:lang w:val="en-GB"/>
        </w:rPr>
        <w:t>a decay factor value is applied</w:t>
      </w:r>
      <w:r w:rsidR="00B136E7">
        <w:rPr>
          <w:lang w:val="en-GB"/>
        </w:rPr>
        <w:t>.</w:t>
      </w:r>
      <w:r w:rsidR="002E2F80">
        <w:rPr>
          <w:lang w:val="en-GB"/>
        </w:rPr>
        <w:t xml:space="preserve"> This aligns with the fact that maintaining static postures for an extended period significantly increases the risk of musculoskeletal disorders. Upright postures, although often considered ideal, can also be detrimental and increase the risk of lower back pain when maintained for an extended period </w:t>
      </w:r>
      <w:r w:rsidR="002E2F80">
        <w:rPr>
          <w:lang w:val="en-GB"/>
        </w:rPr>
        <w:fldChar w:fldCharType="begin"/>
      </w:r>
      <w:r w:rsidR="002E2F80">
        <w:rPr>
          <w:lang w:val="en-GB"/>
        </w:rPr>
        <w:instrText xml:space="preserve"> ADDIN ZOTERO_ITEM CSL_CITATION {"citationID":"tpQt6ifK","properties":{"formattedCitation":"[73]","plainCitation":"[73]","noteIndex":0},"citationItems":[{"id":444,"uris":["http://zotero.org/users/11398818/items/UINAH83L"],"itemData":{"id":444,"type":"article-journal","container-title":"Rehabilitation Nursing","DOI":"10.1002/rnj.166","ISSN":"0278-4807","issue":"3","language":"en","license":"http://doi.wiley.com/10.1002/tdm_license_1","page":"148-165","source":"DOI.org (Crossref)","title":"Evidence of Health Risks Associated with Prolonged Standing at Work and Intervention Effectiveness","volume":"40","author":[{"family":"Waters","given":"Thomas R."},{"family":"Dick","given":"Robert B."}],"issued":{"date-parts":[["2015",5]]}}}],"schema":"https://github.com/citation-style-language/schema/raw/master/csl-citation.json"} </w:instrText>
      </w:r>
      <w:r w:rsidR="002E2F80">
        <w:rPr>
          <w:lang w:val="en-GB"/>
        </w:rPr>
        <w:fldChar w:fldCharType="separate"/>
      </w:r>
      <w:r w:rsidR="002E2F80">
        <w:rPr>
          <w:noProof/>
          <w:lang w:val="en-GB"/>
        </w:rPr>
        <w:t>[73]</w:t>
      </w:r>
      <w:r w:rsidR="002E2F80">
        <w:rPr>
          <w:lang w:val="en-GB"/>
        </w:rPr>
        <w:fldChar w:fldCharType="end"/>
      </w:r>
      <w:r w:rsidR="002E2F80">
        <w:rPr>
          <w:lang w:val="en-GB"/>
        </w:rPr>
        <w:t xml:space="preserve">. To further support this, other studies </w:t>
      </w:r>
      <w:r w:rsidR="002E2F80">
        <w:rPr>
          <w:lang w:val="en-GB"/>
        </w:rPr>
        <w:fldChar w:fldCharType="begin"/>
      </w:r>
      <w:r w:rsidR="002E2F80">
        <w:rPr>
          <w:lang w:val="en-GB"/>
        </w:rPr>
        <w:instrText xml:space="preserve"> ADDIN ZOTERO_ITEM CSL_CITATION {"citationID":"nzwQswKT","properties":{"formattedCitation":"[74\\uc0\\u8211{}76]","plainCitation":"[74–76]","noteIndex":0},"citationItems":[{"id":404,"uris":["http://zotero.org/users/11398818/items/QM6WUVYL"],"itemData":{"id":404,"type":"book","event-place":"LU","language":"eng","publisher":"Publications Office","publisher-place":"LU","source":"DOI.org (CSL JSON)","title":"Prolonged static sitting at work: health effects and good practice advice.","title-short":"Prolonged static sitting at work","URL":"https://data.europa.eu/doi/10.2802/172637","author":[{"literal":"European Agency for Safety and Health at Work."}],"accessed":{"date-parts":[["2025",5,22]]},"issued":{"date-parts":[["2021"]]}}},{"id":455,"uris":["http://zotero.org/users/11398818/items/FDFRY97Q"],"itemData":{"id":455,"type":"article-journal","abstract":"ABSTRACT\n            \n              Purpose\n              Sedentary behavior increases the risk for cardiovascular and cerebrovascular disease. To understand potential benefits and underlying mechanisms, we examined the acute and long-term effect of reduced sitting intervention on vascular and cerebrovascular function.\n            \n            \n              Methods\n              \n                This prospective study included 24 individuals with increased cardiovascular risk (65 ± 5 yr, 29.8 ± 3.9 kg·m\n                −2\n                ). Before and after 16-wk reduced sitting, using a mobile health device with vibrotactile feedback, we examined (i) vascular function (flow-mediated dilation [FMD]), (ii) cerebral blood flow velocity (CBFv, transcranial Doppler), and (iii) cerebrovascular function (cerebral autoregulation [CA] and cerebral vasomotor reactivity [CVMR]). To better understand potential underlying mechanisms, before and after intervention, we evaluated the effects of 3 h sitting with and without light-intensity physical activity breaks (every 30 min).\n              \n            \n            \n              Results\n              \n                The first wave of participants showed no change in sedentary time (\n                n\n                = 9, 10.3 ± 0.5 to 10.2 ± 0.5 h·d\n                −1\n                ,\n                P\n                = 0.87). Upon intervention optimization by participants’ feedback, the subsequent participants (\n                n\n                = 15) decreased sedentary time (10.2 ± 0.4 to 9.2 ± 0.3 h·d\n                −1\n                ,\n                P\n                &lt; 0.01). This resulted in significant increases in FMD (3.1% ± 0.3% to 3.8% ± 0.4%,\n                P\n                = 0.02) and CBFv (48.4 ± 2.6 to 51.4. ±2.6 cm·s\n                −1\n                ,\n                P\n                = 0.02), without altering CA or CVMR. Before and after the 16-wk intervention, 3-h exposure to uninterrupted sitting decreased FMD and CBFv, whereas physical activity breaks prevented a decrease (both\n                P\n                &lt; 0.05). CA and CVMR did not change (\n                P\n                &gt; 0.20).\n              \n            \n            \n              Conclusion\n              Long-term reduction in sedentary behavior improves peripheral vascular function and cerebral blood flow and acutely prevents impaired vascular function and decreased cerebral blood flow. These results highlight the potential benefits of reducing sedentary behavior to acutely and chronically improve cardio- or cerebrovascular risk.","container-title":"Medicine &amp; Science in Sports &amp; Exercise","DOI":"10.1249/MSS.0000000000002462","ISSN":"1530-0315, 0195-9131","issue":"2","language":"en","page":"341-350","source":"DOI.org (Crossref)","title":"Long-Term and Acute Benefits of Reduced Sitting on Vascular Flow and Function","volume":"53","author":[{"family":"Hartman","given":"Yvonne A. W."},{"family":"Tillmans","given":"Laura C. M."},{"family":"Benschop","given":"David L."},{"family":"Hermans","given":"Astrid N. L."},{"family":"Nijssen","given":"Kevin M. R."},{"family":"Eijsvogels","given":"Thijs M. H."},{"family":"Willems","given":"Peter H. G. M."},{"family":"Tack","given":"Cees J."},{"family":"Hopman","given":"Maria T. E."},{"family":"Claassen","given":"Jurgen A. H. R."},{"family":"Thijssen","given":"Dick H. J."}],"issued":{"date-parts":[["2021",2]]}}},{"id":457,"uris":["http://zotero.org/users/11398818/items/BKZ6T2KR"],"itemData":{"id":457,"type":"article-journal","container-title":"Medicine &amp; Science in Sports &amp; Exercise","DOI":"10.1249/MSS.0000000000000337","ISSN":"0195-9131","issue":"11","language":"en","page":"2053-2061","source":"DOI.org (Crossref)","title":"Alternating Bouts of Sitting and Standing Attenuate Postprandial Glucose Responses","volume":"46","author":[{"family":"Thorp","given":"Alicia Ann"},{"family":"Kingwell","given":"Bronwyn A."},{"family":"Sethi","given":"Parneet"},{"family":"Hammond","given":"Louise"},{"family":"Owen","given":"Neville"},{"family":"Dunstan","given":"David W."}],"issued":{"date-parts":[["2014",11]]}}}],"schema":"https://github.com/citation-style-language/schema/raw/master/csl-citation.json"} </w:instrText>
      </w:r>
      <w:r w:rsidR="002E2F80">
        <w:rPr>
          <w:lang w:val="en-GB"/>
        </w:rPr>
        <w:fldChar w:fldCharType="separate"/>
      </w:r>
      <w:r w:rsidR="002E2F80" w:rsidRPr="000E35E0">
        <w:t>[74–76]</w:t>
      </w:r>
      <w:r w:rsidR="002E2F80">
        <w:rPr>
          <w:lang w:val="en-GB"/>
        </w:rPr>
        <w:fldChar w:fldCharType="end"/>
      </w:r>
      <w:r w:rsidR="002E2F80">
        <w:rPr>
          <w:lang w:val="en-GB"/>
        </w:rPr>
        <w:t xml:space="preserve"> have recommended avoiding maintaining a static posture for no longer than 20 to 30 minutes at a time or adopting a dynamic sitting pattern, which involves alternating between different postures. </w:t>
      </w:r>
    </w:p>
    <w:p w14:paraId="6E7FC80E" w14:textId="1F2FECC6" w:rsidR="007B1272" w:rsidRDefault="002E2F80" w:rsidP="002E2F80">
      <w:pPr>
        <w:pStyle w:val="MDPI31text"/>
        <w:rPr>
          <w:lang w:val="en-GB"/>
        </w:rPr>
      </w:pPr>
      <w:r>
        <w:rPr>
          <w:lang w:val="en-GB"/>
        </w:rPr>
        <w:t>Additionally, t</w:t>
      </w:r>
      <w:r w:rsidR="00DC5CE1">
        <w:rPr>
          <w:lang w:val="en-GB"/>
        </w:rPr>
        <w:t>he</w:t>
      </w:r>
      <w:r w:rsidR="00E55D1D">
        <w:rPr>
          <w:lang w:val="en-GB"/>
        </w:rPr>
        <w:t xml:space="preserve"> delay factor value</w:t>
      </w:r>
      <w:r w:rsidR="00DC5CE1">
        <w:rPr>
          <w:lang w:val="en-GB"/>
        </w:rPr>
        <w:t>s</w:t>
      </w:r>
      <w:r w:rsidR="0050103F">
        <w:rPr>
          <w:lang w:val="en-GB"/>
        </w:rPr>
        <w:t>,</w:t>
      </w:r>
      <w:r w:rsidR="00DC5CE1">
        <w:rPr>
          <w:lang w:val="en-GB"/>
        </w:rPr>
        <w:t xml:space="preserve"> </w:t>
      </w:r>
      <w:r w:rsidR="00392947">
        <w:rPr>
          <w:lang w:val="en-GB"/>
        </w:rPr>
        <w:t xml:space="preserve">which </w:t>
      </w:r>
      <w:r w:rsidR="005E19AB">
        <w:rPr>
          <w:lang w:val="en-GB"/>
        </w:rPr>
        <w:t>are</w:t>
      </w:r>
      <w:r w:rsidR="00DC5CE1">
        <w:rPr>
          <w:lang w:val="en-GB"/>
        </w:rPr>
        <w:t xml:space="preserve"> </w:t>
      </w:r>
      <w:r w:rsidR="00392947">
        <w:rPr>
          <w:lang w:val="en-GB"/>
        </w:rPr>
        <w:t>editable</w:t>
      </w:r>
      <w:r w:rsidR="0050103F">
        <w:rPr>
          <w:lang w:val="en-GB"/>
        </w:rPr>
        <w:t>,</w:t>
      </w:r>
      <w:r w:rsidR="00392947">
        <w:rPr>
          <w:lang w:val="en-GB"/>
        </w:rPr>
        <w:t xml:space="preserve"> </w:t>
      </w:r>
      <w:r w:rsidR="0050103F">
        <w:rPr>
          <w:lang w:val="en-GB"/>
        </w:rPr>
        <w:t>we</w:t>
      </w:r>
      <w:r w:rsidR="00392947">
        <w:rPr>
          <w:lang w:val="en-GB"/>
        </w:rPr>
        <w:t xml:space="preserve">re </w:t>
      </w:r>
      <w:r w:rsidR="00DC5CE1">
        <w:rPr>
          <w:lang w:val="en-GB"/>
        </w:rPr>
        <w:t xml:space="preserve">formulated </w:t>
      </w:r>
      <w:r w:rsidR="000A5A55">
        <w:rPr>
          <w:lang w:val="en-GB"/>
        </w:rPr>
        <w:t>through a series of tests</w:t>
      </w:r>
      <w:r w:rsidR="00E55D1D">
        <w:rPr>
          <w:lang w:val="en-GB"/>
        </w:rPr>
        <w:t xml:space="preserve"> that best reflect the cumulative impact of </w:t>
      </w:r>
      <w:r w:rsidR="00AA7033">
        <w:rPr>
          <w:lang w:val="en-GB"/>
        </w:rPr>
        <w:t>both</w:t>
      </w:r>
      <w:r w:rsidR="00E55D1D">
        <w:rPr>
          <w:lang w:val="en-GB"/>
        </w:rPr>
        <w:t xml:space="preserve"> postural context and duration.</w:t>
      </w:r>
      <w:r w:rsidR="00AA7033">
        <w:rPr>
          <w:lang w:val="en-GB"/>
        </w:rPr>
        <w:t xml:space="preserve"> For non-upright postures maintained for a short duration</w:t>
      </w:r>
      <w:r w:rsidR="00A8249B">
        <w:rPr>
          <w:lang w:val="en-GB"/>
        </w:rPr>
        <w:t>, a tolerance threshold of 30 seconds was established, allowing for brief periods of postural adjustment</w:t>
      </w:r>
      <w:r w:rsidR="00AA7033">
        <w:rPr>
          <w:lang w:val="en-GB"/>
        </w:rPr>
        <w:t>. Meanwhile</w:t>
      </w:r>
      <w:r>
        <w:rPr>
          <w:lang w:val="en-GB"/>
        </w:rPr>
        <w:t>,</w:t>
      </w:r>
      <w:r w:rsidR="00AA7033">
        <w:rPr>
          <w:lang w:val="en-GB"/>
        </w:rPr>
        <w:t xml:space="preserve"> </w:t>
      </w:r>
      <w:r w:rsidR="00A8249B">
        <w:rPr>
          <w:lang w:val="en-GB"/>
        </w:rPr>
        <w:lastRenderedPageBreak/>
        <w:t xml:space="preserve">maintaining non-upright postures beyond this threshold results </w:t>
      </w:r>
      <w:r w:rsidR="00601608">
        <w:rPr>
          <w:lang w:val="en-GB"/>
        </w:rPr>
        <w:t>in</w:t>
      </w:r>
      <w:r w:rsidR="00A8249B">
        <w:rPr>
          <w:lang w:val="en-GB"/>
        </w:rPr>
        <w:t xml:space="preserve"> higher decay factor values. </w:t>
      </w:r>
    </w:p>
    <w:p w14:paraId="326B8699" w14:textId="598AC5B2" w:rsidR="006D1C20" w:rsidRPr="001A37FC" w:rsidRDefault="006D1C20" w:rsidP="006D1C20">
      <w:pPr>
        <w:pStyle w:val="MDPI41tablecaption"/>
        <w:rPr>
          <w:color w:val="000000" w:themeColor="text1"/>
        </w:rPr>
      </w:pPr>
      <w:commentRangeStart w:id="32"/>
      <w:r w:rsidRPr="001A37FC">
        <w:rPr>
          <w:b/>
          <w:bCs/>
          <w:color w:val="000000" w:themeColor="text1"/>
        </w:rPr>
        <w:t xml:space="preserve">Table </w:t>
      </w:r>
      <w:r w:rsidR="00753F23">
        <w:rPr>
          <w:b/>
          <w:bCs/>
          <w:color w:val="000000" w:themeColor="text1"/>
        </w:rPr>
        <w:t>5</w:t>
      </w:r>
      <w:r w:rsidRPr="001A37FC">
        <w:rPr>
          <w:b/>
          <w:bCs/>
          <w:color w:val="000000" w:themeColor="text1"/>
        </w:rPr>
        <w:t>.</w:t>
      </w:r>
      <w:r w:rsidRPr="001A37FC">
        <w:rPr>
          <w:color w:val="000000" w:themeColor="text1"/>
        </w:rPr>
        <w:t xml:space="preserve"> </w:t>
      </w:r>
      <w:r w:rsidR="005E62F2">
        <w:rPr>
          <w:color w:val="000000" w:themeColor="text1"/>
        </w:rPr>
        <w:t>Decay factor</w:t>
      </w:r>
      <w:r w:rsidR="00834F18">
        <w:rPr>
          <w:color w:val="000000" w:themeColor="text1"/>
        </w:rPr>
        <w:t xml:space="preserve"> condition</w:t>
      </w:r>
      <w:r w:rsidR="009B0DE6">
        <w:rPr>
          <w:color w:val="000000" w:themeColor="text1"/>
        </w:rPr>
        <w:t>al</w:t>
      </w:r>
      <w:r w:rsidR="00834F18">
        <w:rPr>
          <w:color w:val="000000" w:themeColor="text1"/>
        </w:rPr>
        <w:t xml:space="preserve"> rules</w:t>
      </w:r>
      <w:r w:rsidR="009B0DE6">
        <w:rPr>
          <w:color w:val="000000" w:themeColor="text1"/>
        </w:rPr>
        <w:t>ets</w:t>
      </w:r>
      <w:r w:rsidRPr="001A37FC">
        <w:rPr>
          <w:color w:val="000000" w:themeColor="text1"/>
        </w:rPr>
        <w:t>.</w:t>
      </w:r>
      <w:commentRangeEnd w:id="32"/>
      <w:r w:rsidR="009D0E24">
        <w:rPr>
          <w:rStyle w:val="CommentReference"/>
          <w:rFonts w:eastAsia="SimSun" w:cs="Times New Roman"/>
          <w:lang w:eastAsia="zh-CN" w:bidi="ar-SA"/>
        </w:rPr>
        <w:commentReference w:id="32"/>
      </w:r>
    </w:p>
    <w:tbl>
      <w:tblPr>
        <w:tblW w:w="6464"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653"/>
        <w:gridCol w:w="1984"/>
        <w:gridCol w:w="2126"/>
        <w:gridCol w:w="1701"/>
      </w:tblGrid>
      <w:tr w:rsidR="006E484B" w:rsidRPr="001A37FC" w14:paraId="0263E0FB" w14:textId="77777777" w:rsidTr="005E62F2">
        <w:trPr>
          <w:trHeight w:val="302"/>
        </w:trPr>
        <w:tc>
          <w:tcPr>
            <w:tcW w:w="653" w:type="dxa"/>
            <w:tcBorders>
              <w:top w:val="single" w:sz="8" w:space="0" w:color="auto"/>
              <w:bottom w:val="single" w:sz="4" w:space="0" w:color="auto"/>
            </w:tcBorders>
            <w:shd w:val="clear" w:color="auto" w:fill="auto"/>
            <w:vAlign w:val="center"/>
          </w:tcPr>
          <w:p w14:paraId="62176190" w14:textId="5AFFBA7C" w:rsidR="006E484B" w:rsidRPr="001A37FC" w:rsidRDefault="006E484B" w:rsidP="0042535A">
            <w:pPr>
              <w:pStyle w:val="MDPI42tablebody"/>
              <w:spacing w:line="240" w:lineRule="auto"/>
              <w:rPr>
                <w:b/>
                <w:snapToGrid/>
                <w:color w:val="000000" w:themeColor="text1"/>
              </w:rPr>
            </w:pPr>
            <w:r>
              <w:rPr>
                <w:b/>
                <w:snapToGrid/>
                <w:color w:val="000000" w:themeColor="text1"/>
              </w:rPr>
              <w:t>ID</w:t>
            </w:r>
          </w:p>
        </w:tc>
        <w:tc>
          <w:tcPr>
            <w:tcW w:w="1984" w:type="dxa"/>
            <w:tcBorders>
              <w:top w:val="single" w:sz="8" w:space="0" w:color="auto"/>
              <w:bottom w:val="single" w:sz="4" w:space="0" w:color="auto"/>
            </w:tcBorders>
          </w:tcPr>
          <w:p w14:paraId="2BC8119A" w14:textId="0EDEF1FC" w:rsidR="006E484B" w:rsidRDefault="006E484B" w:rsidP="0042535A">
            <w:pPr>
              <w:pStyle w:val="MDPI42tablebody"/>
              <w:spacing w:line="240" w:lineRule="auto"/>
              <w:rPr>
                <w:b/>
                <w:snapToGrid/>
                <w:color w:val="000000" w:themeColor="text1"/>
              </w:rPr>
            </w:pPr>
            <w:r>
              <w:rPr>
                <w:b/>
                <w:snapToGrid/>
                <w:color w:val="000000" w:themeColor="text1"/>
              </w:rPr>
              <w:t>Postural Context</w:t>
            </w:r>
          </w:p>
        </w:tc>
        <w:tc>
          <w:tcPr>
            <w:tcW w:w="2126" w:type="dxa"/>
            <w:tcBorders>
              <w:top w:val="single" w:sz="8" w:space="0" w:color="auto"/>
              <w:bottom w:val="single" w:sz="4" w:space="0" w:color="auto"/>
            </w:tcBorders>
          </w:tcPr>
          <w:p w14:paraId="462DE91A" w14:textId="22CBF5CE" w:rsidR="006E484B" w:rsidRDefault="006E484B" w:rsidP="0042535A">
            <w:pPr>
              <w:pStyle w:val="MDPI42tablebody"/>
              <w:spacing w:line="240" w:lineRule="auto"/>
              <w:rPr>
                <w:b/>
                <w:snapToGrid/>
                <w:color w:val="000000" w:themeColor="text1"/>
              </w:rPr>
            </w:pPr>
            <w:r>
              <w:rPr>
                <w:b/>
                <w:snapToGrid/>
                <w:color w:val="000000" w:themeColor="text1"/>
              </w:rPr>
              <w:t>Duration Condition</w:t>
            </w:r>
          </w:p>
        </w:tc>
        <w:tc>
          <w:tcPr>
            <w:tcW w:w="1701" w:type="dxa"/>
            <w:tcBorders>
              <w:top w:val="single" w:sz="8" w:space="0" w:color="auto"/>
              <w:bottom w:val="single" w:sz="4" w:space="0" w:color="auto"/>
            </w:tcBorders>
            <w:shd w:val="clear" w:color="auto" w:fill="auto"/>
            <w:vAlign w:val="center"/>
          </w:tcPr>
          <w:p w14:paraId="3606C42E" w14:textId="2AB7326A" w:rsidR="006E484B" w:rsidRPr="001A37FC" w:rsidRDefault="005E62F2" w:rsidP="0042535A">
            <w:pPr>
              <w:pStyle w:val="MDPI42tablebody"/>
              <w:spacing w:line="240" w:lineRule="auto"/>
              <w:rPr>
                <w:b/>
                <w:snapToGrid/>
                <w:color w:val="000000" w:themeColor="text1"/>
              </w:rPr>
            </w:pPr>
            <w:commentRangeStart w:id="33"/>
            <w:r>
              <w:rPr>
                <w:b/>
                <w:snapToGrid/>
                <w:color w:val="000000" w:themeColor="text1"/>
              </w:rPr>
              <w:t>Decay Factor (</w:t>
            </w:r>
            <w:r w:rsidR="008D122D">
              <w:rPr>
                <w:b/>
                <w:snapToGrid/>
                <w:color w:val="000000" w:themeColor="text1"/>
              </w:rPr>
              <w:t>D</w:t>
            </w:r>
            <w:r>
              <w:rPr>
                <w:b/>
                <w:snapToGrid/>
                <w:color w:val="000000" w:themeColor="text1"/>
              </w:rPr>
              <w:t>)</w:t>
            </w:r>
            <w:commentRangeEnd w:id="33"/>
            <w:r w:rsidR="00AF5AE2">
              <w:rPr>
                <w:rStyle w:val="CommentReference"/>
                <w:rFonts w:eastAsia="SimSun"/>
                <w:snapToGrid/>
                <w:lang w:eastAsia="zh-CN" w:bidi="ar-SA"/>
              </w:rPr>
              <w:commentReference w:id="33"/>
            </w:r>
          </w:p>
        </w:tc>
      </w:tr>
      <w:tr w:rsidR="006E484B" w:rsidRPr="001A37FC" w14:paraId="75519AF0" w14:textId="77777777" w:rsidTr="005E62F2">
        <w:trPr>
          <w:trHeight w:val="288"/>
        </w:trPr>
        <w:tc>
          <w:tcPr>
            <w:tcW w:w="653" w:type="dxa"/>
            <w:tcBorders>
              <w:top w:val="single" w:sz="4" w:space="0" w:color="auto"/>
              <w:bottom w:val="single" w:sz="4" w:space="0" w:color="auto"/>
            </w:tcBorders>
            <w:shd w:val="clear" w:color="auto" w:fill="auto"/>
            <w:vAlign w:val="center"/>
          </w:tcPr>
          <w:p w14:paraId="4CBAAF16" w14:textId="47F33B62" w:rsidR="006E484B" w:rsidRPr="001A37FC" w:rsidRDefault="006E484B" w:rsidP="0042535A">
            <w:pPr>
              <w:pStyle w:val="MDPI42tablebody"/>
              <w:spacing w:line="240" w:lineRule="auto"/>
              <w:rPr>
                <w:color w:val="000000" w:themeColor="text1"/>
              </w:rPr>
            </w:pPr>
            <w:r>
              <w:rPr>
                <w:color w:val="000000" w:themeColor="text1"/>
              </w:rPr>
              <w:t>1</w:t>
            </w:r>
          </w:p>
        </w:tc>
        <w:tc>
          <w:tcPr>
            <w:tcW w:w="1984" w:type="dxa"/>
            <w:tcBorders>
              <w:top w:val="single" w:sz="4" w:space="0" w:color="auto"/>
              <w:bottom w:val="single" w:sz="4" w:space="0" w:color="auto"/>
            </w:tcBorders>
            <w:vAlign w:val="center"/>
          </w:tcPr>
          <w:p w14:paraId="0D5681BC" w14:textId="1B0439CA" w:rsidR="006E484B" w:rsidRPr="006D1C20" w:rsidRDefault="006E484B" w:rsidP="006E484B">
            <w:pPr>
              <w:pStyle w:val="MDPI42tablebody"/>
            </w:pPr>
            <w:r>
              <w:t>Upright</w:t>
            </w:r>
          </w:p>
        </w:tc>
        <w:tc>
          <w:tcPr>
            <w:tcW w:w="2126" w:type="dxa"/>
            <w:tcBorders>
              <w:top w:val="single" w:sz="4" w:space="0" w:color="auto"/>
              <w:bottom w:val="single" w:sz="4" w:space="0" w:color="auto"/>
            </w:tcBorders>
            <w:vAlign w:val="center"/>
          </w:tcPr>
          <w:p w14:paraId="447260DA" w14:textId="7466640A" w:rsidR="006E484B" w:rsidRPr="006D1C20" w:rsidRDefault="006E484B" w:rsidP="006E484B">
            <w:pPr>
              <w:pStyle w:val="MDPI42tablebody"/>
            </w:pPr>
            <w:r>
              <w:t>T</w:t>
            </w:r>
            <w:r w:rsidR="005E62F2">
              <w:rPr>
                <w:rFonts w:ascii="Cambria Math" w:hAnsi="Cambria Math"/>
              </w:rPr>
              <w:t>≤</w:t>
            </w:r>
            <w:r w:rsidR="00CB7D4D">
              <w:t>30</w:t>
            </w:r>
            <w:r>
              <w:t xml:space="preserve"> min</w:t>
            </w:r>
            <w:r w:rsidR="00CB1FA3">
              <w:t>utes</w:t>
            </w:r>
          </w:p>
        </w:tc>
        <w:tc>
          <w:tcPr>
            <w:tcW w:w="1701" w:type="dxa"/>
            <w:tcBorders>
              <w:top w:val="single" w:sz="4" w:space="0" w:color="auto"/>
              <w:bottom w:val="single" w:sz="4" w:space="0" w:color="auto"/>
            </w:tcBorders>
            <w:shd w:val="clear" w:color="auto" w:fill="auto"/>
            <w:vAlign w:val="center"/>
          </w:tcPr>
          <w:p w14:paraId="30DBB7C9" w14:textId="356FE7A8" w:rsidR="006E484B" w:rsidRPr="006D1C20" w:rsidRDefault="005E62F2" w:rsidP="006D1C20">
            <w:pPr>
              <w:pStyle w:val="MDPI42tablebody"/>
            </w:pPr>
            <w:r>
              <w:t>0.0</w:t>
            </w:r>
          </w:p>
        </w:tc>
      </w:tr>
      <w:tr w:rsidR="006E484B" w:rsidRPr="001A37FC" w14:paraId="3FE4490D" w14:textId="77777777" w:rsidTr="005E62F2">
        <w:trPr>
          <w:trHeight w:val="288"/>
        </w:trPr>
        <w:tc>
          <w:tcPr>
            <w:tcW w:w="653" w:type="dxa"/>
            <w:tcBorders>
              <w:top w:val="single" w:sz="4" w:space="0" w:color="auto"/>
              <w:bottom w:val="single" w:sz="4" w:space="0" w:color="auto"/>
            </w:tcBorders>
            <w:shd w:val="clear" w:color="auto" w:fill="auto"/>
            <w:vAlign w:val="center"/>
          </w:tcPr>
          <w:p w14:paraId="56B1D95B" w14:textId="4FA02423" w:rsidR="006E484B" w:rsidRPr="001A37FC" w:rsidRDefault="006E484B" w:rsidP="0042535A">
            <w:pPr>
              <w:pStyle w:val="MDPI42tablebody"/>
              <w:spacing w:line="240" w:lineRule="auto"/>
              <w:rPr>
                <w:color w:val="000000" w:themeColor="text1"/>
              </w:rPr>
            </w:pPr>
            <w:r>
              <w:rPr>
                <w:color w:val="000000" w:themeColor="text1"/>
              </w:rPr>
              <w:t>2</w:t>
            </w:r>
          </w:p>
        </w:tc>
        <w:tc>
          <w:tcPr>
            <w:tcW w:w="1984" w:type="dxa"/>
            <w:tcBorders>
              <w:top w:val="single" w:sz="4" w:space="0" w:color="auto"/>
              <w:bottom w:val="single" w:sz="4" w:space="0" w:color="auto"/>
            </w:tcBorders>
            <w:vAlign w:val="center"/>
          </w:tcPr>
          <w:p w14:paraId="1DF298DD" w14:textId="708E8302" w:rsidR="006E484B" w:rsidRPr="006D1C20" w:rsidRDefault="006E484B" w:rsidP="006E484B">
            <w:pPr>
              <w:pStyle w:val="MDPI42tablebody"/>
            </w:pPr>
            <w:r>
              <w:t>Upright</w:t>
            </w:r>
          </w:p>
        </w:tc>
        <w:tc>
          <w:tcPr>
            <w:tcW w:w="2126" w:type="dxa"/>
            <w:tcBorders>
              <w:top w:val="single" w:sz="4" w:space="0" w:color="auto"/>
              <w:bottom w:val="single" w:sz="4" w:space="0" w:color="auto"/>
            </w:tcBorders>
          </w:tcPr>
          <w:p w14:paraId="0C86EA7C" w14:textId="3C00600F" w:rsidR="006E484B" w:rsidRPr="006D1C20" w:rsidRDefault="00CB1FA3" w:rsidP="006D1C20">
            <w:pPr>
              <w:pStyle w:val="MDPI42tablebody"/>
            </w:pPr>
            <w:r>
              <w:t>T</w:t>
            </w:r>
            <w:r w:rsidR="005E62F2">
              <w:t>&gt;</w:t>
            </w:r>
            <w:r w:rsidR="00CB7D4D">
              <w:t>30</w:t>
            </w:r>
            <w:r>
              <w:t xml:space="preserve"> minutes</w:t>
            </w:r>
          </w:p>
        </w:tc>
        <w:tc>
          <w:tcPr>
            <w:tcW w:w="1701" w:type="dxa"/>
            <w:tcBorders>
              <w:top w:val="single" w:sz="4" w:space="0" w:color="auto"/>
              <w:bottom w:val="single" w:sz="4" w:space="0" w:color="auto"/>
            </w:tcBorders>
            <w:shd w:val="clear" w:color="auto" w:fill="auto"/>
            <w:vAlign w:val="center"/>
          </w:tcPr>
          <w:p w14:paraId="7FEC4EBF" w14:textId="3BDD75F2" w:rsidR="006E484B" w:rsidRPr="006D1C20" w:rsidRDefault="005E62F2" w:rsidP="006D1C20">
            <w:pPr>
              <w:pStyle w:val="MDPI42tablebody"/>
            </w:pPr>
            <w:r>
              <w:t>0.005</w:t>
            </w:r>
          </w:p>
        </w:tc>
      </w:tr>
      <w:tr w:rsidR="006E484B" w:rsidRPr="001A37FC" w14:paraId="4F886138" w14:textId="77777777" w:rsidTr="005E62F2">
        <w:trPr>
          <w:trHeight w:val="288"/>
        </w:trPr>
        <w:tc>
          <w:tcPr>
            <w:tcW w:w="653" w:type="dxa"/>
            <w:tcBorders>
              <w:top w:val="single" w:sz="4" w:space="0" w:color="auto"/>
              <w:bottom w:val="single" w:sz="4" w:space="0" w:color="auto"/>
            </w:tcBorders>
            <w:shd w:val="clear" w:color="auto" w:fill="auto"/>
            <w:vAlign w:val="center"/>
          </w:tcPr>
          <w:p w14:paraId="33D35C94" w14:textId="74A08D64" w:rsidR="006E484B" w:rsidRPr="001A37FC" w:rsidRDefault="006E484B" w:rsidP="0042535A">
            <w:pPr>
              <w:pStyle w:val="MDPI42tablebody"/>
              <w:spacing w:line="240" w:lineRule="auto"/>
              <w:rPr>
                <w:color w:val="000000" w:themeColor="text1"/>
              </w:rPr>
            </w:pPr>
            <w:r>
              <w:rPr>
                <w:color w:val="000000" w:themeColor="text1"/>
              </w:rPr>
              <w:t>3</w:t>
            </w:r>
          </w:p>
        </w:tc>
        <w:tc>
          <w:tcPr>
            <w:tcW w:w="1984" w:type="dxa"/>
            <w:tcBorders>
              <w:top w:val="single" w:sz="4" w:space="0" w:color="auto"/>
              <w:bottom w:val="single" w:sz="4" w:space="0" w:color="auto"/>
            </w:tcBorders>
          </w:tcPr>
          <w:p w14:paraId="5157A38A" w14:textId="2FD7DC6A" w:rsidR="006E484B" w:rsidRPr="006D1C20" w:rsidRDefault="005E62F2" w:rsidP="006D1C20">
            <w:pPr>
              <w:pStyle w:val="MDPI42tablebody"/>
            </w:pPr>
            <w:r>
              <w:t>Not Upright</w:t>
            </w:r>
          </w:p>
        </w:tc>
        <w:tc>
          <w:tcPr>
            <w:tcW w:w="2126" w:type="dxa"/>
            <w:tcBorders>
              <w:top w:val="single" w:sz="4" w:space="0" w:color="auto"/>
              <w:bottom w:val="single" w:sz="4" w:space="0" w:color="auto"/>
            </w:tcBorders>
          </w:tcPr>
          <w:p w14:paraId="23AC6806" w14:textId="76871166" w:rsidR="006E484B" w:rsidRPr="006D1C20" w:rsidRDefault="005E62F2" w:rsidP="006D1C20">
            <w:pPr>
              <w:pStyle w:val="MDPI42tablebody"/>
            </w:pPr>
            <w:r>
              <w:t>T</w:t>
            </w:r>
            <w:r>
              <w:rPr>
                <w:rFonts w:ascii="Cambria Math" w:hAnsi="Cambria Math"/>
              </w:rPr>
              <w:t>≤</w:t>
            </w:r>
            <w:r>
              <w:t>30 seconds</w:t>
            </w:r>
          </w:p>
        </w:tc>
        <w:tc>
          <w:tcPr>
            <w:tcW w:w="1701" w:type="dxa"/>
            <w:tcBorders>
              <w:top w:val="single" w:sz="4" w:space="0" w:color="auto"/>
              <w:bottom w:val="single" w:sz="4" w:space="0" w:color="auto"/>
            </w:tcBorders>
            <w:shd w:val="clear" w:color="auto" w:fill="auto"/>
            <w:vAlign w:val="center"/>
          </w:tcPr>
          <w:p w14:paraId="4E935FF9" w14:textId="7C64BEA7" w:rsidR="006E484B" w:rsidRPr="006D1C20" w:rsidRDefault="005E62F2" w:rsidP="006D1C20">
            <w:pPr>
              <w:pStyle w:val="MDPI42tablebody"/>
            </w:pPr>
            <w:r>
              <w:t>0</w:t>
            </w:r>
          </w:p>
        </w:tc>
      </w:tr>
      <w:tr w:rsidR="005E62F2" w:rsidRPr="001A37FC" w14:paraId="07660D61" w14:textId="77777777" w:rsidTr="005E62F2">
        <w:trPr>
          <w:trHeight w:val="288"/>
        </w:trPr>
        <w:tc>
          <w:tcPr>
            <w:tcW w:w="653" w:type="dxa"/>
            <w:tcBorders>
              <w:top w:val="single" w:sz="4" w:space="0" w:color="auto"/>
              <w:bottom w:val="single" w:sz="4" w:space="0" w:color="auto"/>
            </w:tcBorders>
            <w:shd w:val="clear" w:color="auto" w:fill="auto"/>
            <w:vAlign w:val="center"/>
          </w:tcPr>
          <w:p w14:paraId="3DA015E3" w14:textId="2066516B" w:rsidR="005E62F2" w:rsidRDefault="005E62F2" w:rsidP="0042535A">
            <w:pPr>
              <w:pStyle w:val="MDPI42tablebody"/>
              <w:spacing w:line="240" w:lineRule="auto"/>
              <w:rPr>
                <w:color w:val="000000" w:themeColor="text1"/>
              </w:rPr>
            </w:pPr>
            <w:r>
              <w:rPr>
                <w:color w:val="000000" w:themeColor="text1"/>
              </w:rPr>
              <w:t>4</w:t>
            </w:r>
          </w:p>
        </w:tc>
        <w:tc>
          <w:tcPr>
            <w:tcW w:w="1984" w:type="dxa"/>
            <w:tcBorders>
              <w:top w:val="single" w:sz="4" w:space="0" w:color="auto"/>
              <w:bottom w:val="single" w:sz="4" w:space="0" w:color="auto"/>
            </w:tcBorders>
          </w:tcPr>
          <w:p w14:paraId="41747B55" w14:textId="6FC4FA1A" w:rsidR="005E62F2" w:rsidRDefault="005E62F2" w:rsidP="006D1C20">
            <w:pPr>
              <w:pStyle w:val="MDPI42tablebody"/>
            </w:pPr>
            <w:r>
              <w:t>Not Upright</w:t>
            </w:r>
          </w:p>
        </w:tc>
        <w:tc>
          <w:tcPr>
            <w:tcW w:w="2126" w:type="dxa"/>
            <w:tcBorders>
              <w:top w:val="single" w:sz="4" w:space="0" w:color="auto"/>
              <w:bottom w:val="single" w:sz="4" w:space="0" w:color="auto"/>
            </w:tcBorders>
          </w:tcPr>
          <w:p w14:paraId="2CAC4BDD" w14:textId="4ECDB448" w:rsidR="005E62F2" w:rsidRPr="006D1C20" w:rsidRDefault="005E62F2" w:rsidP="006D1C20">
            <w:pPr>
              <w:pStyle w:val="MDPI42tablebody"/>
            </w:pPr>
            <w:r>
              <w:t>T&gt;30 seconds</w:t>
            </w:r>
          </w:p>
        </w:tc>
        <w:tc>
          <w:tcPr>
            <w:tcW w:w="1701" w:type="dxa"/>
            <w:tcBorders>
              <w:top w:val="single" w:sz="4" w:space="0" w:color="auto"/>
              <w:bottom w:val="single" w:sz="4" w:space="0" w:color="auto"/>
            </w:tcBorders>
            <w:shd w:val="clear" w:color="auto" w:fill="auto"/>
            <w:vAlign w:val="center"/>
          </w:tcPr>
          <w:p w14:paraId="68E72AE9" w14:textId="0884B996" w:rsidR="005E62F2" w:rsidRPr="006D1C20" w:rsidRDefault="005E62F2" w:rsidP="006D1C20">
            <w:pPr>
              <w:pStyle w:val="MDPI42tablebody"/>
            </w:pPr>
            <w:r>
              <w:t>0.2</w:t>
            </w:r>
          </w:p>
        </w:tc>
      </w:tr>
    </w:tbl>
    <w:p w14:paraId="5FEF9ECC" w14:textId="77777777" w:rsidR="00F52373" w:rsidRDefault="00F52373" w:rsidP="000C0E71">
      <w:pPr>
        <w:pStyle w:val="MDPI22heading2"/>
        <w:ind w:left="0"/>
        <w:rPr>
          <w:color w:val="000000" w:themeColor="text1"/>
        </w:rPr>
      </w:pPr>
    </w:p>
    <w:p w14:paraId="6B3A29F6" w14:textId="62D73120" w:rsidR="0045432E" w:rsidRPr="001A37FC" w:rsidRDefault="0045432E" w:rsidP="0045432E">
      <w:pPr>
        <w:pStyle w:val="MDPI22heading2"/>
        <w:rPr>
          <w:color w:val="000000" w:themeColor="text1"/>
        </w:rPr>
      </w:pPr>
      <w:r w:rsidRPr="001A37FC">
        <w:rPr>
          <w:color w:val="000000" w:themeColor="text1"/>
        </w:rPr>
        <w:t>3.</w:t>
      </w:r>
      <w:r w:rsidR="005C2F1C">
        <w:rPr>
          <w:color w:val="000000" w:themeColor="text1"/>
        </w:rPr>
        <w:t>6</w:t>
      </w:r>
      <w:r w:rsidRPr="001A37FC">
        <w:rPr>
          <w:color w:val="000000" w:themeColor="text1"/>
        </w:rPr>
        <w:t xml:space="preserve"> </w:t>
      </w:r>
      <w:r w:rsidR="00F52373">
        <w:rPr>
          <w:color w:val="000000" w:themeColor="text1"/>
        </w:rPr>
        <w:t xml:space="preserve">SitRight </w:t>
      </w:r>
      <w:r w:rsidRPr="001A37FC">
        <w:rPr>
          <w:color w:val="000000" w:themeColor="text1"/>
        </w:rPr>
        <w:t>Feedback Platform</w:t>
      </w:r>
    </w:p>
    <w:p w14:paraId="3C587927" w14:textId="07DAD92F" w:rsidR="007A46BB" w:rsidRPr="00336E4A" w:rsidRDefault="0045432E" w:rsidP="007A46BB">
      <w:pPr>
        <w:pStyle w:val="MDPI31text"/>
        <w:rPr>
          <w:color w:val="FF0000"/>
          <w:lang w:val="en-GB"/>
        </w:rPr>
      </w:pPr>
      <w:r w:rsidRPr="001A37FC">
        <w:rPr>
          <w:color w:val="000000" w:themeColor="text1"/>
        </w:rPr>
        <w:t xml:space="preserve">We </w:t>
      </w:r>
      <w:r w:rsidR="00493916">
        <w:rPr>
          <w:color w:val="000000" w:themeColor="text1"/>
          <w:lang w:val="en-GB"/>
        </w:rPr>
        <w:t>developed</w:t>
      </w:r>
      <w:r w:rsidRPr="001A37FC">
        <w:rPr>
          <w:color w:val="000000" w:themeColor="text1"/>
          <w:lang w:val="en-GB"/>
        </w:rPr>
        <w:t xml:space="preserve"> the “</w:t>
      </w:r>
      <w:proofErr w:type="spellStart"/>
      <w:r w:rsidRPr="001A37FC">
        <w:rPr>
          <w:color w:val="000000" w:themeColor="text1"/>
          <w:lang w:val="en-GB"/>
        </w:rPr>
        <w:t>SitRight</w:t>
      </w:r>
      <w:proofErr w:type="spellEnd"/>
      <w:r w:rsidRPr="001A37FC">
        <w:rPr>
          <w:color w:val="000000" w:themeColor="text1"/>
          <w:lang w:val="en-GB"/>
        </w:rPr>
        <w:t xml:space="preserve">” </w:t>
      </w:r>
      <w:r w:rsidR="00A76CF5">
        <w:rPr>
          <w:color w:val="000000" w:themeColor="text1"/>
          <w:lang w:val="en-GB"/>
        </w:rPr>
        <w:t>platform</w:t>
      </w:r>
      <w:r w:rsidRPr="001A37FC">
        <w:rPr>
          <w:color w:val="000000" w:themeColor="text1"/>
          <w:lang w:val="en-GB"/>
        </w:rPr>
        <w:t xml:space="preserve">, </w:t>
      </w:r>
      <w:r w:rsidR="00A76CF5">
        <w:rPr>
          <w:color w:val="000000" w:themeColor="text1"/>
          <w:lang w:val="en-GB"/>
        </w:rPr>
        <w:t xml:space="preserve">which consists of </w:t>
      </w:r>
      <w:r w:rsidRPr="001A37FC">
        <w:rPr>
          <w:color w:val="000000" w:themeColor="text1"/>
          <w:lang w:val="en-GB"/>
        </w:rPr>
        <w:t>a web</w:t>
      </w:r>
      <w:r w:rsidR="00A76CF5">
        <w:rPr>
          <w:color w:val="000000" w:themeColor="text1"/>
          <w:lang w:val="en-GB"/>
        </w:rPr>
        <w:t xml:space="preserve"> and mobile</w:t>
      </w:r>
      <w:r w:rsidRPr="001A37FC">
        <w:rPr>
          <w:color w:val="000000" w:themeColor="text1"/>
          <w:lang w:val="en-GB"/>
        </w:rPr>
        <w:t xml:space="preserve"> application designed to provide relevant information </w:t>
      </w:r>
      <w:r w:rsidR="00D448B2" w:rsidRPr="001A37FC">
        <w:rPr>
          <w:color w:val="000000" w:themeColor="text1"/>
          <w:lang w:val="en-GB"/>
        </w:rPr>
        <w:t>about</w:t>
      </w:r>
      <w:r w:rsidRPr="001A37FC">
        <w:rPr>
          <w:color w:val="000000" w:themeColor="text1"/>
          <w:lang w:val="en-GB"/>
        </w:rPr>
        <w:t xml:space="preserve"> one’s sitting habits. The web</w:t>
      </w:r>
      <w:r w:rsidR="00A76CF5">
        <w:rPr>
          <w:color w:val="000000" w:themeColor="text1"/>
          <w:lang w:val="en-GB"/>
        </w:rPr>
        <w:t xml:space="preserve"> and mobile</w:t>
      </w:r>
      <w:r w:rsidRPr="001A37FC">
        <w:rPr>
          <w:color w:val="000000" w:themeColor="text1"/>
          <w:lang w:val="en-GB"/>
        </w:rPr>
        <w:t xml:space="preserve"> application w</w:t>
      </w:r>
      <w:r w:rsidR="00A76CF5">
        <w:rPr>
          <w:color w:val="000000" w:themeColor="text1"/>
          <w:lang w:val="en-GB"/>
        </w:rPr>
        <w:t>ere</w:t>
      </w:r>
      <w:r w:rsidRPr="001A37FC">
        <w:rPr>
          <w:color w:val="000000" w:themeColor="text1"/>
          <w:lang w:val="en-GB"/>
        </w:rPr>
        <w:t xml:space="preserve"> </w:t>
      </w:r>
      <w:r w:rsidR="009C0F26">
        <w:rPr>
          <w:color w:val="000000" w:themeColor="text1"/>
          <w:lang w:val="en-GB"/>
        </w:rPr>
        <w:t>built</w:t>
      </w:r>
      <w:r w:rsidRPr="001A37FC">
        <w:rPr>
          <w:color w:val="000000" w:themeColor="text1"/>
          <w:lang w:val="en-GB"/>
        </w:rPr>
        <w:t xml:space="preserve"> using Flutter (Dart), an open-source framework </w:t>
      </w:r>
      <w:r w:rsidR="00D448B2" w:rsidRPr="001A37FC">
        <w:rPr>
          <w:color w:val="000000" w:themeColor="text1"/>
          <w:lang w:val="en-GB"/>
        </w:rPr>
        <w:t xml:space="preserve">that </w:t>
      </w:r>
      <w:r w:rsidRPr="001A37FC">
        <w:rPr>
          <w:color w:val="000000" w:themeColor="text1"/>
          <w:lang w:val="en-GB"/>
        </w:rPr>
        <w:t>supports the development of multi-platform applications</w:t>
      </w:r>
      <w:r w:rsidR="00A76CF5">
        <w:rPr>
          <w:color w:val="000000" w:themeColor="text1"/>
          <w:lang w:val="en-GB"/>
        </w:rPr>
        <w:t>,</w:t>
      </w:r>
      <w:r w:rsidRPr="001A37FC">
        <w:rPr>
          <w:color w:val="000000" w:themeColor="text1"/>
          <w:lang w:val="en-GB"/>
        </w:rPr>
        <w:t xml:space="preserve"> such as iOS, Android, and </w:t>
      </w:r>
      <w:r w:rsidR="004A773C" w:rsidRPr="001A37FC">
        <w:rPr>
          <w:color w:val="000000" w:themeColor="text1"/>
          <w:lang w:val="en-GB"/>
        </w:rPr>
        <w:t>desktop</w:t>
      </w:r>
      <w:r w:rsidR="00A76CF5">
        <w:rPr>
          <w:color w:val="000000" w:themeColor="text1"/>
          <w:lang w:val="en-GB"/>
        </w:rPr>
        <w:t>,</w:t>
      </w:r>
      <w:r w:rsidRPr="001A37FC">
        <w:rPr>
          <w:color w:val="000000" w:themeColor="text1"/>
          <w:lang w:val="en-GB"/>
        </w:rPr>
        <w:t xml:space="preserve"> under a single codebase. </w:t>
      </w:r>
      <w:r w:rsidR="00B10B0E">
        <w:rPr>
          <w:color w:val="000000" w:themeColor="text1"/>
          <w:lang w:val="en-GB"/>
        </w:rPr>
        <w:t>W</w:t>
      </w:r>
      <w:r w:rsidRPr="001A37FC">
        <w:rPr>
          <w:color w:val="000000" w:themeColor="text1"/>
          <w:lang w:val="en-GB"/>
        </w:rPr>
        <w:t>e also developed a serverless backend application using the Python programming language</w:t>
      </w:r>
      <w:r w:rsidR="004909D5" w:rsidRPr="001A37FC">
        <w:rPr>
          <w:color w:val="000000" w:themeColor="text1"/>
          <w:lang w:val="en-GB"/>
        </w:rPr>
        <w:t>,</w:t>
      </w:r>
      <w:r w:rsidRPr="001A37FC">
        <w:rPr>
          <w:color w:val="000000" w:themeColor="text1"/>
          <w:lang w:val="en-GB"/>
        </w:rPr>
        <w:t xml:space="preserve"> which </w:t>
      </w:r>
      <w:r w:rsidR="00B10B0E">
        <w:rPr>
          <w:color w:val="000000" w:themeColor="text1"/>
          <w:lang w:val="en-GB"/>
        </w:rPr>
        <w:t>integrated</w:t>
      </w:r>
      <w:r w:rsidRPr="001A37FC">
        <w:rPr>
          <w:color w:val="000000" w:themeColor="text1"/>
          <w:lang w:val="en-GB"/>
        </w:rPr>
        <w:t xml:space="preserve"> with our trained </w:t>
      </w:r>
      <w:r w:rsidR="00B10B0E">
        <w:rPr>
          <w:color w:val="000000" w:themeColor="text1"/>
          <w:lang w:val="en-GB"/>
        </w:rPr>
        <w:t>CNN</w:t>
      </w:r>
      <w:r w:rsidRPr="001A37FC">
        <w:rPr>
          <w:color w:val="000000" w:themeColor="text1"/>
          <w:lang w:val="en-GB"/>
        </w:rPr>
        <w:t xml:space="preserve"> model </w:t>
      </w:r>
      <w:r w:rsidR="009C0F26">
        <w:rPr>
          <w:color w:val="000000" w:themeColor="text1"/>
          <w:lang w:val="en-GB"/>
        </w:rPr>
        <w:t>for posture prediction</w:t>
      </w:r>
      <w:r w:rsidRPr="001A37FC">
        <w:rPr>
          <w:color w:val="000000" w:themeColor="text1"/>
          <w:lang w:val="en-GB"/>
        </w:rPr>
        <w:t xml:space="preserve">. </w:t>
      </w:r>
      <w:r w:rsidR="009C0F26">
        <w:rPr>
          <w:color w:val="000000" w:themeColor="text1"/>
          <w:lang w:val="en-GB"/>
        </w:rPr>
        <w:t>Additionally</w:t>
      </w:r>
      <w:r w:rsidR="00B10B0E">
        <w:rPr>
          <w:color w:val="000000" w:themeColor="text1"/>
          <w:lang w:val="en-GB"/>
        </w:rPr>
        <w:t>, w</w:t>
      </w:r>
      <w:proofErr w:type="spellStart"/>
      <w:r w:rsidRPr="001A37FC">
        <w:rPr>
          <w:color w:val="000000" w:themeColor="text1"/>
        </w:rPr>
        <w:t>e</w:t>
      </w:r>
      <w:proofErr w:type="spellEnd"/>
      <w:r w:rsidRPr="001A37FC">
        <w:rPr>
          <w:color w:val="000000" w:themeColor="text1"/>
        </w:rPr>
        <w:t xml:space="preserve"> </w:t>
      </w:r>
      <w:r w:rsidR="00A76CF5">
        <w:rPr>
          <w:color w:val="000000" w:themeColor="text1"/>
        </w:rPr>
        <w:t xml:space="preserve">then integrated </w:t>
      </w:r>
      <w:r w:rsidRPr="001A37FC">
        <w:rPr>
          <w:color w:val="000000" w:themeColor="text1"/>
        </w:rPr>
        <w:t xml:space="preserve">OpenAI’s GPT-4o </w:t>
      </w:r>
      <w:r w:rsidR="00A76CF5">
        <w:rPr>
          <w:color w:val="000000" w:themeColor="text1"/>
        </w:rPr>
        <w:t>LLM</w:t>
      </w:r>
      <w:r w:rsidRPr="001A37FC">
        <w:rPr>
          <w:color w:val="000000" w:themeColor="text1"/>
        </w:rPr>
        <w:t xml:space="preserve"> to generate personalized recommendations based on historical postural data. </w:t>
      </w:r>
    </w:p>
    <w:p w14:paraId="3CA64188" w14:textId="1FCB264E" w:rsidR="0045432E" w:rsidRPr="007A46BB" w:rsidRDefault="00F217F0" w:rsidP="007A46BB">
      <w:pPr>
        <w:pStyle w:val="MDPI31text"/>
        <w:rPr>
          <w:color w:val="000000" w:themeColor="text1"/>
          <w:lang w:val="en-GB"/>
        </w:rPr>
      </w:pPr>
      <w:r>
        <w:rPr>
          <w:color w:val="000000" w:themeColor="text1"/>
        </w:rPr>
        <w:t>A</w:t>
      </w:r>
      <w:r w:rsidR="008307CE">
        <w:rPr>
          <w:color w:val="000000" w:themeColor="text1"/>
        </w:rPr>
        <w:t xml:space="preserve">s </w:t>
      </w:r>
      <w:r w:rsidR="00313286">
        <w:rPr>
          <w:color w:val="000000" w:themeColor="text1"/>
        </w:rPr>
        <w:t xml:space="preserve">initially </w:t>
      </w:r>
      <w:r w:rsidR="008307CE">
        <w:rPr>
          <w:color w:val="000000" w:themeColor="text1"/>
        </w:rPr>
        <w:t>designed</w:t>
      </w:r>
      <w:r w:rsidR="0045432E" w:rsidRPr="001A37FC">
        <w:rPr>
          <w:color w:val="000000" w:themeColor="text1"/>
        </w:rPr>
        <w:t>, the feedback application doesn’t retrieve real-time data from the pressure sensor mats</w:t>
      </w:r>
      <w:r w:rsidR="00B97CA2" w:rsidRPr="001A37FC">
        <w:rPr>
          <w:color w:val="000000" w:themeColor="text1"/>
        </w:rPr>
        <w:t>. I</w:t>
      </w:r>
      <w:r w:rsidR="0045432E" w:rsidRPr="001A37FC">
        <w:rPr>
          <w:color w:val="000000" w:themeColor="text1"/>
        </w:rPr>
        <w:t>nstead</w:t>
      </w:r>
      <w:r w:rsidR="000E463E" w:rsidRPr="001A37FC">
        <w:rPr>
          <w:color w:val="000000" w:themeColor="text1"/>
        </w:rPr>
        <w:t>,</w:t>
      </w:r>
      <w:r w:rsidR="0045432E" w:rsidRPr="001A37FC">
        <w:rPr>
          <w:color w:val="000000" w:themeColor="text1"/>
        </w:rPr>
        <w:t xml:space="preserve"> we programmatically integrated the p</w:t>
      </w:r>
      <w:r w:rsidR="00B97CA2" w:rsidRPr="001A37FC">
        <w:rPr>
          <w:color w:val="000000" w:themeColor="text1"/>
        </w:rPr>
        <w:t>reviously collected postural sensor data</w:t>
      </w:r>
      <w:r w:rsidR="00567FD5">
        <w:rPr>
          <w:color w:val="000000" w:themeColor="text1"/>
        </w:rPr>
        <w:t>set</w:t>
      </w:r>
      <w:r w:rsidR="0045432E" w:rsidRPr="001A37FC">
        <w:rPr>
          <w:color w:val="000000" w:themeColor="text1"/>
        </w:rPr>
        <w:t xml:space="preserve"> and fed it into the posture feedback system to replicate it coming directly from the sensor mat through wireless connectivity. Figures </w:t>
      </w:r>
      <w:r w:rsidR="00336E4A">
        <w:rPr>
          <w:color w:val="000000" w:themeColor="text1"/>
        </w:rPr>
        <w:t>8</w:t>
      </w:r>
      <w:r w:rsidR="00A76CF5">
        <w:rPr>
          <w:color w:val="000000" w:themeColor="text1"/>
        </w:rPr>
        <w:t xml:space="preserve">, </w:t>
      </w:r>
      <w:r w:rsidR="00336E4A">
        <w:rPr>
          <w:color w:val="000000" w:themeColor="text1"/>
        </w:rPr>
        <w:t>9</w:t>
      </w:r>
      <w:r w:rsidR="00A76CF5">
        <w:rPr>
          <w:color w:val="000000" w:themeColor="text1"/>
        </w:rPr>
        <w:t>, and 10</w:t>
      </w:r>
      <w:r w:rsidR="0045432E" w:rsidRPr="001A37FC">
        <w:rPr>
          <w:color w:val="000000" w:themeColor="text1"/>
        </w:rPr>
        <w:t xml:space="preserve"> are screenshot</w:t>
      </w:r>
      <w:r w:rsidR="000E463E" w:rsidRPr="001A37FC">
        <w:rPr>
          <w:color w:val="000000" w:themeColor="text1"/>
        </w:rPr>
        <w:t>s</w:t>
      </w:r>
      <w:r w:rsidR="0045432E" w:rsidRPr="001A37FC">
        <w:rPr>
          <w:color w:val="000000" w:themeColor="text1"/>
        </w:rPr>
        <w:t xml:space="preserve"> of the </w:t>
      </w:r>
      <w:r w:rsidR="00A76CF5">
        <w:rPr>
          <w:color w:val="000000" w:themeColor="text1"/>
        </w:rPr>
        <w:t>web and mobile applications that were developed</w:t>
      </w:r>
      <w:r w:rsidR="0045432E" w:rsidRPr="001A37FC">
        <w:rPr>
          <w:color w:val="000000" w:themeColor="text1"/>
        </w:rPr>
        <w:t>.</w:t>
      </w:r>
    </w:p>
    <w:p w14:paraId="512CD89F" w14:textId="77777777" w:rsidR="0045432E" w:rsidRPr="001A37FC" w:rsidRDefault="0045432E" w:rsidP="0045432E">
      <w:pPr>
        <w:pStyle w:val="MDPI52figure"/>
        <w:rPr>
          <w:color w:val="000000" w:themeColor="text1"/>
        </w:rPr>
      </w:pPr>
      <w:r w:rsidRPr="001A37FC">
        <w:rPr>
          <w:noProof/>
          <w:snapToGrid/>
          <w:color w:val="000000" w:themeColor="text1"/>
        </w:rPr>
        <w:drawing>
          <wp:inline distT="0" distB="0" distL="0" distR="0" wp14:anchorId="75ABA50C" wp14:editId="698E36BE">
            <wp:extent cx="5939284" cy="3210255"/>
            <wp:effectExtent l="12700" t="12700" r="17145" b="15875"/>
            <wp:docPr id="470354793" name="Picture 3"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71001" name="Picture 3" descr="A screenshot of a video chat&#10;&#10;AI-generated content may be incorrect."/>
                    <pic:cNvPicPr/>
                  </pic:nvPicPr>
                  <pic:blipFill>
                    <a:blip r:embed="rId20"/>
                    <a:stretch>
                      <a:fillRect/>
                    </a:stretch>
                  </pic:blipFill>
                  <pic:spPr>
                    <a:xfrm>
                      <a:off x="0" y="0"/>
                      <a:ext cx="5939284" cy="3210255"/>
                    </a:xfrm>
                    <a:prstGeom prst="rect">
                      <a:avLst/>
                    </a:prstGeom>
                    <a:ln>
                      <a:solidFill>
                        <a:schemeClr val="tx1"/>
                      </a:solidFill>
                    </a:ln>
                  </pic:spPr>
                </pic:pic>
              </a:graphicData>
            </a:graphic>
          </wp:inline>
        </w:drawing>
      </w:r>
    </w:p>
    <w:p w14:paraId="409F7102" w14:textId="364244C2" w:rsidR="00EE6E50" w:rsidRPr="001A37FC" w:rsidRDefault="0045432E" w:rsidP="00EE6E50">
      <w:pPr>
        <w:pStyle w:val="MDPI51figurecaption"/>
      </w:pPr>
      <w:r w:rsidRPr="001A37FC">
        <w:rPr>
          <w:b/>
          <w:bCs/>
        </w:rPr>
        <w:t xml:space="preserve">Figure </w:t>
      </w:r>
      <w:r w:rsidR="00336E4A">
        <w:rPr>
          <w:b/>
          <w:bCs/>
        </w:rPr>
        <w:t>8</w:t>
      </w:r>
      <w:r w:rsidRPr="001A37FC">
        <w:t>. First screenshot of the “</w:t>
      </w:r>
      <w:proofErr w:type="spellStart"/>
      <w:r w:rsidRPr="001A37FC">
        <w:t>SitRight</w:t>
      </w:r>
      <w:proofErr w:type="spellEnd"/>
      <w:r w:rsidRPr="001A37FC">
        <w:t>” Dashboard</w:t>
      </w:r>
      <w:r w:rsidR="00293589">
        <w:t>.</w:t>
      </w:r>
      <w:r w:rsidR="00EE6E50">
        <w:t xml:space="preserve"> </w:t>
      </w:r>
      <w:r w:rsidR="00051E26" w:rsidRPr="00051E26">
        <w:rPr>
          <w:b/>
          <w:bCs/>
        </w:rPr>
        <w:t>(1)</w:t>
      </w:r>
      <w:r w:rsidR="00EE6E50">
        <w:t xml:space="preserve"> </w:t>
      </w:r>
      <w:r w:rsidR="00EE6E50" w:rsidRPr="001A37FC">
        <w:t>Pressure Sensor Mat Visualization</w:t>
      </w:r>
      <w:r w:rsidR="00051E26">
        <w:t>;</w:t>
      </w:r>
      <w:r w:rsidR="00EE6E50">
        <w:t xml:space="preserve"> </w:t>
      </w:r>
      <w:r w:rsidR="00051E26" w:rsidRPr="00051E26">
        <w:rPr>
          <w:b/>
          <w:bCs/>
        </w:rPr>
        <w:t>(</w:t>
      </w:r>
      <w:r w:rsidR="00EE6E50" w:rsidRPr="00051E26">
        <w:rPr>
          <w:b/>
          <w:bCs/>
        </w:rPr>
        <w:t>2</w:t>
      </w:r>
      <w:r w:rsidR="00051E26" w:rsidRPr="00051E26">
        <w:rPr>
          <w:b/>
          <w:bCs/>
        </w:rPr>
        <w:t>)</w:t>
      </w:r>
      <w:r w:rsidR="00EE6E50">
        <w:t xml:space="preserve"> </w:t>
      </w:r>
      <w:r w:rsidR="00EE6E50" w:rsidRPr="001A37FC">
        <w:t>A demonstration of the sitting posture being adopted</w:t>
      </w:r>
      <w:r w:rsidR="00051E26">
        <w:t xml:space="preserve">; </w:t>
      </w:r>
      <w:r w:rsidR="00051E26" w:rsidRPr="00051E26">
        <w:rPr>
          <w:b/>
          <w:bCs/>
        </w:rPr>
        <w:t>(3)</w:t>
      </w:r>
      <w:r w:rsidR="00EE6E50">
        <w:t xml:space="preserve"> </w:t>
      </w:r>
      <w:r w:rsidR="00051E26">
        <w:t xml:space="preserve">The </w:t>
      </w:r>
      <w:r w:rsidR="00EE6E50" w:rsidRPr="001A37FC">
        <w:t>Simulation Control Panel</w:t>
      </w:r>
      <w:r w:rsidR="00051E26">
        <w:t>;</w:t>
      </w:r>
      <w:r w:rsidR="00EE6E50">
        <w:t xml:space="preserve"> </w:t>
      </w:r>
      <w:r w:rsidR="00051E26" w:rsidRPr="00051E26">
        <w:rPr>
          <w:b/>
          <w:bCs/>
        </w:rPr>
        <w:t>(</w:t>
      </w:r>
      <w:r w:rsidR="00EE6E50" w:rsidRPr="00051E26">
        <w:rPr>
          <w:b/>
          <w:bCs/>
        </w:rPr>
        <w:t>4</w:t>
      </w:r>
      <w:r w:rsidR="00051E26" w:rsidRPr="00051E26">
        <w:rPr>
          <w:b/>
          <w:bCs/>
        </w:rPr>
        <w:t>)</w:t>
      </w:r>
      <w:r w:rsidR="00051E26">
        <w:t xml:space="preserve"> </w:t>
      </w:r>
      <w:r w:rsidR="00EE6E50" w:rsidRPr="001A37FC">
        <w:t xml:space="preserve">A </w:t>
      </w:r>
      <w:r w:rsidR="00EE6E50">
        <w:t xml:space="preserve">line </w:t>
      </w:r>
      <w:r w:rsidR="00EE6E50" w:rsidRPr="001A37FC">
        <w:t>chart visualizing the different sitting postures being adopted</w:t>
      </w:r>
      <w:r w:rsidR="00EE6E50">
        <w:t xml:space="preserve"> over time.</w:t>
      </w:r>
    </w:p>
    <w:p w14:paraId="6711EACA" w14:textId="77777777" w:rsidR="0045432E" w:rsidRPr="001A37FC" w:rsidRDefault="0045432E" w:rsidP="0045432E">
      <w:pPr>
        <w:pStyle w:val="MDPI52figure"/>
        <w:rPr>
          <w:color w:val="000000" w:themeColor="text1"/>
        </w:rPr>
      </w:pPr>
      <w:r w:rsidRPr="001A37FC">
        <w:rPr>
          <w:noProof/>
          <w:snapToGrid/>
          <w:color w:val="000000" w:themeColor="text1"/>
        </w:rPr>
        <w:lastRenderedPageBreak/>
        <w:drawing>
          <wp:inline distT="0" distB="0" distL="0" distR="0" wp14:anchorId="57CAC138" wp14:editId="1863605B">
            <wp:extent cx="6017757" cy="3272220"/>
            <wp:effectExtent l="12700" t="12700" r="15240" b="17145"/>
            <wp:docPr id="359726743" name="Picture 5"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74740" name="Picture 5" descr="A person sitting in a chair&#10;&#10;AI-generated content may be incorrect."/>
                    <pic:cNvPicPr/>
                  </pic:nvPicPr>
                  <pic:blipFill>
                    <a:blip r:embed="rId21"/>
                    <a:stretch>
                      <a:fillRect/>
                    </a:stretch>
                  </pic:blipFill>
                  <pic:spPr>
                    <a:xfrm>
                      <a:off x="0" y="0"/>
                      <a:ext cx="6045492" cy="3287301"/>
                    </a:xfrm>
                    <a:prstGeom prst="rect">
                      <a:avLst/>
                    </a:prstGeom>
                    <a:ln>
                      <a:solidFill>
                        <a:schemeClr val="tx1"/>
                      </a:solidFill>
                    </a:ln>
                  </pic:spPr>
                </pic:pic>
              </a:graphicData>
            </a:graphic>
          </wp:inline>
        </w:drawing>
      </w:r>
    </w:p>
    <w:p w14:paraId="13CE3000" w14:textId="503A54B3" w:rsidR="00420BFA" w:rsidRPr="00EE6E50" w:rsidRDefault="0045432E" w:rsidP="00EE6E50">
      <w:pPr>
        <w:pStyle w:val="MDPI51figurecaption"/>
      </w:pPr>
      <w:r w:rsidRPr="0039141D">
        <w:rPr>
          <w:b/>
          <w:bCs/>
        </w:rPr>
        <w:t xml:space="preserve">Figure </w:t>
      </w:r>
      <w:r w:rsidR="00336E4A">
        <w:rPr>
          <w:b/>
          <w:bCs/>
        </w:rPr>
        <w:t>9</w:t>
      </w:r>
      <w:r w:rsidRPr="00EE6E50">
        <w:t xml:space="preserve">. </w:t>
      </w:r>
      <w:r w:rsidR="00B20E37" w:rsidRPr="00EE6E50">
        <w:t>Second</w:t>
      </w:r>
      <w:r w:rsidRPr="00EE6E50">
        <w:t xml:space="preserve"> screenshot of the “</w:t>
      </w:r>
      <w:proofErr w:type="spellStart"/>
      <w:r w:rsidRPr="00EE6E50">
        <w:t>SitRight</w:t>
      </w:r>
      <w:proofErr w:type="spellEnd"/>
      <w:r w:rsidRPr="00EE6E50">
        <w:t>” Dashboard</w:t>
      </w:r>
      <w:r w:rsidR="001538ED" w:rsidRPr="00EE6E50">
        <w:t>.</w:t>
      </w:r>
      <w:r w:rsidR="00EE6E50" w:rsidRPr="00EE6E50">
        <w:t xml:space="preserve"> </w:t>
      </w:r>
      <w:r w:rsidR="00051E26" w:rsidRPr="00051E26">
        <w:rPr>
          <w:b/>
          <w:bCs/>
        </w:rPr>
        <w:t>(</w:t>
      </w:r>
      <w:r w:rsidR="00EE6E50" w:rsidRPr="00051E26">
        <w:rPr>
          <w:b/>
          <w:bCs/>
        </w:rPr>
        <w:t>5</w:t>
      </w:r>
      <w:r w:rsidR="00051E26" w:rsidRPr="00051E26">
        <w:rPr>
          <w:b/>
          <w:bCs/>
        </w:rPr>
        <w:t>)</w:t>
      </w:r>
      <w:r w:rsidR="00EE6E50" w:rsidRPr="00EE6E50">
        <w:t xml:space="preserve"> A line chart showing the quality of the sitting over time</w:t>
      </w:r>
      <w:r w:rsidR="00051E26">
        <w:t>;</w:t>
      </w:r>
      <w:r w:rsidR="00EE6E50" w:rsidRPr="00EE6E50">
        <w:t xml:space="preserve"> </w:t>
      </w:r>
      <w:r w:rsidR="00051E26" w:rsidRPr="00051E26">
        <w:rPr>
          <w:b/>
          <w:bCs/>
        </w:rPr>
        <w:t>(</w:t>
      </w:r>
      <w:r w:rsidR="00EE6E50" w:rsidRPr="00051E26">
        <w:rPr>
          <w:b/>
          <w:bCs/>
        </w:rPr>
        <w:t>6</w:t>
      </w:r>
      <w:r w:rsidR="00051E26" w:rsidRPr="00051E26">
        <w:rPr>
          <w:b/>
          <w:bCs/>
        </w:rPr>
        <w:t>)</w:t>
      </w:r>
      <w:r w:rsidR="00EE6E50" w:rsidRPr="00EE6E50">
        <w:t xml:space="preserve"> </w:t>
      </w:r>
      <w:r w:rsidR="00051E26">
        <w:t xml:space="preserve">A </w:t>
      </w:r>
      <w:r w:rsidR="00EE6E50" w:rsidRPr="00EE6E50">
        <w:t>Pie chart displaying the statistics of the sitting posture being adopted</w:t>
      </w:r>
      <w:r w:rsidR="00051E26">
        <w:t>;</w:t>
      </w:r>
      <w:r w:rsidR="00EE6E50" w:rsidRPr="00EE6E50">
        <w:t xml:space="preserve"> </w:t>
      </w:r>
      <w:r w:rsidR="00051E26" w:rsidRPr="00051E26">
        <w:rPr>
          <w:b/>
          <w:bCs/>
        </w:rPr>
        <w:t>(</w:t>
      </w:r>
      <w:r w:rsidR="0050318A">
        <w:rPr>
          <w:b/>
          <w:bCs/>
        </w:rPr>
        <w:t>7</w:t>
      </w:r>
      <w:r w:rsidR="00051E26" w:rsidRPr="00051E26">
        <w:rPr>
          <w:b/>
          <w:bCs/>
        </w:rPr>
        <w:t>)</w:t>
      </w:r>
      <w:r w:rsidR="00051E26">
        <w:t xml:space="preserve"> The predicted posture</w:t>
      </w:r>
      <w:r w:rsidR="00357C32">
        <w:t xml:space="preserve"> based on our </w:t>
      </w:r>
      <w:r w:rsidR="00357C32" w:rsidRPr="00EE6E50">
        <w:t>trained CNN model</w:t>
      </w:r>
      <w:r w:rsidR="00EE6E50" w:rsidRPr="00EE6E50">
        <w:t xml:space="preserve">. </w:t>
      </w:r>
      <w:r w:rsidR="00051E26" w:rsidRPr="00051E26">
        <w:rPr>
          <w:b/>
          <w:bCs/>
        </w:rPr>
        <w:t>(</w:t>
      </w:r>
      <w:r w:rsidR="00357C32">
        <w:rPr>
          <w:b/>
          <w:bCs/>
        </w:rPr>
        <w:t>8</w:t>
      </w:r>
      <w:r w:rsidR="00051E26" w:rsidRPr="00051E26">
        <w:rPr>
          <w:b/>
          <w:bCs/>
        </w:rPr>
        <w:t>)</w:t>
      </w:r>
      <w:r w:rsidR="00051E26">
        <w:t xml:space="preserve"> </w:t>
      </w:r>
      <w:r w:rsidR="00EE6E50" w:rsidRPr="00EE6E50">
        <w:t xml:space="preserve">A summarized recommendation generated by the GPT-4o </w:t>
      </w:r>
      <w:r w:rsidR="00051E26">
        <w:t>LLM</w:t>
      </w:r>
      <w:r w:rsidR="00EE6E50" w:rsidRPr="00EE6E50">
        <w:t xml:space="preserve"> </w:t>
      </w:r>
      <w:r w:rsidR="00051E26">
        <w:t xml:space="preserve">that was </w:t>
      </w:r>
      <w:r w:rsidR="00EE6E50" w:rsidRPr="00EE6E50">
        <w:t xml:space="preserve">based </w:t>
      </w:r>
      <w:r w:rsidR="00EE6E50">
        <w:t xml:space="preserve">on </w:t>
      </w:r>
      <w:r w:rsidR="00EE6E50" w:rsidRPr="00EE6E50">
        <w:t>historical data.</w:t>
      </w:r>
    </w:p>
    <w:p w14:paraId="4FB7E1A3" w14:textId="51771BEA" w:rsidR="00313286" w:rsidRDefault="002C3A88" w:rsidP="00313286">
      <w:pPr>
        <w:pStyle w:val="MDPI52figure"/>
      </w:pPr>
      <w:r>
        <w:rPr>
          <w:noProof/>
          <w:snapToGrid/>
        </w:rPr>
        <w:drawing>
          <wp:inline distT="0" distB="0" distL="0" distR="0" wp14:anchorId="6176B8DF" wp14:editId="04E70348">
            <wp:extent cx="1596779" cy="3455670"/>
            <wp:effectExtent l="12700" t="12700" r="16510" b="11430"/>
            <wp:docPr id="2029218668" name="Picture 3"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18668" name="Picture 3" descr="A person sitting in a chair&#10;&#10;AI-generated content may be incorrect."/>
                    <pic:cNvPicPr/>
                  </pic:nvPicPr>
                  <pic:blipFill>
                    <a:blip r:embed="rId22"/>
                    <a:stretch>
                      <a:fillRect/>
                    </a:stretch>
                  </pic:blipFill>
                  <pic:spPr>
                    <a:xfrm>
                      <a:off x="0" y="0"/>
                      <a:ext cx="1664135" cy="3601439"/>
                    </a:xfrm>
                    <a:prstGeom prst="rect">
                      <a:avLst/>
                    </a:prstGeom>
                    <a:ln>
                      <a:solidFill>
                        <a:schemeClr val="tx1"/>
                      </a:solidFill>
                    </a:ln>
                  </pic:spPr>
                </pic:pic>
              </a:graphicData>
            </a:graphic>
          </wp:inline>
        </w:drawing>
      </w:r>
      <w:r w:rsidR="00313286">
        <w:rPr>
          <w:noProof/>
          <w:snapToGrid/>
        </w:rPr>
        <w:drawing>
          <wp:inline distT="0" distB="0" distL="0" distR="0" wp14:anchorId="4578A393" wp14:editId="6F93CBCD">
            <wp:extent cx="1597410" cy="3457038"/>
            <wp:effectExtent l="12700" t="12700" r="15875" b="10160"/>
            <wp:docPr id="528498671"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98671" name="Picture 3" descr="A screenshot of a computer screen&#10;&#10;AI-generated content may be incorrect."/>
                    <pic:cNvPicPr/>
                  </pic:nvPicPr>
                  <pic:blipFill>
                    <a:blip r:embed="rId23"/>
                    <a:stretch>
                      <a:fillRect/>
                    </a:stretch>
                  </pic:blipFill>
                  <pic:spPr>
                    <a:xfrm>
                      <a:off x="0" y="0"/>
                      <a:ext cx="1681226" cy="3638429"/>
                    </a:xfrm>
                    <a:prstGeom prst="rect">
                      <a:avLst/>
                    </a:prstGeom>
                    <a:ln>
                      <a:solidFill>
                        <a:schemeClr val="tx1"/>
                      </a:solidFill>
                    </a:ln>
                  </pic:spPr>
                </pic:pic>
              </a:graphicData>
            </a:graphic>
          </wp:inline>
        </w:drawing>
      </w:r>
      <w:r w:rsidR="00313286">
        <w:rPr>
          <w:noProof/>
          <w:snapToGrid/>
        </w:rPr>
        <w:drawing>
          <wp:inline distT="0" distB="0" distL="0" distR="0" wp14:anchorId="50E8146D" wp14:editId="6C8A048A">
            <wp:extent cx="1595592" cy="3453102"/>
            <wp:effectExtent l="12700" t="12700" r="17780" b="14605"/>
            <wp:docPr id="820011134"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11134" name="Picture 2" descr="A screenshot of a graph&#10;&#10;AI-generated content may be incorrect."/>
                    <pic:cNvPicPr/>
                  </pic:nvPicPr>
                  <pic:blipFill>
                    <a:blip r:embed="rId24"/>
                    <a:stretch>
                      <a:fillRect/>
                    </a:stretch>
                  </pic:blipFill>
                  <pic:spPr>
                    <a:xfrm>
                      <a:off x="0" y="0"/>
                      <a:ext cx="1661625" cy="3596006"/>
                    </a:xfrm>
                    <a:prstGeom prst="rect">
                      <a:avLst/>
                    </a:prstGeom>
                    <a:ln>
                      <a:solidFill>
                        <a:schemeClr val="tx1"/>
                      </a:solidFill>
                    </a:ln>
                  </pic:spPr>
                </pic:pic>
              </a:graphicData>
            </a:graphic>
          </wp:inline>
        </w:drawing>
      </w:r>
    </w:p>
    <w:p w14:paraId="47E72C21" w14:textId="2C328148" w:rsidR="00313286" w:rsidRDefault="00313286" w:rsidP="00F55896">
      <w:pPr>
        <w:pStyle w:val="MDPI51figurecaption"/>
        <w:rPr>
          <w:color w:val="000000" w:themeColor="text1"/>
        </w:rPr>
      </w:pPr>
      <w:r w:rsidRPr="001A37FC">
        <w:rPr>
          <w:b/>
          <w:bCs/>
          <w:color w:val="000000" w:themeColor="text1"/>
        </w:rPr>
        <w:t>Figure 1</w:t>
      </w:r>
      <w:r w:rsidR="00336E4A">
        <w:rPr>
          <w:b/>
          <w:bCs/>
          <w:color w:val="000000" w:themeColor="text1"/>
        </w:rPr>
        <w:t>0.</w:t>
      </w:r>
      <w:r w:rsidRPr="001A37FC">
        <w:rPr>
          <w:color w:val="000000" w:themeColor="text1"/>
        </w:rPr>
        <w:t xml:space="preserve"> </w:t>
      </w:r>
      <w:r>
        <w:rPr>
          <w:color w:val="000000" w:themeColor="text1"/>
        </w:rPr>
        <w:t>Mobile Application screenshots</w:t>
      </w:r>
      <w:r w:rsidRPr="001A37FC">
        <w:rPr>
          <w:color w:val="000000" w:themeColor="text1"/>
        </w:rPr>
        <w:t>.</w:t>
      </w:r>
      <w:r w:rsidR="004379B3">
        <w:rPr>
          <w:color w:val="000000" w:themeColor="text1"/>
        </w:rPr>
        <w:t xml:space="preserve"> The first screen</w:t>
      </w:r>
      <w:r w:rsidR="008F7164">
        <w:rPr>
          <w:color w:val="000000" w:themeColor="text1"/>
        </w:rPr>
        <w:t>shot</w:t>
      </w:r>
      <w:r w:rsidR="004379B3">
        <w:rPr>
          <w:color w:val="000000" w:themeColor="text1"/>
        </w:rPr>
        <w:t xml:space="preserve"> </w:t>
      </w:r>
      <w:r w:rsidR="008F7164">
        <w:rPr>
          <w:color w:val="000000" w:themeColor="text1"/>
        </w:rPr>
        <w:t xml:space="preserve">is </w:t>
      </w:r>
      <w:r w:rsidR="004379B3">
        <w:rPr>
          <w:color w:val="000000" w:themeColor="text1"/>
        </w:rPr>
        <w:t xml:space="preserve">the </w:t>
      </w:r>
      <w:r w:rsidR="0070070F">
        <w:rPr>
          <w:color w:val="000000" w:themeColor="text1"/>
        </w:rPr>
        <w:t>'Get Started' screen, the second screenshot is the ‘Home’ screen, which displays a visualization of the detected posture, and the third screenshot is the ‘Statistics’ screen, showing all relevant information</w:t>
      </w:r>
      <w:r w:rsidR="008F7164">
        <w:rPr>
          <w:color w:val="000000" w:themeColor="text1"/>
        </w:rPr>
        <w:t xml:space="preserve"> regarding the user’s postural habits.</w:t>
      </w:r>
    </w:p>
    <w:p w14:paraId="7C68C90A" w14:textId="77777777" w:rsidR="00892D15" w:rsidRPr="00F55896" w:rsidRDefault="00892D15" w:rsidP="00F55896">
      <w:pPr>
        <w:pStyle w:val="MDPI51figurecaption"/>
        <w:rPr>
          <w:color w:val="000000" w:themeColor="text1"/>
        </w:rPr>
      </w:pPr>
    </w:p>
    <w:p w14:paraId="159B96FA" w14:textId="00517310" w:rsidR="005F3446" w:rsidRPr="00664B0E" w:rsidRDefault="00C467EA" w:rsidP="00664B0E">
      <w:pPr>
        <w:pStyle w:val="MDPI21heading1"/>
      </w:pPr>
      <w:r w:rsidRPr="00664B0E">
        <w:lastRenderedPageBreak/>
        <w:t>4.</w:t>
      </w:r>
      <w:r w:rsidR="00533CFF" w:rsidRPr="00664B0E">
        <w:t xml:space="preserve"> </w:t>
      </w:r>
      <w:r w:rsidRPr="00664B0E">
        <w:t>Results and Discussion</w:t>
      </w:r>
    </w:p>
    <w:p w14:paraId="46643AA8" w14:textId="4AFB8134" w:rsidR="00F303C6" w:rsidRPr="001A37FC" w:rsidRDefault="00F303C6" w:rsidP="00441D71">
      <w:pPr>
        <w:pStyle w:val="MDPI22heading2"/>
        <w:rPr>
          <w:color w:val="000000" w:themeColor="text1"/>
        </w:rPr>
      </w:pPr>
      <w:r w:rsidRPr="001A37FC">
        <w:rPr>
          <w:color w:val="000000" w:themeColor="text1"/>
        </w:rPr>
        <w:t>4.1 Performance of the Machine Learning Algorithm</w:t>
      </w:r>
      <w:r w:rsidR="00D51BF5">
        <w:rPr>
          <w:color w:val="000000" w:themeColor="text1"/>
        </w:rPr>
        <w:t>s</w:t>
      </w:r>
    </w:p>
    <w:p w14:paraId="79EA209D" w14:textId="7C404950" w:rsidR="00D248DC" w:rsidRDefault="00D248DC" w:rsidP="00DE600F">
      <w:pPr>
        <w:pStyle w:val="MDPI31text"/>
        <w:rPr>
          <w:color w:val="000000" w:themeColor="text1"/>
          <w:lang w:val="en-GB"/>
        </w:rPr>
      </w:pPr>
      <w:r>
        <w:rPr>
          <w:color w:val="000000" w:themeColor="text1"/>
          <w:lang w:val="en-GB"/>
        </w:rPr>
        <w:t xml:space="preserve">The data revealed that the CNN yielded the best results and significantly outperformed other statistical machine learning models. </w:t>
      </w:r>
      <w:r w:rsidR="00C81538">
        <w:rPr>
          <w:color w:val="000000" w:themeColor="text1"/>
          <w:lang w:val="en-GB"/>
        </w:rPr>
        <w:t>CNN achieved an accuracy of 98.29%, a</w:t>
      </w:r>
      <w:r>
        <w:rPr>
          <w:color w:val="000000" w:themeColor="text1"/>
          <w:lang w:val="en-GB"/>
        </w:rPr>
        <w:t xml:space="preserve"> 98.18% </w:t>
      </w:r>
      <w:r w:rsidR="00602C72">
        <w:rPr>
          <w:color w:val="000000" w:themeColor="text1"/>
          <w:lang w:val="en-GB"/>
        </w:rPr>
        <w:t>F</w:t>
      </w:r>
      <w:r>
        <w:rPr>
          <w:color w:val="000000" w:themeColor="text1"/>
          <w:lang w:val="en-GB"/>
        </w:rPr>
        <w:t>1-score, 98.23% precision</w:t>
      </w:r>
      <w:r w:rsidR="00602C72">
        <w:rPr>
          <w:color w:val="000000" w:themeColor="text1"/>
          <w:lang w:val="en-GB"/>
        </w:rPr>
        <w:t>,</w:t>
      </w:r>
      <w:r>
        <w:rPr>
          <w:color w:val="000000" w:themeColor="text1"/>
          <w:lang w:val="en-GB"/>
        </w:rPr>
        <w:t xml:space="preserve"> and </w:t>
      </w:r>
      <w:r w:rsidR="00602C72">
        <w:rPr>
          <w:color w:val="000000" w:themeColor="text1"/>
          <w:lang w:val="en-GB"/>
        </w:rPr>
        <w:t xml:space="preserve">98.14% recall. This was followed by KNN, which achieved </w:t>
      </w:r>
      <w:r w:rsidR="00970ECC">
        <w:rPr>
          <w:color w:val="000000" w:themeColor="text1"/>
          <w:lang w:val="en-GB"/>
        </w:rPr>
        <w:t xml:space="preserve">91.03% accuracy, fine-tuned to k=3 </w:t>
      </w:r>
      <w:proofErr w:type="spellStart"/>
      <w:r w:rsidR="00970ECC">
        <w:rPr>
          <w:color w:val="000000" w:themeColor="text1"/>
          <w:lang w:val="en-GB"/>
        </w:rPr>
        <w:t>neighbors</w:t>
      </w:r>
      <w:proofErr w:type="spellEnd"/>
      <w:r w:rsidR="00970ECC">
        <w:rPr>
          <w:color w:val="000000" w:themeColor="text1"/>
          <w:lang w:val="en-GB"/>
        </w:rPr>
        <w:t>. It was closely followed by RF, which achieved</w:t>
      </w:r>
      <w:r w:rsidR="00602C72">
        <w:rPr>
          <w:color w:val="000000" w:themeColor="text1"/>
          <w:lang w:val="en-GB"/>
        </w:rPr>
        <w:t xml:space="preserve"> </w:t>
      </w:r>
      <w:r w:rsidR="00970ECC">
        <w:rPr>
          <w:color w:val="000000" w:themeColor="text1"/>
          <w:lang w:val="en-GB"/>
        </w:rPr>
        <w:t>a</w:t>
      </w:r>
      <w:r w:rsidR="00BD06AB">
        <w:rPr>
          <w:color w:val="000000" w:themeColor="text1"/>
          <w:lang w:val="en-GB"/>
        </w:rPr>
        <w:t>n accuracy of</w:t>
      </w:r>
      <w:r w:rsidR="00970ECC">
        <w:rPr>
          <w:color w:val="000000" w:themeColor="text1"/>
          <w:lang w:val="en-GB"/>
        </w:rPr>
        <w:t xml:space="preserve"> </w:t>
      </w:r>
      <w:r w:rsidR="00602C72">
        <w:rPr>
          <w:color w:val="000000" w:themeColor="text1"/>
          <w:lang w:val="en-GB"/>
        </w:rPr>
        <w:t>90.27%</w:t>
      </w:r>
      <w:r w:rsidR="006E4DF7">
        <w:rPr>
          <w:color w:val="000000" w:themeColor="text1"/>
          <w:lang w:val="en-GB"/>
        </w:rPr>
        <w:t>.</w:t>
      </w:r>
      <w:r w:rsidR="00970ECC">
        <w:rPr>
          <w:color w:val="000000" w:themeColor="text1"/>
          <w:lang w:val="en-GB"/>
        </w:rPr>
        <w:t xml:space="preserve"> The worst-performing machine learning algorithm was DT with 66.29%.</w:t>
      </w:r>
      <w:r w:rsidR="00BD06AB">
        <w:rPr>
          <w:color w:val="000000" w:themeColor="text1"/>
          <w:lang w:val="en-GB"/>
        </w:rPr>
        <w:t xml:space="preserve"> The entire results are summarised in Table 6 below. </w:t>
      </w:r>
    </w:p>
    <w:p w14:paraId="3FF02C25" w14:textId="0036842E" w:rsidR="00D63200" w:rsidRPr="001A37FC" w:rsidRDefault="00D63200" w:rsidP="00D248DC">
      <w:pPr>
        <w:pStyle w:val="MDPI41tablecaption"/>
        <w:rPr>
          <w:color w:val="000000" w:themeColor="text1"/>
        </w:rPr>
      </w:pPr>
      <w:r w:rsidRPr="001A37FC">
        <w:rPr>
          <w:b/>
          <w:bCs/>
          <w:color w:val="000000" w:themeColor="text1"/>
        </w:rPr>
        <w:t xml:space="preserve">Table </w:t>
      </w:r>
      <w:r w:rsidR="006D1D42">
        <w:rPr>
          <w:b/>
          <w:bCs/>
          <w:color w:val="000000" w:themeColor="text1"/>
        </w:rPr>
        <w:t>6</w:t>
      </w:r>
      <w:r w:rsidR="009D4DEE" w:rsidRPr="001A37FC">
        <w:rPr>
          <w:b/>
          <w:bCs/>
          <w:color w:val="000000" w:themeColor="text1"/>
        </w:rPr>
        <w:t>.</w:t>
      </w:r>
      <w:r w:rsidRPr="001A37FC">
        <w:rPr>
          <w:color w:val="000000" w:themeColor="text1"/>
        </w:rPr>
        <w:t xml:space="preserve"> </w:t>
      </w:r>
      <w:r w:rsidR="00D51BF5">
        <w:rPr>
          <w:color w:val="000000" w:themeColor="text1"/>
        </w:rPr>
        <w:t>The</w:t>
      </w:r>
      <w:r w:rsidR="00D248DC">
        <w:rPr>
          <w:color w:val="000000" w:themeColor="text1"/>
        </w:rPr>
        <w:t xml:space="preserve"> a</w:t>
      </w:r>
      <w:r w:rsidR="00D1520C">
        <w:rPr>
          <w:color w:val="000000" w:themeColor="text1"/>
        </w:rPr>
        <w:t xml:space="preserve">ccuracy, F1-score, </w:t>
      </w:r>
      <w:r w:rsidR="00D248DC">
        <w:rPr>
          <w:color w:val="000000" w:themeColor="text1"/>
        </w:rPr>
        <w:t>p</w:t>
      </w:r>
      <w:r w:rsidR="00D1520C">
        <w:rPr>
          <w:color w:val="000000" w:themeColor="text1"/>
        </w:rPr>
        <w:t xml:space="preserve">recision, and </w:t>
      </w:r>
      <w:r w:rsidR="00D248DC">
        <w:rPr>
          <w:color w:val="000000" w:themeColor="text1"/>
        </w:rPr>
        <w:t>r</w:t>
      </w:r>
      <w:r w:rsidR="00D1520C">
        <w:rPr>
          <w:color w:val="000000" w:themeColor="text1"/>
        </w:rPr>
        <w:t>ecall metrics of</w:t>
      </w:r>
      <w:r w:rsidR="00D51BF5">
        <w:rPr>
          <w:color w:val="000000" w:themeColor="text1"/>
        </w:rPr>
        <w:t xml:space="preserve"> each of the machine learning algorithms</w:t>
      </w:r>
      <w:r w:rsidRPr="001A37FC">
        <w:rPr>
          <w:color w:val="000000" w:themeColor="text1"/>
        </w:rPr>
        <w:t>.</w:t>
      </w:r>
    </w:p>
    <w:tbl>
      <w:tblPr>
        <w:tblW w:w="7991"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653"/>
        <w:gridCol w:w="1709"/>
        <w:gridCol w:w="1543"/>
        <w:gridCol w:w="1543"/>
        <w:gridCol w:w="1543"/>
      </w:tblGrid>
      <w:tr w:rsidR="00806118" w:rsidRPr="001A37FC" w14:paraId="7E1AF4BE" w14:textId="7EA3372D" w:rsidTr="00806118">
        <w:trPr>
          <w:trHeight w:val="302"/>
        </w:trPr>
        <w:tc>
          <w:tcPr>
            <w:tcW w:w="1653" w:type="dxa"/>
            <w:tcBorders>
              <w:top w:val="single" w:sz="8" w:space="0" w:color="auto"/>
              <w:bottom w:val="single" w:sz="4" w:space="0" w:color="auto"/>
            </w:tcBorders>
            <w:shd w:val="clear" w:color="auto" w:fill="auto"/>
            <w:vAlign w:val="center"/>
          </w:tcPr>
          <w:p w14:paraId="7BDA5E5B" w14:textId="5101E686"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Model</w:t>
            </w:r>
          </w:p>
        </w:tc>
        <w:tc>
          <w:tcPr>
            <w:tcW w:w="1709" w:type="dxa"/>
            <w:tcBorders>
              <w:top w:val="single" w:sz="8" w:space="0" w:color="auto"/>
              <w:bottom w:val="single" w:sz="4" w:space="0" w:color="auto"/>
            </w:tcBorders>
            <w:shd w:val="clear" w:color="auto" w:fill="auto"/>
            <w:vAlign w:val="center"/>
          </w:tcPr>
          <w:p w14:paraId="0362BDE0" w14:textId="7A3C6A9A"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Accuracy</w:t>
            </w:r>
          </w:p>
        </w:tc>
        <w:tc>
          <w:tcPr>
            <w:tcW w:w="1543" w:type="dxa"/>
            <w:tcBorders>
              <w:top w:val="single" w:sz="8" w:space="0" w:color="auto"/>
              <w:bottom w:val="single" w:sz="4" w:space="0" w:color="auto"/>
            </w:tcBorders>
          </w:tcPr>
          <w:p w14:paraId="719FB4F5" w14:textId="420AAAD5"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F1</w:t>
            </w:r>
            <w:r w:rsidR="00D1520C">
              <w:rPr>
                <w:b/>
                <w:snapToGrid/>
                <w:color w:val="000000" w:themeColor="text1"/>
              </w:rPr>
              <w:t>-</w:t>
            </w:r>
            <w:r w:rsidRPr="001A37FC">
              <w:rPr>
                <w:b/>
                <w:snapToGrid/>
                <w:color w:val="000000" w:themeColor="text1"/>
              </w:rPr>
              <w:t>Score</w:t>
            </w:r>
          </w:p>
        </w:tc>
        <w:tc>
          <w:tcPr>
            <w:tcW w:w="1543" w:type="dxa"/>
            <w:tcBorders>
              <w:top w:val="single" w:sz="8" w:space="0" w:color="auto"/>
              <w:bottom w:val="single" w:sz="4" w:space="0" w:color="auto"/>
            </w:tcBorders>
          </w:tcPr>
          <w:p w14:paraId="6FC8B963" w14:textId="50C5092F" w:rsidR="00806118" w:rsidRPr="001A37FC" w:rsidRDefault="00806118" w:rsidP="00AD21BF">
            <w:pPr>
              <w:pStyle w:val="MDPI42tablebody"/>
              <w:spacing w:line="240" w:lineRule="auto"/>
              <w:rPr>
                <w:b/>
                <w:snapToGrid/>
                <w:color w:val="000000" w:themeColor="text1"/>
              </w:rPr>
            </w:pPr>
            <w:r>
              <w:rPr>
                <w:b/>
                <w:snapToGrid/>
                <w:color w:val="000000" w:themeColor="text1"/>
              </w:rPr>
              <w:t>Precision</w:t>
            </w:r>
          </w:p>
        </w:tc>
        <w:tc>
          <w:tcPr>
            <w:tcW w:w="1543" w:type="dxa"/>
            <w:tcBorders>
              <w:top w:val="single" w:sz="8" w:space="0" w:color="auto"/>
              <w:bottom w:val="single" w:sz="4" w:space="0" w:color="auto"/>
            </w:tcBorders>
          </w:tcPr>
          <w:p w14:paraId="5688B3B4" w14:textId="4A4F4802" w:rsidR="00806118" w:rsidRDefault="00806118" w:rsidP="00AD21BF">
            <w:pPr>
              <w:pStyle w:val="MDPI42tablebody"/>
              <w:spacing w:line="240" w:lineRule="auto"/>
              <w:rPr>
                <w:b/>
                <w:snapToGrid/>
                <w:color w:val="000000" w:themeColor="text1"/>
              </w:rPr>
            </w:pPr>
            <w:r>
              <w:rPr>
                <w:b/>
                <w:snapToGrid/>
                <w:color w:val="000000" w:themeColor="text1"/>
              </w:rPr>
              <w:t>Recall</w:t>
            </w:r>
          </w:p>
        </w:tc>
      </w:tr>
      <w:tr w:rsidR="00806118" w:rsidRPr="001A37FC" w14:paraId="7BD69F0D" w14:textId="5562F20E" w:rsidTr="00806118">
        <w:trPr>
          <w:trHeight w:val="288"/>
        </w:trPr>
        <w:tc>
          <w:tcPr>
            <w:tcW w:w="1653" w:type="dxa"/>
            <w:tcBorders>
              <w:top w:val="single" w:sz="4" w:space="0" w:color="auto"/>
              <w:bottom w:val="single" w:sz="4" w:space="0" w:color="auto"/>
            </w:tcBorders>
            <w:shd w:val="clear" w:color="auto" w:fill="auto"/>
            <w:vAlign w:val="center"/>
          </w:tcPr>
          <w:p w14:paraId="6793DEDF" w14:textId="65DBFB4A" w:rsidR="00806118" w:rsidRPr="001A37FC" w:rsidRDefault="00586406" w:rsidP="00C67892">
            <w:pPr>
              <w:pStyle w:val="MDPI42tablebody"/>
              <w:spacing w:line="240" w:lineRule="auto"/>
              <w:rPr>
                <w:color w:val="000000" w:themeColor="text1"/>
              </w:rPr>
            </w:pPr>
            <w:r>
              <w:rPr>
                <w:color w:val="000000" w:themeColor="text1"/>
              </w:rPr>
              <w:t>DT</w:t>
            </w:r>
          </w:p>
        </w:tc>
        <w:tc>
          <w:tcPr>
            <w:tcW w:w="1709" w:type="dxa"/>
            <w:tcBorders>
              <w:top w:val="single" w:sz="4" w:space="0" w:color="auto"/>
              <w:bottom w:val="single" w:sz="4" w:space="0" w:color="auto"/>
            </w:tcBorders>
            <w:shd w:val="clear" w:color="auto" w:fill="auto"/>
            <w:vAlign w:val="center"/>
          </w:tcPr>
          <w:p w14:paraId="2ED9FD49" w14:textId="5B28DFFA" w:rsidR="00806118" w:rsidRPr="001A37FC" w:rsidRDefault="00806118" w:rsidP="00C67892">
            <w:pPr>
              <w:pStyle w:val="MDPI42tablebody"/>
              <w:spacing w:line="240" w:lineRule="auto"/>
              <w:rPr>
                <w:color w:val="000000" w:themeColor="text1"/>
              </w:rPr>
            </w:pPr>
            <w:r>
              <w:rPr>
                <w:color w:val="000000" w:themeColor="text1"/>
              </w:rPr>
              <w:t>0.6629</w:t>
            </w:r>
          </w:p>
        </w:tc>
        <w:tc>
          <w:tcPr>
            <w:tcW w:w="1543" w:type="dxa"/>
            <w:tcBorders>
              <w:top w:val="single" w:sz="4" w:space="0" w:color="auto"/>
              <w:bottom w:val="single" w:sz="4" w:space="0" w:color="auto"/>
            </w:tcBorders>
          </w:tcPr>
          <w:p w14:paraId="42FC0706" w14:textId="2A13DEA5" w:rsidR="00806118" w:rsidRPr="001A37FC" w:rsidRDefault="00806118" w:rsidP="00CA1D65">
            <w:pPr>
              <w:pStyle w:val="MDPI42tablebody"/>
              <w:spacing w:line="240" w:lineRule="auto"/>
              <w:rPr>
                <w:color w:val="000000" w:themeColor="text1"/>
              </w:rPr>
            </w:pPr>
            <w:r w:rsidRPr="001A37FC">
              <w:rPr>
                <w:color w:val="000000" w:themeColor="text1"/>
              </w:rPr>
              <w:t>0.</w:t>
            </w:r>
            <w:r>
              <w:rPr>
                <w:color w:val="000000" w:themeColor="text1"/>
              </w:rPr>
              <w:t>6615</w:t>
            </w:r>
          </w:p>
        </w:tc>
        <w:tc>
          <w:tcPr>
            <w:tcW w:w="1543" w:type="dxa"/>
            <w:tcBorders>
              <w:top w:val="single" w:sz="4" w:space="0" w:color="auto"/>
              <w:bottom w:val="single" w:sz="4" w:space="0" w:color="auto"/>
            </w:tcBorders>
          </w:tcPr>
          <w:p w14:paraId="0E9BAAFB" w14:textId="7D73DA93" w:rsidR="00806118" w:rsidRPr="001A37FC" w:rsidRDefault="00806118" w:rsidP="00CA1D65">
            <w:pPr>
              <w:pStyle w:val="MDPI42tablebody"/>
              <w:spacing w:line="240" w:lineRule="auto"/>
              <w:rPr>
                <w:color w:val="000000" w:themeColor="text1"/>
              </w:rPr>
            </w:pPr>
            <w:r>
              <w:rPr>
                <w:color w:val="000000" w:themeColor="text1"/>
              </w:rPr>
              <w:t>0.6652</w:t>
            </w:r>
          </w:p>
        </w:tc>
        <w:tc>
          <w:tcPr>
            <w:tcW w:w="1543" w:type="dxa"/>
            <w:tcBorders>
              <w:top w:val="single" w:sz="4" w:space="0" w:color="auto"/>
              <w:bottom w:val="single" w:sz="4" w:space="0" w:color="auto"/>
            </w:tcBorders>
          </w:tcPr>
          <w:p w14:paraId="4FECF1FB" w14:textId="482F672C" w:rsidR="00806118" w:rsidRPr="001A37FC" w:rsidRDefault="00806118" w:rsidP="00CA1D65">
            <w:pPr>
              <w:pStyle w:val="MDPI42tablebody"/>
              <w:spacing w:line="240" w:lineRule="auto"/>
              <w:rPr>
                <w:color w:val="000000" w:themeColor="text1"/>
              </w:rPr>
            </w:pPr>
            <w:r>
              <w:rPr>
                <w:color w:val="000000" w:themeColor="text1"/>
              </w:rPr>
              <w:t>0.6578</w:t>
            </w:r>
          </w:p>
        </w:tc>
      </w:tr>
      <w:tr w:rsidR="00806118" w:rsidRPr="001A37FC" w14:paraId="66B8C0F2" w14:textId="500BFD6E" w:rsidTr="00806118">
        <w:trPr>
          <w:trHeight w:val="288"/>
        </w:trPr>
        <w:tc>
          <w:tcPr>
            <w:tcW w:w="1653" w:type="dxa"/>
            <w:tcBorders>
              <w:top w:val="single" w:sz="4" w:space="0" w:color="auto"/>
              <w:bottom w:val="single" w:sz="4" w:space="0" w:color="auto"/>
            </w:tcBorders>
            <w:shd w:val="clear" w:color="auto" w:fill="auto"/>
            <w:vAlign w:val="center"/>
          </w:tcPr>
          <w:p w14:paraId="6413797E" w14:textId="27C56AD0" w:rsidR="00806118" w:rsidRPr="001A37FC" w:rsidRDefault="00586406" w:rsidP="00C67892">
            <w:pPr>
              <w:pStyle w:val="MDPI42tablebody"/>
              <w:spacing w:line="240" w:lineRule="auto"/>
              <w:rPr>
                <w:color w:val="000000" w:themeColor="text1"/>
              </w:rPr>
            </w:pPr>
            <w:r>
              <w:rPr>
                <w:color w:val="000000" w:themeColor="text1"/>
              </w:rPr>
              <w:t>RF</w:t>
            </w:r>
          </w:p>
        </w:tc>
        <w:tc>
          <w:tcPr>
            <w:tcW w:w="1709" w:type="dxa"/>
            <w:tcBorders>
              <w:top w:val="single" w:sz="4" w:space="0" w:color="auto"/>
              <w:bottom w:val="single" w:sz="4" w:space="0" w:color="auto"/>
            </w:tcBorders>
            <w:shd w:val="clear" w:color="auto" w:fill="auto"/>
            <w:vAlign w:val="center"/>
          </w:tcPr>
          <w:p w14:paraId="5A28B51B" w14:textId="6DDA0F45" w:rsidR="00806118" w:rsidRPr="001A37FC" w:rsidRDefault="00806118" w:rsidP="00C67892">
            <w:pPr>
              <w:pStyle w:val="MDPI42tablebody"/>
              <w:spacing w:line="240" w:lineRule="auto"/>
              <w:rPr>
                <w:color w:val="000000" w:themeColor="text1"/>
              </w:rPr>
            </w:pPr>
            <w:r>
              <w:rPr>
                <w:color w:val="000000" w:themeColor="text1"/>
              </w:rPr>
              <w:t>0.</w:t>
            </w:r>
            <w:r w:rsidRPr="001A37FC">
              <w:rPr>
                <w:color w:val="000000" w:themeColor="text1"/>
              </w:rPr>
              <w:t>9</w:t>
            </w:r>
            <w:r>
              <w:rPr>
                <w:color w:val="000000" w:themeColor="text1"/>
              </w:rPr>
              <w:t>02</w:t>
            </w:r>
            <w:r w:rsidRPr="001A37FC">
              <w:rPr>
                <w:color w:val="000000" w:themeColor="text1"/>
              </w:rPr>
              <w:t>7</w:t>
            </w:r>
          </w:p>
        </w:tc>
        <w:tc>
          <w:tcPr>
            <w:tcW w:w="1543" w:type="dxa"/>
            <w:tcBorders>
              <w:top w:val="single" w:sz="4" w:space="0" w:color="auto"/>
              <w:bottom w:val="single" w:sz="4" w:space="0" w:color="auto"/>
            </w:tcBorders>
          </w:tcPr>
          <w:p w14:paraId="5CD22264" w14:textId="6FFF1078" w:rsidR="00806118" w:rsidRPr="001A37FC" w:rsidRDefault="00806118" w:rsidP="00C67892">
            <w:pPr>
              <w:pStyle w:val="MDPI42tablebody"/>
              <w:spacing w:line="240" w:lineRule="auto"/>
              <w:rPr>
                <w:color w:val="000000" w:themeColor="text1"/>
              </w:rPr>
            </w:pPr>
            <w:r w:rsidRPr="001A37FC">
              <w:rPr>
                <w:color w:val="000000" w:themeColor="text1"/>
              </w:rPr>
              <w:t>0.</w:t>
            </w:r>
            <w:r>
              <w:rPr>
                <w:color w:val="000000" w:themeColor="text1"/>
              </w:rPr>
              <w:t>9012</w:t>
            </w:r>
          </w:p>
        </w:tc>
        <w:tc>
          <w:tcPr>
            <w:tcW w:w="1543" w:type="dxa"/>
            <w:tcBorders>
              <w:top w:val="single" w:sz="4" w:space="0" w:color="auto"/>
              <w:bottom w:val="single" w:sz="4" w:space="0" w:color="auto"/>
            </w:tcBorders>
          </w:tcPr>
          <w:p w14:paraId="2E752CAB" w14:textId="7D5B0DA1" w:rsidR="00806118" w:rsidRPr="001A37FC" w:rsidRDefault="00806118" w:rsidP="00C67892">
            <w:pPr>
              <w:pStyle w:val="MDPI42tablebody"/>
              <w:spacing w:line="240" w:lineRule="auto"/>
              <w:rPr>
                <w:color w:val="000000" w:themeColor="text1"/>
              </w:rPr>
            </w:pPr>
            <w:r>
              <w:rPr>
                <w:color w:val="000000" w:themeColor="text1"/>
              </w:rPr>
              <w:t>0.9078</w:t>
            </w:r>
          </w:p>
        </w:tc>
        <w:tc>
          <w:tcPr>
            <w:tcW w:w="1543" w:type="dxa"/>
            <w:tcBorders>
              <w:top w:val="single" w:sz="4" w:space="0" w:color="auto"/>
              <w:bottom w:val="single" w:sz="4" w:space="0" w:color="auto"/>
            </w:tcBorders>
          </w:tcPr>
          <w:p w14:paraId="7706373B" w14:textId="7D124193" w:rsidR="00806118" w:rsidRPr="001A37FC" w:rsidRDefault="00806118" w:rsidP="00C67892">
            <w:pPr>
              <w:pStyle w:val="MDPI42tablebody"/>
              <w:spacing w:line="240" w:lineRule="auto"/>
              <w:rPr>
                <w:color w:val="000000" w:themeColor="text1"/>
              </w:rPr>
            </w:pPr>
            <w:r>
              <w:rPr>
                <w:color w:val="000000" w:themeColor="text1"/>
              </w:rPr>
              <w:t>0.8947</w:t>
            </w:r>
          </w:p>
        </w:tc>
      </w:tr>
      <w:tr w:rsidR="00806118" w:rsidRPr="001A37FC" w14:paraId="426E2403" w14:textId="4481BD35" w:rsidTr="00806118">
        <w:trPr>
          <w:trHeight w:val="288"/>
        </w:trPr>
        <w:tc>
          <w:tcPr>
            <w:tcW w:w="1653" w:type="dxa"/>
            <w:tcBorders>
              <w:top w:val="single" w:sz="4" w:space="0" w:color="auto"/>
              <w:bottom w:val="single" w:sz="4" w:space="0" w:color="auto"/>
            </w:tcBorders>
            <w:shd w:val="clear" w:color="auto" w:fill="auto"/>
            <w:vAlign w:val="center"/>
          </w:tcPr>
          <w:p w14:paraId="58CEF295" w14:textId="2624F6AF" w:rsidR="00806118" w:rsidRPr="001A37FC" w:rsidRDefault="00806118" w:rsidP="00C67892">
            <w:pPr>
              <w:pStyle w:val="MDPI42tablebody"/>
              <w:spacing w:line="240" w:lineRule="auto"/>
              <w:rPr>
                <w:color w:val="000000" w:themeColor="text1"/>
              </w:rPr>
            </w:pPr>
            <w:r w:rsidRPr="001A37FC">
              <w:rPr>
                <w:color w:val="000000" w:themeColor="text1"/>
              </w:rPr>
              <w:t>SVM</w:t>
            </w:r>
          </w:p>
        </w:tc>
        <w:tc>
          <w:tcPr>
            <w:tcW w:w="1709" w:type="dxa"/>
            <w:tcBorders>
              <w:top w:val="single" w:sz="4" w:space="0" w:color="auto"/>
              <w:bottom w:val="single" w:sz="4" w:space="0" w:color="auto"/>
            </w:tcBorders>
            <w:shd w:val="clear" w:color="auto" w:fill="auto"/>
            <w:vAlign w:val="center"/>
          </w:tcPr>
          <w:p w14:paraId="163D22D6" w14:textId="5D06D822" w:rsidR="00806118" w:rsidRPr="001A37FC" w:rsidRDefault="00806118" w:rsidP="00C67892">
            <w:pPr>
              <w:pStyle w:val="MDPI42tablebody"/>
              <w:spacing w:line="240" w:lineRule="auto"/>
              <w:rPr>
                <w:color w:val="000000" w:themeColor="text1"/>
              </w:rPr>
            </w:pPr>
            <w:r>
              <w:rPr>
                <w:color w:val="000000" w:themeColor="text1"/>
              </w:rPr>
              <w:t>0.8969</w:t>
            </w:r>
          </w:p>
        </w:tc>
        <w:tc>
          <w:tcPr>
            <w:tcW w:w="1543" w:type="dxa"/>
            <w:tcBorders>
              <w:top w:val="single" w:sz="4" w:space="0" w:color="auto"/>
              <w:bottom w:val="single" w:sz="4" w:space="0" w:color="auto"/>
            </w:tcBorders>
          </w:tcPr>
          <w:p w14:paraId="79A5C0CC" w14:textId="56DBAA58" w:rsidR="00806118" w:rsidRPr="001A37FC" w:rsidRDefault="00806118" w:rsidP="00C67892">
            <w:pPr>
              <w:pStyle w:val="MDPI42tablebody"/>
              <w:spacing w:line="240" w:lineRule="auto"/>
              <w:rPr>
                <w:color w:val="000000" w:themeColor="text1"/>
              </w:rPr>
            </w:pPr>
            <w:r w:rsidRPr="001A37FC">
              <w:rPr>
                <w:color w:val="000000" w:themeColor="text1"/>
              </w:rPr>
              <w:t>0.</w:t>
            </w:r>
            <w:r>
              <w:rPr>
                <w:color w:val="000000" w:themeColor="text1"/>
              </w:rPr>
              <w:t>8949</w:t>
            </w:r>
          </w:p>
        </w:tc>
        <w:tc>
          <w:tcPr>
            <w:tcW w:w="1543" w:type="dxa"/>
            <w:tcBorders>
              <w:top w:val="single" w:sz="4" w:space="0" w:color="auto"/>
              <w:bottom w:val="single" w:sz="4" w:space="0" w:color="auto"/>
            </w:tcBorders>
          </w:tcPr>
          <w:p w14:paraId="7930A2FE" w14:textId="3C701349" w:rsidR="00806118" w:rsidRPr="001A37FC" w:rsidRDefault="00806118" w:rsidP="00C67892">
            <w:pPr>
              <w:pStyle w:val="MDPI42tablebody"/>
              <w:spacing w:line="240" w:lineRule="auto"/>
              <w:rPr>
                <w:color w:val="000000" w:themeColor="text1"/>
              </w:rPr>
            </w:pPr>
            <w:r>
              <w:rPr>
                <w:color w:val="000000" w:themeColor="text1"/>
              </w:rPr>
              <w:t>0.8967</w:t>
            </w:r>
          </w:p>
        </w:tc>
        <w:tc>
          <w:tcPr>
            <w:tcW w:w="1543" w:type="dxa"/>
            <w:tcBorders>
              <w:top w:val="single" w:sz="4" w:space="0" w:color="auto"/>
              <w:bottom w:val="single" w:sz="4" w:space="0" w:color="auto"/>
            </w:tcBorders>
          </w:tcPr>
          <w:p w14:paraId="40446DF3" w14:textId="02C6EA51" w:rsidR="00806118" w:rsidRPr="001A37FC" w:rsidRDefault="00806118" w:rsidP="00C67892">
            <w:pPr>
              <w:pStyle w:val="MDPI42tablebody"/>
              <w:spacing w:line="240" w:lineRule="auto"/>
              <w:rPr>
                <w:color w:val="000000" w:themeColor="text1"/>
              </w:rPr>
            </w:pPr>
            <w:r>
              <w:rPr>
                <w:color w:val="000000" w:themeColor="text1"/>
              </w:rPr>
              <w:t>0.8931</w:t>
            </w:r>
          </w:p>
        </w:tc>
      </w:tr>
      <w:tr w:rsidR="00806118" w:rsidRPr="001A37FC" w14:paraId="16012B09" w14:textId="1C3AD8FF" w:rsidTr="00806118">
        <w:trPr>
          <w:trHeight w:val="302"/>
        </w:trPr>
        <w:tc>
          <w:tcPr>
            <w:tcW w:w="1653" w:type="dxa"/>
            <w:tcBorders>
              <w:top w:val="single" w:sz="4" w:space="0" w:color="auto"/>
              <w:bottom w:val="single" w:sz="4" w:space="0" w:color="auto"/>
            </w:tcBorders>
            <w:shd w:val="clear" w:color="auto" w:fill="auto"/>
            <w:vAlign w:val="center"/>
          </w:tcPr>
          <w:p w14:paraId="166870BE" w14:textId="49725DAF" w:rsidR="00806118" w:rsidRPr="001A37FC" w:rsidRDefault="00806118" w:rsidP="00C67892">
            <w:pPr>
              <w:pStyle w:val="MDPI42tablebody"/>
              <w:spacing w:line="240" w:lineRule="auto"/>
              <w:rPr>
                <w:color w:val="000000" w:themeColor="text1"/>
              </w:rPr>
            </w:pPr>
            <w:r w:rsidRPr="001A37FC">
              <w:rPr>
                <w:color w:val="000000" w:themeColor="text1"/>
              </w:rPr>
              <w:t>KNN</w:t>
            </w:r>
          </w:p>
        </w:tc>
        <w:tc>
          <w:tcPr>
            <w:tcW w:w="1709" w:type="dxa"/>
            <w:tcBorders>
              <w:top w:val="single" w:sz="4" w:space="0" w:color="auto"/>
              <w:bottom w:val="single" w:sz="4" w:space="0" w:color="auto"/>
            </w:tcBorders>
            <w:shd w:val="clear" w:color="auto" w:fill="auto"/>
            <w:vAlign w:val="center"/>
          </w:tcPr>
          <w:p w14:paraId="58F3A4AB" w14:textId="2A4751B1" w:rsidR="00806118" w:rsidRPr="001A37FC" w:rsidRDefault="00806118" w:rsidP="00C67892">
            <w:pPr>
              <w:pStyle w:val="MDPI42tablebody"/>
              <w:spacing w:line="240" w:lineRule="auto"/>
              <w:rPr>
                <w:color w:val="000000" w:themeColor="text1"/>
              </w:rPr>
            </w:pPr>
            <w:r>
              <w:rPr>
                <w:color w:val="000000" w:themeColor="text1"/>
              </w:rPr>
              <w:t>0.</w:t>
            </w:r>
            <w:r w:rsidRPr="001A37FC">
              <w:rPr>
                <w:color w:val="000000" w:themeColor="text1"/>
              </w:rPr>
              <w:t>9</w:t>
            </w:r>
            <w:r>
              <w:rPr>
                <w:color w:val="000000" w:themeColor="text1"/>
              </w:rPr>
              <w:t>103</w:t>
            </w:r>
          </w:p>
        </w:tc>
        <w:tc>
          <w:tcPr>
            <w:tcW w:w="1543" w:type="dxa"/>
            <w:tcBorders>
              <w:top w:val="single" w:sz="4" w:space="0" w:color="auto"/>
              <w:bottom w:val="single" w:sz="4" w:space="0" w:color="auto"/>
            </w:tcBorders>
          </w:tcPr>
          <w:p w14:paraId="11579170" w14:textId="5CC3772F" w:rsidR="00806118" w:rsidRPr="001A37FC" w:rsidRDefault="00806118" w:rsidP="00C67892">
            <w:pPr>
              <w:pStyle w:val="MDPI42tablebody"/>
              <w:spacing w:line="240" w:lineRule="auto"/>
              <w:rPr>
                <w:color w:val="000000" w:themeColor="text1"/>
              </w:rPr>
            </w:pPr>
            <w:r w:rsidRPr="001A37FC">
              <w:rPr>
                <w:color w:val="000000" w:themeColor="text1"/>
              </w:rPr>
              <w:t>0.9</w:t>
            </w:r>
            <w:r>
              <w:rPr>
                <w:color w:val="000000" w:themeColor="text1"/>
              </w:rPr>
              <w:t>113</w:t>
            </w:r>
          </w:p>
        </w:tc>
        <w:tc>
          <w:tcPr>
            <w:tcW w:w="1543" w:type="dxa"/>
            <w:tcBorders>
              <w:top w:val="single" w:sz="4" w:space="0" w:color="auto"/>
              <w:bottom w:val="single" w:sz="4" w:space="0" w:color="auto"/>
            </w:tcBorders>
          </w:tcPr>
          <w:p w14:paraId="79E14996" w14:textId="14242322" w:rsidR="00806118" w:rsidRPr="001A37FC" w:rsidRDefault="00806118" w:rsidP="00C67892">
            <w:pPr>
              <w:pStyle w:val="MDPI42tablebody"/>
              <w:spacing w:line="240" w:lineRule="auto"/>
              <w:rPr>
                <w:color w:val="000000" w:themeColor="text1"/>
              </w:rPr>
            </w:pPr>
            <w:r>
              <w:rPr>
                <w:color w:val="000000" w:themeColor="text1"/>
              </w:rPr>
              <w:t>0.9210</w:t>
            </w:r>
          </w:p>
        </w:tc>
        <w:tc>
          <w:tcPr>
            <w:tcW w:w="1543" w:type="dxa"/>
            <w:tcBorders>
              <w:top w:val="single" w:sz="4" w:space="0" w:color="auto"/>
              <w:bottom w:val="single" w:sz="4" w:space="0" w:color="auto"/>
            </w:tcBorders>
          </w:tcPr>
          <w:p w14:paraId="18A380B0" w14:textId="1AF182AA" w:rsidR="00806118" w:rsidRPr="001A37FC" w:rsidRDefault="00806118" w:rsidP="00C67892">
            <w:pPr>
              <w:pStyle w:val="MDPI42tablebody"/>
              <w:spacing w:line="240" w:lineRule="auto"/>
              <w:rPr>
                <w:color w:val="000000" w:themeColor="text1"/>
              </w:rPr>
            </w:pPr>
            <w:r>
              <w:rPr>
                <w:color w:val="000000" w:themeColor="text1"/>
              </w:rPr>
              <w:t>0.9020</w:t>
            </w:r>
          </w:p>
        </w:tc>
      </w:tr>
      <w:tr w:rsidR="00806118" w:rsidRPr="001A37FC" w14:paraId="74371B5A" w14:textId="538C8F71" w:rsidTr="00806118">
        <w:trPr>
          <w:trHeight w:val="302"/>
        </w:trPr>
        <w:tc>
          <w:tcPr>
            <w:tcW w:w="1653" w:type="dxa"/>
            <w:tcBorders>
              <w:top w:val="single" w:sz="4" w:space="0" w:color="auto"/>
              <w:bottom w:val="single" w:sz="4" w:space="0" w:color="auto"/>
            </w:tcBorders>
            <w:shd w:val="clear" w:color="auto" w:fill="auto"/>
            <w:vAlign w:val="center"/>
          </w:tcPr>
          <w:p w14:paraId="4125A80E" w14:textId="6F99DAC7" w:rsidR="00806118" w:rsidRPr="001A37FC" w:rsidRDefault="00806118" w:rsidP="00C67892">
            <w:pPr>
              <w:pStyle w:val="MDPI42tablebody"/>
              <w:spacing w:line="240" w:lineRule="auto"/>
              <w:rPr>
                <w:color w:val="000000" w:themeColor="text1"/>
              </w:rPr>
            </w:pPr>
            <w:r w:rsidRPr="001A37FC">
              <w:rPr>
                <w:color w:val="000000" w:themeColor="text1"/>
              </w:rPr>
              <w:t>CNN</w:t>
            </w:r>
          </w:p>
        </w:tc>
        <w:tc>
          <w:tcPr>
            <w:tcW w:w="1709" w:type="dxa"/>
            <w:tcBorders>
              <w:top w:val="single" w:sz="4" w:space="0" w:color="auto"/>
              <w:bottom w:val="single" w:sz="4" w:space="0" w:color="auto"/>
            </w:tcBorders>
            <w:shd w:val="clear" w:color="auto" w:fill="auto"/>
            <w:vAlign w:val="center"/>
          </w:tcPr>
          <w:p w14:paraId="5CAD021E" w14:textId="42F7215F" w:rsidR="00806118" w:rsidRPr="001A37FC" w:rsidRDefault="00806118" w:rsidP="00C67892">
            <w:pPr>
              <w:pStyle w:val="MDPI42tablebody"/>
              <w:rPr>
                <w:color w:val="000000" w:themeColor="text1"/>
              </w:rPr>
            </w:pPr>
            <w:r>
              <w:rPr>
                <w:color w:val="000000" w:themeColor="text1"/>
              </w:rPr>
              <w:t>0.</w:t>
            </w:r>
            <w:r w:rsidRPr="001A37FC">
              <w:rPr>
                <w:color w:val="000000" w:themeColor="text1"/>
              </w:rPr>
              <w:t>9</w:t>
            </w:r>
            <w:r>
              <w:rPr>
                <w:color w:val="000000" w:themeColor="text1"/>
              </w:rPr>
              <w:t>829</w:t>
            </w:r>
          </w:p>
        </w:tc>
        <w:tc>
          <w:tcPr>
            <w:tcW w:w="1543" w:type="dxa"/>
            <w:tcBorders>
              <w:top w:val="single" w:sz="4" w:space="0" w:color="auto"/>
              <w:bottom w:val="single" w:sz="4" w:space="0" w:color="auto"/>
            </w:tcBorders>
          </w:tcPr>
          <w:p w14:paraId="4AE7806F" w14:textId="0DF3CF77" w:rsidR="00806118" w:rsidRPr="001A37FC" w:rsidRDefault="00806118" w:rsidP="00C67892">
            <w:pPr>
              <w:pStyle w:val="MDPI42tablebody"/>
              <w:rPr>
                <w:color w:val="000000" w:themeColor="text1"/>
              </w:rPr>
            </w:pPr>
            <w:r w:rsidRPr="001A37FC">
              <w:rPr>
                <w:color w:val="000000" w:themeColor="text1"/>
              </w:rPr>
              <w:t>0.9</w:t>
            </w:r>
            <w:r>
              <w:rPr>
                <w:color w:val="000000" w:themeColor="text1"/>
              </w:rPr>
              <w:t>818</w:t>
            </w:r>
          </w:p>
        </w:tc>
        <w:tc>
          <w:tcPr>
            <w:tcW w:w="1543" w:type="dxa"/>
            <w:tcBorders>
              <w:top w:val="single" w:sz="4" w:space="0" w:color="auto"/>
              <w:bottom w:val="single" w:sz="4" w:space="0" w:color="auto"/>
            </w:tcBorders>
          </w:tcPr>
          <w:p w14:paraId="36D44280" w14:textId="4246AF1E" w:rsidR="00806118" w:rsidRPr="001A37FC" w:rsidRDefault="00806118" w:rsidP="00C67892">
            <w:pPr>
              <w:pStyle w:val="MDPI42tablebody"/>
              <w:rPr>
                <w:color w:val="000000" w:themeColor="text1"/>
              </w:rPr>
            </w:pPr>
            <w:r>
              <w:rPr>
                <w:color w:val="000000" w:themeColor="text1"/>
              </w:rPr>
              <w:t>0.9823</w:t>
            </w:r>
          </w:p>
        </w:tc>
        <w:tc>
          <w:tcPr>
            <w:tcW w:w="1543" w:type="dxa"/>
            <w:tcBorders>
              <w:top w:val="single" w:sz="4" w:space="0" w:color="auto"/>
              <w:bottom w:val="single" w:sz="4" w:space="0" w:color="auto"/>
            </w:tcBorders>
          </w:tcPr>
          <w:p w14:paraId="5267C208" w14:textId="06FBA956" w:rsidR="00806118" w:rsidRPr="001A37FC" w:rsidRDefault="00806118" w:rsidP="00C67892">
            <w:pPr>
              <w:pStyle w:val="MDPI42tablebody"/>
              <w:rPr>
                <w:color w:val="000000" w:themeColor="text1"/>
              </w:rPr>
            </w:pPr>
            <w:r>
              <w:rPr>
                <w:color w:val="000000" w:themeColor="text1"/>
              </w:rPr>
              <w:t>0.9814</w:t>
            </w:r>
          </w:p>
        </w:tc>
      </w:tr>
    </w:tbl>
    <w:p w14:paraId="72EEA94D" w14:textId="2DE89101" w:rsidR="00D63200" w:rsidRPr="001A37FC" w:rsidRDefault="00D63200" w:rsidP="00D63200">
      <w:pPr>
        <w:pStyle w:val="MDPI31text"/>
        <w:ind w:left="0" w:firstLine="0"/>
        <w:rPr>
          <w:color w:val="000000" w:themeColor="text1"/>
        </w:rPr>
      </w:pPr>
    </w:p>
    <w:p w14:paraId="30F5D902" w14:textId="012DC2B1" w:rsidR="00F45239" w:rsidRPr="001A37FC" w:rsidRDefault="00F45239" w:rsidP="005635A6">
      <w:pPr>
        <w:pStyle w:val="MDPI22heading2"/>
        <w:rPr>
          <w:color w:val="000000" w:themeColor="text1"/>
        </w:rPr>
      </w:pPr>
      <w:r w:rsidRPr="001A37FC">
        <w:rPr>
          <w:color w:val="000000" w:themeColor="text1"/>
        </w:rPr>
        <w:t>4.</w:t>
      </w:r>
      <w:r w:rsidR="00D11F02" w:rsidRPr="001A37FC">
        <w:rPr>
          <w:color w:val="000000" w:themeColor="text1"/>
        </w:rPr>
        <w:t>2</w:t>
      </w:r>
      <w:r w:rsidRPr="001A37FC">
        <w:rPr>
          <w:color w:val="000000" w:themeColor="text1"/>
        </w:rPr>
        <w:t xml:space="preserve"> </w:t>
      </w:r>
      <w:r w:rsidR="0092497F">
        <w:rPr>
          <w:color w:val="000000" w:themeColor="text1"/>
        </w:rPr>
        <w:t>The</w:t>
      </w:r>
      <w:r w:rsidR="008C72BA">
        <w:rPr>
          <w:color w:val="000000" w:themeColor="text1"/>
        </w:rPr>
        <w:t xml:space="preserve"> </w:t>
      </w:r>
      <w:r w:rsidR="0092497F">
        <w:rPr>
          <w:color w:val="000000" w:themeColor="text1"/>
        </w:rPr>
        <w:t>P</w:t>
      </w:r>
      <w:r w:rsidR="008C72BA">
        <w:rPr>
          <w:color w:val="000000" w:themeColor="text1"/>
        </w:rPr>
        <w:t>erformance</w:t>
      </w:r>
      <w:r w:rsidR="003A7976" w:rsidRPr="001A37FC">
        <w:rPr>
          <w:color w:val="000000" w:themeColor="text1"/>
        </w:rPr>
        <w:t xml:space="preserve"> </w:t>
      </w:r>
      <w:r w:rsidR="0092497F">
        <w:rPr>
          <w:color w:val="000000" w:themeColor="text1"/>
        </w:rPr>
        <w:t>R</w:t>
      </w:r>
      <w:r w:rsidR="003A7976" w:rsidRPr="001A37FC">
        <w:rPr>
          <w:color w:val="000000" w:themeColor="text1"/>
        </w:rPr>
        <w:t>esult</w:t>
      </w:r>
      <w:r w:rsidR="008C72BA">
        <w:rPr>
          <w:color w:val="000000" w:themeColor="text1"/>
        </w:rPr>
        <w:t>s</w:t>
      </w:r>
      <w:r w:rsidR="003A7976" w:rsidRPr="001A37FC">
        <w:rPr>
          <w:color w:val="000000" w:themeColor="text1"/>
        </w:rPr>
        <w:t xml:space="preserve"> for CNN</w:t>
      </w:r>
    </w:p>
    <w:p w14:paraId="751C2318" w14:textId="4EDA9751" w:rsidR="00163020" w:rsidRPr="001A37FC" w:rsidRDefault="006D2B0A" w:rsidP="000F6533">
      <w:pPr>
        <w:pStyle w:val="MDPI31text"/>
        <w:rPr>
          <w:color w:val="000000" w:themeColor="text1"/>
        </w:rPr>
      </w:pPr>
      <w:r w:rsidRPr="006D2B0A">
        <w:rPr>
          <w:color w:val="000000" w:themeColor="text1"/>
        </w:rPr>
        <w:t xml:space="preserve">Given that the CNN model achieved the highest classification accuracy among all the machine learning models tested, its performance was further examined by analyzing the confusion matrix, as illustrated in Figure 11 below. </w:t>
      </w:r>
      <w:r w:rsidR="00D63875" w:rsidRPr="00D63875">
        <w:rPr>
          <w:color w:val="000000" w:themeColor="text1"/>
        </w:rPr>
        <w:t xml:space="preserve">The matrix demonstrated excellent performance, with the CNN accurately distinguishing between the 19 distinct sitting postures for </w:t>
      </w:r>
      <w:proofErr w:type="gramStart"/>
      <w:r w:rsidR="00D63875" w:rsidRPr="00D63875">
        <w:rPr>
          <w:color w:val="000000" w:themeColor="text1"/>
        </w:rPr>
        <w:t>the vast majority of</w:t>
      </w:r>
      <w:proofErr w:type="gramEnd"/>
      <w:r w:rsidR="00D63875" w:rsidRPr="00D63875">
        <w:rPr>
          <w:color w:val="000000" w:themeColor="text1"/>
        </w:rPr>
        <w:t xml:space="preserve"> the testing dataset. </w:t>
      </w:r>
      <w:r w:rsidR="00171C6E" w:rsidRPr="00171C6E">
        <w:rPr>
          <w:color w:val="000000" w:themeColor="text1"/>
        </w:rPr>
        <w:t xml:space="preserve">Notably, the confusion matrix revealed that the SP12 (lounge) posture class was significantly underrepresented. This underrepresentation was a consequence of the pre-processing phase, during which </w:t>
      </w:r>
      <w:proofErr w:type="gramStart"/>
      <w:r w:rsidR="00171C6E" w:rsidRPr="00171C6E">
        <w:rPr>
          <w:color w:val="000000" w:themeColor="text1"/>
        </w:rPr>
        <w:t>a number of</w:t>
      </w:r>
      <w:proofErr w:type="gramEnd"/>
      <w:r w:rsidR="00171C6E" w:rsidRPr="00171C6E">
        <w:rPr>
          <w:color w:val="000000" w:themeColor="text1"/>
        </w:rPr>
        <w:t xml:space="preserve"> empty or invalid data frames—particularly from this class—were removed, thereby reducing </w:t>
      </w:r>
      <w:r w:rsidR="009E1DAB">
        <w:rPr>
          <w:color w:val="000000" w:themeColor="text1"/>
        </w:rPr>
        <w:t>its</w:t>
      </w:r>
      <w:r w:rsidR="00171C6E" w:rsidRPr="00171C6E">
        <w:rPr>
          <w:color w:val="000000" w:themeColor="text1"/>
        </w:rPr>
        <w:t xml:space="preserve"> overall presence in the dataset.</w:t>
      </w:r>
    </w:p>
    <w:p w14:paraId="1CD19AE2" w14:textId="3B5882F7" w:rsidR="000F6533" w:rsidRPr="001A37FC" w:rsidRDefault="00334763" w:rsidP="00643D63">
      <w:pPr>
        <w:pStyle w:val="MDPI52figure"/>
        <w:rPr>
          <w:color w:val="000000" w:themeColor="text1"/>
        </w:rPr>
      </w:pPr>
      <w:r>
        <w:rPr>
          <w:noProof/>
        </w:rPr>
        <w:drawing>
          <wp:inline distT="0" distB="0" distL="0" distR="0" wp14:anchorId="7888D19D" wp14:editId="4C24B13A">
            <wp:extent cx="4094843" cy="3669394"/>
            <wp:effectExtent l="12700" t="12700" r="7620" b="13970"/>
            <wp:docPr id="659122758" name="Picture 3"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22758" name="Picture 3" descr="A graph of a graph&#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66387" cy="3733504"/>
                    </a:xfrm>
                    <a:prstGeom prst="rect">
                      <a:avLst/>
                    </a:prstGeom>
                    <a:noFill/>
                    <a:ln>
                      <a:solidFill>
                        <a:schemeClr val="tx1"/>
                      </a:solidFill>
                    </a:ln>
                  </pic:spPr>
                </pic:pic>
              </a:graphicData>
            </a:graphic>
          </wp:inline>
        </w:drawing>
      </w:r>
    </w:p>
    <w:p w14:paraId="5E0E3AFB" w14:textId="0808EA7D" w:rsidR="001B3AA6" w:rsidRDefault="00461C0D" w:rsidP="00127737">
      <w:pPr>
        <w:pStyle w:val="MDPI51figurecaption"/>
        <w:rPr>
          <w:color w:val="000000" w:themeColor="text1"/>
        </w:rPr>
      </w:pPr>
      <w:r w:rsidRPr="001A37FC">
        <w:rPr>
          <w:b/>
          <w:bCs/>
          <w:color w:val="000000" w:themeColor="text1"/>
        </w:rPr>
        <w:lastRenderedPageBreak/>
        <w:t xml:space="preserve">Figure </w:t>
      </w:r>
      <w:r w:rsidR="003C7554" w:rsidRPr="001A37FC">
        <w:rPr>
          <w:b/>
          <w:bCs/>
          <w:color w:val="000000" w:themeColor="text1"/>
        </w:rPr>
        <w:t>1</w:t>
      </w:r>
      <w:r w:rsidR="00336E4A">
        <w:rPr>
          <w:b/>
          <w:bCs/>
          <w:color w:val="000000" w:themeColor="text1"/>
        </w:rPr>
        <w:t>1</w:t>
      </w:r>
      <w:r w:rsidRPr="001A37FC">
        <w:rPr>
          <w:color w:val="000000" w:themeColor="text1"/>
        </w:rPr>
        <w:t xml:space="preserve">. Confusion Matrix </w:t>
      </w:r>
      <w:r w:rsidR="006C3966" w:rsidRPr="001A37FC">
        <w:rPr>
          <w:color w:val="000000" w:themeColor="text1"/>
        </w:rPr>
        <w:t>for the CNN model</w:t>
      </w:r>
      <w:r w:rsidR="00F71B69" w:rsidRPr="001A37FC">
        <w:rPr>
          <w:color w:val="000000" w:themeColor="text1"/>
        </w:rPr>
        <w:t>.</w:t>
      </w:r>
    </w:p>
    <w:p w14:paraId="47EDF2C1" w14:textId="0DA5CE44" w:rsidR="00632F4A" w:rsidRDefault="0074063B" w:rsidP="00127737">
      <w:pPr>
        <w:pStyle w:val="MDPI51figurecaption"/>
        <w:rPr>
          <w:color w:val="000000" w:themeColor="text1"/>
        </w:rPr>
      </w:pPr>
      <w:r>
        <w:rPr>
          <w:color w:val="000000" w:themeColor="text1"/>
        </w:rPr>
        <w:t xml:space="preserve">The learning curves in Figure 12 below illustrate the convergence of training and validation accuracy to nearly 99% at approximately Epoch 23. Additionally, the close tracking of both training and validation metrics suggests that there are no issues with overfitting.  </w:t>
      </w:r>
    </w:p>
    <w:p w14:paraId="295C43ED" w14:textId="2FE17445" w:rsidR="00632F4A" w:rsidRDefault="00632F4A" w:rsidP="00632F4A">
      <w:pPr>
        <w:pStyle w:val="MDPI52figure"/>
        <w:rPr>
          <w:color w:val="000000" w:themeColor="text1"/>
        </w:rPr>
      </w:pPr>
      <w:r>
        <w:rPr>
          <w:noProof/>
        </w:rPr>
        <w:drawing>
          <wp:inline distT="0" distB="0" distL="0" distR="0" wp14:anchorId="728A521A" wp14:editId="59CE3792">
            <wp:extent cx="6645910" cy="2186305"/>
            <wp:effectExtent l="12700" t="12700" r="8890" b="10795"/>
            <wp:docPr id="2057459390" name="Picture 4"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9390" name="Picture 4" descr="A graph of a function&#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2186305"/>
                    </a:xfrm>
                    <a:prstGeom prst="rect">
                      <a:avLst/>
                    </a:prstGeom>
                    <a:noFill/>
                    <a:ln>
                      <a:solidFill>
                        <a:schemeClr val="tx1"/>
                      </a:solidFill>
                    </a:ln>
                  </pic:spPr>
                </pic:pic>
              </a:graphicData>
            </a:graphic>
          </wp:inline>
        </w:drawing>
      </w:r>
    </w:p>
    <w:p w14:paraId="0D812B08" w14:textId="2B8B8DEE" w:rsidR="00C332A9" w:rsidRPr="001A37FC" w:rsidRDefault="00D40CEF" w:rsidP="00012F13">
      <w:pPr>
        <w:pStyle w:val="MDPI51figurecaption"/>
        <w:rPr>
          <w:color w:val="000000" w:themeColor="text1"/>
        </w:rPr>
      </w:pPr>
      <w:r w:rsidRPr="001A37FC">
        <w:rPr>
          <w:b/>
          <w:bCs/>
          <w:color w:val="000000" w:themeColor="text1"/>
        </w:rPr>
        <w:t>Figure 1</w:t>
      </w:r>
      <w:r w:rsidR="00590AAE">
        <w:rPr>
          <w:b/>
          <w:bCs/>
          <w:color w:val="000000" w:themeColor="text1"/>
        </w:rPr>
        <w:t>2</w:t>
      </w:r>
      <w:r w:rsidRPr="001A37FC">
        <w:rPr>
          <w:color w:val="000000" w:themeColor="text1"/>
        </w:rPr>
        <w:t xml:space="preserve">. </w:t>
      </w:r>
      <w:r w:rsidR="00EB3A27">
        <w:rPr>
          <w:color w:val="000000" w:themeColor="text1"/>
        </w:rPr>
        <w:t xml:space="preserve">The </w:t>
      </w:r>
      <w:r w:rsidR="00235DE7">
        <w:rPr>
          <w:color w:val="000000" w:themeColor="text1"/>
        </w:rPr>
        <w:t>t</w:t>
      </w:r>
      <w:r w:rsidR="00EB3A27">
        <w:rPr>
          <w:color w:val="000000" w:themeColor="text1"/>
        </w:rPr>
        <w:t>raining curves of the</w:t>
      </w:r>
      <w:r w:rsidRPr="001A37FC">
        <w:rPr>
          <w:color w:val="000000" w:themeColor="text1"/>
        </w:rPr>
        <w:t xml:space="preserve"> CNN model.</w:t>
      </w:r>
      <w:r w:rsidR="00083DA3">
        <w:rPr>
          <w:color w:val="000000" w:themeColor="text1"/>
        </w:rPr>
        <w:t xml:space="preserve"> The first graph illustrates the progression of CNN’s accuracy through each epoch. The second graph is the progression of the loss value </w:t>
      </w:r>
      <w:r w:rsidR="00A22FE9">
        <w:rPr>
          <w:color w:val="000000" w:themeColor="text1"/>
        </w:rPr>
        <w:t>across</w:t>
      </w:r>
      <w:r w:rsidR="00083DA3">
        <w:rPr>
          <w:color w:val="000000" w:themeColor="text1"/>
        </w:rPr>
        <w:t xml:space="preserve"> each epoch.</w:t>
      </w:r>
    </w:p>
    <w:p w14:paraId="72F273A6" w14:textId="13B95325" w:rsidR="00BB683B" w:rsidRPr="001A37FC" w:rsidRDefault="00BB683B" w:rsidP="00BB683B">
      <w:pPr>
        <w:pStyle w:val="MDPI22heading2"/>
        <w:rPr>
          <w:color w:val="000000" w:themeColor="text1"/>
        </w:rPr>
      </w:pPr>
      <w:r w:rsidRPr="001A37FC">
        <w:rPr>
          <w:color w:val="000000" w:themeColor="text1"/>
        </w:rPr>
        <w:t>4.</w:t>
      </w:r>
      <w:r w:rsidR="007D08EA">
        <w:rPr>
          <w:color w:val="000000" w:themeColor="text1"/>
        </w:rPr>
        <w:t>3</w:t>
      </w:r>
      <w:r w:rsidRPr="001A37FC">
        <w:rPr>
          <w:color w:val="000000" w:themeColor="text1"/>
        </w:rPr>
        <w:t xml:space="preserve"> </w:t>
      </w:r>
      <w:r w:rsidR="004C47E6" w:rsidRPr="001A37FC">
        <w:rPr>
          <w:color w:val="000000" w:themeColor="text1"/>
        </w:rPr>
        <w:t xml:space="preserve">Comparison between the </w:t>
      </w:r>
      <w:r w:rsidR="00960BFD" w:rsidRPr="001A37FC">
        <w:rPr>
          <w:color w:val="000000" w:themeColor="text1"/>
        </w:rPr>
        <w:t>Pressure</w:t>
      </w:r>
      <w:r w:rsidR="009C79DE" w:rsidRPr="001A37FC">
        <w:rPr>
          <w:color w:val="000000" w:themeColor="text1"/>
        </w:rPr>
        <w:t xml:space="preserve"> </w:t>
      </w:r>
      <w:r w:rsidRPr="001A37FC">
        <w:rPr>
          <w:color w:val="000000" w:themeColor="text1"/>
        </w:rPr>
        <w:t>Senso</w:t>
      </w:r>
      <w:r w:rsidR="009C79DE" w:rsidRPr="001A37FC">
        <w:rPr>
          <w:color w:val="000000" w:themeColor="text1"/>
        </w:rPr>
        <w:t>r</w:t>
      </w:r>
      <w:r w:rsidRPr="001A37FC">
        <w:rPr>
          <w:color w:val="000000" w:themeColor="text1"/>
        </w:rPr>
        <w:t xml:space="preserve"> </w:t>
      </w:r>
      <w:r w:rsidR="00960BFD" w:rsidRPr="001A37FC">
        <w:rPr>
          <w:color w:val="000000" w:themeColor="text1"/>
        </w:rPr>
        <w:t>D</w:t>
      </w:r>
      <w:r w:rsidRPr="001A37FC">
        <w:rPr>
          <w:color w:val="000000" w:themeColor="text1"/>
        </w:rPr>
        <w:t>ensity</w:t>
      </w:r>
      <w:r w:rsidR="004C47E6" w:rsidRPr="001A37FC">
        <w:rPr>
          <w:color w:val="000000" w:themeColor="text1"/>
        </w:rPr>
        <w:t xml:space="preserve"> and</w:t>
      </w:r>
      <w:r w:rsidR="00960BFD" w:rsidRPr="001A37FC">
        <w:rPr>
          <w:color w:val="000000" w:themeColor="text1"/>
        </w:rPr>
        <w:t xml:space="preserve"> </w:t>
      </w:r>
      <w:r w:rsidR="009C79DE" w:rsidRPr="001A37FC">
        <w:rPr>
          <w:color w:val="000000" w:themeColor="text1"/>
        </w:rPr>
        <w:t xml:space="preserve">Machine Learning </w:t>
      </w:r>
      <w:r w:rsidR="00960BFD" w:rsidRPr="001A37FC">
        <w:rPr>
          <w:color w:val="000000" w:themeColor="text1"/>
        </w:rPr>
        <w:t>M</w:t>
      </w:r>
      <w:r w:rsidR="009C79DE" w:rsidRPr="001A37FC">
        <w:rPr>
          <w:color w:val="000000" w:themeColor="text1"/>
        </w:rPr>
        <w:t xml:space="preserve">odel </w:t>
      </w:r>
      <w:r w:rsidR="00960BFD" w:rsidRPr="001A37FC">
        <w:rPr>
          <w:color w:val="000000" w:themeColor="text1"/>
        </w:rPr>
        <w:t>A</w:t>
      </w:r>
      <w:r w:rsidR="009C79DE" w:rsidRPr="001A37FC">
        <w:rPr>
          <w:color w:val="000000" w:themeColor="text1"/>
        </w:rPr>
        <w:t xml:space="preserve">ccuracy </w:t>
      </w:r>
      <w:r w:rsidRPr="001A37FC">
        <w:rPr>
          <w:color w:val="000000" w:themeColor="text1"/>
        </w:rPr>
        <w:t xml:space="preserve">                                               </w:t>
      </w:r>
    </w:p>
    <w:p w14:paraId="442A721D" w14:textId="4F1D0825" w:rsidR="00737FD2" w:rsidRDefault="006B1394" w:rsidP="00737FD2">
      <w:pPr>
        <w:pStyle w:val="MDPI31text"/>
        <w:rPr>
          <w:color w:val="000000" w:themeColor="text1"/>
          <w:lang w:val="en-GB"/>
        </w:rPr>
      </w:pPr>
      <w:r>
        <w:rPr>
          <w:color w:val="000000" w:themeColor="text1"/>
          <w:lang w:val="en-GB"/>
        </w:rPr>
        <w:t xml:space="preserve">As previously </w:t>
      </w:r>
      <w:r w:rsidR="003E2252">
        <w:rPr>
          <w:color w:val="000000" w:themeColor="text1"/>
          <w:lang w:val="en-GB"/>
        </w:rPr>
        <w:t>discussed</w:t>
      </w:r>
      <w:r>
        <w:rPr>
          <w:color w:val="000000" w:themeColor="text1"/>
          <w:lang w:val="en-GB"/>
        </w:rPr>
        <w:t>, the resolution of the backrest and seat pressure sensor mats</w:t>
      </w:r>
      <w:r w:rsidR="003E2252">
        <w:rPr>
          <w:color w:val="000000" w:themeColor="text1"/>
          <w:lang w:val="en-GB"/>
        </w:rPr>
        <w:t xml:space="preserve"> that were both used</w:t>
      </w:r>
      <w:r>
        <w:rPr>
          <w:color w:val="000000" w:themeColor="text1"/>
          <w:lang w:val="en-GB"/>
        </w:rPr>
        <w:t xml:space="preserve"> </w:t>
      </w:r>
      <w:r w:rsidR="003E2252">
        <w:rPr>
          <w:color w:val="000000" w:themeColor="text1"/>
          <w:lang w:val="en-GB"/>
        </w:rPr>
        <w:t>was</w:t>
      </w:r>
      <w:r w:rsidR="000148BF">
        <w:rPr>
          <w:color w:val="000000" w:themeColor="text1"/>
          <w:lang w:val="en-GB"/>
        </w:rPr>
        <w:t xml:space="preserve"> 32x32, each comprising 1024 pressure-</w:t>
      </w:r>
      <w:r>
        <w:rPr>
          <w:color w:val="000000" w:themeColor="text1"/>
          <w:lang w:val="en-GB"/>
        </w:rPr>
        <w:t xml:space="preserve">sensing units. </w:t>
      </w:r>
      <w:r w:rsidR="003E2252">
        <w:rPr>
          <w:color w:val="000000" w:themeColor="text1"/>
          <w:lang w:val="en-GB"/>
        </w:rPr>
        <w:t>A</w:t>
      </w:r>
      <w:r>
        <w:rPr>
          <w:color w:val="000000" w:themeColor="text1"/>
          <w:lang w:val="en-GB"/>
        </w:rPr>
        <w:t xml:space="preserve"> resolution of this </w:t>
      </w:r>
      <w:r w:rsidR="000148BF">
        <w:rPr>
          <w:color w:val="000000" w:themeColor="text1"/>
          <w:lang w:val="en-GB"/>
        </w:rPr>
        <w:t xml:space="preserve">magnitude </w:t>
      </w:r>
      <w:r w:rsidR="003E2252">
        <w:rPr>
          <w:color w:val="000000" w:themeColor="text1"/>
          <w:lang w:val="en-GB"/>
        </w:rPr>
        <w:t>can</w:t>
      </w:r>
      <w:r w:rsidR="000148BF">
        <w:rPr>
          <w:color w:val="000000" w:themeColor="text1"/>
          <w:lang w:val="en-GB"/>
        </w:rPr>
        <w:t xml:space="preserve"> be</w:t>
      </w:r>
      <w:r w:rsidR="003E2252">
        <w:rPr>
          <w:color w:val="000000" w:themeColor="text1"/>
          <w:lang w:val="en-GB"/>
        </w:rPr>
        <w:t xml:space="preserve"> considered </w:t>
      </w:r>
      <w:r w:rsidR="000148BF">
        <w:rPr>
          <w:color w:val="000000" w:themeColor="text1"/>
          <w:lang w:val="en-GB"/>
        </w:rPr>
        <w:t>relatively excessive</w:t>
      </w:r>
      <w:r w:rsidR="003E2252">
        <w:rPr>
          <w:color w:val="000000" w:themeColor="text1"/>
          <w:lang w:val="en-GB"/>
        </w:rPr>
        <w:t xml:space="preserve"> for </w:t>
      </w:r>
      <w:r w:rsidR="000148BF">
        <w:rPr>
          <w:color w:val="000000" w:themeColor="text1"/>
          <w:lang w:val="en-GB"/>
        </w:rPr>
        <w:t>widespread adoption</w:t>
      </w:r>
      <w:r w:rsidR="003E2252">
        <w:rPr>
          <w:color w:val="000000" w:themeColor="text1"/>
          <w:lang w:val="en-GB"/>
        </w:rPr>
        <w:t>, primarily due to the significant costs associated with such a system</w:t>
      </w:r>
      <w:r w:rsidR="000148BF">
        <w:rPr>
          <w:color w:val="000000" w:themeColor="text1"/>
          <w:lang w:val="en-GB"/>
        </w:rPr>
        <w:t xml:space="preserve">. Hence, </w:t>
      </w:r>
      <w:r w:rsidR="00D65AE7">
        <w:rPr>
          <w:color w:val="000000" w:themeColor="text1"/>
          <w:lang w:val="en-GB"/>
        </w:rPr>
        <w:t>there was a need to</w:t>
      </w:r>
      <w:r w:rsidR="003E2252">
        <w:rPr>
          <w:color w:val="000000" w:themeColor="text1"/>
          <w:lang w:val="en-GB"/>
        </w:rPr>
        <w:t xml:space="preserve"> </w:t>
      </w:r>
      <w:r w:rsidR="00737FD2">
        <w:rPr>
          <w:color w:val="000000" w:themeColor="text1"/>
          <w:lang w:val="en-GB"/>
        </w:rPr>
        <w:t>investigate whether a lower-resolution sensor could</w:t>
      </w:r>
      <w:r w:rsidR="003E2252">
        <w:rPr>
          <w:color w:val="000000" w:themeColor="text1"/>
          <w:lang w:val="en-GB"/>
        </w:rPr>
        <w:t xml:space="preserve"> still</w:t>
      </w:r>
      <w:r w:rsidR="00737FD2">
        <w:rPr>
          <w:color w:val="000000" w:themeColor="text1"/>
          <w:lang w:val="en-GB"/>
        </w:rPr>
        <w:t xml:space="preserve"> achieve the same level</w:t>
      </w:r>
      <w:r w:rsidR="000148BF">
        <w:rPr>
          <w:color w:val="000000" w:themeColor="text1"/>
          <w:lang w:val="en-GB"/>
        </w:rPr>
        <w:t xml:space="preserve"> of accurac</w:t>
      </w:r>
      <w:r w:rsidR="001B7325">
        <w:rPr>
          <w:color w:val="000000" w:themeColor="text1"/>
          <w:lang w:val="en-GB"/>
        </w:rPr>
        <w:t>y as the original 32x32 sensor array.</w:t>
      </w:r>
      <w:r w:rsidR="00737FD2">
        <w:rPr>
          <w:color w:val="000000" w:themeColor="text1"/>
          <w:lang w:val="en-GB"/>
        </w:rPr>
        <w:t xml:space="preserve"> </w:t>
      </w:r>
      <w:r w:rsidR="003E2252">
        <w:rPr>
          <w:color w:val="000000" w:themeColor="text1"/>
          <w:lang w:val="en-GB"/>
        </w:rPr>
        <w:t>To test this</w:t>
      </w:r>
      <w:r w:rsidR="00737FD2" w:rsidRPr="001A37FC">
        <w:rPr>
          <w:color w:val="000000" w:themeColor="text1"/>
          <w:lang w:val="en-GB"/>
        </w:rPr>
        <w:t xml:space="preserve">, we </w:t>
      </w:r>
      <w:r w:rsidR="00737FD2">
        <w:rPr>
          <w:color w:val="000000" w:themeColor="text1"/>
          <w:lang w:val="en-GB"/>
        </w:rPr>
        <w:t>conducted some experiments</w:t>
      </w:r>
      <w:r w:rsidR="00737FD2" w:rsidRPr="001A37FC">
        <w:rPr>
          <w:color w:val="000000" w:themeColor="text1"/>
          <w:lang w:val="en-GB"/>
        </w:rPr>
        <w:t xml:space="preserve"> by programmatically lowering the original (32x32) sensor resolution </w:t>
      </w:r>
      <w:r w:rsidR="00737FD2">
        <w:rPr>
          <w:color w:val="000000" w:themeColor="text1"/>
          <w:lang w:val="en-GB"/>
        </w:rPr>
        <w:t>to m</w:t>
      </w:r>
      <w:r w:rsidR="00737FD2" w:rsidRPr="001A37FC">
        <w:rPr>
          <w:color w:val="000000" w:themeColor="text1"/>
          <w:lang w:val="en-GB"/>
        </w:rPr>
        <w:t xml:space="preserve">ultiple </w:t>
      </w:r>
      <w:r w:rsidR="00737FD2">
        <w:rPr>
          <w:color w:val="000000" w:themeColor="text1"/>
          <w:lang w:val="en-GB"/>
        </w:rPr>
        <w:t xml:space="preserve">smaller </w:t>
      </w:r>
      <w:r w:rsidR="00737FD2" w:rsidRPr="001A37FC">
        <w:rPr>
          <w:color w:val="000000" w:themeColor="text1"/>
          <w:lang w:val="en-GB"/>
        </w:rPr>
        <w:t xml:space="preserve">simulated sensor </w:t>
      </w:r>
      <w:r w:rsidR="00737FD2">
        <w:rPr>
          <w:color w:val="000000" w:themeColor="text1"/>
          <w:lang w:val="en-GB"/>
        </w:rPr>
        <w:t>resolutions</w:t>
      </w:r>
      <w:r w:rsidR="00737FD2" w:rsidRPr="001A37FC">
        <w:rPr>
          <w:color w:val="000000" w:themeColor="text1"/>
          <w:lang w:val="en-GB"/>
        </w:rPr>
        <w:t xml:space="preserve"> (2x2, 3x3, 5x5, 10x10, 20x20, 25x25, 32x32)</w:t>
      </w:r>
      <w:r w:rsidR="00737FD2">
        <w:rPr>
          <w:color w:val="000000" w:themeColor="text1"/>
          <w:lang w:val="en-GB"/>
        </w:rPr>
        <w:t xml:space="preserve"> </w:t>
      </w:r>
      <w:r w:rsidR="00737FD2" w:rsidRPr="001A37FC">
        <w:rPr>
          <w:color w:val="000000" w:themeColor="text1"/>
          <w:lang w:val="en-GB"/>
        </w:rPr>
        <w:t>using the bilinear interpolation algorithm</w:t>
      </w:r>
      <w:r w:rsidR="003E2252">
        <w:rPr>
          <w:color w:val="000000" w:themeColor="text1"/>
          <w:lang w:val="en-GB"/>
        </w:rPr>
        <w:t xml:space="preserve"> across the entire dataset</w:t>
      </w:r>
      <w:r w:rsidR="00737FD2" w:rsidRPr="001A37FC">
        <w:rPr>
          <w:color w:val="000000" w:themeColor="text1"/>
          <w:lang w:val="en-GB"/>
        </w:rPr>
        <w:t>.</w:t>
      </w:r>
      <w:r w:rsidR="00737FD2">
        <w:rPr>
          <w:color w:val="000000" w:themeColor="text1"/>
          <w:lang w:val="en-GB"/>
        </w:rPr>
        <w:t xml:space="preserve"> These modified datasets were then trained on our </w:t>
      </w:r>
      <w:r w:rsidR="003E2252">
        <w:rPr>
          <w:color w:val="000000" w:themeColor="text1"/>
          <w:lang w:val="en-GB"/>
        </w:rPr>
        <w:t xml:space="preserve">predefined </w:t>
      </w:r>
      <w:r w:rsidR="00737FD2">
        <w:rPr>
          <w:color w:val="000000" w:themeColor="text1"/>
          <w:lang w:val="en-GB"/>
        </w:rPr>
        <w:t>list of machine learning algorithms.</w:t>
      </w:r>
    </w:p>
    <w:p w14:paraId="6EA6DE0B" w14:textId="3CC72772" w:rsidR="002A5810" w:rsidRDefault="00737FD2" w:rsidP="005166D4">
      <w:pPr>
        <w:pStyle w:val="MDPI31text"/>
        <w:rPr>
          <w:color w:val="000000" w:themeColor="text1"/>
          <w:lang w:val="en-GB"/>
        </w:rPr>
      </w:pPr>
      <w:r>
        <w:rPr>
          <w:color w:val="000000" w:themeColor="text1"/>
          <w:lang w:val="en-GB"/>
        </w:rPr>
        <w:t>Overall</w:t>
      </w:r>
      <w:r w:rsidR="003E2252">
        <w:rPr>
          <w:color w:val="000000" w:themeColor="text1"/>
          <w:lang w:val="en-GB"/>
        </w:rPr>
        <w:t>, as expected</w:t>
      </w:r>
      <w:r w:rsidR="007752BB">
        <w:rPr>
          <w:color w:val="000000" w:themeColor="text1"/>
          <w:lang w:val="en-GB"/>
        </w:rPr>
        <w:t>,</w:t>
      </w:r>
      <w:r>
        <w:rPr>
          <w:color w:val="000000" w:themeColor="text1"/>
          <w:lang w:val="en-GB"/>
        </w:rPr>
        <w:t xml:space="preserve"> </w:t>
      </w:r>
      <w:r w:rsidR="00A6632C" w:rsidRPr="001A37FC">
        <w:rPr>
          <w:color w:val="000000" w:themeColor="text1"/>
          <w:lang w:val="en-GB"/>
        </w:rPr>
        <w:t xml:space="preserve">the classification accuracy </w:t>
      </w:r>
      <w:r>
        <w:rPr>
          <w:color w:val="000000" w:themeColor="text1"/>
          <w:lang w:val="en-GB"/>
        </w:rPr>
        <w:t>for each machine learning algorithm was</w:t>
      </w:r>
      <w:r w:rsidR="006665DF" w:rsidRPr="001A37FC">
        <w:rPr>
          <w:color w:val="000000" w:themeColor="text1"/>
          <w:lang w:val="en-GB"/>
        </w:rPr>
        <w:t xml:space="preserve"> </w:t>
      </w:r>
      <w:r w:rsidR="0020458C" w:rsidRPr="0020458C">
        <w:rPr>
          <w:color w:val="000000" w:themeColor="text1"/>
        </w:rPr>
        <w:t xml:space="preserve">strongly </w:t>
      </w:r>
      <w:r>
        <w:rPr>
          <w:color w:val="000000" w:themeColor="text1"/>
          <w:lang w:val="en-GB"/>
        </w:rPr>
        <w:t>influenced by the</w:t>
      </w:r>
      <w:r w:rsidR="006665DF" w:rsidRPr="001A37FC">
        <w:rPr>
          <w:color w:val="000000" w:themeColor="text1"/>
          <w:lang w:val="en-GB"/>
        </w:rPr>
        <w:t xml:space="preserve"> </w:t>
      </w:r>
      <w:r w:rsidR="00A6632C" w:rsidRPr="001A37FC">
        <w:rPr>
          <w:color w:val="000000" w:themeColor="text1"/>
          <w:lang w:val="en-GB"/>
        </w:rPr>
        <w:t>sensor resolution</w:t>
      </w:r>
      <w:r w:rsidR="003E2252">
        <w:rPr>
          <w:color w:val="000000" w:themeColor="text1"/>
          <w:lang w:val="en-GB"/>
        </w:rPr>
        <w:t>, as shown in Figure 1</w:t>
      </w:r>
      <w:r w:rsidR="004436CA">
        <w:rPr>
          <w:color w:val="000000" w:themeColor="text1"/>
          <w:lang w:val="en-GB"/>
        </w:rPr>
        <w:t>3</w:t>
      </w:r>
      <w:r w:rsidR="00A6632C" w:rsidRPr="001A37FC">
        <w:rPr>
          <w:color w:val="000000" w:themeColor="text1"/>
          <w:lang w:val="en-GB"/>
        </w:rPr>
        <w:t>.</w:t>
      </w:r>
      <w:r w:rsidR="002A5810">
        <w:rPr>
          <w:color w:val="000000" w:themeColor="text1"/>
          <w:lang w:val="en-GB"/>
        </w:rPr>
        <w:t xml:space="preserve"> </w:t>
      </w:r>
      <w:proofErr w:type="gramStart"/>
      <w:r w:rsidR="002A5810" w:rsidRPr="001A37FC">
        <w:rPr>
          <w:color w:val="000000" w:themeColor="text1"/>
          <w:lang w:val="en-GB"/>
        </w:rPr>
        <w:t>A majority of</w:t>
      </w:r>
      <w:proofErr w:type="gramEnd"/>
      <w:r w:rsidR="002A5810" w:rsidRPr="001A37FC">
        <w:rPr>
          <w:color w:val="000000" w:themeColor="text1"/>
          <w:lang w:val="en-GB"/>
        </w:rPr>
        <w:t xml:space="preserve"> the machine learning models struggled with lower resolutions</w:t>
      </w:r>
      <w:r w:rsidR="002A5810">
        <w:rPr>
          <w:color w:val="000000" w:themeColor="text1"/>
          <w:lang w:val="en-GB"/>
        </w:rPr>
        <w:t>,</w:t>
      </w:r>
      <w:r w:rsidR="002A5810" w:rsidRPr="001A37FC">
        <w:rPr>
          <w:color w:val="000000" w:themeColor="text1"/>
          <w:lang w:val="en-GB"/>
        </w:rPr>
        <w:t xml:space="preserve"> such as</w:t>
      </w:r>
      <w:r w:rsidR="002A5810">
        <w:rPr>
          <w:color w:val="000000" w:themeColor="text1"/>
          <w:lang w:val="en-GB"/>
        </w:rPr>
        <w:t xml:space="preserve"> those of</w:t>
      </w:r>
      <w:r w:rsidR="002A5810" w:rsidRPr="001A37FC">
        <w:rPr>
          <w:color w:val="000000" w:themeColor="text1"/>
          <w:lang w:val="en-GB"/>
        </w:rPr>
        <w:t xml:space="preserve"> 2x2, 3x3, and 5x5 resolutions. This suggests that </w:t>
      </w:r>
      <w:r w:rsidR="002A5810">
        <w:rPr>
          <w:color w:val="000000" w:themeColor="text1"/>
          <w:lang w:val="en-GB"/>
        </w:rPr>
        <w:t>these</w:t>
      </w:r>
      <w:r w:rsidR="002A5810" w:rsidRPr="001A37FC">
        <w:rPr>
          <w:color w:val="000000" w:themeColor="text1"/>
          <w:lang w:val="en-GB"/>
        </w:rPr>
        <w:t xml:space="preserve"> resolutions do not provide </w:t>
      </w:r>
      <w:r w:rsidR="002A5810">
        <w:rPr>
          <w:color w:val="000000" w:themeColor="text1"/>
          <w:lang w:val="en-GB"/>
        </w:rPr>
        <w:t>sufficient information or feature sets for the machine learning models to reliably identify different sitting postures</w:t>
      </w:r>
      <w:r w:rsidR="002A5810" w:rsidRPr="001A37FC">
        <w:rPr>
          <w:color w:val="000000" w:themeColor="text1"/>
          <w:lang w:val="en-GB"/>
        </w:rPr>
        <w:t xml:space="preserve">. </w:t>
      </w:r>
      <w:r w:rsidR="002A5810">
        <w:rPr>
          <w:color w:val="000000" w:themeColor="text1"/>
          <w:lang w:val="en-GB"/>
        </w:rPr>
        <w:t>A</w:t>
      </w:r>
      <w:r w:rsidR="002A5810" w:rsidRPr="001A37FC">
        <w:rPr>
          <w:color w:val="000000" w:themeColor="text1"/>
          <w:lang w:val="en-GB"/>
        </w:rPr>
        <w:t>s a result</w:t>
      </w:r>
      <w:r w:rsidR="002A5810">
        <w:rPr>
          <w:color w:val="000000" w:themeColor="text1"/>
          <w:lang w:val="en-GB"/>
        </w:rPr>
        <w:t>,</w:t>
      </w:r>
      <w:r w:rsidR="002A5810" w:rsidRPr="001A37FC">
        <w:rPr>
          <w:color w:val="000000" w:themeColor="text1"/>
          <w:lang w:val="en-GB"/>
        </w:rPr>
        <w:t xml:space="preserve"> </w:t>
      </w:r>
      <w:r w:rsidR="002A5810">
        <w:rPr>
          <w:color w:val="000000" w:themeColor="text1"/>
          <w:lang w:val="en-GB"/>
        </w:rPr>
        <w:t xml:space="preserve">this </w:t>
      </w:r>
      <w:r w:rsidR="002A5810" w:rsidRPr="001A37FC">
        <w:rPr>
          <w:color w:val="000000" w:themeColor="text1"/>
          <w:lang w:val="en-GB"/>
        </w:rPr>
        <w:t>caused the models to perform relatively poorly compared to those of higher resolutions.</w:t>
      </w:r>
      <w:r w:rsidR="002A5810" w:rsidRPr="002A5810">
        <w:rPr>
          <w:color w:val="000000" w:themeColor="text1"/>
          <w:lang w:val="en-GB"/>
        </w:rPr>
        <w:t xml:space="preserve"> </w:t>
      </w:r>
      <w:r w:rsidR="003E2252">
        <w:rPr>
          <w:color w:val="000000" w:themeColor="text1"/>
          <w:lang w:val="en-GB"/>
        </w:rPr>
        <w:t>Interestingly</w:t>
      </w:r>
      <w:r w:rsidR="00986983">
        <w:rPr>
          <w:color w:val="000000" w:themeColor="text1"/>
          <w:lang w:val="en-GB"/>
        </w:rPr>
        <w:t xml:space="preserve">, </w:t>
      </w:r>
      <w:proofErr w:type="gramStart"/>
      <w:r w:rsidR="00986983">
        <w:rPr>
          <w:color w:val="000000" w:themeColor="text1"/>
          <w:lang w:val="en-GB"/>
        </w:rPr>
        <w:t>i</w:t>
      </w:r>
      <w:r w:rsidR="002A5810" w:rsidRPr="001A37FC">
        <w:rPr>
          <w:color w:val="000000" w:themeColor="text1"/>
          <w:lang w:val="en-GB"/>
        </w:rPr>
        <w:t xml:space="preserve">t </w:t>
      </w:r>
      <w:r w:rsidR="00C21A13">
        <w:rPr>
          <w:color w:val="000000" w:themeColor="text1"/>
          <w:lang w:val="en-GB"/>
        </w:rPr>
        <w:t>can be</w:t>
      </w:r>
      <w:r w:rsidR="00C21A13" w:rsidRPr="001A37FC">
        <w:rPr>
          <w:color w:val="000000" w:themeColor="text1"/>
          <w:lang w:val="en-GB"/>
        </w:rPr>
        <w:t xml:space="preserve"> </w:t>
      </w:r>
      <w:r w:rsidR="00175982">
        <w:rPr>
          <w:color w:val="000000" w:themeColor="text1"/>
          <w:lang w:val="en-GB"/>
        </w:rPr>
        <w:t>seen</w:t>
      </w:r>
      <w:r w:rsidR="00175982" w:rsidRPr="001A37FC">
        <w:rPr>
          <w:color w:val="000000" w:themeColor="text1"/>
          <w:lang w:val="en-GB"/>
        </w:rPr>
        <w:t xml:space="preserve"> </w:t>
      </w:r>
      <w:r w:rsidR="002A5810" w:rsidRPr="001A37FC">
        <w:rPr>
          <w:color w:val="000000" w:themeColor="text1"/>
          <w:lang w:val="en-GB"/>
        </w:rPr>
        <w:t>that the</w:t>
      </w:r>
      <w:proofErr w:type="gramEnd"/>
      <w:r w:rsidR="002A5810" w:rsidRPr="001A37FC">
        <w:rPr>
          <w:color w:val="000000" w:themeColor="text1"/>
          <w:lang w:val="en-GB"/>
        </w:rPr>
        <w:t xml:space="preserve"> 10x10 array size is sufficient</w:t>
      </w:r>
      <w:r w:rsidR="002A5810">
        <w:rPr>
          <w:color w:val="000000" w:themeColor="text1"/>
          <w:lang w:val="en-GB"/>
        </w:rPr>
        <w:t xml:space="preserve"> </w:t>
      </w:r>
      <w:r w:rsidR="002A5810" w:rsidRPr="001A37FC">
        <w:rPr>
          <w:color w:val="000000" w:themeColor="text1"/>
          <w:lang w:val="en-GB"/>
        </w:rPr>
        <w:t xml:space="preserve">for most machine-learning models to </w:t>
      </w:r>
      <w:r w:rsidR="002A5810">
        <w:rPr>
          <w:color w:val="000000" w:themeColor="text1"/>
          <w:lang w:val="en-GB"/>
        </w:rPr>
        <w:t>distinguish between different sitting postures wit</w:t>
      </w:r>
      <w:r w:rsidR="00986983">
        <w:rPr>
          <w:color w:val="000000" w:themeColor="text1"/>
          <w:lang w:val="en-GB"/>
        </w:rPr>
        <w:t xml:space="preserve">hout </w:t>
      </w:r>
      <w:r w:rsidR="00057818">
        <w:rPr>
          <w:color w:val="000000" w:themeColor="text1"/>
          <w:lang w:val="en-GB"/>
        </w:rPr>
        <w:t>a significant</w:t>
      </w:r>
      <w:r w:rsidR="00986983">
        <w:rPr>
          <w:color w:val="000000" w:themeColor="text1"/>
          <w:lang w:val="en-GB"/>
        </w:rPr>
        <w:t xml:space="preserve"> </w:t>
      </w:r>
      <w:r w:rsidR="00B22CED">
        <w:rPr>
          <w:color w:val="000000" w:themeColor="text1"/>
          <w:lang w:val="en-GB"/>
        </w:rPr>
        <w:t xml:space="preserve">loss in </w:t>
      </w:r>
      <w:del w:id="34" w:author="Janusz Kulon" w:date="2025-06-30T10:23:00Z" w16du:dateUtc="2025-06-30T09:23:00Z">
        <w:r w:rsidR="00986983" w:rsidDel="00B22CED">
          <w:rPr>
            <w:color w:val="000000" w:themeColor="text1"/>
            <w:lang w:val="en-GB"/>
          </w:rPr>
          <w:delText xml:space="preserve">on </w:delText>
        </w:r>
      </w:del>
      <w:r w:rsidR="00986983">
        <w:rPr>
          <w:color w:val="000000" w:themeColor="text1"/>
          <w:lang w:val="en-GB"/>
        </w:rPr>
        <w:t xml:space="preserve">accuracy. </w:t>
      </w:r>
      <w:r w:rsidR="0065761C" w:rsidRPr="0065761C">
        <w:rPr>
          <w:color w:val="000000" w:themeColor="text1"/>
        </w:rPr>
        <w:t>Notably, the CNN consistently outperformed all other models across varying resolutions, with its accuracy improving as resolution increased</w:t>
      </w:r>
      <w:r w:rsidR="0065761C">
        <w:rPr>
          <w:color w:val="000000" w:themeColor="text1"/>
        </w:rPr>
        <w:t xml:space="preserve">. </w:t>
      </w:r>
      <w:r w:rsidR="00986983">
        <w:rPr>
          <w:color w:val="000000" w:themeColor="text1"/>
          <w:lang w:val="en-GB"/>
        </w:rPr>
        <w:t xml:space="preserve"> </w:t>
      </w:r>
      <w:r w:rsidR="00596EE1" w:rsidRPr="00596EE1">
        <w:rPr>
          <w:color w:val="000000" w:themeColor="text1"/>
        </w:rPr>
        <w:t>On the other hand, a decline in performance was observed for the Decision Tree, Random Forest, and KNN models at higher resolutions, indicating potential overfitting issues that may necessitate further hyperparameter tuning.</w:t>
      </w:r>
    </w:p>
    <w:p w14:paraId="058E794E" w14:textId="1C7BDF76" w:rsidR="00732743" w:rsidRPr="00933176" w:rsidRDefault="00334763" w:rsidP="00732743">
      <w:pPr>
        <w:pStyle w:val="MDPI52figure"/>
        <w:rPr>
          <w:color w:val="000000" w:themeColor="text1"/>
        </w:rPr>
      </w:pPr>
      <w:r w:rsidRPr="00933176">
        <w:rPr>
          <w:noProof/>
          <w:color w:val="000000" w:themeColor="text1"/>
        </w:rPr>
        <w:lastRenderedPageBreak/>
        <w:drawing>
          <wp:inline distT="0" distB="0" distL="0" distR="0" wp14:anchorId="57387587" wp14:editId="48CE53FB">
            <wp:extent cx="5272100" cy="4189392"/>
            <wp:effectExtent l="12700" t="12700" r="11430" b="14605"/>
            <wp:docPr id="233569227" name="Picture 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69227" name="Picture 2" descr="A graph of different colored lines&#10;&#10;AI-generated content may be incorrect."/>
                    <pic:cNvPicPr>
                      <a:picLocks noChangeAspect="1" noChangeArrowheads="1"/>
                    </pic:cNvPicPr>
                  </pic:nvPicPr>
                  <pic:blipFill rotWithShape="1">
                    <a:blip r:embed="rId27">
                      <a:extLst>
                        <a:ext uri="{28A0092B-C50C-407E-A947-70E740481C1C}">
                          <a14:useLocalDpi xmlns:a14="http://schemas.microsoft.com/office/drawing/2010/main" val="0"/>
                        </a:ext>
                      </a:extLst>
                    </a:blip>
                    <a:srcRect l="50160"/>
                    <a:stretch>
                      <a:fillRect/>
                    </a:stretch>
                  </pic:blipFill>
                  <pic:spPr bwMode="auto">
                    <a:xfrm>
                      <a:off x="0" y="0"/>
                      <a:ext cx="5300421" cy="42118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08CB6CA" w14:textId="27171752" w:rsidR="008B479C" w:rsidRPr="00933176" w:rsidRDefault="005B750C" w:rsidP="00601608">
      <w:pPr>
        <w:pStyle w:val="MDPI51figurecaption"/>
        <w:rPr>
          <w:color w:val="000000" w:themeColor="text1"/>
        </w:rPr>
      </w:pPr>
      <w:r w:rsidRPr="00933176">
        <w:rPr>
          <w:b/>
          <w:bCs/>
          <w:color w:val="000000" w:themeColor="text1"/>
        </w:rPr>
        <w:t xml:space="preserve">Figure </w:t>
      </w:r>
      <w:r w:rsidR="001950D1" w:rsidRPr="00933176">
        <w:rPr>
          <w:b/>
          <w:bCs/>
          <w:color w:val="000000" w:themeColor="text1"/>
        </w:rPr>
        <w:t>1</w:t>
      </w:r>
      <w:r w:rsidR="004436CA">
        <w:rPr>
          <w:b/>
          <w:bCs/>
          <w:color w:val="000000" w:themeColor="text1"/>
        </w:rPr>
        <w:t>3</w:t>
      </w:r>
      <w:r w:rsidRPr="00933176">
        <w:rPr>
          <w:color w:val="000000" w:themeColor="text1"/>
        </w:rPr>
        <w:t xml:space="preserve">. </w:t>
      </w:r>
      <w:r w:rsidR="00286FCF" w:rsidRPr="00933176">
        <w:rPr>
          <w:color w:val="000000" w:themeColor="text1"/>
        </w:rPr>
        <w:t>A graph comparing the accuracies of different machine learning models</w:t>
      </w:r>
      <w:r w:rsidR="00C961C8" w:rsidRPr="00933176">
        <w:rPr>
          <w:color w:val="000000" w:themeColor="text1"/>
        </w:rPr>
        <w:t xml:space="preserve"> </w:t>
      </w:r>
      <w:r w:rsidR="001A3B5C" w:rsidRPr="00933176">
        <w:rPr>
          <w:color w:val="000000" w:themeColor="text1"/>
        </w:rPr>
        <w:t>concerning</w:t>
      </w:r>
      <w:r w:rsidR="00C961C8" w:rsidRPr="00933176">
        <w:rPr>
          <w:color w:val="000000" w:themeColor="text1"/>
        </w:rPr>
        <w:t xml:space="preserve"> </w:t>
      </w:r>
      <w:r w:rsidR="001A3B5C" w:rsidRPr="00933176">
        <w:rPr>
          <w:color w:val="000000" w:themeColor="text1"/>
        </w:rPr>
        <w:t>varying</w:t>
      </w:r>
      <w:r w:rsidR="00C961C8" w:rsidRPr="00933176">
        <w:rPr>
          <w:color w:val="000000" w:themeColor="text1"/>
        </w:rPr>
        <w:t xml:space="preserve"> sensor sizes</w:t>
      </w:r>
      <w:r w:rsidR="00CE1A63" w:rsidRPr="00933176">
        <w:rPr>
          <w:color w:val="000000" w:themeColor="text1"/>
        </w:rPr>
        <w:t>.</w:t>
      </w:r>
    </w:p>
    <w:p w14:paraId="00DA22B3" w14:textId="242E4AC6" w:rsidR="00B9486C" w:rsidRPr="00933176" w:rsidRDefault="00062C89" w:rsidP="00BC6E3A">
      <w:pPr>
        <w:pStyle w:val="MDPI22heading2"/>
        <w:rPr>
          <w:color w:val="000000" w:themeColor="text1"/>
        </w:rPr>
      </w:pPr>
      <w:r w:rsidRPr="00933176">
        <w:rPr>
          <w:color w:val="000000" w:themeColor="text1"/>
        </w:rPr>
        <w:t>4.</w:t>
      </w:r>
      <w:r w:rsidR="009B0D92" w:rsidRPr="00933176">
        <w:rPr>
          <w:color w:val="000000" w:themeColor="text1"/>
        </w:rPr>
        <w:t>5</w:t>
      </w:r>
      <w:r w:rsidRPr="00933176">
        <w:rPr>
          <w:color w:val="000000" w:themeColor="text1"/>
        </w:rPr>
        <w:t xml:space="preserve"> </w:t>
      </w:r>
      <w:r w:rsidR="00347C11" w:rsidRPr="00933176">
        <w:rPr>
          <w:color w:val="000000" w:themeColor="text1"/>
        </w:rPr>
        <w:t xml:space="preserve">Evaluation of </w:t>
      </w:r>
      <w:r w:rsidR="008E6560" w:rsidRPr="00933176">
        <w:rPr>
          <w:color w:val="000000" w:themeColor="text1"/>
        </w:rPr>
        <w:t>AI</w:t>
      </w:r>
      <w:r w:rsidR="00DD5ABA" w:rsidRPr="00933176">
        <w:rPr>
          <w:color w:val="000000" w:themeColor="text1"/>
        </w:rPr>
        <w:t xml:space="preserve"> </w:t>
      </w:r>
      <w:r w:rsidRPr="00933176">
        <w:rPr>
          <w:color w:val="000000" w:themeColor="text1"/>
        </w:rPr>
        <w:t>Recommendation</w:t>
      </w:r>
    </w:p>
    <w:p w14:paraId="03B4C553" w14:textId="2420970E" w:rsidR="002F5450" w:rsidRPr="00933176" w:rsidRDefault="002F5450" w:rsidP="00E83263">
      <w:pPr>
        <w:pStyle w:val="MDPI31text"/>
        <w:rPr>
          <w:color w:val="000000" w:themeColor="text1"/>
          <w:lang w:val="en-GB"/>
        </w:rPr>
      </w:pPr>
      <w:r w:rsidRPr="00933176">
        <w:rPr>
          <w:color w:val="000000" w:themeColor="text1"/>
          <w:lang w:val="en-GB"/>
        </w:rPr>
        <w:t xml:space="preserve">We </w:t>
      </w:r>
      <w:r w:rsidR="004812F0" w:rsidRPr="00933176">
        <w:rPr>
          <w:color w:val="000000" w:themeColor="text1"/>
          <w:lang w:val="en-GB"/>
        </w:rPr>
        <w:t>evaluated</w:t>
      </w:r>
      <w:r w:rsidRPr="00933176">
        <w:rPr>
          <w:color w:val="000000" w:themeColor="text1"/>
          <w:lang w:val="en-GB"/>
        </w:rPr>
        <w:t xml:space="preserve"> the LLM’s generated recommendations by </w:t>
      </w:r>
      <w:r w:rsidR="009C1C47" w:rsidRPr="00933176">
        <w:rPr>
          <w:color w:val="000000" w:themeColor="text1"/>
          <w:lang w:val="en-GB"/>
        </w:rPr>
        <w:t>experimenting with</w:t>
      </w:r>
      <w:r w:rsidRPr="00933176">
        <w:rPr>
          <w:color w:val="000000" w:themeColor="text1"/>
          <w:lang w:val="en-GB"/>
        </w:rPr>
        <w:t xml:space="preserve"> varying user prompts.</w:t>
      </w:r>
      <w:r w:rsidR="004812F0" w:rsidRPr="00933176">
        <w:rPr>
          <w:color w:val="000000" w:themeColor="text1"/>
          <w:lang w:val="en-GB"/>
        </w:rPr>
        <w:t xml:space="preserve"> </w:t>
      </w:r>
      <w:r w:rsidR="000B3210" w:rsidRPr="000B3210">
        <w:rPr>
          <w:color w:val="000000" w:themeColor="text1"/>
        </w:rPr>
        <w:t>Once a satisfactory prompt structure was developed,</w:t>
      </w:r>
      <w:r w:rsidR="004812F0" w:rsidRPr="00933176">
        <w:rPr>
          <w:color w:val="000000" w:themeColor="text1"/>
          <w:lang w:val="en-GB"/>
        </w:rPr>
        <w:t xml:space="preserve"> we created a simple </w:t>
      </w:r>
      <w:r w:rsidR="007539F4" w:rsidRPr="00933176">
        <w:rPr>
          <w:color w:val="000000" w:themeColor="text1"/>
          <w:lang w:val="en-GB"/>
        </w:rPr>
        <w:t>test</w:t>
      </w:r>
      <w:r w:rsidR="004812F0" w:rsidRPr="00933176">
        <w:rPr>
          <w:color w:val="000000" w:themeColor="text1"/>
          <w:lang w:val="en-GB"/>
        </w:rPr>
        <w:t xml:space="preserve"> environment to analy</w:t>
      </w:r>
      <w:r w:rsidR="009C1C47" w:rsidRPr="00933176">
        <w:rPr>
          <w:color w:val="000000" w:themeColor="text1"/>
          <w:lang w:val="en-GB"/>
        </w:rPr>
        <w:t>s</w:t>
      </w:r>
      <w:r w:rsidR="004812F0" w:rsidRPr="00933176">
        <w:rPr>
          <w:color w:val="000000" w:themeColor="text1"/>
          <w:lang w:val="en-GB"/>
        </w:rPr>
        <w:t xml:space="preserve">e </w:t>
      </w:r>
      <w:r w:rsidR="007539F4" w:rsidRPr="00933176">
        <w:rPr>
          <w:color w:val="000000" w:themeColor="text1"/>
          <w:lang w:val="en-GB"/>
        </w:rPr>
        <w:t>the</w:t>
      </w:r>
      <w:r w:rsidR="009C1C47" w:rsidRPr="00933176">
        <w:rPr>
          <w:color w:val="000000" w:themeColor="text1"/>
          <w:lang w:val="en-GB"/>
        </w:rPr>
        <w:t xml:space="preserve"> </w:t>
      </w:r>
      <w:r w:rsidR="004812F0" w:rsidRPr="00933176">
        <w:rPr>
          <w:color w:val="000000" w:themeColor="text1"/>
          <w:lang w:val="en-GB"/>
        </w:rPr>
        <w:t>LLM</w:t>
      </w:r>
      <w:r w:rsidR="007539F4" w:rsidRPr="00933176">
        <w:rPr>
          <w:color w:val="000000" w:themeColor="text1"/>
          <w:lang w:val="en-GB"/>
        </w:rPr>
        <w:t>’s ability to</w:t>
      </w:r>
      <w:r w:rsidR="004812F0" w:rsidRPr="00933176">
        <w:rPr>
          <w:color w:val="000000" w:themeColor="text1"/>
          <w:lang w:val="en-GB"/>
        </w:rPr>
        <w:t xml:space="preserve"> </w:t>
      </w:r>
      <w:r w:rsidR="007539F4" w:rsidRPr="00933176">
        <w:rPr>
          <w:color w:val="000000" w:themeColor="text1"/>
          <w:lang w:val="en-GB"/>
        </w:rPr>
        <w:t>produce</w:t>
      </w:r>
      <w:r w:rsidR="004812F0" w:rsidRPr="00933176">
        <w:rPr>
          <w:color w:val="000000" w:themeColor="text1"/>
          <w:lang w:val="en-GB"/>
        </w:rPr>
        <w:t xml:space="preserve"> accurate</w:t>
      </w:r>
      <w:r w:rsidR="007539F4" w:rsidRPr="00933176">
        <w:rPr>
          <w:color w:val="000000" w:themeColor="text1"/>
          <w:lang w:val="en-GB"/>
        </w:rPr>
        <w:t>,</w:t>
      </w:r>
      <w:r w:rsidR="004812F0" w:rsidRPr="00933176">
        <w:rPr>
          <w:color w:val="000000" w:themeColor="text1"/>
          <w:lang w:val="en-GB"/>
        </w:rPr>
        <w:t xml:space="preserve"> well-defined recommendations</w:t>
      </w:r>
      <w:r w:rsidR="00DA4F0A" w:rsidRPr="00DA4F0A">
        <w:rPr>
          <w:rFonts w:eastAsia="SimSun"/>
          <w:snapToGrid/>
          <w:szCs w:val="20"/>
          <w:lang w:eastAsia="zh-CN" w:bidi="ar-SA"/>
        </w:rPr>
        <w:t xml:space="preserve"> </w:t>
      </w:r>
      <w:proofErr w:type="gramStart"/>
      <w:r w:rsidR="005B452B" w:rsidRPr="005B452B">
        <w:rPr>
          <w:color w:val="000000" w:themeColor="text1"/>
        </w:rPr>
        <w:t>In</w:t>
      </w:r>
      <w:proofErr w:type="gramEnd"/>
      <w:r w:rsidR="005B452B" w:rsidRPr="005B452B">
        <w:rPr>
          <w:color w:val="000000" w:themeColor="text1"/>
        </w:rPr>
        <w:t xml:space="preserve"> this environment, a pre-recorded scenario was simulated, representing an individual's postural timeline over a one-hour period, during which the individual maintained various postures for extended durations, as illustrated in Figure </w:t>
      </w:r>
      <w:proofErr w:type="gramStart"/>
      <w:r w:rsidR="005B452B" w:rsidRPr="005B452B">
        <w:rPr>
          <w:color w:val="000000" w:themeColor="text1"/>
        </w:rPr>
        <w:t>14.</w:t>
      </w:r>
      <w:r w:rsidR="004812F0" w:rsidRPr="00933176">
        <w:rPr>
          <w:color w:val="000000" w:themeColor="text1"/>
          <w:lang w:val="en-GB"/>
        </w:rPr>
        <w:t>.</w:t>
      </w:r>
      <w:proofErr w:type="gramEnd"/>
      <w:r w:rsidR="004812F0" w:rsidRPr="00933176">
        <w:rPr>
          <w:color w:val="000000" w:themeColor="text1"/>
          <w:lang w:val="en-GB"/>
        </w:rPr>
        <w:t xml:space="preserve"> The </w:t>
      </w:r>
      <w:r w:rsidR="0091549F" w:rsidRPr="00933176">
        <w:rPr>
          <w:color w:val="000000" w:themeColor="text1"/>
          <w:lang w:val="en-GB"/>
        </w:rPr>
        <w:t>p</w:t>
      </w:r>
      <w:r w:rsidR="004812F0" w:rsidRPr="00933176">
        <w:rPr>
          <w:color w:val="000000" w:themeColor="text1"/>
          <w:lang w:val="en-GB"/>
        </w:rPr>
        <w:t xml:space="preserve">rompt tab </w:t>
      </w:r>
      <w:r w:rsidR="0061161D">
        <w:rPr>
          <w:color w:val="000000" w:themeColor="text1"/>
          <w:lang w:val="en-GB"/>
        </w:rPr>
        <w:t xml:space="preserve">at the bottom left of the </w:t>
      </w:r>
      <w:r w:rsidR="004812F0" w:rsidRPr="00933176">
        <w:rPr>
          <w:color w:val="000000" w:themeColor="text1"/>
          <w:lang w:val="en-GB"/>
        </w:rPr>
        <w:t xml:space="preserve">figure shows the prompt </w:t>
      </w:r>
      <w:r w:rsidR="0061161D">
        <w:rPr>
          <w:color w:val="000000" w:themeColor="text1"/>
          <w:lang w:val="en-GB"/>
        </w:rPr>
        <w:t>that was crafted for the LLM</w:t>
      </w:r>
      <w:r w:rsidR="009C1C47" w:rsidRPr="00933176">
        <w:rPr>
          <w:color w:val="000000" w:themeColor="text1"/>
          <w:lang w:val="en-GB"/>
        </w:rPr>
        <w:t>,</w:t>
      </w:r>
      <w:r w:rsidR="004812F0" w:rsidRPr="00933176">
        <w:rPr>
          <w:color w:val="000000" w:themeColor="text1"/>
          <w:lang w:val="en-GB"/>
        </w:rPr>
        <w:t xml:space="preserve"> and the </w:t>
      </w:r>
      <w:r w:rsidR="0061161D">
        <w:rPr>
          <w:color w:val="000000" w:themeColor="text1"/>
          <w:lang w:val="en-GB"/>
        </w:rPr>
        <w:t>r</w:t>
      </w:r>
      <w:r w:rsidR="004812F0" w:rsidRPr="00933176">
        <w:rPr>
          <w:color w:val="000000" w:themeColor="text1"/>
          <w:lang w:val="en-GB"/>
        </w:rPr>
        <w:t>ecommendation</w:t>
      </w:r>
      <w:r w:rsidR="009C1C47" w:rsidRPr="00933176">
        <w:rPr>
          <w:color w:val="000000" w:themeColor="text1"/>
          <w:lang w:val="en-GB"/>
        </w:rPr>
        <w:t xml:space="preserve"> tab</w:t>
      </w:r>
      <w:r w:rsidR="0061161D">
        <w:rPr>
          <w:color w:val="000000" w:themeColor="text1"/>
          <w:lang w:val="en-GB"/>
        </w:rPr>
        <w:t xml:space="preserve"> to the right</w:t>
      </w:r>
      <w:r w:rsidR="009C1C47" w:rsidRPr="00933176">
        <w:rPr>
          <w:color w:val="000000" w:themeColor="text1"/>
          <w:lang w:val="en-GB"/>
        </w:rPr>
        <w:t xml:space="preserve"> </w:t>
      </w:r>
      <w:r w:rsidR="0061161D">
        <w:rPr>
          <w:color w:val="000000" w:themeColor="text1"/>
          <w:lang w:val="en-GB"/>
        </w:rPr>
        <w:t>displays</w:t>
      </w:r>
      <w:r w:rsidR="009C1C47" w:rsidRPr="00933176">
        <w:rPr>
          <w:color w:val="000000" w:themeColor="text1"/>
          <w:lang w:val="en-GB"/>
        </w:rPr>
        <w:t xml:space="preserve"> the results generated by the model. </w:t>
      </w:r>
      <w:r w:rsidR="00687C7C" w:rsidRPr="00933176">
        <w:rPr>
          <w:color w:val="000000" w:themeColor="text1"/>
          <w:lang w:val="en-GB"/>
        </w:rPr>
        <w:t xml:space="preserve">Overall, </w:t>
      </w:r>
      <w:proofErr w:type="gramStart"/>
      <w:r w:rsidR="00687C7C" w:rsidRPr="00933176">
        <w:rPr>
          <w:color w:val="000000" w:themeColor="text1"/>
          <w:lang w:val="en-GB"/>
        </w:rPr>
        <w:t>it can be seen that</w:t>
      </w:r>
      <w:r w:rsidR="009C1C47" w:rsidRPr="00933176">
        <w:rPr>
          <w:color w:val="000000" w:themeColor="text1"/>
          <w:lang w:val="en-GB"/>
        </w:rPr>
        <w:t xml:space="preserve"> the</w:t>
      </w:r>
      <w:proofErr w:type="gramEnd"/>
      <w:r w:rsidR="009C1C47" w:rsidRPr="00933176">
        <w:rPr>
          <w:color w:val="000000" w:themeColor="text1"/>
          <w:lang w:val="en-GB"/>
        </w:rPr>
        <w:t xml:space="preserve"> model accurately </w:t>
      </w:r>
      <w:r w:rsidR="00687C7C" w:rsidRPr="00933176">
        <w:rPr>
          <w:color w:val="000000" w:themeColor="text1"/>
          <w:lang w:val="en-GB"/>
        </w:rPr>
        <w:t>highlighted</w:t>
      </w:r>
      <w:r w:rsidR="009C1C47" w:rsidRPr="00933176">
        <w:rPr>
          <w:color w:val="000000" w:themeColor="text1"/>
          <w:lang w:val="en-GB"/>
        </w:rPr>
        <w:t xml:space="preserve"> the individual</w:t>
      </w:r>
      <w:r w:rsidR="0061161D">
        <w:rPr>
          <w:color w:val="000000" w:themeColor="text1"/>
          <w:lang w:val="en-GB"/>
        </w:rPr>
        <w:t>’</w:t>
      </w:r>
      <w:r w:rsidR="009C1C47" w:rsidRPr="00933176">
        <w:rPr>
          <w:color w:val="000000" w:themeColor="text1"/>
          <w:lang w:val="en-GB"/>
        </w:rPr>
        <w:t xml:space="preserve">s </w:t>
      </w:r>
      <w:r w:rsidR="00CC0685">
        <w:rPr>
          <w:color w:val="000000" w:themeColor="text1"/>
          <w:lang w:val="en-GB"/>
        </w:rPr>
        <w:t>leaning left</w:t>
      </w:r>
      <w:r w:rsidR="009C1C47" w:rsidRPr="00933176">
        <w:rPr>
          <w:color w:val="000000" w:themeColor="text1"/>
          <w:lang w:val="en-GB"/>
        </w:rPr>
        <w:t xml:space="preserve"> for an extended period. It also provided</w:t>
      </w:r>
      <w:r w:rsidR="00687C7C" w:rsidRPr="00933176">
        <w:rPr>
          <w:color w:val="000000" w:themeColor="text1"/>
          <w:lang w:val="en-GB"/>
        </w:rPr>
        <w:t xml:space="preserve"> additional</w:t>
      </w:r>
      <w:r w:rsidR="009C1C47" w:rsidRPr="00933176">
        <w:rPr>
          <w:color w:val="000000" w:themeColor="text1"/>
          <w:lang w:val="en-GB"/>
        </w:rPr>
        <w:t xml:space="preserve"> suggestions to improve one’s sitting habits.</w:t>
      </w:r>
      <w:r w:rsidR="00ED0736" w:rsidRPr="00933176">
        <w:rPr>
          <w:color w:val="000000" w:themeColor="text1"/>
          <w:lang w:val="en-GB"/>
        </w:rPr>
        <w:t xml:space="preserve"> </w:t>
      </w:r>
      <w:r w:rsidR="00244D13" w:rsidRPr="00933176">
        <w:rPr>
          <w:color w:val="000000" w:themeColor="text1"/>
          <w:lang w:val="en-GB"/>
        </w:rPr>
        <w:t>After</w:t>
      </w:r>
      <w:r w:rsidR="00ED0736" w:rsidRPr="00933176">
        <w:rPr>
          <w:color w:val="000000" w:themeColor="text1"/>
          <w:lang w:val="en-GB"/>
        </w:rPr>
        <w:t xml:space="preserve"> </w:t>
      </w:r>
      <w:r w:rsidR="004379B3">
        <w:rPr>
          <w:color w:val="000000" w:themeColor="text1"/>
          <w:lang w:val="en-GB"/>
        </w:rPr>
        <w:t xml:space="preserve">conducting </w:t>
      </w:r>
      <w:r w:rsidR="00687C7C" w:rsidRPr="00933176">
        <w:rPr>
          <w:color w:val="000000" w:themeColor="text1"/>
          <w:lang w:val="en-GB"/>
        </w:rPr>
        <w:t>further</w:t>
      </w:r>
      <w:r w:rsidR="00ED0736" w:rsidRPr="00933176">
        <w:rPr>
          <w:color w:val="000000" w:themeColor="text1"/>
          <w:lang w:val="en-GB"/>
        </w:rPr>
        <w:t xml:space="preserve"> tests</w:t>
      </w:r>
      <w:r w:rsidR="004379B3">
        <w:rPr>
          <w:color w:val="000000" w:themeColor="text1"/>
          <w:lang w:val="en-GB"/>
        </w:rPr>
        <w:t xml:space="preserve"> </w:t>
      </w:r>
      <w:proofErr w:type="gramStart"/>
      <w:r w:rsidR="004379B3">
        <w:rPr>
          <w:color w:val="000000" w:themeColor="text1"/>
          <w:lang w:val="en-GB"/>
        </w:rPr>
        <w:t>similar to</w:t>
      </w:r>
      <w:proofErr w:type="gramEnd"/>
      <w:r w:rsidR="004379B3">
        <w:rPr>
          <w:color w:val="000000" w:themeColor="text1"/>
          <w:lang w:val="en-GB"/>
        </w:rPr>
        <w:t xml:space="preserve"> this</w:t>
      </w:r>
      <w:r w:rsidR="00ED0736" w:rsidRPr="00933176">
        <w:rPr>
          <w:color w:val="000000" w:themeColor="text1"/>
          <w:lang w:val="en-GB"/>
        </w:rPr>
        <w:t xml:space="preserve">, we </w:t>
      </w:r>
      <w:r w:rsidR="00687C7C" w:rsidRPr="00933176">
        <w:rPr>
          <w:color w:val="000000" w:themeColor="text1"/>
          <w:lang w:val="en-GB"/>
        </w:rPr>
        <w:t>observe</w:t>
      </w:r>
      <w:r w:rsidR="00E83263">
        <w:rPr>
          <w:color w:val="000000" w:themeColor="text1"/>
          <w:lang w:val="en-GB"/>
        </w:rPr>
        <w:t>d</w:t>
      </w:r>
      <w:r w:rsidR="004379B3">
        <w:rPr>
          <w:color w:val="000000" w:themeColor="text1"/>
          <w:lang w:val="en-GB"/>
        </w:rPr>
        <w:t xml:space="preserve"> </w:t>
      </w:r>
      <w:r w:rsidR="00E83263">
        <w:rPr>
          <w:color w:val="000000" w:themeColor="text1"/>
          <w:lang w:val="en-GB"/>
        </w:rPr>
        <w:t xml:space="preserve">that </w:t>
      </w:r>
      <w:r w:rsidR="004379B3">
        <w:rPr>
          <w:color w:val="000000" w:themeColor="text1"/>
          <w:lang w:val="en-GB"/>
        </w:rPr>
        <w:t xml:space="preserve">the </w:t>
      </w:r>
      <w:r w:rsidR="003417B3" w:rsidRPr="00933176">
        <w:rPr>
          <w:color w:val="000000" w:themeColor="text1"/>
          <w:lang w:val="en-GB"/>
        </w:rPr>
        <w:t>LLM's responses</w:t>
      </w:r>
      <w:r w:rsidR="00244D13" w:rsidRPr="00933176">
        <w:rPr>
          <w:color w:val="000000" w:themeColor="text1"/>
          <w:lang w:val="en-GB"/>
        </w:rPr>
        <w:t xml:space="preserve"> </w:t>
      </w:r>
      <w:r w:rsidR="00E83263">
        <w:rPr>
          <w:color w:val="000000" w:themeColor="text1"/>
          <w:lang w:val="en-GB"/>
        </w:rPr>
        <w:t>were accurate enough to understand the sitting patterns that were adopted over a given period. However, we did notice that the responses generated</w:t>
      </w:r>
      <w:r w:rsidR="004379B3">
        <w:rPr>
          <w:color w:val="000000" w:themeColor="text1"/>
          <w:lang w:val="en-GB"/>
        </w:rPr>
        <w:t xml:space="preserve"> </w:t>
      </w:r>
      <w:r w:rsidR="00244D13" w:rsidRPr="00933176">
        <w:rPr>
          <w:color w:val="000000" w:themeColor="text1"/>
          <w:lang w:val="en-GB"/>
        </w:rPr>
        <w:t>were</w:t>
      </w:r>
      <w:r w:rsidR="00704A9A" w:rsidRPr="00933176">
        <w:rPr>
          <w:color w:val="000000" w:themeColor="text1"/>
          <w:lang w:val="en-GB"/>
        </w:rPr>
        <w:t xml:space="preserve"> </w:t>
      </w:r>
      <w:r w:rsidR="00687C7C" w:rsidRPr="00933176">
        <w:rPr>
          <w:color w:val="000000" w:themeColor="text1"/>
          <w:lang w:val="en-GB"/>
        </w:rPr>
        <w:t xml:space="preserve">sometimes </w:t>
      </w:r>
      <w:r w:rsidR="00E9413E" w:rsidRPr="00E9413E">
        <w:rPr>
          <w:color w:val="000000" w:themeColor="text1"/>
        </w:rPr>
        <w:t xml:space="preserve">overly </w:t>
      </w:r>
      <w:r w:rsidR="00244D13" w:rsidRPr="00933176">
        <w:rPr>
          <w:color w:val="000000" w:themeColor="text1"/>
          <w:lang w:val="en-GB"/>
        </w:rPr>
        <w:t>generic</w:t>
      </w:r>
      <w:r w:rsidR="00E83263">
        <w:rPr>
          <w:color w:val="000000" w:themeColor="text1"/>
          <w:lang w:val="en-GB"/>
        </w:rPr>
        <w:t>,</w:t>
      </w:r>
      <w:r w:rsidR="00244D13" w:rsidRPr="00933176">
        <w:rPr>
          <w:color w:val="000000" w:themeColor="text1"/>
          <w:lang w:val="en-GB"/>
        </w:rPr>
        <w:t xml:space="preserve"> s</w:t>
      </w:r>
      <w:r w:rsidR="004379B3">
        <w:rPr>
          <w:color w:val="000000" w:themeColor="text1"/>
          <w:lang w:val="en-GB"/>
        </w:rPr>
        <w:t>uggest</w:t>
      </w:r>
      <w:r w:rsidR="00E83263">
        <w:rPr>
          <w:color w:val="000000" w:themeColor="text1"/>
          <w:lang w:val="en-GB"/>
        </w:rPr>
        <w:t>ing</w:t>
      </w:r>
      <w:r w:rsidR="00244D13" w:rsidRPr="00933176">
        <w:rPr>
          <w:color w:val="000000" w:themeColor="text1"/>
          <w:lang w:val="en-GB"/>
        </w:rPr>
        <w:t xml:space="preserve"> </w:t>
      </w:r>
      <w:r w:rsidR="00B93B7D">
        <w:rPr>
          <w:color w:val="000000" w:themeColor="text1"/>
          <w:lang w:val="en-GB"/>
        </w:rPr>
        <w:t xml:space="preserve">areas </w:t>
      </w:r>
      <w:r w:rsidR="00687C7C" w:rsidRPr="00933176">
        <w:rPr>
          <w:color w:val="000000" w:themeColor="text1"/>
          <w:lang w:val="en-GB"/>
        </w:rPr>
        <w:t xml:space="preserve">for </w:t>
      </w:r>
      <w:r w:rsidR="00B93B7D">
        <w:rPr>
          <w:color w:val="000000" w:themeColor="text1"/>
          <w:lang w:val="en-GB"/>
        </w:rPr>
        <w:t>improvement</w:t>
      </w:r>
      <w:r w:rsidR="00687C7C" w:rsidRPr="00933176">
        <w:rPr>
          <w:color w:val="000000" w:themeColor="text1"/>
          <w:lang w:val="en-GB"/>
        </w:rPr>
        <w:t xml:space="preserve"> </w:t>
      </w:r>
      <w:r w:rsidR="00CB4120" w:rsidRPr="00933176">
        <w:rPr>
          <w:color w:val="000000" w:themeColor="text1"/>
          <w:lang w:val="en-GB"/>
        </w:rPr>
        <w:t>i</w:t>
      </w:r>
      <w:r w:rsidR="00B93B7D">
        <w:rPr>
          <w:color w:val="000000" w:themeColor="text1"/>
          <w:lang w:val="en-GB"/>
        </w:rPr>
        <w:t>n</w:t>
      </w:r>
      <w:r w:rsidR="00CB4120" w:rsidRPr="00933176">
        <w:rPr>
          <w:color w:val="000000" w:themeColor="text1"/>
          <w:lang w:val="en-GB"/>
        </w:rPr>
        <w:t xml:space="preserve"> the prompt</w:t>
      </w:r>
      <w:r w:rsidR="00E83263">
        <w:rPr>
          <w:color w:val="000000" w:themeColor="text1"/>
          <w:lang w:val="en-GB"/>
        </w:rPr>
        <w:t xml:space="preserve"> </w:t>
      </w:r>
      <w:r w:rsidR="00B93B7D">
        <w:rPr>
          <w:color w:val="000000" w:themeColor="text1"/>
          <w:lang w:val="en-GB"/>
        </w:rPr>
        <w:t xml:space="preserve">to make it more tailored to the </w:t>
      </w:r>
      <w:r w:rsidR="00490FF0">
        <w:rPr>
          <w:color w:val="000000" w:themeColor="text1"/>
          <w:lang w:val="en-GB"/>
        </w:rPr>
        <w:t>individual</w:t>
      </w:r>
      <w:r w:rsidR="00B93B7D">
        <w:rPr>
          <w:color w:val="000000" w:themeColor="text1"/>
          <w:lang w:val="en-GB"/>
        </w:rPr>
        <w:t xml:space="preserve">. </w:t>
      </w:r>
    </w:p>
    <w:p w14:paraId="4A4888D9" w14:textId="0C6E8A80" w:rsidR="00954A2D" w:rsidRPr="001A37FC" w:rsidRDefault="002F5450" w:rsidP="002F5450">
      <w:pPr>
        <w:pStyle w:val="MDPI52figure"/>
        <w:rPr>
          <w:color w:val="000000" w:themeColor="text1"/>
        </w:rPr>
      </w:pPr>
      <w:r w:rsidRPr="001A37FC">
        <w:rPr>
          <w:color w:val="000000" w:themeColor="text1"/>
        </w:rPr>
        <w:lastRenderedPageBreak/>
        <w:fldChar w:fldCharType="begin"/>
      </w:r>
      <w:r w:rsidRPr="001A37FC">
        <w:rPr>
          <w:color w:val="000000" w:themeColor="text1"/>
        </w:rPr>
        <w:instrText xml:space="preserve"> INCLUDEPICTURE "https://surveymonkey-assets.s3.amazonaws.com/survey/521898013/1dc15ee4-f6c8-4db0-905c-c484ee1bff2e.png" \* MERGEFORMATINET </w:instrText>
      </w:r>
      <w:r w:rsidRPr="001A37FC">
        <w:rPr>
          <w:color w:val="000000" w:themeColor="text1"/>
        </w:rPr>
        <w:fldChar w:fldCharType="separate"/>
      </w:r>
      <w:r w:rsidRPr="001A37FC">
        <w:rPr>
          <w:noProof/>
          <w:color w:val="000000" w:themeColor="text1"/>
        </w:rPr>
        <w:drawing>
          <wp:inline distT="0" distB="0" distL="0" distR="0" wp14:anchorId="14BEBA51" wp14:editId="06FA0839">
            <wp:extent cx="5396923" cy="3752477"/>
            <wp:effectExtent l="12700" t="12700" r="13335" b="6985"/>
            <wp:docPr id="196353047" name="Picture 6" descr="A diagram of a person's pos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3047" name="Picture 6" descr="A diagram of a person's position&#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1828" cy="3839323"/>
                    </a:xfrm>
                    <a:prstGeom prst="rect">
                      <a:avLst/>
                    </a:prstGeom>
                    <a:noFill/>
                    <a:ln>
                      <a:solidFill>
                        <a:schemeClr val="tx1"/>
                      </a:solidFill>
                    </a:ln>
                  </pic:spPr>
                </pic:pic>
              </a:graphicData>
            </a:graphic>
          </wp:inline>
        </w:drawing>
      </w:r>
      <w:r w:rsidRPr="001A37FC">
        <w:rPr>
          <w:color w:val="000000" w:themeColor="text1"/>
        </w:rPr>
        <w:fldChar w:fldCharType="end"/>
      </w:r>
    </w:p>
    <w:p w14:paraId="4E0683E4" w14:textId="53FA702C" w:rsidR="00127737" w:rsidRDefault="004812F0" w:rsidP="00127737">
      <w:pPr>
        <w:pStyle w:val="MDPI51figurecaption"/>
        <w:rPr>
          <w:color w:val="000000" w:themeColor="text1"/>
        </w:rPr>
      </w:pPr>
      <w:r w:rsidRPr="001A37FC">
        <w:rPr>
          <w:b/>
          <w:bCs/>
          <w:color w:val="000000" w:themeColor="text1"/>
        </w:rPr>
        <w:t>Figure 1</w:t>
      </w:r>
      <w:r w:rsidR="004436CA">
        <w:rPr>
          <w:b/>
          <w:bCs/>
          <w:color w:val="000000" w:themeColor="text1"/>
        </w:rPr>
        <w:t>4</w:t>
      </w:r>
      <w:r w:rsidRPr="001A37FC">
        <w:rPr>
          <w:color w:val="000000" w:themeColor="text1"/>
        </w:rPr>
        <w:t xml:space="preserve">. </w:t>
      </w:r>
      <w:r w:rsidR="005E2539" w:rsidRPr="001A37FC">
        <w:rPr>
          <w:color w:val="000000" w:themeColor="text1"/>
        </w:rPr>
        <w:t>A simulated experiment of an individual’s posture timeline</w:t>
      </w:r>
      <w:r w:rsidR="00347C11">
        <w:rPr>
          <w:color w:val="000000" w:themeColor="text1"/>
        </w:rPr>
        <w:t xml:space="preserve"> leaning left for an extended period</w:t>
      </w:r>
      <w:r w:rsidR="005E2539" w:rsidRPr="001A37FC">
        <w:rPr>
          <w:color w:val="000000" w:themeColor="text1"/>
        </w:rPr>
        <w:t xml:space="preserve">, along with the LLM’s </w:t>
      </w:r>
      <w:r w:rsidR="00347C11">
        <w:rPr>
          <w:color w:val="000000" w:themeColor="text1"/>
        </w:rPr>
        <w:t xml:space="preserve">given prompt and generated </w:t>
      </w:r>
      <w:r w:rsidR="005E2539" w:rsidRPr="001A37FC">
        <w:rPr>
          <w:color w:val="000000" w:themeColor="text1"/>
        </w:rPr>
        <w:t>recommendatio</w:t>
      </w:r>
      <w:r w:rsidR="00347C11">
        <w:rPr>
          <w:color w:val="000000" w:themeColor="text1"/>
        </w:rPr>
        <w:t>n.</w:t>
      </w:r>
    </w:p>
    <w:p w14:paraId="0367A171" w14:textId="73CDAE57" w:rsidR="00E93210" w:rsidRPr="001A37FC" w:rsidRDefault="008C1386" w:rsidP="00DF3ACF">
      <w:pPr>
        <w:pStyle w:val="MDPI21heading1"/>
        <w:rPr>
          <w:color w:val="000000" w:themeColor="text1"/>
        </w:rPr>
      </w:pPr>
      <w:r w:rsidRPr="001A37FC">
        <w:rPr>
          <w:color w:val="000000" w:themeColor="text1"/>
        </w:rPr>
        <w:t>5</w:t>
      </w:r>
      <w:r w:rsidR="00E93210" w:rsidRPr="001A37FC">
        <w:rPr>
          <w:color w:val="000000" w:themeColor="text1"/>
        </w:rPr>
        <w:t>. Conclusion</w:t>
      </w:r>
    </w:p>
    <w:p w14:paraId="16CB3506" w14:textId="3D02D02F" w:rsidR="00122704" w:rsidRPr="001A37FC" w:rsidRDefault="005D7FC9" w:rsidP="00C412E0">
      <w:pPr>
        <w:pStyle w:val="MDPI31text"/>
        <w:rPr>
          <w:color w:val="000000" w:themeColor="text1"/>
        </w:rPr>
      </w:pPr>
      <w:r w:rsidRPr="001A37FC">
        <w:rPr>
          <w:color w:val="000000" w:themeColor="text1"/>
        </w:rPr>
        <w:t xml:space="preserve">In this paper, we developed a </w:t>
      </w:r>
      <w:r w:rsidR="00BB007E" w:rsidRPr="001A37FC">
        <w:rPr>
          <w:color w:val="000000" w:themeColor="text1"/>
        </w:rPr>
        <w:t>smart</w:t>
      </w:r>
      <w:r w:rsidR="007D08EA">
        <w:rPr>
          <w:color w:val="000000" w:themeColor="text1"/>
        </w:rPr>
        <w:t xml:space="preserve">-sensing </w:t>
      </w:r>
      <w:r w:rsidR="00BB007E" w:rsidRPr="001A37FC">
        <w:rPr>
          <w:color w:val="000000" w:themeColor="text1"/>
        </w:rPr>
        <w:t>chair system capable of classifying 19 sitting posture</w:t>
      </w:r>
      <w:r w:rsidR="00EC201F" w:rsidRPr="001A37FC">
        <w:rPr>
          <w:color w:val="000000" w:themeColor="text1"/>
        </w:rPr>
        <w:t>s</w:t>
      </w:r>
      <w:r w:rsidR="00BB007E" w:rsidRPr="001A37FC">
        <w:rPr>
          <w:color w:val="000000" w:themeColor="text1"/>
        </w:rPr>
        <w:t xml:space="preserve"> using </w:t>
      </w:r>
      <w:r w:rsidR="007D08EA">
        <w:rPr>
          <w:color w:val="000000" w:themeColor="text1"/>
        </w:rPr>
        <w:t>two</w:t>
      </w:r>
      <w:r w:rsidR="00BB007E" w:rsidRPr="001A37FC">
        <w:rPr>
          <w:color w:val="000000" w:themeColor="text1"/>
        </w:rPr>
        <w:t xml:space="preserve"> 32x32 pressure sen</w:t>
      </w:r>
      <w:r w:rsidR="00EC201F" w:rsidRPr="001A37FC">
        <w:rPr>
          <w:color w:val="000000" w:themeColor="text1"/>
        </w:rPr>
        <w:t>s</w:t>
      </w:r>
      <w:r w:rsidR="00BB007E" w:rsidRPr="001A37FC">
        <w:rPr>
          <w:color w:val="000000" w:themeColor="text1"/>
        </w:rPr>
        <w:t xml:space="preserve">or </w:t>
      </w:r>
      <w:r w:rsidR="007D08EA">
        <w:rPr>
          <w:color w:val="000000" w:themeColor="text1"/>
        </w:rPr>
        <w:t>mats</w:t>
      </w:r>
      <w:r w:rsidR="00BF0AE3">
        <w:rPr>
          <w:color w:val="000000" w:themeColor="text1"/>
        </w:rPr>
        <w:t xml:space="preserve"> while adopting a user-tailored methodology</w:t>
      </w:r>
      <w:r w:rsidR="00BB007E" w:rsidRPr="001A37FC">
        <w:rPr>
          <w:color w:val="000000" w:themeColor="text1"/>
        </w:rPr>
        <w:t>.</w:t>
      </w:r>
      <w:r w:rsidR="00BE32BE">
        <w:rPr>
          <w:color w:val="000000" w:themeColor="text1"/>
        </w:rPr>
        <w:t xml:space="preserve"> We also examine</w:t>
      </w:r>
      <w:r w:rsidR="00465722">
        <w:rPr>
          <w:color w:val="000000" w:themeColor="text1"/>
        </w:rPr>
        <w:t>d</w:t>
      </w:r>
      <w:r w:rsidR="00BE32BE">
        <w:rPr>
          <w:color w:val="000000" w:themeColor="text1"/>
        </w:rPr>
        <w:t xml:space="preserve"> and compared five</w:t>
      </w:r>
      <w:r w:rsidR="00A8756B" w:rsidRPr="001A37FC">
        <w:rPr>
          <w:color w:val="000000" w:themeColor="text1"/>
        </w:rPr>
        <w:t xml:space="preserve"> different machine</w:t>
      </w:r>
      <w:r w:rsidR="00BE32BE">
        <w:rPr>
          <w:color w:val="000000" w:themeColor="text1"/>
        </w:rPr>
        <w:t xml:space="preserve"> learning algorithms</w:t>
      </w:r>
      <w:r w:rsidR="00E9615B">
        <w:rPr>
          <w:color w:val="000000" w:themeColor="text1"/>
        </w:rPr>
        <w:t xml:space="preserve"> </w:t>
      </w:r>
      <w:r w:rsidR="00A8756B" w:rsidRPr="001A37FC">
        <w:rPr>
          <w:color w:val="000000" w:themeColor="text1"/>
        </w:rPr>
        <w:t>(</w:t>
      </w:r>
      <w:r w:rsidR="00633F2E">
        <w:rPr>
          <w:color w:val="000000" w:themeColor="text1"/>
          <w:lang w:val="en-GB"/>
        </w:rPr>
        <w:t>DT</w:t>
      </w:r>
      <w:r w:rsidR="00A8756B" w:rsidRPr="001A37FC">
        <w:rPr>
          <w:color w:val="000000" w:themeColor="text1"/>
          <w:lang w:val="en-GB"/>
        </w:rPr>
        <w:t xml:space="preserve">, </w:t>
      </w:r>
      <w:r w:rsidR="00633F2E">
        <w:rPr>
          <w:color w:val="000000" w:themeColor="text1"/>
          <w:lang w:val="en-GB"/>
        </w:rPr>
        <w:t>RF</w:t>
      </w:r>
      <w:r w:rsidR="00A8756B" w:rsidRPr="001A37FC">
        <w:rPr>
          <w:color w:val="000000" w:themeColor="text1"/>
          <w:lang w:val="en-GB"/>
        </w:rPr>
        <w:t>, SVM, KNN, and CNN)</w:t>
      </w:r>
      <w:r w:rsidR="00A8756B" w:rsidRPr="001A37FC">
        <w:rPr>
          <w:color w:val="000000" w:themeColor="text1"/>
        </w:rPr>
        <w:t xml:space="preserve">. </w:t>
      </w:r>
      <w:r w:rsidR="00BE32BE">
        <w:rPr>
          <w:color w:val="000000" w:themeColor="text1"/>
        </w:rPr>
        <w:t>Overall, t</w:t>
      </w:r>
      <w:r w:rsidR="00A8756B" w:rsidRPr="001A37FC">
        <w:rPr>
          <w:color w:val="000000" w:themeColor="text1"/>
        </w:rPr>
        <w:t>he CNN model achieved the highest classification accuracy</w:t>
      </w:r>
      <w:r w:rsidR="002B149E">
        <w:rPr>
          <w:color w:val="000000" w:themeColor="text1"/>
        </w:rPr>
        <w:t>, with a value of 9</w:t>
      </w:r>
      <w:r w:rsidR="009D6F10">
        <w:rPr>
          <w:color w:val="000000" w:themeColor="text1"/>
        </w:rPr>
        <w:t>8</w:t>
      </w:r>
      <w:r w:rsidR="002B149E">
        <w:rPr>
          <w:color w:val="000000" w:themeColor="text1"/>
        </w:rPr>
        <w:t>.</w:t>
      </w:r>
      <w:r w:rsidR="009D6F10">
        <w:rPr>
          <w:color w:val="000000" w:themeColor="text1"/>
        </w:rPr>
        <w:t>29</w:t>
      </w:r>
      <w:r w:rsidR="002B149E">
        <w:rPr>
          <w:color w:val="000000" w:themeColor="text1"/>
        </w:rPr>
        <w:t>%, compared</w:t>
      </w:r>
      <w:r w:rsidR="00A8756B" w:rsidRPr="001A37FC">
        <w:rPr>
          <w:color w:val="000000" w:themeColor="text1"/>
          <w:lang w:val="en-GB"/>
        </w:rPr>
        <w:t xml:space="preserve"> to </w:t>
      </w:r>
      <w:r w:rsidR="00EC201F" w:rsidRPr="001A37FC">
        <w:rPr>
          <w:color w:val="000000" w:themeColor="text1"/>
          <w:lang w:val="en-GB"/>
        </w:rPr>
        <w:t xml:space="preserve">the </w:t>
      </w:r>
      <w:r w:rsidR="009D6F10">
        <w:rPr>
          <w:color w:val="000000" w:themeColor="text1"/>
          <w:lang w:val="en-GB"/>
        </w:rPr>
        <w:t>DT</w:t>
      </w:r>
      <w:r w:rsidR="00BE32BE">
        <w:rPr>
          <w:color w:val="000000" w:themeColor="text1"/>
          <w:lang w:val="en-GB"/>
        </w:rPr>
        <w:t>,</w:t>
      </w:r>
      <w:r w:rsidR="00A8756B" w:rsidRPr="001A37FC">
        <w:rPr>
          <w:color w:val="000000" w:themeColor="text1"/>
          <w:lang w:val="en-GB"/>
        </w:rPr>
        <w:t xml:space="preserve"> which had the lowest score at </w:t>
      </w:r>
      <w:r w:rsidR="008168F6">
        <w:rPr>
          <w:color w:val="000000" w:themeColor="text1"/>
        </w:rPr>
        <w:t>66</w:t>
      </w:r>
      <w:r w:rsidR="00A8756B" w:rsidRPr="001A37FC">
        <w:rPr>
          <w:color w:val="000000" w:themeColor="text1"/>
        </w:rPr>
        <w:t>.</w:t>
      </w:r>
      <w:r w:rsidR="008168F6">
        <w:rPr>
          <w:color w:val="000000" w:themeColor="text1"/>
        </w:rPr>
        <w:t>29</w:t>
      </w:r>
      <w:r w:rsidR="00A8756B" w:rsidRPr="001A37FC">
        <w:rPr>
          <w:color w:val="000000" w:themeColor="text1"/>
        </w:rPr>
        <w:t xml:space="preserve">%. </w:t>
      </w:r>
      <w:r w:rsidR="00D65C71" w:rsidRPr="001A37FC">
        <w:rPr>
          <w:color w:val="000000" w:themeColor="text1"/>
        </w:rPr>
        <w:t>Additionally, a</w:t>
      </w:r>
      <w:r w:rsidR="00627138" w:rsidRPr="001A37FC">
        <w:rPr>
          <w:color w:val="000000" w:themeColor="text1"/>
        </w:rPr>
        <w:t xml:space="preserve"> </w:t>
      </w:r>
      <w:r w:rsidR="00A8756B" w:rsidRPr="001A37FC">
        <w:rPr>
          <w:color w:val="000000" w:themeColor="text1"/>
        </w:rPr>
        <w:t xml:space="preserve">comprehensive web-based feedback </w:t>
      </w:r>
      <w:r w:rsidR="00CA1531">
        <w:rPr>
          <w:color w:val="000000" w:themeColor="text1"/>
        </w:rPr>
        <w:t>system, comprising both web and mobile applications, was developed to provide the end user with valuable information and insights regarding the adopted sitting patterns. This system utilizes</w:t>
      </w:r>
      <w:r w:rsidR="00014EB5">
        <w:rPr>
          <w:color w:val="000000" w:themeColor="text1"/>
        </w:rPr>
        <w:t xml:space="preserve"> </w:t>
      </w:r>
      <w:r w:rsidR="00CB17E6">
        <w:rPr>
          <w:color w:val="000000" w:themeColor="text1"/>
        </w:rPr>
        <w:t xml:space="preserve">the </w:t>
      </w:r>
      <w:r w:rsidR="00014EB5" w:rsidRPr="001A37FC">
        <w:rPr>
          <w:color w:val="000000" w:themeColor="text1"/>
        </w:rPr>
        <w:t>OpenAI GPT-4o model to generate insightful recommendations and action</w:t>
      </w:r>
      <w:r w:rsidR="00014EB5">
        <w:rPr>
          <w:color w:val="000000" w:themeColor="text1"/>
        </w:rPr>
        <w:t>able</w:t>
      </w:r>
      <w:r w:rsidR="00014EB5" w:rsidRPr="001A37FC">
        <w:rPr>
          <w:color w:val="000000" w:themeColor="text1"/>
        </w:rPr>
        <w:t xml:space="preserve"> plans based on historical data.</w:t>
      </w:r>
    </w:p>
    <w:p w14:paraId="33EEDE26" w14:textId="0C583DC9" w:rsidR="00DD5ABA" w:rsidRPr="001A37FC" w:rsidRDefault="008474EB" w:rsidP="00DD5ABA">
      <w:pPr>
        <w:pStyle w:val="MDPI21heading1"/>
        <w:rPr>
          <w:color w:val="000000" w:themeColor="text1"/>
        </w:rPr>
      </w:pPr>
      <w:r w:rsidRPr="001A37FC">
        <w:rPr>
          <w:color w:val="000000" w:themeColor="text1"/>
        </w:rPr>
        <w:t>6</w:t>
      </w:r>
      <w:r w:rsidR="00DD5ABA" w:rsidRPr="001A37FC">
        <w:rPr>
          <w:color w:val="000000" w:themeColor="text1"/>
        </w:rPr>
        <w:t xml:space="preserve">. Future </w:t>
      </w:r>
      <w:r w:rsidR="00D62F4D" w:rsidRPr="001A37FC">
        <w:rPr>
          <w:color w:val="000000" w:themeColor="text1"/>
        </w:rPr>
        <w:t>Directives</w:t>
      </w:r>
    </w:p>
    <w:p w14:paraId="22206E19" w14:textId="77777777" w:rsidR="007F3FAD" w:rsidRDefault="007F3FAD" w:rsidP="0021677E">
      <w:pPr>
        <w:pStyle w:val="MDPI31text"/>
        <w:rPr>
          <w:color w:val="000000" w:themeColor="text1"/>
          <w:lang w:val="en-GB"/>
        </w:rPr>
      </w:pPr>
      <w:r w:rsidRPr="007F3FAD">
        <w:rPr>
          <w:color w:val="000000" w:themeColor="text1"/>
          <w:lang w:val="en-GB"/>
        </w:rPr>
        <w:t xml:space="preserve">While this study demonstrates the effective use of a high-resolution sensor system, such as the </w:t>
      </w:r>
      <w:proofErr w:type="spellStart"/>
      <w:r w:rsidRPr="007F3FAD">
        <w:rPr>
          <w:color w:val="000000" w:themeColor="text1"/>
          <w:lang w:val="en-GB"/>
        </w:rPr>
        <w:t>Tekscan</w:t>
      </w:r>
      <w:proofErr w:type="spellEnd"/>
      <w:r w:rsidRPr="007F3FAD">
        <w:rPr>
          <w:color w:val="000000" w:themeColor="text1"/>
          <w:lang w:val="en-GB"/>
        </w:rPr>
        <w:t xml:space="preserve"> </w:t>
      </w:r>
      <w:proofErr w:type="spellStart"/>
      <w:r w:rsidRPr="007F3FAD">
        <w:rPr>
          <w:color w:val="000000" w:themeColor="text1"/>
          <w:lang w:val="en-GB"/>
        </w:rPr>
        <w:t>CONFORMat</w:t>
      </w:r>
      <w:proofErr w:type="spellEnd"/>
      <w:r w:rsidRPr="007F3FAD">
        <w:rPr>
          <w:color w:val="000000" w:themeColor="text1"/>
          <w:lang w:val="en-GB"/>
        </w:rPr>
        <w:t>, in accurately classifying multiple sitting postures, it would be valuable to explore more cost-effective sensor alternatives. Establishing a systematic methodology for determining the optimal placement of each sensor unit, especially in sparsely distributed configurations, remains a key area for future investigation. A scientific comparison between the development of a personalized machine learning model using a user-tailored approach and a generalized model pre-trained against a wide set of volunteers would be insightful for understanding the strengths and limitations of both approaches.</w:t>
      </w:r>
    </w:p>
    <w:p w14:paraId="562ACAA4" w14:textId="33AC9606" w:rsidR="00D24C1E" w:rsidRDefault="00CE1A68" w:rsidP="0021677E">
      <w:pPr>
        <w:pStyle w:val="MDPI31text"/>
        <w:rPr>
          <w:color w:val="000000" w:themeColor="text1"/>
        </w:rPr>
      </w:pPr>
      <w:r w:rsidRPr="00CE1A68">
        <w:rPr>
          <w:color w:val="000000" w:themeColor="text1"/>
        </w:rPr>
        <w:t>Due to technical constraints, the current feedback system was unable to stream real-time posture data from the pressure sensors.</w:t>
      </w:r>
      <w:r>
        <w:rPr>
          <w:color w:val="000000" w:themeColor="text1"/>
        </w:rPr>
        <w:t xml:space="preserve"> </w:t>
      </w:r>
      <w:r w:rsidR="000351A9" w:rsidRPr="000351A9">
        <w:rPr>
          <w:color w:val="000000" w:themeColor="text1"/>
        </w:rPr>
        <w:t>Thus, future work should focus on implementing wireless data transmission using</w:t>
      </w:r>
      <w:r w:rsidR="007F3FAD">
        <w:rPr>
          <w:color w:val="000000" w:themeColor="text1"/>
        </w:rPr>
        <w:t xml:space="preserve"> Internet of Things</w:t>
      </w:r>
      <w:r w:rsidR="000351A9" w:rsidRPr="000351A9">
        <w:rPr>
          <w:color w:val="000000" w:themeColor="text1"/>
        </w:rPr>
        <w:t xml:space="preserve"> </w:t>
      </w:r>
      <w:r w:rsidR="007F3FAD">
        <w:rPr>
          <w:color w:val="000000" w:themeColor="text1"/>
        </w:rPr>
        <w:t>(</w:t>
      </w:r>
      <w:r w:rsidR="000351A9" w:rsidRPr="000351A9">
        <w:rPr>
          <w:color w:val="000000" w:themeColor="text1"/>
        </w:rPr>
        <w:t>IoT</w:t>
      </w:r>
      <w:r w:rsidR="007F3FAD">
        <w:rPr>
          <w:color w:val="000000" w:themeColor="text1"/>
        </w:rPr>
        <w:t>)</w:t>
      </w:r>
      <w:r w:rsidR="000351A9" w:rsidRPr="000351A9">
        <w:rPr>
          <w:color w:val="000000" w:themeColor="text1"/>
        </w:rPr>
        <w:t xml:space="preserve"> protocols to enable seamless, real-time integration with our feedback platforms.</w:t>
      </w:r>
      <w:r w:rsidR="000351A9">
        <w:rPr>
          <w:color w:val="000000" w:themeColor="text1"/>
        </w:rPr>
        <w:t xml:space="preserve"> </w:t>
      </w:r>
      <w:r w:rsidR="00930BCD">
        <w:rPr>
          <w:color w:val="000000" w:themeColor="text1"/>
        </w:rPr>
        <w:t xml:space="preserve">Integrating additional sensors, such as </w:t>
      </w:r>
      <w:r w:rsidR="004A37C0" w:rsidRPr="004A37C0">
        <w:rPr>
          <w:color w:val="000000" w:themeColor="text1"/>
        </w:rPr>
        <w:t>Electrocardiogram</w:t>
      </w:r>
      <w:r w:rsidR="004A37C0">
        <w:rPr>
          <w:color w:val="000000" w:themeColor="text1"/>
        </w:rPr>
        <w:t>s</w:t>
      </w:r>
      <w:r w:rsidR="004A37C0" w:rsidRPr="004A37C0">
        <w:rPr>
          <w:color w:val="000000" w:themeColor="text1"/>
        </w:rPr>
        <w:t xml:space="preserve"> </w:t>
      </w:r>
      <w:r w:rsidR="004A37C0">
        <w:rPr>
          <w:color w:val="000000" w:themeColor="text1"/>
        </w:rPr>
        <w:t>(</w:t>
      </w:r>
      <w:r w:rsidR="00930BCD">
        <w:rPr>
          <w:color w:val="000000" w:themeColor="text1"/>
        </w:rPr>
        <w:t>ECGs</w:t>
      </w:r>
      <w:r w:rsidR="004A37C0">
        <w:rPr>
          <w:color w:val="000000" w:themeColor="text1"/>
        </w:rPr>
        <w:t>)</w:t>
      </w:r>
      <w:r w:rsidR="00930BCD">
        <w:rPr>
          <w:color w:val="000000" w:themeColor="text1"/>
        </w:rPr>
        <w:t xml:space="preserve"> and other health sensors, could provide a </w:t>
      </w:r>
      <w:r w:rsidR="00930BCD">
        <w:rPr>
          <w:color w:val="000000" w:themeColor="text1"/>
        </w:rPr>
        <w:lastRenderedPageBreak/>
        <w:t>comprehensive view of one’s overall health and sitting lifestyle</w:t>
      </w:r>
      <w:r w:rsidR="0021677E">
        <w:rPr>
          <w:color w:val="000000" w:themeColor="text1"/>
        </w:rPr>
        <w:t xml:space="preserve">. </w:t>
      </w:r>
      <w:r w:rsidR="005C11E8" w:rsidRPr="005C11E8">
        <w:rPr>
          <w:color w:val="000000" w:themeColor="text1"/>
        </w:rPr>
        <w:t>User feedback on the “</w:t>
      </w:r>
      <w:proofErr w:type="spellStart"/>
      <w:r w:rsidR="005C11E8" w:rsidRPr="005C11E8">
        <w:rPr>
          <w:color w:val="000000" w:themeColor="text1"/>
        </w:rPr>
        <w:t>SitRight</w:t>
      </w:r>
      <w:proofErr w:type="spellEnd"/>
      <w:r w:rsidR="005C11E8" w:rsidRPr="005C11E8">
        <w:rPr>
          <w:color w:val="000000" w:themeColor="text1"/>
        </w:rPr>
        <w:t>” platform will also be essential to refine usability and effectiveness. In addition, collaboration with healthcare professionals</w:t>
      </w:r>
      <w:r w:rsidR="00845C82">
        <w:rPr>
          <w:color w:val="000000" w:themeColor="text1"/>
        </w:rPr>
        <w:t xml:space="preserve">, </w:t>
      </w:r>
      <w:r w:rsidR="005C11E8" w:rsidRPr="005C11E8">
        <w:rPr>
          <w:color w:val="000000" w:themeColor="text1"/>
        </w:rPr>
        <w:t>particularly those in rehabilitation</w:t>
      </w:r>
      <w:r w:rsidR="00845C82">
        <w:rPr>
          <w:color w:val="000000" w:themeColor="text1"/>
        </w:rPr>
        <w:t xml:space="preserve"> engineering centers, </w:t>
      </w:r>
      <w:r w:rsidR="005C11E8" w:rsidRPr="005C11E8">
        <w:rPr>
          <w:color w:val="000000" w:themeColor="text1"/>
        </w:rPr>
        <w:t>could help validate and enhance the medical relevance of the LLM-generated recommendations, ensuring that they are both actionable and clinically appropriate.</w:t>
      </w:r>
    </w:p>
    <w:p w14:paraId="3F947931" w14:textId="77777777" w:rsidR="00AB7FE3" w:rsidRPr="00AB7FE3" w:rsidRDefault="00AB7FE3" w:rsidP="00AB7FE3">
      <w:pPr>
        <w:pStyle w:val="MDPI31text"/>
        <w:rPr>
          <w:color w:val="000000" w:themeColor="text1"/>
        </w:rPr>
      </w:pPr>
    </w:p>
    <w:p w14:paraId="557EB6A5" w14:textId="68079DBF" w:rsidR="00E93210" w:rsidRPr="001A37FC" w:rsidRDefault="00E93210" w:rsidP="00E93210">
      <w:pPr>
        <w:pStyle w:val="MDPI62BackMatter"/>
        <w:rPr>
          <w:color w:val="000000" w:themeColor="text1"/>
        </w:rPr>
      </w:pPr>
      <w:r w:rsidRPr="001A37FC">
        <w:rPr>
          <w:b/>
          <w:color w:val="000000" w:themeColor="text1"/>
        </w:rPr>
        <w:t>Author Contributions:</w:t>
      </w:r>
      <w:r w:rsidRPr="001A37FC">
        <w:rPr>
          <w:color w:val="000000" w:themeColor="text1"/>
        </w:rPr>
        <w:t xml:space="preserve"> </w:t>
      </w:r>
      <w:r w:rsidR="003F0D48" w:rsidRPr="001A37FC">
        <w:rPr>
          <w:color w:val="000000" w:themeColor="text1"/>
        </w:rPr>
        <w:t>&lt;Author’s contributions&gt;</w:t>
      </w:r>
    </w:p>
    <w:p w14:paraId="7931C2F0" w14:textId="562917B2" w:rsidR="00E93210" w:rsidRPr="001A37FC" w:rsidRDefault="00E93210" w:rsidP="00E93210">
      <w:pPr>
        <w:pStyle w:val="MDPI62BackMatter"/>
        <w:rPr>
          <w:color w:val="000000" w:themeColor="text1"/>
        </w:rPr>
      </w:pPr>
      <w:r w:rsidRPr="001A37FC">
        <w:rPr>
          <w:b/>
          <w:color w:val="000000" w:themeColor="text1"/>
        </w:rPr>
        <w:t>Funding:</w:t>
      </w:r>
      <w:r w:rsidRPr="001A37FC">
        <w:rPr>
          <w:color w:val="000000" w:themeColor="text1"/>
        </w:rPr>
        <w:t xml:space="preserve"> </w:t>
      </w:r>
      <w:r w:rsidR="003F0D48" w:rsidRPr="001A37FC">
        <w:rPr>
          <w:color w:val="000000" w:themeColor="text1"/>
        </w:rPr>
        <w:t>This work was partly supported by the University of South Wales (USW) QR fund (ref: 104607.13.1125), RIS funding (ref: 104790.1125), and Cardiff &amp; Vale University Health Board, Rehabilitation Engineering Unit (REU), contributions (ref: 103914.13.1122).</w:t>
      </w:r>
      <w:r w:rsidR="003F0D48" w:rsidRPr="001A37FC">
        <w:rPr>
          <w:color w:val="000000" w:themeColor="text1"/>
        </w:rPr>
        <w:tab/>
      </w:r>
    </w:p>
    <w:p w14:paraId="3E2AB02F" w14:textId="05994EA1" w:rsidR="003F0D48" w:rsidRPr="001A37FC" w:rsidRDefault="00AE2596" w:rsidP="003F0D48">
      <w:pPr>
        <w:pStyle w:val="MDPI62BackMatter"/>
        <w:rPr>
          <w:color w:val="000000" w:themeColor="text1"/>
        </w:rPr>
      </w:pPr>
      <w:bookmarkStart w:id="35" w:name="_Hlk89945590"/>
      <w:bookmarkStart w:id="36" w:name="_Hlk60054323"/>
      <w:r w:rsidRPr="001A37FC">
        <w:rPr>
          <w:b/>
          <w:color w:val="000000" w:themeColor="text1"/>
        </w:rPr>
        <w:t>Institutional Review Board Statement:</w:t>
      </w:r>
      <w:r w:rsidR="003F0D48" w:rsidRPr="001A37FC">
        <w:rPr>
          <w:b/>
          <w:color w:val="000000" w:themeColor="text1"/>
        </w:rPr>
        <w:t xml:space="preserve"> </w:t>
      </w:r>
      <w:r w:rsidR="003F0D48" w:rsidRPr="001A37FC">
        <w:rPr>
          <w:color w:val="000000" w:themeColor="text1"/>
        </w:rPr>
        <w:t>Not Applicable.</w:t>
      </w:r>
      <w:r w:rsidR="003F0D48" w:rsidRPr="001A37FC">
        <w:rPr>
          <w:color w:val="000000" w:themeColor="text1"/>
        </w:rPr>
        <w:tab/>
      </w:r>
    </w:p>
    <w:bookmarkEnd w:id="35"/>
    <w:p w14:paraId="62C0FC50" w14:textId="2673BA38" w:rsidR="00974880" w:rsidRPr="001A37FC" w:rsidRDefault="00974880" w:rsidP="00974880">
      <w:pPr>
        <w:pStyle w:val="MDPI62BackMatter"/>
        <w:spacing w:after="0"/>
        <w:rPr>
          <w:color w:val="000000" w:themeColor="text1"/>
        </w:rPr>
      </w:pPr>
      <w:r w:rsidRPr="001A37FC">
        <w:rPr>
          <w:b/>
          <w:color w:val="000000" w:themeColor="text1"/>
        </w:rPr>
        <w:t xml:space="preserve">Informed Consent Statement: </w:t>
      </w:r>
      <w:r w:rsidR="003F0D48" w:rsidRPr="001A37FC">
        <w:rPr>
          <w:color w:val="000000" w:themeColor="text1"/>
        </w:rPr>
        <w:t>Not Applicable.</w:t>
      </w:r>
      <w:r w:rsidR="003F0D48" w:rsidRPr="001A37FC">
        <w:rPr>
          <w:color w:val="000000" w:themeColor="text1"/>
        </w:rPr>
        <w:tab/>
      </w:r>
    </w:p>
    <w:p w14:paraId="7FC2763B" w14:textId="77777777" w:rsidR="003F0D48" w:rsidRPr="001A37FC" w:rsidRDefault="003F0D48" w:rsidP="00974880">
      <w:pPr>
        <w:pStyle w:val="MDPI62BackMatter"/>
        <w:spacing w:after="0"/>
        <w:rPr>
          <w:color w:val="000000" w:themeColor="text1"/>
        </w:rPr>
      </w:pPr>
    </w:p>
    <w:bookmarkEnd w:id="36"/>
    <w:p w14:paraId="2C5F9483" w14:textId="416BF7F0" w:rsidR="00B958EA" w:rsidRPr="001A37FC" w:rsidRDefault="00B958EA" w:rsidP="00B958EA">
      <w:pPr>
        <w:pStyle w:val="MDPI62BackMatter"/>
        <w:rPr>
          <w:color w:val="000000" w:themeColor="text1"/>
        </w:rPr>
      </w:pPr>
      <w:r w:rsidRPr="001A37FC">
        <w:rPr>
          <w:b/>
          <w:color w:val="000000" w:themeColor="text1"/>
        </w:rPr>
        <w:t>Data Availability Statement:</w:t>
      </w:r>
      <w:r w:rsidRPr="001A37FC">
        <w:rPr>
          <w:color w:val="000000" w:themeColor="text1"/>
        </w:rPr>
        <w:t xml:space="preserve"> </w:t>
      </w:r>
      <w:r w:rsidR="0092234C" w:rsidRPr="001A37FC">
        <w:rPr>
          <w:color w:val="000000" w:themeColor="text1"/>
        </w:rPr>
        <w:t xml:space="preserve">Data will be available upon request. </w:t>
      </w:r>
    </w:p>
    <w:p w14:paraId="69D12B6C" w14:textId="0C0DDD3E" w:rsidR="00E93210" w:rsidRPr="001A37FC" w:rsidRDefault="00E93210" w:rsidP="00E93210">
      <w:pPr>
        <w:pStyle w:val="MDPI62BackMatter"/>
        <w:rPr>
          <w:color w:val="000000" w:themeColor="text1"/>
        </w:rPr>
      </w:pPr>
      <w:r w:rsidRPr="001A37FC">
        <w:rPr>
          <w:b/>
          <w:color w:val="000000" w:themeColor="text1"/>
        </w:rPr>
        <w:t>Acknowledg</w:t>
      </w:r>
      <w:r w:rsidR="00EC201F" w:rsidRPr="001A37FC">
        <w:rPr>
          <w:b/>
          <w:color w:val="000000" w:themeColor="text1"/>
        </w:rPr>
        <w:t>e</w:t>
      </w:r>
      <w:r w:rsidRPr="001A37FC">
        <w:rPr>
          <w:b/>
          <w:color w:val="000000" w:themeColor="text1"/>
        </w:rPr>
        <w:t>ments:</w:t>
      </w:r>
      <w:r w:rsidRPr="001A37FC">
        <w:rPr>
          <w:color w:val="000000" w:themeColor="text1"/>
        </w:rPr>
        <w:t xml:space="preserve"> </w:t>
      </w:r>
      <w:r w:rsidR="003F0D48" w:rsidRPr="001A37FC">
        <w:rPr>
          <w:color w:val="000000" w:themeColor="text1"/>
        </w:rPr>
        <w:t>The authors would like to thank the University of South Wales and Cardiff &amp; Vale University Health Board, REU, for supporting the project.</w:t>
      </w:r>
    </w:p>
    <w:p w14:paraId="4301D913" w14:textId="2F49919B" w:rsidR="00CC603B" w:rsidRPr="001A37FC" w:rsidRDefault="00E93210" w:rsidP="00E83263">
      <w:pPr>
        <w:pStyle w:val="MDPI62BackMatter"/>
        <w:rPr>
          <w:color w:val="000000" w:themeColor="text1"/>
        </w:rPr>
      </w:pPr>
      <w:r w:rsidRPr="001A37FC">
        <w:rPr>
          <w:b/>
          <w:color w:val="000000" w:themeColor="text1"/>
        </w:rPr>
        <w:t>Conflicts of Interest:</w:t>
      </w:r>
      <w:r w:rsidRPr="001A37FC">
        <w:rPr>
          <w:color w:val="000000" w:themeColor="text1"/>
        </w:rPr>
        <w:t xml:space="preserve"> </w:t>
      </w:r>
      <w:r w:rsidR="003F0D48" w:rsidRPr="001A37FC">
        <w:rPr>
          <w:color w:val="000000" w:themeColor="text1"/>
        </w:rPr>
        <w:t>The authors declare no conflicts of interest.</w:t>
      </w:r>
    </w:p>
    <w:p w14:paraId="424D30BF" w14:textId="168580B1" w:rsidR="00E93210" w:rsidRPr="001A37FC" w:rsidRDefault="00E93210" w:rsidP="00070792">
      <w:pPr>
        <w:pStyle w:val="MDPI21heading1"/>
        <w:ind w:left="0"/>
        <w:rPr>
          <w:color w:val="000000" w:themeColor="text1"/>
        </w:rPr>
      </w:pPr>
      <w:r w:rsidRPr="001A37FC">
        <w:rPr>
          <w:color w:val="000000" w:themeColor="text1"/>
        </w:rPr>
        <w:t>References</w:t>
      </w:r>
    </w:p>
    <w:p w14:paraId="0566B921" w14:textId="77777777" w:rsidR="00A26712" w:rsidRPr="00A26712" w:rsidRDefault="00321B44" w:rsidP="00A26712">
      <w:pPr>
        <w:pStyle w:val="Bibliography"/>
        <w:rPr>
          <w:color w:val="auto"/>
        </w:rPr>
      </w:pPr>
      <w:r w:rsidRPr="001A37FC">
        <w:rPr>
          <w:color w:val="000000" w:themeColor="text1"/>
        </w:rPr>
        <w:fldChar w:fldCharType="begin"/>
      </w:r>
      <w:r w:rsidR="009461F9">
        <w:rPr>
          <w:color w:val="000000" w:themeColor="text1"/>
        </w:rPr>
        <w:instrText xml:space="preserve"> ADDIN ZOTERO_BIBL {"uncited":[],"omitted":[],"custom":[]} CSL_BIBLIOGRAPHY </w:instrText>
      </w:r>
      <w:r w:rsidRPr="001A37FC">
        <w:rPr>
          <w:color w:val="000000" w:themeColor="text1"/>
        </w:rPr>
        <w:fldChar w:fldCharType="separate"/>
      </w:r>
      <w:r w:rsidR="00A26712" w:rsidRPr="00A26712">
        <w:rPr>
          <w:color w:val="auto"/>
        </w:rPr>
        <w:t xml:space="preserve">1. </w:t>
      </w:r>
      <w:r w:rsidR="00A26712" w:rsidRPr="00A26712">
        <w:rPr>
          <w:color w:val="auto"/>
        </w:rPr>
        <w:tab/>
      </w:r>
      <w:proofErr w:type="spellStart"/>
      <w:r w:rsidR="00A26712" w:rsidRPr="00A26712">
        <w:rPr>
          <w:color w:val="auto"/>
        </w:rPr>
        <w:t>Daneshmandi</w:t>
      </w:r>
      <w:proofErr w:type="spellEnd"/>
      <w:r w:rsidR="00A26712" w:rsidRPr="00A26712">
        <w:rPr>
          <w:color w:val="auto"/>
        </w:rPr>
        <w:t xml:space="preserve">, H.; </w:t>
      </w:r>
      <w:proofErr w:type="spellStart"/>
      <w:r w:rsidR="00A26712" w:rsidRPr="00A26712">
        <w:rPr>
          <w:color w:val="auto"/>
        </w:rPr>
        <w:t>Choobineh</w:t>
      </w:r>
      <w:proofErr w:type="spellEnd"/>
      <w:r w:rsidR="00A26712" w:rsidRPr="00A26712">
        <w:rPr>
          <w:color w:val="auto"/>
        </w:rPr>
        <w:t xml:space="preserve">, A.; </w:t>
      </w:r>
      <w:proofErr w:type="spellStart"/>
      <w:r w:rsidR="00A26712" w:rsidRPr="00A26712">
        <w:rPr>
          <w:color w:val="auto"/>
        </w:rPr>
        <w:t>Ghaem</w:t>
      </w:r>
      <w:proofErr w:type="spellEnd"/>
      <w:r w:rsidR="00A26712" w:rsidRPr="00A26712">
        <w:rPr>
          <w:color w:val="auto"/>
        </w:rPr>
        <w:t xml:space="preserve">, H.; Karimi, M. Adverse Effects of Prolonged Sitting Behavior on the General Health of Office Workers. </w:t>
      </w:r>
      <w:r w:rsidR="00A26712" w:rsidRPr="00A26712">
        <w:rPr>
          <w:i/>
          <w:iCs/>
          <w:color w:val="auto"/>
        </w:rPr>
        <w:t>J Lifestyle Med</w:t>
      </w:r>
      <w:r w:rsidR="00A26712" w:rsidRPr="00A26712">
        <w:rPr>
          <w:color w:val="auto"/>
        </w:rPr>
        <w:t xml:space="preserve"> </w:t>
      </w:r>
      <w:r w:rsidR="00A26712" w:rsidRPr="00A26712">
        <w:rPr>
          <w:b/>
          <w:bCs/>
          <w:color w:val="auto"/>
        </w:rPr>
        <w:t>2017</w:t>
      </w:r>
      <w:r w:rsidR="00A26712" w:rsidRPr="00A26712">
        <w:rPr>
          <w:color w:val="auto"/>
        </w:rPr>
        <w:t xml:space="preserve">, </w:t>
      </w:r>
      <w:r w:rsidR="00A26712" w:rsidRPr="00A26712">
        <w:rPr>
          <w:i/>
          <w:iCs/>
          <w:color w:val="auto"/>
        </w:rPr>
        <w:t>7</w:t>
      </w:r>
      <w:r w:rsidR="00A26712" w:rsidRPr="00A26712">
        <w:rPr>
          <w:color w:val="auto"/>
        </w:rPr>
        <w:t>, 69–75, doi:10.15280/jlm.2017.7.2.69.</w:t>
      </w:r>
    </w:p>
    <w:p w14:paraId="50D8E554" w14:textId="77777777" w:rsidR="00A26712" w:rsidRPr="00A26712" w:rsidRDefault="00A26712" w:rsidP="00A26712">
      <w:pPr>
        <w:pStyle w:val="Bibliography"/>
        <w:rPr>
          <w:color w:val="auto"/>
        </w:rPr>
      </w:pPr>
      <w:r w:rsidRPr="00A26712">
        <w:rPr>
          <w:color w:val="auto"/>
        </w:rPr>
        <w:t xml:space="preserve">2. </w:t>
      </w:r>
      <w:r w:rsidRPr="00A26712">
        <w:rPr>
          <w:color w:val="auto"/>
        </w:rPr>
        <w:tab/>
        <w:t xml:space="preserve">Keskin, Y. Correlation between Sitting Duration and Position and Lumbar Pain among Office Workers. </w:t>
      </w:r>
      <w:proofErr w:type="spellStart"/>
      <w:r w:rsidRPr="00A26712">
        <w:rPr>
          <w:i/>
          <w:iCs/>
          <w:color w:val="auto"/>
        </w:rPr>
        <w:t>Haydarpasa</w:t>
      </w:r>
      <w:proofErr w:type="spellEnd"/>
      <w:r w:rsidRPr="00A26712">
        <w:rPr>
          <w:i/>
          <w:iCs/>
          <w:color w:val="auto"/>
        </w:rPr>
        <w:t xml:space="preserve"> </w:t>
      </w:r>
      <w:proofErr w:type="spellStart"/>
      <w:r w:rsidRPr="00A26712">
        <w:rPr>
          <w:i/>
          <w:iCs/>
          <w:color w:val="auto"/>
        </w:rPr>
        <w:t>Numune</w:t>
      </w:r>
      <w:proofErr w:type="spellEnd"/>
      <w:r w:rsidRPr="00A26712">
        <w:rPr>
          <w:i/>
          <w:iCs/>
          <w:color w:val="auto"/>
        </w:rPr>
        <w:t xml:space="preserve"> Med J</w:t>
      </w:r>
      <w:r w:rsidRPr="00A26712">
        <w:rPr>
          <w:color w:val="auto"/>
        </w:rPr>
        <w:t xml:space="preserve"> </w:t>
      </w:r>
      <w:r w:rsidRPr="00A26712">
        <w:rPr>
          <w:b/>
          <w:bCs/>
          <w:color w:val="auto"/>
        </w:rPr>
        <w:t>2019</w:t>
      </w:r>
      <w:r w:rsidRPr="00A26712">
        <w:rPr>
          <w:color w:val="auto"/>
        </w:rPr>
        <w:t>, doi:10.14744/hnhj.2019.04909.</w:t>
      </w:r>
    </w:p>
    <w:p w14:paraId="2BE2A627" w14:textId="77777777" w:rsidR="00A26712" w:rsidRPr="00A26712" w:rsidRDefault="00A26712" w:rsidP="00A26712">
      <w:pPr>
        <w:pStyle w:val="Bibliography"/>
        <w:rPr>
          <w:color w:val="auto"/>
        </w:rPr>
      </w:pPr>
      <w:r w:rsidRPr="00A26712">
        <w:rPr>
          <w:color w:val="auto"/>
        </w:rPr>
        <w:t xml:space="preserve">3. </w:t>
      </w:r>
      <w:r w:rsidRPr="00A26712">
        <w:rPr>
          <w:color w:val="auto"/>
        </w:rPr>
        <w:tab/>
      </w:r>
      <w:r w:rsidRPr="00A26712">
        <w:rPr>
          <w:i/>
          <w:iCs/>
          <w:color w:val="auto"/>
        </w:rPr>
        <w:t>Global Status Report on Physical Activity 2022</w:t>
      </w:r>
      <w:r w:rsidRPr="00A26712">
        <w:rPr>
          <w:color w:val="auto"/>
        </w:rPr>
        <w:t>; World Health Organization: Geneva, 2022; ISBN 978-92-4-005915-3.</w:t>
      </w:r>
    </w:p>
    <w:p w14:paraId="310CE974" w14:textId="77777777" w:rsidR="00A26712" w:rsidRPr="00A26712" w:rsidRDefault="00A26712" w:rsidP="00A26712">
      <w:pPr>
        <w:pStyle w:val="Bibliography"/>
        <w:rPr>
          <w:color w:val="auto"/>
        </w:rPr>
      </w:pPr>
      <w:r w:rsidRPr="00A26712">
        <w:rPr>
          <w:color w:val="auto"/>
        </w:rPr>
        <w:t xml:space="preserve">4. </w:t>
      </w:r>
      <w:r w:rsidRPr="00A26712">
        <w:rPr>
          <w:color w:val="auto"/>
        </w:rPr>
        <w:tab/>
        <w:t xml:space="preserve">Yang, L.; Lu, X.; Yan, B.; Huang, Y. Prevalence of Incorrect Posture among Children and Adolescents: Finding from a Large Population-Based Study in China. </w:t>
      </w:r>
      <w:proofErr w:type="spellStart"/>
      <w:r w:rsidRPr="00A26712">
        <w:rPr>
          <w:i/>
          <w:iCs/>
          <w:color w:val="auto"/>
        </w:rPr>
        <w:t>iScience</w:t>
      </w:r>
      <w:proofErr w:type="spellEnd"/>
      <w:r w:rsidRPr="00A26712">
        <w:rPr>
          <w:color w:val="auto"/>
        </w:rPr>
        <w:t xml:space="preserve"> </w:t>
      </w:r>
      <w:r w:rsidRPr="00A26712">
        <w:rPr>
          <w:b/>
          <w:bCs/>
          <w:color w:val="auto"/>
        </w:rPr>
        <w:t>2020</w:t>
      </w:r>
      <w:r w:rsidRPr="00A26712">
        <w:rPr>
          <w:color w:val="auto"/>
        </w:rPr>
        <w:t xml:space="preserve">, </w:t>
      </w:r>
      <w:r w:rsidRPr="00A26712">
        <w:rPr>
          <w:i/>
          <w:iCs/>
          <w:color w:val="auto"/>
        </w:rPr>
        <w:t>23</w:t>
      </w:r>
      <w:r w:rsidRPr="00A26712">
        <w:rPr>
          <w:color w:val="auto"/>
        </w:rPr>
        <w:t xml:space="preserve">, 101043, </w:t>
      </w:r>
      <w:proofErr w:type="gramStart"/>
      <w:r w:rsidRPr="00A26712">
        <w:rPr>
          <w:color w:val="auto"/>
        </w:rPr>
        <w:t>doi:10.1016/j.isci</w:t>
      </w:r>
      <w:proofErr w:type="gramEnd"/>
      <w:r w:rsidRPr="00A26712">
        <w:rPr>
          <w:color w:val="auto"/>
        </w:rPr>
        <w:t>.2020.101043.</w:t>
      </w:r>
    </w:p>
    <w:p w14:paraId="5764E553" w14:textId="77777777" w:rsidR="00A26712" w:rsidRPr="00A26712" w:rsidRDefault="00A26712" w:rsidP="00A26712">
      <w:pPr>
        <w:pStyle w:val="Bibliography"/>
        <w:rPr>
          <w:color w:val="auto"/>
        </w:rPr>
      </w:pPr>
      <w:r w:rsidRPr="00A26712">
        <w:rPr>
          <w:color w:val="auto"/>
        </w:rPr>
        <w:t xml:space="preserve">5. </w:t>
      </w:r>
      <w:r w:rsidRPr="00A26712">
        <w:rPr>
          <w:color w:val="auto"/>
        </w:rPr>
        <w:tab/>
        <w:t xml:space="preserve">Kett, A.R.; Sichting, F.; Milani, T.L. The Effect of Sitting Posture and Postural Activity on Low Back Muscle Stiffness. </w:t>
      </w:r>
      <w:r w:rsidRPr="00A26712">
        <w:rPr>
          <w:i/>
          <w:iCs/>
          <w:color w:val="auto"/>
        </w:rPr>
        <w:t>Biomechanics</w:t>
      </w:r>
      <w:r w:rsidRPr="00A26712">
        <w:rPr>
          <w:color w:val="auto"/>
        </w:rPr>
        <w:t xml:space="preserve"> </w:t>
      </w:r>
      <w:r w:rsidRPr="00A26712">
        <w:rPr>
          <w:b/>
          <w:bCs/>
          <w:color w:val="auto"/>
        </w:rPr>
        <w:t>2021</w:t>
      </w:r>
      <w:r w:rsidRPr="00A26712">
        <w:rPr>
          <w:color w:val="auto"/>
        </w:rPr>
        <w:t xml:space="preserve">, </w:t>
      </w:r>
      <w:r w:rsidRPr="00A26712">
        <w:rPr>
          <w:i/>
          <w:iCs/>
          <w:color w:val="auto"/>
        </w:rPr>
        <w:t>1</w:t>
      </w:r>
      <w:r w:rsidRPr="00A26712">
        <w:rPr>
          <w:color w:val="auto"/>
        </w:rPr>
        <w:t>, 214–224, doi:10.3390/biomechanics1020018.</w:t>
      </w:r>
    </w:p>
    <w:p w14:paraId="54BE875B" w14:textId="77777777" w:rsidR="00A26712" w:rsidRPr="00A26712" w:rsidRDefault="00A26712" w:rsidP="00A26712">
      <w:pPr>
        <w:pStyle w:val="Bibliography"/>
        <w:rPr>
          <w:color w:val="auto"/>
        </w:rPr>
      </w:pPr>
      <w:r w:rsidRPr="00A26712">
        <w:rPr>
          <w:color w:val="auto"/>
        </w:rPr>
        <w:t xml:space="preserve">6. </w:t>
      </w:r>
      <w:r w:rsidRPr="00A26712">
        <w:rPr>
          <w:color w:val="auto"/>
        </w:rPr>
        <w:tab/>
        <w:t xml:space="preserve">Ágústsson, A.; Sveinsson, Þ.; Rodby-Bousquet, E. The Effect of Asymmetrical Limited Hip Flexion on Seating Posture, Scoliosis and Windswept Hip Distortion. </w:t>
      </w:r>
      <w:r w:rsidRPr="00A26712">
        <w:rPr>
          <w:i/>
          <w:iCs/>
          <w:color w:val="auto"/>
        </w:rPr>
        <w:t>Research in Developmental Disabilities</w:t>
      </w:r>
      <w:r w:rsidRPr="00A26712">
        <w:rPr>
          <w:color w:val="auto"/>
        </w:rPr>
        <w:t xml:space="preserve"> </w:t>
      </w:r>
      <w:r w:rsidRPr="00A26712">
        <w:rPr>
          <w:b/>
          <w:bCs/>
          <w:color w:val="auto"/>
        </w:rPr>
        <w:t>2017</w:t>
      </w:r>
      <w:r w:rsidRPr="00A26712">
        <w:rPr>
          <w:color w:val="auto"/>
        </w:rPr>
        <w:t xml:space="preserve">, </w:t>
      </w:r>
      <w:r w:rsidRPr="00A26712">
        <w:rPr>
          <w:i/>
          <w:iCs/>
          <w:color w:val="auto"/>
        </w:rPr>
        <w:t>71</w:t>
      </w:r>
      <w:r w:rsidRPr="00A26712">
        <w:rPr>
          <w:color w:val="auto"/>
        </w:rPr>
        <w:t xml:space="preserve">, 18–23, </w:t>
      </w:r>
      <w:proofErr w:type="gramStart"/>
      <w:r w:rsidRPr="00A26712">
        <w:rPr>
          <w:color w:val="auto"/>
        </w:rPr>
        <w:t>doi:10.1016/j.ridd</w:t>
      </w:r>
      <w:proofErr w:type="gramEnd"/>
      <w:r w:rsidRPr="00A26712">
        <w:rPr>
          <w:color w:val="auto"/>
        </w:rPr>
        <w:t>.2017.09.019.</w:t>
      </w:r>
    </w:p>
    <w:p w14:paraId="2C5B7E9C" w14:textId="77777777" w:rsidR="00A26712" w:rsidRPr="00A26712" w:rsidRDefault="00A26712" w:rsidP="00A26712">
      <w:pPr>
        <w:pStyle w:val="Bibliography"/>
        <w:rPr>
          <w:color w:val="auto"/>
        </w:rPr>
      </w:pPr>
      <w:r w:rsidRPr="00A26712">
        <w:rPr>
          <w:color w:val="auto"/>
        </w:rPr>
        <w:t xml:space="preserve">7. </w:t>
      </w:r>
      <w:r w:rsidRPr="00A26712">
        <w:rPr>
          <w:color w:val="auto"/>
        </w:rPr>
        <w:tab/>
        <w:t xml:space="preserve">Susilowati, I.H.; </w:t>
      </w:r>
      <w:proofErr w:type="spellStart"/>
      <w:r w:rsidRPr="00A26712">
        <w:rPr>
          <w:color w:val="auto"/>
        </w:rPr>
        <w:t>Kurniawidjaja</w:t>
      </w:r>
      <w:proofErr w:type="spellEnd"/>
      <w:r w:rsidRPr="00A26712">
        <w:rPr>
          <w:color w:val="auto"/>
        </w:rPr>
        <w:t xml:space="preserve">, L.M.; </w:t>
      </w:r>
      <w:proofErr w:type="spellStart"/>
      <w:r w:rsidRPr="00A26712">
        <w:rPr>
          <w:color w:val="auto"/>
        </w:rPr>
        <w:t>Nugraha</w:t>
      </w:r>
      <w:proofErr w:type="spellEnd"/>
      <w:r w:rsidRPr="00A26712">
        <w:rPr>
          <w:color w:val="auto"/>
        </w:rPr>
        <w:t xml:space="preserve">, S.; Nasri, S.M.; </w:t>
      </w:r>
      <w:proofErr w:type="spellStart"/>
      <w:r w:rsidRPr="00A26712">
        <w:rPr>
          <w:color w:val="auto"/>
        </w:rPr>
        <w:t>Pujiriani</w:t>
      </w:r>
      <w:proofErr w:type="spellEnd"/>
      <w:r w:rsidRPr="00A26712">
        <w:rPr>
          <w:color w:val="auto"/>
        </w:rPr>
        <w:t xml:space="preserve">, I.; </w:t>
      </w:r>
      <w:proofErr w:type="spellStart"/>
      <w:r w:rsidRPr="00A26712">
        <w:rPr>
          <w:color w:val="auto"/>
        </w:rPr>
        <w:t>Hasiholan</w:t>
      </w:r>
      <w:proofErr w:type="spellEnd"/>
      <w:r w:rsidRPr="00A26712">
        <w:rPr>
          <w:color w:val="auto"/>
        </w:rPr>
        <w:t xml:space="preserve">, B.P. The Prevalence of Bad Posture and Musculoskeletal Symptoms Originating from the Use of Gadgets as an Impact of the Work from Home Program of the University Community. </w:t>
      </w:r>
      <w:proofErr w:type="spellStart"/>
      <w:r w:rsidRPr="00A26712">
        <w:rPr>
          <w:i/>
          <w:iCs/>
          <w:color w:val="auto"/>
        </w:rPr>
        <w:t>Heliyon</w:t>
      </w:r>
      <w:proofErr w:type="spellEnd"/>
      <w:r w:rsidRPr="00A26712">
        <w:rPr>
          <w:color w:val="auto"/>
        </w:rPr>
        <w:t xml:space="preserve"> </w:t>
      </w:r>
      <w:r w:rsidRPr="00A26712">
        <w:rPr>
          <w:b/>
          <w:bCs/>
          <w:color w:val="auto"/>
        </w:rPr>
        <w:t>2022</w:t>
      </w:r>
      <w:r w:rsidRPr="00A26712">
        <w:rPr>
          <w:color w:val="auto"/>
        </w:rPr>
        <w:t xml:space="preserve">, </w:t>
      </w:r>
      <w:r w:rsidRPr="00A26712">
        <w:rPr>
          <w:i/>
          <w:iCs/>
          <w:color w:val="auto"/>
        </w:rPr>
        <w:t>8</w:t>
      </w:r>
      <w:r w:rsidRPr="00A26712">
        <w:rPr>
          <w:color w:val="auto"/>
        </w:rPr>
        <w:t xml:space="preserve">, e11059, </w:t>
      </w:r>
      <w:proofErr w:type="gramStart"/>
      <w:r w:rsidRPr="00A26712">
        <w:rPr>
          <w:color w:val="auto"/>
        </w:rPr>
        <w:t>doi:10.1016/j.heliyon</w:t>
      </w:r>
      <w:proofErr w:type="gramEnd"/>
      <w:r w:rsidRPr="00A26712">
        <w:rPr>
          <w:color w:val="auto"/>
        </w:rPr>
        <w:t>.2022.e11059.</w:t>
      </w:r>
    </w:p>
    <w:p w14:paraId="4D14E443" w14:textId="77777777" w:rsidR="00A26712" w:rsidRPr="00A26712" w:rsidRDefault="00A26712" w:rsidP="00A26712">
      <w:pPr>
        <w:pStyle w:val="Bibliography"/>
        <w:rPr>
          <w:color w:val="auto"/>
        </w:rPr>
      </w:pPr>
      <w:r w:rsidRPr="00A26712">
        <w:rPr>
          <w:color w:val="auto"/>
        </w:rPr>
        <w:t xml:space="preserve">8. </w:t>
      </w:r>
      <w:r w:rsidRPr="00A26712">
        <w:rPr>
          <w:color w:val="auto"/>
        </w:rPr>
        <w:tab/>
        <w:t xml:space="preserve">Stephens, M.; Bartley, C.A. Understanding the Association between Pressure Ulcers and Sitting in Adults What Does It Mean for Me and My Carers? Seating Guidelines for People, Carers and Health &amp; Social Care Professionals. </w:t>
      </w:r>
      <w:r w:rsidRPr="00A26712">
        <w:rPr>
          <w:i/>
          <w:iCs/>
          <w:color w:val="auto"/>
        </w:rPr>
        <w:t>Journal of Tissue Viability</w:t>
      </w:r>
      <w:r w:rsidRPr="00A26712">
        <w:rPr>
          <w:color w:val="auto"/>
        </w:rPr>
        <w:t xml:space="preserve"> </w:t>
      </w:r>
      <w:r w:rsidRPr="00A26712">
        <w:rPr>
          <w:b/>
          <w:bCs/>
          <w:color w:val="auto"/>
        </w:rPr>
        <w:t>2018</w:t>
      </w:r>
      <w:r w:rsidRPr="00A26712">
        <w:rPr>
          <w:color w:val="auto"/>
        </w:rPr>
        <w:t xml:space="preserve">, </w:t>
      </w:r>
      <w:r w:rsidRPr="00A26712">
        <w:rPr>
          <w:i/>
          <w:iCs/>
          <w:color w:val="auto"/>
        </w:rPr>
        <w:t>27</w:t>
      </w:r>
      <w:r w:rsidRPr="00A26712">
        <w:rPr>
          <w:color w:val="auto"/>
        </w:rPr>
        <w:t xml:space="preserve">, 59–73, </w:t>
      </w:r>
      <w:proofErr w:type="gramStart"/>
      <w:r w:rsidRPr="00A26712">
        <w:rPr>
          <w:color w:val="auto"/>
        </w:rPr>
        <w:t>doi:10.1016/j.jtv</w:t>
      </w:r>
      <w:proofErr w:type="gramEnd"/>
      <w:r w:rsidRPr="00A26712">
        <w:rPr>
          <w:color w:val="auto"/>
        </w:rPr>
        <w:t>.2017.09.004.</w:t>
      </w:r>
    </w:p>
    <w:p w14:paraId="3585C405" w14:textId="77777777" w:rsidR="00A26712" w:rsidRPr="00A26712" w:rsidRDefault="00A26712" w:rsidP="00A26712">
      <w:pPr>
        <w:pStyle w:val="Bibliography"/>
        <w:rPr>
          <w:color w:val="auto"/>
        </w:rPr>
      </w:pPr>
      <w:r w:rsidRPr="00A26712">
        <w:rPr>
          <w:color w:val="auto"/>
        </w:rPr>
        <w:t xml:space="preserve">9. </w:t>
      </w:r>
      <w:r w:rsidRPr="00A26712">
        <w:rPr>
          <w:color w:val="auto"/>
        </w:rPr>
        <w:tab/>
        <w:t xml:space="preserve">Benatti, F.B.; Ried-Larsen, M. The Effects of Breaking up Prolonged Sitting Time: A Review of Experimental Studies. </w:t>
      </w:r>
      <w:r w:rsidRPr="00A26712">
        <w:rPr>
          <w:i/>
          <w:iCs/>
          <w:color w:val="auto"/>
        </w:rPr>
        <w:t>Medicine &amp; Science in Sports &amp; Exercise</w:t>
      </w:r>
      <w:r w:rsidRPr="00A26712">
        <w:rPr>
          <w:color w:val="auto"/>
        </w:rPr>
        <w:t xml:space="preserve"> </w:t>
      </w:r>
      <w:r w:rsidRPr="00A26712">
        <w:rPr>
          <w:b/>
          <w:bCs/>
          <w:color w:val="auto"/>
        </w:rPr>
        <w:t>2015</w:t>
      </w:r>
      <w:r w:rsidRPr="00A26712">
        <w:rPr>
          <w:color w:val="auto"/>
        </w:rPr>
        <w:t xml:space="preserve">, </w:t>
      </w:r>
      <w:r w:rsidRPr="00A26712">
        <w:rPr>
          <w:i/>
          <w:iCs/>
          <w:color w:val="auto"/>
        </w:rPr>
        <w:t>47</w:t>
      </w:r>
      <w:r w:rsidRPr="00A26712">
        <w:rPr>
          <w:color w:val="auto"/>
        </w:rPr>
        <w:t>, 2053–2061, doi:10.1249/MSS.0000000000000654.</w:t>
      </w:r>
    </w:p>
    <w:p w14:paraId="67BDB9F2" w14:textId="77777777" w:rsidR="00A26712" w:rsidRPr="00A26712" w:rsidRDefault="00A26712" w:rsidP="00A26712">
      <w:pPr>
        <w:pStyle w:val="Bibliography"/>
        <w:rPr>
          <w:color w:val="auto"/>
        </w:rPr>
      </w:pPr>
      <w:r w:rsidRPr="00A26712">
        <w:rPr>
          <w:color w:val="auto"/>
        </w:rPr>
        <w:t xml:space="preserve">10. </w:t>
      </w:r>
      <w:r w:rsidRPr="00A26712">
        <w:rPr>
          <w:color w:val="auto"/>
        </w:rPr>
        <w:tab/>
        <w:t xml:space="preserve">Odesola, D.F.; Kulon, J.; Verghese, S.; Partlow, A.; Gibson, C. Smart Sensing Chairs for Sitting Posture Detection, Classification, and Monitoring: A Comprehensive Review. </w:t>
      </w:r>
      <w:r w:rsidRPr="00A26712">
        <w:rPr>
          <w:i/>
          <w:iCs/>
          <w:color w:val="auto"/>
        </w:rPr>
        <w:t>Sensors</w:t>
      </w:r>
      <w:r w:rsidRPr="00A26712">
        <w:rPr>
          <w:color w:val="auto"/>
        </w:rPr>
        <w:t xml:space="preserve"> </w:t>
      </w:r>
      <w:r w:rsidRPr="00A26712">
        <w:rPr>
          <w:b/>
          <w:bCs/>
          <w:color w:val="auto"/>
        </w:rPr>
        <w:t>2024</w:t>
      </w:r>
      <w:r w:rsidRPr="00A26712">
        <w:rPr>
          <w:color w:val="auto"/>
        </w:rPr>
        <w:t xml:space="preserve">, </w:t>
      </w:r>
      <w:r w:rsidRPr="00A26712">
        <w:rPr>
          <w:i/>
          <w:iCs/>
          <w:color w:val="auto"/>
        </w:rPr>
        <w:t>24</w:t>
      </w:r>
      <w:r w:rsidRPr="00A26712">
        <w:rPr>
          <w:color w:val="auto"/>
        </w:rPr>
        <w:t>, 2940, doi:10.3390/s24092940.</w:t>
      </w:r>
    </w:p>
    <w:p w14:paraId="749379B7" w14:textId="77777777" w:rsidR="00A26712" w:rsidRPr="00A26712" w:rsidRDefault="00A26712" w:rsidP="00A26712">
      <w:pPr>
        <w:pStyle w:val="Bibliography"/>
        <w:rPr>
          <w:color w:val="auto"/>
        </w:rPr>
      </w:pPr>
      <w:r w:rsidRPr="00A26712">
        <w:rPr>
          <w:color w:val="auto"/>
        </w:rPr>
        <w:t xml:space="preserve">11. </w:t>
      </w:r>
      <w:r w:rsidRPr="00A26712">
        <w:rPr>
          <w:color w:val="auto"/>
        </w:rPr>
        <w:tab/>
      </w:r>
      <w:proofErr w:type="spellStart"/>
      <w:r w:rsidRPr="00A26712">
        <w:rPr>
          <w:color w:val="auto"/>
        </w:rPr>
        <w:t>Vermander</w:t>
      </w:r>
      <w:proofErr w:type="spellEnd"/>
      <w:r w:rsidRPr="00A26712">
        <w:rPr>
          <w:color w:val="auto"/>
        </w:rPr>
        <w:t xml:space="preserve">, P.; </w:t>
      </w:r>
      <w:proofErr w:type="spellStart"/>
      <w:r w:rsidRPr="00A26712">
        <w:rPr>
          <w:color w:val="auto"/>
        </w:rPr>
        <w:t>Mancisidor</w:t>
      </w:r>
      <w:proofErr w:type="spellEnd"/>
      <w:r w:rsidRPr="00A26712">
        <w:rPr>
          <w:color w:val="auto"/>
        </w:rPr>
        <w:t xml:space="preserve">, A.; Cabanes, I.; Perez, N. Intelligent Systems for Sitting Posture Monitoring and Anomaly Detection: An Overview. </w:t>
      </w:r>
      <w:r w:rsidRPr="00A26712">
        <w:rPr>
          <w:i/>
          <w:iCs/>
          <w:color w:val="auto"/>
        </w:rPr>
        <w:t xml:space="preserve">J </w:t>
      </w:r>
      <w:proofErr w:type="spellStart"/>
      <w:r w:rsidRPr="00A26712">
        <w:rPr>
          <w:i/>
          <w:iCs/>
          <w:color w:val="auto"/>
        </w:rPr>
        <w:t>NeuroEngineering</w:t>
      </w:r>
      <w:proofErr w:type="spellEnd"/>
      <w:r w:rsidRPr="00A26712">
        <w:rPr>
          <w:i/>
          <w:iCs/>
          <w:color w:val="auto"/>
        </w:rPr>
        <w:t xml:space="preserve"> </w:t>
      </w:r>
      <w:proofErr w:type="spellStart"/>
      <w:r w:rsidRPr="00A26712">
        <w:rPr>
          <w:i/>
          <w:iCs/>
          <w:color w:val="auto"/>
        </w:rPr>
        <w:t>Rehabil</w:t>
      </w:r>
      <w:proofErr w:type="spellEnd"/>
      <w:r w:rsidRPr="00A26712">
        <w:rPr>
          <w:color w:val="auto"/>
        </w:rPr>
        <w:t xml:space="preserve"> </w:t>
      </w:r>
      <w:r w:rsidRPr="00A26712">
        <w:rPr>
          <w:b/>
          <w:bCs/>
          <w:color w:val="auto"/>
        </w:rPr>
        <w:t>2024</w:t>
      </w:r>
      <w:r w:rsidRPr="00A26712">
        <w:rPr>
          <w:color w:val="auto"/>
        </w:rPr>
        <w:t xml:space="preserve">, </w:t>
      </w:r>
      <w:r w:rsidRPr="00A26712">
        <w:rPr>
          <w:i/>
          <w:iCs/>
          <w:color w:val="auto"/>
        </w:rPr>
        <w:t>21</w:t>
      </w:r>
      <w:r w:rsidRPr="00A26712">
        <w:rPr>
          <w:color w:val="auto"/>
        </w:rPr>
        <w:t>, 28, doi:10.1186/s12984-024-01322-z.</w:t>
      </w:r>
    </w:p>
    <w:p w14:paraId="58B14489" w14:textId="77777777" w:rsidR="00A26712" w:rsidRPr="00A26712" w:rsidRDefault="00A26712" w:rsidP="00A26712">
      <w:pPr>
        <w:pStyle w:val="Bibliography"/>
        <w:rPr>
          <w:color w:val="auto"/>
        </w:rPr>
      </w:pPr>
      <w:r w:rsidRPr="00A26712">
        <w:rPr>
          <w:color w:val="auto"/>
        </w:rPr>
        <w:t xml:space="preserve">12. </w:t>
      </w:r>
      <w:r w:rsidRPr="00A26712">
        <w:rPr>
          <w:color w:val="auto"/>
        </w:rPr>
        <w:tab/>
        <w:t xml:space="preserve">Cajamarca, G.; Rodríguez, I.; Herskovic, V.; Campos, M.; </w:t>
      </w:r>
      <w:proofErr w:type="spellStart"/>
      <w:r w:rsidRPr="00A26712">
        <w:rPr>
          <w:color w:val="auto"/>
        </w:rPr>
        <w:t>Riofrío</w:t>
      </w:r>
      <w:proofErr w:type="spellEnd"/>
      <w:r w:rsidRPr="00A26712">
        <w:rPr>
          <w:color w:val="auto"/>
        </w:rPr>
        <w:t xml:space="preserve">, J.C. </w:t>
      </w:r>
      <w:proofErr w:type="spellStart"/>
      <w:r w:rsidRPr="00A26712">
        <w:rPr>
          <w:color w:val="auto"/>
        </w:rPr>
        <w:t>StraightenUp</w:t>
      </w:r>
      <w:proofErr w:type="spellEnd"/>
      <w:r w:rsidRPr="00A26712">
        <w:rPr>
          <w:color w:val="auto"/>
        </w:rPr>
        <w:t xml:space="preserve">+: Monitoring of Posture during Daily Activities for Older Persons Using Wearable Sensors. </w:t>
      </w:r>
      <w:r w:rsidRPr="00A26712">
        <w:rPr>
          <w:i/>
          <w:iCs/>
          <w:color w:val="auto"/>
        </w:rPr>
        <w:t>Sensors</w:t>
      </w:r>
      <w:r w:rsidRPr="00A26712">
        <w:rPr>
          <w:color w:val="auto"/>
        </w:rPr>
        <w:t xml:space="preserve"> </w:t>
      </w:r>
      <w:r w:rsidRPr="00A26712">
        <w:rPr>
          <w:b/>
          <w:bCs/>
          <w:color w:val="auto"/>
        </w:rPr>
        <w:t>2018</w:t>
      </w:r>
      <w:r w:rsidRPr="00A26712">
        <w:rPr>
          <w:color w:val="auto"/>
        </w:rPr>
        <w:t xml:space="preserve">, </w:t>
      </w:r>
      <w:r w:rsidRPr="00A26712">
        <w:rPr>
          <w:i/>
          <w:iCs/>
          <w:color w:val="auto"/>
        </w:rPr>
        <w:t>18</w:t>
      </w:r>
      <w:r w:rsidRPr="00A26712">
        <w:rPr>
          <w:color w:val="auto"/>
        </w:rPr>
        <w:t>, 3409, doi:10.3390/s18103409.</w:t>
      </w:r>
    </w:p>
    <w:p w14:paraId="239F1A8E" w14:textId="77777777" w:rsidR="00A26712" w:rsidRPr="00A26712" w:rsidRDefault="00A26712" w:rsidP="00A26712">
      <w:pPr>
        <w:pStyle w:val="Bibliography"/>
        <w:rPr>
          <w:color w:val="auto"/>
        </w:rPr>
      </w:pPr>
      <w:r w:rsidRPr="00A26712">
        <w:rPr>
          <w:color w:val="auto"/>
        </w:rPr>
        <w:lastRenderedPageBreak/>
        <w:t xml:space="preserve">13. </w:t>
      </w:r>
      <w:r w:rsidRPr="00A26712">
        <w:rPr>
          <w:color w:val="auto"/>
        </w:rPr>
        <w:tab/>
        <w:t xml:space="preserve">Hou, Y.; Wang, Z.; Liu, H.; Xia, M.; Fan, X.; Ye, Q. Designing a Smart Garment for Dynamic Sitting Reminders. </w:t>
      </w:r>
      <w:r w:rsidRPr="00A26712">
        <w:rPr>
          <w:i/>
          <w:iCs/>
          <w:color w:val="auto"/>
        </w:rPr>
        <w:t>Sensors</w:t>
      </w:r>
      <w:r w:rsidRPr="00A26712">
        <w:rPr>
          <w:color w:val="auto"/>
        </w:rPr>
        <w:t xml:space="preserve"> </w:t>
      </w:r>
      <w:r w:rsidRPr="00A26712">
        <w:rPr>
          <w:b/>
          <w:bCs/>
          <w:color w:val="auto"/>
        </w:rPr>
        <w:t>2025</w:t>
      </w:r>
      <w:r w:rsidRPr="00A26712">
        <w:rPr>
          <w:color w:val="auto"/>
        </w:rPr>
        <w:t xml:space="preserve">, </w:t>
      </w:r>
      <w:r w:rsidRPr="00A26712">
        <w:rPr>
          <w:i/>
          <w:iCs/>
          <w:color w:val="auto"/>
        </w:rPr>
        <w:t>25</w:t>
      </w:r>
      <w:r w:rsidRPr="00A26712">
        <w:rPr>
          <w:color w:val="auto"/>
        </w:rPr>
        <w:t>, 3359, doi:10.3390/s25113359.</w:t>
      </w:r>
    </w:p>
    <w:p w14:paraId="29CA8ACF" w14:textId="77777777" w:rsidR="00A26712" w:rsidRPr="00A26712" w:rsidRDefault="00A26712" w:rsidP="00A26712">
      <w:pPr>
        <w:pStyle w:val="Bibliography"/>
        <w:rPr>
          <w:color w:val="auto"/>
        </w:rPr>
      </w:pPr>
      <w:r w:rsidRPr="00A26712">
        <w:rPr>
          <w:color w:val="auto"/>
        </w:rPr>
        <w:t xml:space="preserve">14. </w:t>
      </w:r>
      <w:r w:rsidRPr="00A26712">
        <w:rPr>
          <w:color w:val="auto"/>
        </w:rPr>
        <w:tab/>
        <w:t xml:space="preserve">Jin, H.; He, X.; Wang, L.; Zhu, Y.; Jiang, W.; Zhou, X. </w:t>
      </w:r>
      <w:proofErr w:type="spellStart"/>
      <w:r w:rsidRPr="00A26712">
        <w:rPr>
          <w:color w:val="auto"/>
        </w:rPr>
        <w:t>SitPose</w:t>
      </w:r>
      <w:proofErr w:type="spellEnd"/>
      <w:r w:rsidRPr="00A26712">
        <w:rPr>
          <w:color w:val="auto"/>
        </w:rPr>
        <w:t xml:space="preserve">: Real-Time Detection of Sitting Posture and Sedentary Behavior Using Ensemble Learning </w:t>
      </w:r>
      <w:proofErr w:type="gramStart"/>
      <w:r w:rsidRPr="00A26712">
        <w:rPr>
          <w:color w:val="auto"/>
        </w:rPr>
        <w:t>With</w:t>
      </w:r>
      <w:proofErr w:type="gramEnd"/>
      <w:r w:rsidRPr="00A26712">
        <w:rPr>
          <w:color w:val="auto"/>
        </w:rPr>
        <w:t xml:space="preserve"> Depth Sensor. </w:t>
      </w:r>
      <w:r w:rsidRPr="00A26712">
        <w:rPr>
          <w:b/>
          <w:bCs/>
          <w:color w:val="auto"/>
        </w:rPr>
        <w:t>2024</w:t>
      </w:r>
      <w:r w:rsidRPr="00A26712">
        <w:rPr>
          <w:color w:val="auto"/>
        </w:rPr>
        <w:t>, doi:10.48550/ARXIV.2412.12216.</w:t>
      </w:r>
    </w:p>
    <w:p w14:paraId="5A3BFD24" w14:textId="77777777" w:rsidR="00A26712" w:rsidRPr="00A26712" w:rsidRDefault="00A26712" w:rsidP="00A26712">
      <w:pPr>
        <w:pStyle w:val="Bibliography"/>
        <w:rPr>
          <w:color w:val="auto"/>
        </w:rPr>
      </w:pPr>
      <w:r w:rsidRPr="00A26712">
        <w:rPr>
          <w:color w:val="auto"/>
        </w:rPr>
        <w:t xml:space="preserve">15. </w:t>
      </w:r>
      <w:r w:rsidRPr="00A26712">
        <w:rPr>
          <w:color w:val="auto"/>
        </w:rPr>
        <w:tab/>
        <w:t>Estrada, J.; Vea, L. Sitting Posture Recognition for Computer Users Using Smartphones and a Web Camera. In Proceedings of the TENCON 2017 - 2017 IEEE Region 10 Conference; IEEE: Penang, November 2017; pp. 1520–1525.</w:t>
      </w:r>
    </w:p>
    <w:p w14:paraId="4A6B3507" w14:textId="77777777" w:rsidR="00A26712" w:rsidRPr="00A26712" w:rsidRDefault="00A26712" w:rsidP="00A26712">
      <w:pPr>
        <w:pStyle w:val="Bibliography"/>
        <w:rPr>
          <w:color w:val="auto"/>
        </w:rPr>
      </w:pPr>
      <w:r w:rsidRPr="00A26712">
        <w:rPr>
          <w:color w:val="auto"/>
        </w:rPr>
        <w:t xml:space="preserve">16. </w:t>
      </w:r>
      <w:r w:rsidRPr="00A26712">
        <w:rPr>
          <w:color w:val="auto"/>
        </w:rPr>
        <w:tab/>
        <w:t xml:space="preserve">Wang, J.; Hafidh, B.; Dong, H.; El Saddik, A. Sitting Posture Recognition Using a Spiking Neural Network. </w:t>
      </w:r>
      <w:r w:rsidRPr="00A26712">
        <w:rPr>
          <w:i/>
          <w:iCs/>
          <w:color w:val="auto"/>
        </w:rPr>
        <w:t>IEEE Sensors J.</w:t>
      </w:r>
      <w:r w:rsidRPr="00A26712">
        <w:rPr>
          <w:color w:val="auto"/>
        </w:rPr>
        <w:t xml:space="preserve"> </w:t>
      </w:r>
      <w:r w:rsidRPr="00A26712">
        <w:rPr>
          <w:b/>
          <w:bCs/>
          <w:color w:val="auto"/>
        </w:rPr>
        <w:t>2021</w:t>
      </w:r>
      <w:r w:rsidRPr="00A26712">
        <w:rPr>
          <w:color w:val="auto"/>
        </w:rPr>
        <w:t xml:space="preserve">, </w:t>
      </w:r>
      <w:r w:rsidRPr="00A26712">
        <w:rPr>
          <w:i/>
          <w:iCs/>
          <w:color w:val="auto"/>
        </w:rPr>
        <w:t>21</w:t>
      </w:r>
      <w:r w:rsidRPr="00A26712">
        <w:rPr>
          <w:color w:val="auto"/>
        </w:rPr>
        <w:t>, 1779–1786, doi:10.1109/JSEN.2020.3016611.</w:t>
      </w:r>
    </w:p>
    <w:p w14:paraId="0DDE3D6A" w14:textId="77777777" w:rsidR="00A26712" w:rsidRPr="00A26712" w:rsidRDefault="00A26712" w:rsidP="00A26712">
      <w:pPr>
        <w:pStyle w:val="Bibliography"/>
        <w:rPr>
          <w:color w:val="auto"/>
        </w:rPr>
      </w:pPr>
      <w:r w:rsidRPr="00A26712">
        <w:rPr>
          <w:color w:val="auto"/>
        </w:rPr>
        <w:t xml:space="preserve">17. </w:t>
      </w:r>
      <w:r w:rsidRPr="00A26712">
        <w:rPr>
          <w:color w:val="auto"/>
        </w:rPr>
        <w:tab/>
        <w:t xml:space="preserve">Tsai, M.-C.; Chu, E.T.-H.; Lee, C.-R. An Automated Sitting Posture Recognition System Utilizing Pressure Sensors. </w:t>
      </w:r>
      <w:r w:rsidRPr="00A26712">
        <w:rPr>
          <w:i/>
          <w:iCs/>
          <w:color w:val="auto"/>
        </w:rPr>
        <w:t>Sensors</w:t>
      </w:r>
      <w:r w:rsidRPr="00A26712">
        <w:rPr>
          <w:color w:val="auto"/>
        </w:rPr>
        <w:t xml:space="preserve"> </w:t>
      </w:r>
      <w:r w:rsidRPr="00A26712">
        <w:rPr>
          <w:b/>
          <w:bCs/>
          <w:color w:val="auto"/>
        </w:rPr>
        <w:t>2023</w:t>
      </w:r>
      <w:r w:rsidRPr="00A26712">
        <w:rPr>
          <w:color w:val="auto"/>
        </w:rPr>
        <w:t xml:space="preserve">, </w:t>
      </w:r>
      <w:r w:rsidRPr="00A26712">
        <w:rPr>
          <w:i/>
          <w:iCs/>
          <w:color w:val="auto"/>
        </w:rPr>
        <w:t>23</w:t>
      </w:r>
      <w:r w:rsidRPr="00A26712">
        <w:rPr>
          <w:color w:val="auto"/>
        </w:rPr>
        <w:t>, 5894, doi:10.3390/s23135894.</w:t>
      </w:r>
    </w:p>
    <w:p w14:paraId="21E6C641" w14:textId="77777777" w:rsidR="00A26712" w:rsidRPr="00A26712" w:rsidRDefault="00A26712" w:rsidP="00A26712">
      <w:pPr>
        <w:pStyle w:val="Bibliography"/>
        <w:rPr>
          <w:color w:val="auto"/>
        </w:rPr>
      </w:pPr>
      <w:r w:rsidRPr="00A26712">
        <w:rPr>
          <w:color w:val="auto"/>
        </w:rPr>
        <w:t xml:space="preserve">18. </w:t>
      </w:r>
      <w:r w:rsidRPr="00A26712">
        <w:rPr>
          <w:color w:val="auto"/>
        </w:rPr>
        <w:tab/>
        <w:t xml:space="preserve">Matuska, S.; Paralic, M.; Hudec, R. A Smart System for Sitting Posture Detection Based on Force Sensors and Mobile Application. </w:t>
      </w:r>
      <w:r w:rsidRPr="00A26712">
        <w:rPr>
          <w:i/>
          <w:iCs/>
          <w:color w:val="auto"/>
        </w:rPr>
        <w:t>Mobile Information Systems</w:t>
      </w:r>
      <w:r w:rsidRPr="00A26712">
        <w:rPr>
          <w:color w:val="auto"/>
        </w:rPr>
        <w:t xml:space="preserve"> </w:t>
      </w:r>
      <w:r w:rsidRPr="00A26712">
        <w:rPr>
          <w:b/>
          <w:bCs/>
          <w:color w:val="auto"/>
        </w:rPr>
        <w:t>2020</w:t>
      </w:r>
      <w:r w:rsidRPr="00A26712">
        <w:rPr>
          <w:color w:val="auto"/>
        </w:rPr>
        <w:t xml:space="preserve">, </w:t>
      </w:r>
      <w:r w:rsidRPr="00A26712">
        <w:rPr>
          <w:i/>
          <w:iCs/>
          <w:color w:val="auto"/>
        </w:rPr>
        <w:t>2020</w:t>
      </w:r>
      <w:r w:rsidRPr="00A26712">
        <w:rPr>
          <w:color w:val="auto"/>
        </w:rPr>
        <w:t>, 1–13, doi:10.1155/2020/6625797.</w:t>
      </w:r>
    </w:p>
    <w:p w14:paraId="2D506EAD" w14:textId="77777777" w:rsidR="00A26712" w:rsidRPr="00A26712" w:rsidRDefault="00A26712" w:rsidP="00A26712">
      <w:pPr>
        <w:pStyle w:val="Bibliography"/>
        <w:rPr>
          <w:color w:val="auto"/>
        </w:rPr>
      </w:pPr>
      <w:r w:rsidRPr="00A26712">
        <w:rPr>
          <w:color w:val="auto"/>
        </w:rPr>
        <w:t xml:space="preserve">19. </w:t>
      </w:r>
      <w:r w:rsidRPr="00A26712">
        <w:rPr>
          <w:color w:val="auto"/>
        </w:rPr>
        <w:tab/>
        <w:t xml:space="preserve">Martínez-Estrada, M.; </w:t>
      </w:r>
      <w:proofErr w:type="spellStart"/>
      <w:r w:rsidRPr="00A26712">
        <w:rPr>
          <w:color w:val="auto"/>
        </w:rPr>
        <w:t>Vuohijoki</w:t>
      </w:r>
      <w:proofErr w:type="spellEnd"/>
      <w:r w:rsidRPr="00A26712">
        <w:rPr>
          <w:color w:val="auto"/>
        </w:rPr>
        <w:t xml:space="preserve">, T.; </w:t>
      </w:r>
      <w:proofErr w:type="spellStart"/>
      <w:r w:rsidRPr="00A26712">
        <w:rPr>
          <w:color w:val="auto"/>
        </w:rPr>
        <w:t>Poberznik</w:t>
      </w:r>
      <w:proofErr w:type="spellEnd"/>
      <w:r w:rsidRPr="00A26712">
        <w:rPr>
          <w:color w:val="auto"/>
        </w:rPr>
        <w:t xml:space="preserve">, A.; Shaikh, A.; Virkki, J.; Gil, I.; Fernández-García, R. A Smart Chair to Monitor Sitting Posture by Capacitive Textile Sensors. </w:t>
      </w:r>
      <w:r w:rsidRPr="00A26712">
        <w:rPr>
          <w:i/>
          <w:iCs/>
          <w:color w:val="auto"/>
        </w:rPr>
        <w:t>Materials</w:t>
      </w:r>
      <w:r w:rsidRPr="00A26712">
        <w:rPr>
          <w:color w:val="auto"/>
        </w:rPr>
        <w:t xml:space="preserve"> </w:t>
      </w:r>
      <w:r w:rsidRPr="00A26712">
        <w:rPr>
          <w:b/>
          <w:bCs/>
          <w:color w:val="auto"/>
        </w:rPr>
        <w:t>2023</w:t>
      </w:r>
      <w:r w:rsidRPr="00A26712">
        <w:rPr>
          <w:color w:val="auto"/>
        </w:rPr>
        <w:t xml:space="preserve">, </w:t>
      </w:r>
      <w:r w:rsidRPr="00A26712">
        <w:rPr>
          <w:i/>
          <w:iCs/>
          <w:color w:val="auto"/>
        </w:rPr>
        <w:t>16</w:t>
      </w:r>
      <w:r w:rsidRPr="00A26712">
        <w:rPr>
          <w:color w:val="auto"/>
        </w:rPr>
        <w:t>, 4838, doi:10.3390/ma16134838.</w:t>
      </w:r>
    </w:p>
    <w:p w14:paraId="01B2AC22" w14:textId="77777777" w:rsidR="00A26712" w:rsidRPr="00A26712" w:rsidRDefault="00A26712" w:rsidP="00A26712">
      <w:pPr>
        <w:pStyle w:val="Bibliography"/>
        <w:rPr>
          <w:color w:val="auto"/>
        </w:rPr>
      </w:pPr>
      <w:r w:rsidRPr="00A26712">
        <w:rPr>
          <w:color w:val="auto"/>
        </w:rPr>
        <w:t xml:space="preserve">20. </w:t>
      </w:r>
      <w:r w:rsidRPr="00A26712">
        <w:rPr>
          <w:color w:val="auto"/>
        </w:rPr>
        <w:tab/>
        <w:t xml:space="preserve">Pereira, L.; Plácido Da Silva, H. A Novel Smart Chair System for Posture Classification and Invisible ECG Monitoring. </w:t>
      </w:r>
      <w:r w:rsidRPr="00A26712">
        <w:rPr>
          <w:i/>
          <w:iCs/>
          <w:color w:val="auto"/>
        </w:rPr>
        <w:t>Sensors</w:t>
      </w:r>
      <w:r w:rsidRPr="00A26712">
        <w:rPr>
          <w:color w:val="auto"/>
        </w:rPr>
        <w:t xml:space="preserve"> </w:t>
      </w:r>
      <w:r w:rsidRPr="00A26712">
        <w:rPr>
          <w:b/>
          <w:bCs/>
          <w:color w:val="auto"/>
        </w:rPr>
        <w:t>2023</w:t>
      </w:r>
      <w:r w:rsidRPr="00A26712">
        <w:rPr>
          <w:color w:val="auto"/>
        </w:rPr>
        <w:t xml:space="preserve">, </w:t>
      </w:r>
      <w:r w:rsidRPr="00A26712">
        <w:rPr>
          <w:i/>
          <w:iCs/>
          <w:color w:val="auto"/>
        </w:rPr>
        <w:t>23</w:t>
      </w:r>
      <w:r w:rsidRPr="00A26712">
        <w:rPr>
          <w:color w:val="auto"/>
        </w:rPr>
        <w:t>, 719, doi:10.3390/s23020719.</w:t>
      </w:r>
    </w:p>
    <w:p w14:paraId="3E823A31" w14:textId="77777777" w:rsidR="00A26712" w:rsidRPr="00A26712" w:rsidRDefault="00A26712" w:rsidP="00A26712">
      <w:pPr>
        <w:pStyle w:val="Bibliography"/>
        <w:rPr>
          <w:color w:val="auto"/>
        </w:rPr>
      </w:pPr>
      <w:r w:rsidRPr="00A26712">
        <w:rPr>
          <w:color w:val="auto"/>
        </w:rPr>
        <w:t xml:space="preserve">21. </w:t>
      </w:r>
      <w:r w:rsidRPr="00A26712">
        <w:rPr>
          <w:color w:val="auto"/>
        </w:rPr>
        <w:tab/>
        <w:t xml:space="preserve">Jeong, H.; Park, W. Developing and Evaluating a Mixed Sensor Smart Chair System for Real-Time Posture Classification: Combining Pressure and Distance Sensors. </w:t>
      </w:r>
      <w:r w:rsidRPr="00A26712">
        <w:rPr>
          <w:i/>
          <w:iCs/>
          <w:color w:val="auto"/>
        </w:rPr>
        <w:t>IEEE J. Biomed. Health Inform.</w:t>
      </w:r>
      <w:r w:rsidRPr="00A26712">
        <w:rPr>
          <w:color w:val="auto"/>
        </w:rPr>
        <w:t xml:space="preserve"> </w:t>
      </w:r>
      <w:r w:rsidRPr="00A26712">
        <w:rPr>
          <w:b/>
          <w:bCs/>
          <w:color w:val="auto"/>
        </w:rPr>
        <w:t>2021</w:t>
      </w:r>
      <w:r w:rsidRPr="00A26712">
        <w:rPr>
          <w:color w:val="auto"/>
        </w:rPr>
        <w:t xml:space="preserve">, </w:t>
      </w:r>
      <w:r w:rsidRPr="00A26712">
        <w:rPr>
          <w:i/>
          <w:iCs/>
          <w:color w:val="auto"/>
        </w:rPr>
        <w:t>25</w:t>
      </w:r>
      <w:r w:rsidRPr="00A26712">
        <w:rPr>
          <w:color w:val="auto"/>
        </w:rPr>
        <w:t>, 1805–1813, doi:10.1109/JBHI.2020.3030096.</w:t>
      </w:r>
    </w:p>
    <w:p w14:paraId="24FF393B" w14:textId="77777777" w:rsidR="00A26712" w:rsidRPr="00A26712" w:rsidRDefault="00A26712" w:rsidP="00A26712">
      <w:pPr>
        <w:pStyle w:val="Bibliography"/>
        <w:rPr>
          <w:color w:val="auto"/>
        </w:rPr>
      </w:pPr>
      <w:r w:rsidRPr="00A26712">
        <w:rPr>
          <w:color w:val="auto"/>
        </w:rPr>
        <w:t xml:space="preserve">22. </w:t>
      </w:r>
      <w:r w:rsidRPr="00A26712">
        <w:rPr>
          <w:color w:val="auto"/>
        </w:rPr>
        <w:tab/>
        <w:t xml:space="preserve">Fragkiadakis, E.; </w:t>
      </w:r>
      <w:proofErr w:type="spellStart"/>
      <w:r w:rsidRPr="00A26712">
        <w:rPr>
          <w:color w:val="auto"/>
        </w:rPr>
        <w:t>Dalakleidi</w:t>
      </w:r>
      <w:proofErr w:type="spellEnd"/>
      <w:r w:rsidRPr="00A26712">
        <w:rPr>
          <w:color w:val="auto"/>
        </w:rPr>
        <w:t>, K.V.; Nikita, K.S. Design and Development of a Sitting Posture Recognition System. In Proceedings of the 2019 41st Annual International Conference of the IEEE Engineering in Medicine and Biology Society (EMBC); IEEE: Berlin, Germany, July 2019; pp. 3364–3367.</w:t>
      </w:r>
    </w:p>
    <w:p w14:paraId="6E43453A" w14:textId="77777777" w:rsidR="00A26712" w:rsidRPr="00A26712" w:rsidRDefault="00A26712" w:rsidP="00A26712">
      <w:pPr>
        <w:pStyle w:val="Bibliography"/>
        <w:rPr>
          <w:color w:val="auto"/>
        </w:rPr>
      </w:pPr>
      <w:r w:rsidRPr="00A26712">
        <w:rPr>
          <w:color w:val="auto"/>
        </w:rPr>
        <w:t xml:space="preserve">23. </w:t>
      </w:r>
      <w:r w:rsidRPr="00A26712">
        <w:rPr>
          <w:color w:val="auto"/>
        </w:rPr>
        <w:tab/>
        <w:t xml:space="preserve">Javaid, A.; Abbas, A.; Arshad, J.; Rahmani, M.K.I.; </w:t>
      </w:r>
      <w:proofErr w:type="spellStart"/>
      <w:r w:rsidRPr="00A26712">
        <w:rPr>
          <w:color w:val="auto"/>
        </w:rPr>
        <w:t>Chauhdary</w:t>
      </w:r>
      <w:proofErr w:type="spellEnd"/>
      <w:r w:rsidRPr="00A26712">
        <w:rPr>
          <w:color w:val="auto"/>
        </w:rPr>
        <w:t xml:space="preserve">, S.T.; Jaffery, M.H.; Banga, A.S. Force Sensitive Resistors-Based Real-Time Posture Detection System Using Machine Learning Algorithms. </w:t>
      </w:r>
      <w:r w:rsidRPr="00A26712">
        <w:rPr>
          <w:i/>
          <w:iCs/>
          <w:color w:val="auto"/>
        </w:rPr>
        <w:t>CMC</w:t>
      </w:r>
      <w:r w:rsidRPr="00A26712">
        <w:rPr>
          <w:color w:val="auto"/>
        </w:rPr>
        <w:t xml:space="preserve"> </w:t>
      </w:r>
      <w:r w:rsidRPr="00A26712">
        <w:rPr>
          <w:b/>
          <w:bCs/>
          <w:color w:val="auto"/>
        </w:rPr>
        <w:t>2023</w:t>
      </w:r>
      <w:r w:rsidRPr="00A26712">
        <w:rPr>
          <w:color w:val="auto"/>
        </w:rPr>
        <w:t xml:space="preserve">, </w:t>
      </w:r>
      <w:r w:rsidRPr="00A26712">
        <w:rPr>
          <w:i/>
          <w:iCs/>
          <w:color w:val="auto"/>
        </w:rPr>
        <w:t>77</w:t>
      </w:r>
      <w:r w:rsidRPr="00A26712">
        <w:rPr>
          <w:color w:val="auto"/>
        </w:rPr>
        <w:t>, 1795–1814, doi:10.32604/cmc.2023.044140.</w:t>
      </w:r>
    </w:p>
    <w:p w14:paraId="25C3B623" w14:textId="77777777" w:rsidR="00A26712" w:rsidRPr="00A26712" w:rsidRDefault="00A26712" w:rsidP="00A26712">
      <w:pPr>
        <w:pStyle w:val="Bibliography"/>
        <w:rPr>
          <w:color w:val="auto"/>
        </w:rPr>
      </w:pPr>
      <w:r w:rsidRPr="00A26712">
        <w:rPr>
          <w:color w:val="auto"/>
        </w:rPr>
        <w:t xml:space="preserve">24. </w:t>
      </w:r>
      <w:r w:rsidRPr="00A26712">
        <w:rPr>
          <w:color w:val="auto"/>
        </w:rPr>
        <w:tab/>
        <w:t xml:space="preserve">Ma, C.; Li, W.; Gravina, R.; Fortino, G. Posture Detection Based on Smart Cushion for Wheelchair Users. </w:t>
      </w:r>
      <w:r w:rsidRPr="00A26712">
        <w:rPr>
          <w:i/>
          <w:iCs/>
          <w:color w:val="auto"/>
        </w:rPr>
        <w:t>Sensors</w:t>
      </w:r>
      <w:r w:rsidRPr="00A26712">
        <w:rPr>
          <w:color w:val="auto"/>
        </w:rPr>
        <w:t xml:space="preserve"> </w:t>
      </w:r>
      <w:r w:rsidRPr="00A26712">
        <w:rPr>
          <w:b/>
          <w:bCs/>
          <w:color w:val="auto"/>
        </w:rPr>
        <w:t>2017</w:t>
      </w:r>
      <w:r w:rsidRPr="00A26712">
        <w:rPr>
          <w:color w:val="auto"/>
        </w:rPr>
        <w:t xml:space="preserve">, </w:t>
      </w:r>
      <w:r w:rsidRPr="00A26712">
        <w:rPr>
          <w:i/>
          <w:iCs/>
          <w:color w:val="auto"/>
        </w:rPr>
        <w:t>17</w:t>
      </w:r>
      <w:r w:rsidRPr="00A26712">
        <w:rPr>
          <w:color w:val="auto"/>
        </w:rPr>
        <w:t>, 719, doi:10.3390/s17040719.</w:t>
      </w:r>
    </w:p>
    <w:p w14:paraId="602F1E20" w14:textId="77777777" w:rsidR="00A26712" w:rsidRPr="00A26712" w:rsidRDefault="00A26712" w:rsidP="00A26712">
      <w:pPr>
        <w:pStyle w:val="Bibliography"/>
        <w:rPr>
          <w:color w:val="auto"/>
        </w:rPr>
      </w:pPr>
      <w:r w:rsidRPr="00A26712">
        <w:rPr>
          <w:color w:val="auto"/>
        </w:rPr>
        <w:t xml:space="preserve">25. </w:t>
      </w:r>
      <w:r w:rsidRPr="00A26712">
        <w:rPr>
          <w:color w:val="auto"/>
        </w:rPr>
        <w:tab/>
        <w:t xml:space="preserve">Ma, C.; Li, W.; Gravina, R.; Du, J.; Li, Q.; Fortino, G. Smart Cushion-Based Activity Recognition: Prompting Users to Maintain a Healthy Seated Posture. </w:t>
      </w:r>
      <w:r w:rsidRPr="00A26712">
        <w:rPr>
          <w:i/>
          <w:iCs/>
          <w:color w:val="auto"/>
        </w:rPr>
        <w:t xml:space="preserve">IEEE Syst. Man </w:t>
      </w:r>
      <w:proofErr w:type="spellStart"/>
      <w:r w:rsidRPr="00A26712">
        <w:rPr>
          <w:i/>
          <w:iCs/>
          <w:color w:val="auto"/>
        </w:rPr>
        <w:t>Cybern</w:t>
      </w:r>
      <w:proofErr w:type="spellEnd"/>
      <w:r w:rsidRPr="00A26712">
        <w:rPr>
          <w:i/>
          <w:iCs/>
          <w:color w:val="auto"/>
        </w:rPr>
        <w:t>. Mag.</w:t>
      </w:r>
      <w:r w:rsidRPr="00A26712">
        <w:rPr>
          <w:color w:val="auto"/>
        </w:rPr>
        <w:t xml:space="preserve"> </w:t>
      </w:r>
      <w:r w:rsidRPr="00A26712">
        <w:rPr>
          <w:b/>
          <w:bCs/>
          <w:color w:val="auto"/>
        </w:rPr>
        <w:t>2020</w:t>
      </w:r>
      <w:r w:rsidRPr="00A26712">
        <w:rPr>
          <w:color w:val="auto"/>
        </w:rPr>
        <w:t xml:space="preserve">, </w:t>
      </w:r>
      <w:r w:rsidRPr="00A26712">
        <w:rPr>
          <w:i/>
          <w:iCs/>
          <w:color w:val="auto"/>
        </w:rPr>
        <w:t>6</w:t>
      </w:r>
      <w:r w:rsidRPr="00A26712">
        <w:rPr>
          <w:color w:val="auto"/>
        </w:rPr>
        <w:t>, 6–14, doi:10.1109/MSMC.2019.2962226.</w:t>
      </w:r>
    </w:p>
    <w:p w14:paraId="0AA3A16C" w14:textId="77777777" w:rsidR="00A26712" w:rsidRPr="00A26712" w:rsidRDefault="00A26712" w:rsidP="00A26712">
      <w:pPr>
        <w:pStyle w:val="Bibliography"/>
        <w:rPr>
          <w:color w:val="auto"/>
        </w:rPr>
      </w:pPr>
      <w:r w:rsidRPr="00A26712">
        <w:rPr>
          <w:color w:val="auto"/>
        </w:rPr>
        <w:t xml:space="preserve">26. </w:t>
      </w:r>
      <w:r w:rsidRPr="00A26712">
        <w:rPr>
          <w:color w:val="auto"/>
        </w:rPr>
        <w:tab/>
        <w:t xml:space="preserve">Fu, T.; Macleod, A. </w:t>
      </w:r>
      <w:proofErr w:type="spellStart"/>
      <w:r w:rsidRPr="00A26712">
        <w:rPr>
          <w:color w:val="auto"/>
        </w:rPr>
        <w:t>IntelliChair</w:t>
      </w:r>
      <w:proofErr w:type="spellEnd"/>
      <w:r w:rsidRPr="00A26712">
        <w:rPr>
          <w:color w:val="auto"/>
        </w:rPr>
        <w:t>: An Approach for Activity Detection and Prediction via Posture Analysis. In Proceedings of the 2014 International Conference on Intelligent Environments; IEEE: China, June 2014; pp. 211–213.</w:t>
      </w:r>
    </w:p>
    <w:p w14:paraId="42746003" w14:textId="77777777" w:rsidR="00A26712" w:rsidRPr="00A26712" w:rsidRDefault="00A26712" w:rsidP="00A26712">
      <w:pPr>
        <w:pStyle w:val="Bibliography"/>
        <w:rPr>
          <w:color w:val="auto"/>
        </w:rPr>
      </w:pPr>
      <w:r w:rsidRPr="00A26712">
        <w:rPr>
          <w:color w:val="auto"/>
        </w:rPr>
        <w:t xml:space="preserve">27. </w:t>
      </w:r>
      <w:r w:rsidRPr="00A26712">
        <w:rPr>
          <w:color w:val="auto"/>
        </w:rPr>
        <w:tab/>
        <w:t xml:space="preserve">Wan, Q.; Zhao, H.; Li, J.; Xu, P. Hip Positioning and Sitting Posture Recognition Based on Human Sitting Pressure Image. </w:t>
      </w:r>
      <w:r w:rsidRPr="00A26712">
        <w:rPr>
          <w:i/>
          <w:iCs/>
          <w:color w:val="auto"/>
        </w:rPr>
        <w:t>Sensors</w:t>
      </w:r>
      <w:r w:rsidRPr="00A26712">
        <w:rPr>
          <w:color w:val="auto"/>
        </w:rPr>
        <w:t xml:space="preserve"> </w:t>
      </w:r>
      <w:r w:rsidRPr="00A26712">
        <w:rPr>
          <w:b/>
          <w:bCs/>
          <w:color w:val="auto"/>
        </w:rPr>
        <w:t>2021</w:t>
      </w:r>
      <w:r w:rsidRPr="00A26712">
        <w:rPr>
          <w:color w:val="auto"/>
        </w:rPr>
        <w:t xml:space="preserve">, </w:t>
      </w:r>
      <w:r w:rsidRPr="00A26712">
        <w:rPr>
          <w:i/>
          <w:iCs/>
          <w:color w:val="auto"/>
        </w:rPr>
        <w:t>21</w:t>
      </w:r>
      <w:r w:rsidRPr="00A26712">
        <w:rPr>
          <w:color w:val="auto"/>
        </w:rPr>
        <w:t>, 426, doi:10.3390/s21020426.</w:t>
      </w:r>
    </w:p>
    <w:p w14:paraId="05941A47" w14:textId="77777777" w:rsidR="00A26712" w:rsidRPr="00A26712" w:rsidRDefault="00A26712" w:rsidP="00A26712">
      <w:pPr>
        <w:pStyle w:val="Bibliography"/>
        <w:rPr>
          <w:color w:val="auto"/>
        </w:rPr>
      </w:pPr>
      <w:r w:rsidRPr="00A26712">
        <w:rPr>
          <w:color w:val="auto"/>
        </w:rPr>
        <w:t xml:space="preserve">28. </w:t>
      </w:r>
      <w:r w:rsidRPr="00A26712">
        <w:rPr>
          <w:color w:val="auto"/>
        </w:rPr>
        <w:tab/>
        <w:t xml:space="preserve">Roh, J.; Park, H.; Lee, K.; Hyeong, J.; Kim, S.; Lee, B. Sitting Posture Monitoring System Based on a Low-Cost Load Cell Using Machine Learning. </w:t>
      </w:r>
      <w:r w:rsidRPr="00A26712">
        <w:rPr>
          <w:i/>
          <w:iCs/>
          <w:color w:val="auto"/>
        </w:rPr>
        <w:t>Sensors</w:t>
      </w:r>
      <w:r w:rsidRPr="00A26712">
        <w:rPr>
          <w:color w:val="auto"/>
        </w:rPr>
        <w:t xml:space="preserve"> </w:t>
      </w:r>
      <w:r w:rsidRPr="00A26712">
        <w:rPr>
          <w:b/>
          <w:bCs/>
          <w:color w:val="auto"/>
        </w:rPr>
        <w:t>2018</w:t>
      </w:r>
      <w:r w:rsidRPr="00A26712">
        <w:rPr>
          <w:color w:val="auto"/>
        </w:rPr>
        <w:t xml:space="preserve">, </w:t>
      </w:r>
      <w:r w:rsidRPr="00A26712">
        <w:rPr>
          <w:i/>
          <w:iCs/>
          <w:color w:val="auto"/>
        </w:rPr>
        <w:t>18</w:t>
      </w:r>
      <w:r w:rsidRPr="00A26712">
        <w:rPr>
          <w:color w:val="auto"/>
        </w:rPr>
        <w:t>, 208, doi:10.3390/s18010208.</w:t>
      </w:r>
    </w:p>
    <w:p w14:paraId="1DC0B856" w14:textId="77777777" w:rsidR="00A26712" w:rsidRPr="00A26712" w:rsidRDefault="00A26712" w:rsidP="00A26712">
      <w:pPr>
        <w:pStyle w:val="Bibliography"/>
        <w:rPr>
          <w:color w:val="auto"/>
        </w:rPr>
      </w:pPr>
      <w:r w:rsidRPr="00A26712">
        <w:rPr>
          <w:color w:val="auto"/>
        </w:rPr>
        <w:t xml:space="preserve">29. </w:t>
      </w:r>
      <w:r w:rsidRPr="00A26712">
        <w:rPr>
          <w:color w:val="auto"/>
        </w:rPr>
        <w:tab/>
        <w:t xml:space="preserve">Feng, L.; Li, Z.; Liu, C. Are You Sitting </w:t>
      </w:r>
      <w:proofErr w:type="gramStart"/>
      <w:r w:rsidRPr="00A26712">
        <w:rPr>
          <w:color w:val="auto"/>
        </w:rPr>
        <w:t>Right?-</w:t>
      </w:r>
      <w:proofErr w:type="gramEnd"/>
      <w:r w:rsidRPr="00A26712">
        <w:rPr>
          <w:color w:val="auto"/>
        </w:rPr>
        <w:t>Sitting Posture Recognition Using RF Signals. In Proceedings of the 2019 IEEE Pacific Rim Conference on Communications, Computers and Signal Processing (PACRIM); IEEE: Victoria, BC, Canada, August 2019; pp. 1–6.</w:t>
      </w:r>
    </w:p>
    <w:p w14:paraId="056C8AF8" w14:textId="77777777" w:rsidR="00A26712" w:rsidRPr="00A26712" w:rsidRDefault="00A26712" w:rsidP="00A26712">
      <w:pPr>
        <w:pStyle w:val="Bibliography"/>
        <w:rPr>
          <w:color w:val="auto"/>
        </w:rPr>
      </w:pPr>
      <w:r w:rsidRPr="00A26712">
        <w:rPr>
          <w:color w:val="auto"/>
        </w:rPr>
        <w:t xml:space="preserve">30. </w:t>
      </w:r>
      <w:r w:rsidRPr="00A26712">
        <w:rPr>
          <w:color w:val="auto"/>
        </w:rPr>
        <w:tab/>
        <w:t xml:space="preserve">Zemp, R.; </w:t>
      </w:r>
      <w:proofErr w:type="spellStart"/>
      <w:r w:rsidRPr="00A26712">
        <w:rPr>
          <w:color w:val="auto"/>
        </w:rPr>
        <w:t>Tanadini</w:t>
      </w:r>
      <w:proofErr w:type="spellEnd"/>
      <w:r w:rsidRPr="00A26712">
        <w:rPr>
          <w:color w:val="auto"/>
        </w:rPr>
        <w:t xml:space="preserve">, M.; </w:t>
      </w:r>
      <w:proofErr w:type="spellStart"/>
      <w:r w:rsidRPr="00A26712">
        <w:rPr>
          <w:color w:val="auto"/>
        </w:rPr>
        <w:t>Plüss</w:t>
      </w:r>
      <w:proofErr w:type="spellEnd"/>
      <w:r w:rsidRPr="00A26712">
        <w:rPr>
          <w:color w:val="auto"/>
        </w:rPr>
        <w:t xml:space="preserve">, S.; </w:t>
      </w:r>
      <w:proofErr w:type="spellStart"/>
      <w:r w:rsidRPr="00A26712">
        <w:rPr>
          <w:color w:val="auto"/>
        </w:rPr>
        <w:t>Schnüriger</w:t>
      </w:r>
      <w:proofErr w:type="spellEnd"/>
      <w:r w:rsidRPr="00A26712">
        <w:rPr>
          <w:color w:val="auto"/>
        </w:rPr>
        <w:t xml:space="preserve">, K.; Singh, N.B.; Taylor, W.R.; Lorenzetti, S. Application of Machine Learning Approaches for Classifying Sitting Posture Based on Force and Acceleration Sensors. </w:t>
      </w:r>
      <w:r w:rsidRPr="00A26712">
        <w:rPr>
          <w:i/>
          <w:iCs/>
          <w:color w:val="auto"/>
        </w:rPr>
        <w:t>BioMed Research International</w:t>
      </w:r>
      <w:r w:rsidRPr="00A26712">
        <w:rPr>
          <w:color w:val="auto"/>
        </w:rPr>
        <w:t xml:space="preserve"> </w:t>
      </w:r>
      <w:r w:rsidRPr="00A26712">
        <w:rPr>
          <w:b/>
          <w:bCs/>
          <w:color w:val="auto"/>
        </w:rPr>
        <w:t>2016</w:t>
      </w:r>
      <w:r w:rsidRPr="00A26712">
        <w:rPr>
          <w:color w:val="auto"/>
        </w:rPr>
        <w:t xml:space="preserve">, </w:t>
      </w:r>
      <w:r w:rsidRPr="00A26712">
        <w:rPr>
          <w:i/>
          <w:iCs/>
          <w:color w:val="auto"/>
        </w:rPr>
        <w:t>2016</w:t>
      </w:r>
      <w:r w:rsidRPr="00A26712">
        <w:rPr>
          <w:color w:val="auto"/>
        </w:rPr>
        <w:t>, 1–9, doi:10.1155/2016/5978489.</w:t>
      </w:r>
    </w:p>
    <w:p w14:paraId="301C09C3" w14:textId="77777777" w:rsidR="00A26712" w:rsidRPr="00A26712" w:rsidRDefault="00A26712" w:rsidP="00A26712">
      <w:pPr>
        <w:pStyle w:val="Bibliography"/>
        <w:rPr>
          <w:color w:val="auto"/>
        </w:rPr>
      </w:pPr>
      <w:r w:rsidRPr="00A26712">
        <w:rPr>
          <w:color w:val="auto"/>
        </w:rPr>
        <w:lastRenderedPageBreak/>
        <w:t xml:space="preserve">31. </w:t>
      </w:r>
      <w:r w:rsidRPr="00A26712">
        <w:rPr>
          <w:color w:val="auto"/>
        </w:rPr>
        <w:tab/>
      </w:r>
      <w:proofErr w:type="spellStart"/>
      <w:r w:rsidRPr="00A26712">
        <w:rPr>
          <w:color w:val="auto"/>
        </w:rPr>
        <w:t>Bourahmoune</w:t>
      </w:r>
      <w:proofErr w:type="spellEnd"/>
      <w:r w:rsidRPr="00A26712">
        <w:rPr>
          <w:color w:val="auto"/>
        </w:rPr>
        <w:t xml:space="preserve">, K.; </w:t>
      </w:r>
      <w:proofErr w:type="spellStart"/>
      <w:r w:rsidRPr="00A26712">
        <w:rPr>
          <w:color w:val="auto"/>
        </w:rPr>
        <w:t>Ishac</w:t>
      </w:r>
      <w:proofErr w:type="spellEnd"/>
      <w:r w:rsidRPr="00A26712">
        <w:rPr>
          <w:color w:val="auto"/>
        </w:rPr>
        <w:t xml:space="preserve">, K.; </w:t>
      </w:r>
      <w:proofErr w:type="spellStart"/>
      <w:r w:rsidRPr="00A26712">
        <w:rPr>
          <w:color w:val="auto"/>
        </w:rPr>
        <w:t>Amagasa</w:t>
      </w:r>
      <w:proofErr w:type="spellEnd"/>
      <w:r w:rsidRPr="00A26712">
        <w:rPr>
          <w:color w:val="auto"/>
        </w:rPr>
        <w:t xml:space="preserve">, T. Intelligent Posture Training: Machine-Learning-Powered Human Sitting Posture Recognition Based on a Pressure-Sensing IoT Cushion. </w:t>
      </w:r>
      <w:r w:rsidRPr="00A26712">
        <w:rPr>
          <w:i/>
          <w:iCs/>
          <w:color w:val="auto"/>
        </w:rPr>
        <w:t>Sensors</w:t>
      </w:r>
      <w:r w:rsidRPr="00A26712">
        <w:rPr>
          <w:color w:val="auto"/>
        </w:rPr>
        <w:t xml:space="preserve"> </w:t>
      </w:r>
      <w:r w:rsidRPr="00A26712">
        <w:rPr>
          <w:b/>
          <w:bCs/>
          <w:color w:val="auto"/>
        </w:rPr>
        <w:t>2022</w:t>
      </w:r>
      <w:r w:rsidRPr="00A26712">
        <w:rPr>
          <w:color w:val="auto"/>
        </w:rPr>
        <w:t xml:space="preserve">, </w:t>
      </w:r>
      <w:r w:rsidRPr="00A26712">
        <w:rPr>
          <w:i/>
          <w:iCs/>
          <w:color w:val="auto"/>
        </w:rPr>
        <w:t>22</w:t>
      </w:r>
      <w:r w:rsidRPr="00A26712">
        <w:rPr>
          <w:color w:val="auto"/>
        </w:rPr>
        <w:t>, 5337, doi:10.3390/s22145337.</w:t>
      </w:r>
    </w:p>
    <w:p w14:paraId="3EAF441F" w14:textId="77777777" w:rsidR="00A26712" w:rsidRPr="00A26712" w:rsidRDefault="00A26712" w:rsidP="00A26712">
      <w:pPr>
        <w:pStyle w:val="Bibliography"/>
        <w:rPr>
          <w:color w:val="auto"/>
        </w:rPr>
      </w:pPr>
      <w:r w:rsidRPr="00A26712">
        <w:rPr>
          <w:color w:val="auto"/>
        </w:rPr>
        <w:t xml:space="preserve">32. </w:t>
      </w:r>
      <w:r w:rsidRPr="00A26712">
        <w:rPr>
          <w:color w:val="auto"/>
        </w:rPr>
        <w:tab/>
        <w:t xml:space="preserve">Kim, Y.; Son, Y.; Kim, W.; Jin, B.; Yun, M. Classification of Children’s Sitting Postures Using Machine Learning Algorithms. </w:t>
      </w:r>
      <w:r w:rsidRPr="00A26712">
        <w:rPr>
          <w:i/>
          <w:iCs/>
          <w:color w:val="auto"/>
        </w:rPr>
        <w:t>Applied Sciences</w:t>
      </w:r>
      <w:r w:rsidRPr="00A26712">
        <w:rPr>
          <w:color w:val="auto"/>
        </w:rPr>
        <w:t xml:space="preserve"> </w:t>
      </w:r>
      <w:r w:rsidRPr="00A26712">
        <w:rPr>
          <w:b/>
          <w:bCs/>
          <w:color w:val="auto"/>
        </w:rPr>
        <w:t>2018</w:t>
      </w:r>
      <w:r w:rsidRPr="00A26712">
        <w:rPr>
          <w:color w:val="auto"/>
        </w:rPr>
        <w:t xml:space="preserve">, </w:t>
      </w:r>
      <w:r w:rsidRPr="00A26712">
        <w:rPr>
          <w:i/>
          <w:iCs/>
          <w:color w:val="auto"/>
        </w:rPr>
        <w:t>8</w:t>
      </w:r>
      <w:r w:rsidRPr="00A26712">
        <w:rPr>
          <w:color w:val="auto"/>
        </w:rPr>
        <w:t>, 1280, doi:10.3390/app8081280.</w:t>
      </w:r>
    </w:p>
    <w:p w14:paraId="64D541A3" w14:textId="77777777" w:rsidR="00A26712" w:rsidRPr="00A26712" w:rsidRDefault="00A26712" w:rsidP="00A26712">
      <w:pPr>
        <w:pStyle w:val="Bibliography"/>
        <w:rPr>
          <w:color w:val="auto"/>
        </w:rPr>
      </w:pPr>
      <w:r w:rsidRPr="00A26712">
        <w:rPr>
          <w:color w:val="auto"/>
        </w:rPr>
        <w:t xml:space="preserve">33. </w:t>
      </w:r>
      <w:r w:rsidRPr="00A26712">
        <w:rPr>
          <w:color w:val="auto"/>
        </w:rPr>
        <w:tab/>
        <w:t xml:space="preserve">Fan, Z.; Hu, X.; Chen, W.-M.; Zhang, D.-W.; Ma, X. A Deep Learning Based 2-Dimensional Hip Pressure Signals Analysis Method for Sitting Posture Recognition. </w:t>
      </w:r>
      <w:r w:rsidRPr="00A26712">
        <w:rPr>
          <w:i/>
          <w:iCs/>
          <w:color w:val="auto"/>
        </w:rPr>
        <w:t>Biomedical Signal Processing and Control</w:t>
      </w:r>
      <w:r w:rsidRPr="00A26712">
        <w:rPr>
          <w:color w:val="auto"/>
        </w:rPr>
        <w:t xml:space="preserve"> </w:t>
      </w:r>
      <w:r w:rsidRPr="00A26712">
        <w:rPr>
          <w:b/>
          <w:bCs/>
          <w:color w:val="auto"/>
        </w:rPr>
        <w:t>2022</w:t>
      </w:r>
      <w:r w:rsidRPr="00A26712">
        <w:rPr>
          <w:color w:val="auto"/>
        </w:rPr>
        <w:t xml:space="preserve">, </w:t>
      </w:r>
      <w:r w:rsidRPr="00A26712">
        <w:rPr>
          <w:i/>
          <w:iCs/>
          <w:color w:val="auto"/>
        </w:rPr>
        <w:t>73</w:t>
      </w:r>
      <w:r w:rsidRPr="00A26712">
        <w:rPr>
          <w:color w:val="auto"/>
        </w:rPr>
        <w:t xml:space="preserve">, 103432, </w:t>
      </w:r>
      <w:proofErr w:type="gramStart"/>
      <w:r w:rsidRPr="00A26712">
        <w:rPr>
          <w:color w:val="auto"/>
        </w:rPr>
        <w:t>doi:10.1016/j.bspc</w:t>
      </w:r>
      <w:proofErr w:type="gramEnd"/>
      <w:r w:rsidRPr="00A26712">
        <w:rPr>
          <w:color w:val="auto"/>
        </w:rPr>
        <w:t>.2021.103432.</w:t>
      </w:r>
    </w:p>
    <w:p w14:paraId="6443E507" w14:textId="77777777" w:rsidR="00A26712" w:rsidRPr="00A26712" w:rsidRDefault="00A26712" w:rsidP="00A26712">
      <w:pPr>
        <w:pStyle w:val="Bibliography"/>
        <w:rPr>
          <w:color w:val="auto"/>
        </w:rPr>
      </w:pPr>
      <w:r w:rsidRPr="00A26712">
        <w:rPr>
          <w:color w:val="auto"/>
        </w:rPr>
        <w:t xml:space="preserve">34. </w:t>
      </w:r>
      <w:r w:rsidRPr="00A26712">
        <w:rPr>
          <w:color w:val="auto"/>
        </w:rPr>
        <w:tab/>
        <w:t xml:space="preserve">Chen, K. Sitting Posture Recognition Based on </w:t>
      </w:r>
      <w:proofErr w:type="spellStart"/>
      <w:r w:rsidRPr="00A26712">
        <w:rPr>
          <w:color w:val="auto"/>
        </w:rPr>
        <w:t>OpenPose</w:t>
      </w:r>
      <w:proofErr w:type="spellEnd"/>
      <w:r w:rsidRPr="00A26712">
        <w:rPr>
          <w:color w:val="auto"/>
        </w:rPr>
        <w:t xml:space="preserve">. </w:t>
      </w:r>
      <w:r w:rsidRPr="00A26712">
        <w:rPr>
          <w:i/>
          <w:iCs/>
          <w:color w:val="auto"/>
        </w:rPr>
        <w:t>IOP Conf. Ser.: Mater. Sci. Eng.</w:t>
      </w:r>
      <w:r w:rsidRPr="00A26712">
        <w:rPr>
          <w:color w:val="auto"/>
        </w:rPr>
        <w:t xml:space="preserve"> </w:t>
      </w:r>
      <w:r w:rsidRPr="00A26712">
        <w:rPr>
          <w:b/>
          <w:bCs/>
          <w:color w:val="auto"/>
        </w:rPr>
        <w:t>2019</w:t>
      </w:r>
      <w:r w:rsidRPr="00A26712">
        <w:rPr>
          <w:color w:val="auto"/>
        </w:rPr>
        <w:t xml:space="preserve">, </w:t>
      </w:r>
      <w:r w:rsidRPr="00A26712">
        <w:rPr>
          <w:i/>
          <w:iCs/>
          <w:color w:val="auto"/>
        </w:rPr>
        <w:t>677</w:t>
      </w:r>
      <w:r w:rsidRPr="00A26712">
        <w:rPr>
          <w:color w:val="auto"/>
        </w:rPr>
        <w:t>, 032057, doi:10.1088/1757-899X/677/3/032057.</w:t>
      </w:r>
    </w:p>
    <w:p w14:paraId="1BB61D14" w14:textId="77777777" w:rsidR="00A26712" w:rsidRPr="00A26712" w:rsidRDefault="00A26712" w:rsidP="00A26712">
      <w:pPr>
        <w:pStyle w:val="Bibliography"/>
        <w:rPr>
          <w:color w:val="auto"/>
        </w:rPr>
      </w:pPr>
      <w:r w:rsidRPr="00A26712">
        <w:rPr>
          <w:color w:val="auto"/>
        </w:rPr>
        <w:t xml:space="preserve">35. </w:t>
      </w:r>
      <w:r w:rsidRPr="00A26712">
        <w:rPr>
          <w:color w:val="auto"/>
        </w:rPr>
        <w:tab/>
        <w:t xml:space="preserve">Ran, X.; Wang, C.; Xiao, Y.; Gao, X.; Zhu, Z.; Chen, B. A Portable Sitting Posture Monitoring System Based on a Pressure Sensor Array and Machine Learning. </w:t>
      </w:r>
      <w:r w:rsidRPr="00A26712">
        <w:rPr>
          <w:i/>
          <w:iCs/>
          <w:color w:val="auto"/>
        </w:rPr>
        <w:t>Sensors and Actuators A: Physical</w:t>
      </w:r>
      <w:r w:rsidRPr="00A26712">
        <w:rPr>
          <w:color w:val="auto"/>
        </w:rPr>
        <w:t xml:space="preserve"> </w:t>
      </w:r>
      <w:r w:rsidRPr="00A26712">
        <w:rPr>
          <w:b/>
          <w:bCs/>
          <w:color w:val="auto"/>
        </w:rPr>
        <w:t>2021</w:t>
      </w:r>
      <w:r w:rsidRPr="00A26712">
        <w:rPr>
          <w:color w:val="auto"/>
        </w:rPr>
        <w:t xml:space="preserve">, </w:t>
      </w:r>
      <w:r w:rsidRPr="00A26712">
        <w:rPr>
          <w:i/>
          <w:iCs/>
          <w:color w:val="auto"/>
        </w:rPr>
        <w:t>331</w:t>
      </w:r>
      <w:r w:rsidRPr="00A26712">
        <w:rPr>
          <w:color w:val="auto"/>
        </w:rPr>
        <w:t xml:space="preserve">, 112900, </w:t>
      </w:r>
      <w:proofErr w:type="gramStart"/>
      <w:r w:rsidRPr="00A26712">
        <w:rPr>
          <w:color w:val="auto"/>
        </w:rPr>
        <w:t>doi:10.1016/j.sna</w:t>
      </w:r>
      <w:proofErr w:type="gramEnd"/>
      <w:r w:rsidRPr="00A26712">
        <w:rPr>
          <w:color w:val="auto"/>
        </w:rPr>
        <w:t>.2021.112900.</w:t>
      </w:r>
    </w:p>
    <w:p w14:paraId="34865272" w14:textId="77777777" w:rsidR="00A26712" w:rsidRPr="00A26712" w:rsidRDefault="00A26712" w:rsidP="00A26712">
      <w:pPr>
        <w:pStyle w:val="Bibliography"/>
        <w:rPr>
          <w:color w:val="auto"/>
        </w:rPr>
      </w:pPr>
      <w:r w:rsidRPr="00A26712">
        <w:rPr>
          <w:color w:val="auto"/>
        </w:rPr>
        <w:t xml:space="preserve">36. </w:t>
      </w:r>
      <w:r w:rsidRPr="00A26712">
        <w:rPr>
          <w:color w:val="auto"/>
        </w:rPr>
        <w:tab/>
        <w:t>Luna-</w:t>
      </w:r>
      <w:proofErr w:type="spellStart"/>
      <w:r w:rsidRPr="00A26712">
        <w:rPr>
          <w:color w:val="auto"/>
        </w:rPr>
        <w:t>Perejón</w:t>
      </w:r>
      <w:proofErr w:type="spellEnd"/>
      <w:r w:rsidRPr="00A26712">
        <w:rPr>
          <w:color w:val="auto"/>
        </w:rPr>
        <w:t xml:space="preserve">, F.; Montes-Sánchez, J.M.; Durán-López, L.; Vazquez-Baeza, A.; Beasley-Bohórquez, I.; Sevillano-Ramos, J.L. IoT Device for Sitting Posture Classification Using Artificial Neural Networks. </w:t>
      </w:r>
      <w:r w:rsidRPr="00A26712">
        <w:rPr>
          <w:i/>
          <w:iCs/>
          <w:color w:val="auto"/>
        </w:rPr>
        <w:t>Electronics</w:t>
      </w:r>
      <w:r w:rsidRPr="00A26712">
        <w:rPr>
          <w:color w:val="auto"/>
        </w:rPr>
        <w:t xml:space="preserve"> </w:t>
      </w:r>
      <w:r w:rsidRPr="00A26712">
        <w:rPr>
          <w:b/>
          <w:bCs/>
          <w:color w:val="auto"/>
        </w:rPr>
        <w:t>2021</w:t>
      </w:r>
      <w:r w:rsidRPr="00A26712">
        <w:rPr>
          <w:color w:val="auto"/>
        </w:rPr>
        <w:t xml:space="preserve">, </w:t>
      </w:r>
      <w:r w:rsidRPr="00A26712">
        <w:rPr>
          <w:i/>
          <w:iCs/>
          <w:color w:val="auto"/>
        </w:rPr>
        <w:t>10</w:t>
      </w:r>
      <w:r w:rsidRPr="00A26712">
        <w:rPr>
          <w:color w:val="auto"/>
        </w:rPr>
        <w:t>, 1825, doi:10.3390/electronics10151825.</w:t>
      </w:r>
    </w:p>
    <w:p w14:paraId="2015B283" w14:textId="77777777" w:rsidR="00A26712" w:rsidRPr="00A26712" w:rsidRDefault="00A26712" w:rsidP="00A26712">
      <w:pPr>
        <w:pStyle w:val="Bibliography"/>
        <w:rPr>
          <w:color w:val="auto"/>
        </w:rPr>
      </w:pPr>
      <w:r w:rsidRPr="00A26712">
        <w:rPr>
          <w:color w:val="auto"/>
        </w:rPr>
        <w:t xml:space="preserve">37. </w:t>
      </w:r>
      <w:r w:rsidRPr="00A26712">
        <w:rPr>
          <w:color w:val="auto"/>
        </w:rPr>
        <w:tab/>
        <w:t xml:space="preserve">Ren, X.; Yu, B.; Lu, Y.; Zhang, B.; Hu, J.; Brombacher, A. </w:t>
      </w:r>
      <w:proofErr w:type="spellStart"/>
      <w:r w:rsidRPr="00A26712">
        <w:rPr>
          <w:color w:val="auto"/>
        </w:rPr>
        <w:t>LightSit</w:t>
      </w:r>
      <w:proofErr w:type="spellEnd"/>
      <w:r w:rsidRPr="00A26712">
        <w:rPr>
          <w:color w:val="auto"/>
        </w:rPr>
        <w:t xml:space="preserve">: An Unobtrusive Health-Promoting System for Relaxation and Fitness Microbreaks at Work. </w:t>
      </w:r>
      <w:r w:rsidRPr="00A26712">
        <w:rPr>
          <w:i/>
          <w:iCs/>
          <w:color w:val="auto"/>
        </w:rPr>
        <w:t>Sensors</w:t>
      </w:r>
      <w:r w:rsidRPr="00A26712">
        <w:rPr>
          <w:color w:val="auto"/>
        </w:rPr>
        <w:t xml:space="preserve"> </w:t>
      </w:r>
      <w:r w:rsidRPr="00A26712">
        <w:rPr>
          <w:b/>
          <w:bCs/>
          <w:color w:val="auto"/>
        </w:rPr>
        <w:t>2019</w:t>
      </w:r>
      <w:r w:rsidRPr="00A26712">
        <w:rPr>
          <w:color w:val="auto"/>
        </w:rPr>
        <w:t xml:space="preserve">, </w:t>
      </w:r>
      <w:r w:rsidRPr="00A26712">
        <w:rPr>
          <w:i/>
          <w:iCs/>
          <w:color w:val="auto"/>
        </w:rPr>
        <w:t>19</w:t>
      </w:r>
      <w:r w:rsidRPr="00A26712">
        <w:rPr>
          <w:color w:val="auto"/>
        </w:rPr>
        <w:t>, 2162, doi:10.3390/s19092162.</w:t>
      </w:r>
    </w:p>
    <w:p w14:paraId="7B6E0FEC" w14:textId="77777777" w:rsidR="00A26712" w:rsidRPr="00A26712" w:rsidRDefault="00A26712" w:rsidP="00A26712">
      <w:pPr>
        <w:pStyle w:val="Bibliography"/>
        <w:rPr>
          <w:color w:val="auto"/>
        </w:rPr>
      </w:pPr>
      <w:r w:rsidRPr="00A26712">
        <w:rPr>
          <w:color w:val="auto"/>
        </w:rPr>
        <w:t xml:space="preserve">38. </w:t>
      </w:r>
      <w:r w:rsidRPr="00A26712">
        <w:rPr>
          <w:color w:val="auto"/>
        </w:rPr>
        <w:tab/>
        <w:t xml:space="preserve">Rokach, L.; Maimon, O. Decision Trees. In </w:t>
      </w:r>
      <w:r w:rsidRPr="00A26712">
        <w:rPr>
          <w:i/>
          <w:iCs/>
          <w:color w:val="auto"/>
        </w:rPr>
        <w:t>Data Mining and Knowledge Discovery Handbook</w:t>
      </w:r>
      <w:r w:rsidRPr="00A26712">
        <w:rPr>
          <w:color w:val="auto"/>
        </w:rPr>
        <w:t>; Maimon, O., Rokach, L., Eds.; Springer-Verlag: New York, 2005; pp. 165–192 ISBN 978-0-387-24435-8.</w:t>
      </w:r>
    </w:p>
    <w:p w14:paraId="4865C3C0" w14:textId="77777777" w:rsidR="00A26712" w:rsidRPr="00A26712" w:rsidRDefault="00A26712" w:rsidP="00A26712">
      <w:pPr>
        <w:pStyle w:val="Bibliography"/>
        <w:rPr>
          <w:color w:val="auto"/>
        </w:rPr>
      </w:pPr>
      <w:r w:rsidRPr="00A26712">
        <w:rPr>
          <w:color w:val="auto"/>
        </w:rPr>
        <w:t xml:space="preserve">39. </w:t>
      </w:r>
      <w:r w:rsidRPr="00A26712">
        <w:rPr>
          <w:color w:val="auto"/>
        </w:rPr>
        <w:tab/>
        <w:t xml:space="preserve">Cutler, A.; Cutler, D.R.; Stevens, J.R. Random Forests. In </w:t>
      </w:r>
      <w:r w:rsidRPr="00A26712">
        <w:rPr>
          <w:i/>
          <w:iCs/>
          <w:color w:val="auto"/>
        </w:rPr>
        <w:t>Ensemble Machine Learning</w:t>
      </w:r>
      <w:r w:rsidRPr="00A26712">
        <w:rPr>
          <w:color w:val="auto"/>
        </w:rPr>
        <w:t>; Zhang, C., Ma, Y., Eds.; Springer New York: New York, NY, 2012; pp. 157–175 ISBN 978-1-4419-9325-0.</w:t>
      </w:r>
    </w:p>
    <w:p w14:paraId="03136FB3" w14:textId="77777777" w:rsidR="00A26712" w:rsidRPr="00A26712" w:rsidRDefault="00A26712" w:rsidP="00A26712">
      <w:pPr>
        <w:pStyle w:val="Bibliography"/>
        <w:rPr>
          <w:color w:val="auto"/>
        </w:rPr>
      </w:pPr>
      <w:r w:rsidRPr="00A26712">
        <w:rPr>
          <w:color w:val="auto"/>
        </w:rPr>
        <w:t xml:space="preserve">40. </w:t>
      </w:r>
      <w:r w:rsidRPr="00A26712">
        <w:rPr>
          <w:color w:val="auto"/>
        </w:rPr>
        <w:tab/>
        <w:t>IBM What Is Random Forest? Available online: https://www.ibm.com/topics/random-forest#:~:text=Random%20forest%20is%20a%20commonly,both%20classification%20and%20regression%20problems.</w:t>
      </w:r>
    </w:p>
    <w:p w14:paraId="1BB0DC6E" w14:textId="77777777" w:rsidR="00A26712" w:rsidRPr="00A26712" w:rsidRDefault="00A26712" w:rsidP="00A26712">
      <w:pPr>
        <w:pStyle w:val="Bibliography"/>
        <w:rPr>
          <w:color w:val="auto"/>
        </w:rPr>
      </w:pPr>
      <w:r w:rsidRPr="00A26712">
        <w:rPr>
          <w:color w:val="auto"/>
        </w:rPr>
        <w:t xml:space="preserve">41. </w:t>
      </w:r>
      <w:r w:rsidRPr="00A26712">
        <w:rPr>
          <w:color w:val="auto"/>
        </w:rPr>
        <w:tab/>
        <w:t xml:space="preserve">Awad, M.; Khanna, R. Support Vector Machines for Classification. In </w:t>
      </w:r>
      <w:r w:rsidRPr="00A26712">
        <w:rPr>
          <w:i/>
          <w:iCs/>
          <w:color w:val="auto"/>
        </w:rPr>
        <w:t>Efficient Learning Machines</w:t>
      </w:r>
      <w:r w:rsidRPr="00A26712">
        <w:rPr>
          <w:color w:val="auto"/>
        </w:rPr>
        <w:t xml:space="preserve">; </w:t>
      </w:r>
      <w:proofErr w:type="spellStart"/>
      <w:r w:rsidRPr="00A26712">
        <w:rPr>
          <w:color w:val="auto"/>
        </w:rPr>
        <w:t>Apress</w:t>
      </w:r>
      <w:proofErr w:type="spellEnd"/>
      <w:r w:rsidRPr="00A26712">
        <w:rPr>
          <w:color w:val="auto"/>
        </w:rPr>
        <w:t>: Berkeley, CA, 2015; pp. 39–66 ISBN 978-1-4302-5989-3.</w:t>
      </w:r>
    </w:p>
    <w:p w14:paraId="6B05167E" w14:textId="77777777" w:rsidR="00A26712" w:rsidRPr="00A26712" w:rsidRDefault="00A26712" w:rsidP="00A26712">
      <w:pPr>
        <w:pStyle w:val="Bibliography"/>
        <w:rPr>
          <w:color w:val="auto"/>
        </w:rPr>
      </w:pPr>
      <w:r w:rsidRPr="00A26712">
        <w:rPr>
          <w:color w:val="auto"/>
        </w:rPr>
        <w:t xml:space="preserve">42. </w:t>
      </w:r>
      <w:r w:rsidRPr="00A26712">
        <w:rPr>
          <w:color w:val="auto"/>
        </w:rPr>
        <w:tab/>
        <w:t xml:space="preserve">Cunningham, P.; Delany, S.J. K-Nearest </w:t>
      </w:r>
      <w:proofErr w:type="spellStart"/>
      <w:r w:rsidRPr="00A26712">
        <w:rPr>
          <w:color w:val="auto"/>
        </w:rPr>
        <w:t>Neighbour</w:t>
      </w:r>
      <w:proofErr w:type="spellEnd"/>
      <w:r w:rsidRPr="00A26712">
        <w:rPr>
          <w:color w:val="auto"/>
        </w:rPr>
        <w:t xml:space="preserve"> Classifiers - A Tutorial. </w:t>
      </w:r>
      <w:r w:rsidRPr="00A26712">
        <w:rPr>
          <w:i/>
          <w:iCs/>
          <w:color w:val="auto"/>
        </w:rPr>
        <w:t xml:space="preserve">ACM </w:t>
      </w:r>
      <w:proofErr w:type="spellStart"/>
      <w:r w:rsidRPr="00A26712">
        <w:rPr>
          <w:i/>
          <w:iCs/>
          <w:color w:val="auto"/>
        </w:rPr>
        <w:t>Comput</w:t>
      </w:r>
      <w:proofErr w:type="spellEnd"/>
      <w:r w:rsidRPr="00A26712">
        <w:rPr>
          <w:i/>
          <w:iCs/>
          <w:color w:val="auto"/>
        </w:rPr>
        <w:t xml:space="preserve">. </w:t>
      </w:r>
      <w:proofErr w:type="spellStart"/>
      <w:r w:rsidRPr="00A26712">
        <w:rPr>
          <w:i/>
          <w:iCs/>
          <w:color w:val="auto"/>
        </w:rPr>
        <w:t>Surv</w:t>
      </w:r>
      <w:proofErr w:type="spellEnd"/>
      <w:r w:rsidRPr="00A26712">
        <w:rPr>
          <w:i/>
          <w:iCs/>
          <w:color w:val="auto"/>
        </w:rPr>
        <w:t>.</w:t>
      </w:r>
      <w:r w:rsidRPr="00A26712">
        <w:rPr>
          <w:color w:val="auto"/>
        </w:rPr>
        <w:t xml:space="preserve"> </w:t>
      </w:r>
      <w:r w:rsidRPr="00A26712">
        <w:rPr>
          <w:b/>
          <w:bCs/>
          <w:color w:val="auto"/>
        </w:rPr>
        <w:t>2022</w:t>
      </w:r>
      <w:r w:rsidRPr="00A26712">
        <w:rPr>
          <w:color w:val="auto"/>
        </w:rPr>
        <w:t xml:space="preserve">, </w:t>
      </w:r>
      <w:r w:rsidRPr="00A26712">
        <w:rPr>
          <w:i/>
          <w:iCs/>
          <w:color w:val="auto"/>
        </w:rPr>
        <w:t>54</w:t>
      </w:r>
      <w:r w:rsidRPr="00A26712">
        <w:rPr>
          <w:color w:val="auto"/>
        </w:rPr>
        <w:t>, 1–25, doi:10.1145/3459665.</w:t>
      </w:r>
    </w:p>
    <w:p w14:paraId="3D3CC8E6" w14:textId="77777777" w:rsidR="00A26712" w:rsidRPr="00A26712" w:rsidRDefault="00A26712" w:rsidP="00A26712">
      <w:pPr>
        <w:pStyle w:val="Bibliography"/>
        <w:rPr>
          <w:color w:val="auto"/>
        </w:rPr>
      </w:pPr>
      <w:r w:rsidRPr="00A26712">
        <w:rPr>
          <w:color w:val="auto"/>
        </w:rPr>
        <w:t xml:space="preserve">43. </w:t>
      </w:r>
      <w:r w:rsidRPr="00A26712">
        <w:rPr>
          <w:color w:val="auto"/>
        </w:rPr>
        <w:tab/>
        <w:t xml:space="preserve">Ghosh, A.; Sufian, A.; Sultana, F.; Chakrabarti, A.; De, D. Fundamental Concepts of Convolutional Neural Network. In </w:t>
      </w:r>
      <w:r w:rsidRPr="00A26712">
        <w:rPr>
          <w:i/>
          <w:iCs/>
          <w:color w:val="auto"/>
        </w:rPr>
        <w:t>Recent Trends and Advances in Artificial Intelligence and Internet of Things</w:t>
      </w:r>
      <w:r w:rsidRPr="00A26712">
        <w:rPr>
          <w:color w:val="auto"/>
        </w:rPr>
        <w:t>; Balas, V.E., Kumar, R., Srivastava, R., Eds.; Intelligent Systems Reference Library; Springer International Publishing: Cham, 2020; Vol. 172, pp. 519–567 ISBN 978-3-030-32643-2.</w:t>
      </w:r>
    </w:p>
    <w:p w14:paraId="5FF3F366" w14:textId="77777777" w:rsidR="00A26712" w:rsidRPr="00A26712" w:rsidRDefault="00A26712" w:rsidP="00A26712">
      <w:pPr>
        <w:pStyle w:val="Bibliography"/>
        <w:rPr>
          <w:color w:val="auto"/>
        </w:rPr>
      </w:pPr>
      <w:r w:rsidRPr="00A26712">
        <w:rPr>
          <w:color w:val="auto"/>
        </w:rPr>
        <w:t xml:space="preserve">44. </w:t>
      </w:r>
      <w:r w:rsidRPr="00A26712">
        <w:rPr>
          <w:color w:val="auto"/>
        </w:rPr>
        <w:tab/>
        <w:t xml:space="preserve">Cai, W.; Zhao, D.; Zhang, M.; Xu, Y.; Li, Z. Improved Self-Organizing Map-Based Unsupervised Learning Algorithm for Sitting Posture Recognition System. </w:t>
      </w:r>
      <w:r w:rsidRPr="00A26712">
        <w:rPr>
          <w:i/>
          <w:iCs/>
          <w:color w:val="auto"/>
        </w:rPr>
        <w:t>Sensors</w:t>
      </w:r>
      <w:r w:rsidRPr="00A26712">
        <w:rPr>
          <w:color w:val="auto"/>
        </w:rPr>
        <w:t xml:space="preserve"> </w:t>
      </w:r>
      <w:r w:rsidRPr="00A26712">
        <w:rPr>
          <w:b/>
          <w:bCs/>
          <w:color w:val="auto"/>
        </w:rPr>
        <w:t>2021</w:t>
      </w:r>
      <w:r w:rsidRPr="00A26712">
        <w:rPr>
          <w:color w:val="auto"/>
        </w:rPr>
        <w:t xml:space="preserve">, </w:t>
      </w:r>
      <w:r w:rsidRPr="00A26712">
        <w:rPr>
          <w:i/>
          <w:iCs/>
          <w:color w:val="auto"/>
        </w:rPr>
        <w:t>21</w:t>
      </w:r>
      <w:r w:rsidRPr="00A26712">
        <w:rPr>
          <w:color w:val="auto"/>
        </w:rPr>
        <w:t>, 6246, doi:10.3390/s21186246.</w:t>
      </w:r>
    </w:p>
    <w:p w14:paraId="2CCD73B6" w14:textId="77777777" w:rsidR="00A26712" w:rsidRPr="00A26712" w:rsidRDefault="00A26712" w:rsidP="00A26712">
      <w:pPr>
        <w:pStyle w:val="Bibliography"/>
        <w:rPr>
          <w:color w:val="auto"/>
        </w:rPr>
      </w:pPr>
      <w:r w:rsidRPr="00A26712">
        <w:rPr>
          <w:color w:val="auto"/>
        </w:rPr>
        <w:t xml:space="preserve">45. </w:t>
      </w:r>
      <w:r w:rsidRPr="00A26712">
        <w:rPr>
          <w:color w:val="auto"/>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60DCD6EB" w14:textId="77777777" w:rsidR="00A26712" w:rsidRPr="00A26712" w:rsidRDefault="00A26712" w:rsidP="00A26712">
      <w:pPr>
        <w:pStyle w:val="Bibliography"/>
        <w:rPr>
          <w:color w:val="auto"/>
        </w:rPr>
      </w:pPr>
      <w:r w:rsidRPr="00A26712">
        <w:rPr>
          <w:color w:val="auto"/>
        </w:rPr>
        <w:t xml:space="preserve">46. </w:t>
      </w:r>
      <w:r w:rsidRPr="00A26712">
        <w:rPr>
          <w:color w:val="auto"/>
        </w:rPr>
        <w:tab/>
      </w:r>
      <w:proofErr w:type="spellStart"/>
      <w:r w:rsidRPr="00A26712">
        <w:rPr>
          <w:color w:val="auto"/>
        </w:rPr>
        <w:t>Ishac</w:t>
      </w:r>
      <w:proofErr w:type="spellEnd"/>
      <w:r w:rsidRPr="00A26712">
        <w:rPr>
          <w:color w:val="auto"/>
        </w:rPr>
        <w:t xml:space="preserve">, K.; Suzuki, K. </w:t>
      </w:r>
      <w:proofErr w:type="spellStart"/>
      <w:r w:rsidRPr="00A26712">
        <w:rPr>
          <w:color w:val="auto"/>
        </w:rPr>
        <w:t>LifeChair</w:t>
      </w:r>
      <w:proofErr w:type="spellEnd"/>
      <w:r w:rsidRPr="00A26712">
        <w:rPr>
          <w:color w:val="auto"/>
        </w:rPr>
        <w:t xml:space="preserve">: A Conductive Fabric Sensor-Based Smart Cushion for Actively Shaping Sitting Posture. </w:t>
      </w:r>
      <w:r w:rsidRPr="00A26712">
        <w:rPr>
          <w:i/>
          <w:iCs/>
          <w:color w:val="auto"/>
        </w:rPr>
        <w:t>Sensors</w:t>
      </w:r>
      <w:r w:rsidRPr="00A26712">
        <w:rPr>
          <w:color w:val="auto"/>
        </w:rPr>
        <w:t xml:space="preserve"> </w:t>
      </w:r>
      <w:r w:rsidRPr="00A26712">
        <w:rPr>
          <w:b/>
          <w:bCs/>
          <w:color w:val="auto"/>
        </w:rPr>
        <w:t>2018</w:t>
      </w:r>
      <w:r w:rsidRPr="00A26712">
        <w:rPr>
          <w:color w:val="auto"/>
        </w:rPr>
        <w:t xml:space="preserve">, </w:t>
      </w:r>
      <w:r w:rsidRPr="00A26712">
        <w:rPr>
          <w:i/>
          <w:iCs/>
          <w:color w:val="auto"/>
        </w:rPr>
        <w:t>18</w:t>
      </w:r>
      <w:r w:rsidRPr="00A26712">
        <w:rPr>
          <w:color w:val="auto"/>
        </w:rPr>
        <w:t>, 2261, doi:10.3390/s18072261.</w:t>
      </w:r>
    </w:p>
    <w:p w14:paraId="132DF25B" w14:textId="77777777" w:rsidR="00A26712" w:rsidRPr="00A26712" w:rsidRDefault="00A26712" w:rsidP="00A26712">
      <w:pPr>
        <w:pStyle w:val="Bibliography"/>
        <w:rPr>
          <w:color w:val="auto"/>
        </w:rPr>
      </w:pPr>
      <w:r w:rsidRPr="00A26712">
        <w:rPr>
          <w:color w:val="auto"/>
        </w:rPr>
        <w:t xml:space="preserve">47. </w:t>
      </w:r>
      <w:r w:rsidRPr="00A26712">
        <w:rPr>
          <w:color w:val="auto"/>
        </w:rPr>
        <w:tab/>
        <w:t xml:space="preserve">Ren, X.; Yu, B.; Lu, Y.; Chen, Y.; Pu, P. </w:t>
      </w:r>
      <w:proofErr w:type="spellStart"/>
      <w:r w:rsidRPr="00A26712">
        <w:rPr>
          <w:color w:val="auto"/>
        </w:rPr>
        <w:t>HealthSit</w:t>
      </w:r>
      <w:proofErr w:type="spellEnd"/>
      <w:r w:rsidRPr="00A26712">
        <w:rPr>
          <w:color w:val="auto"/>
        </w:rPr>
        <w:t xml:space="preserve">: Designing Posture-Based Interaction to Promote Exercise during Fitness Breaks. </w:t>
      </w:r>
      <w:r w:rsidRPr="00A26712">
        <w:rPr>
          <w:i/>
          <w:iCs/>
          <w:color w:val="auto"/>
        </w:rPr>
        <w:t>International Journal of Human–Computer Interaction</w:t>
      </w:r>
      <w:r w:rsidRPr="00A26712">
        <w:rPr>
          <w:color w:val="auto"/>
        </w:rPr>
        <w:t xml:space="preserve"> </w:t>
      </w:r>
      <w:r w:rsidRPr="00A26712">
        <w:rPr>
          <w:b/>
          <w:bCs/>
          <w:color w:val="auto"/>
        </w:rPr>
        <w:t>2019</w:t>
      </w:r>
      <w:r w:rsidRPr="00A26712">
        <w:rPr>
          <w:color w:val="auto"/>
        </w:rPr>
        <w:t xml:space="preserve">, </w:t>
      </w:r>
      <w:r w:rsidRPr="00A26712">
        <w:rPr>
          <w:i/>
          <w:iCs/>
          <w:color w:val="auto"/>
        </w:rPr>
        <w:t>35</w:t>
      </w:r>
      <w:r w:rsidRPr="00A26712">
        <w:rPr>
          <w:color w:val="auto"/>
        </w:rPr>
        <w:t>, 870–885, doi:10.1080/10447318.2018.1506641.</w:t>
      </w:r>
    </w:p>
    <w:p w14:paraId="64B73FA2" w14:textId="77777777" w:rsidR="00A26712" w:rsidRPr="00A26712" w:rsidRDefault="00A26712" w:rsidP="00A26712">
      <w:pPr>
        <w:pStyle w:val="Bibliography"/>
        <w:rPr>
          <w:color w:val="auto"/>
        </w:rPr>
      </w:pPr>
      <w:r w:rsidRPr="00A26712">
        <w:rPr>
          <w:color w:val="auto"/>
        </w:rPr>
        <w:t xml:space="preserve">48. </w:t>
      </w:r>
      <w:r w:rsidRPr="00A26712">
        <w:rPr>
          <w:color w:val="auto"/>
        </w:rPr>
        <w:tab/>
      </w:r>
      <w:proofErr w:type="spellStart"/>
      <w:r w:rsidRPr="00A26712">
        <w:rPr>
          <w:color w:val="auto"/>
        </w:rPr>
        <w:t>Tekscan</w:t>
      </w:r>
      <w:proofErr w:type="spellEnd"/>
      <w:r w:rsidRPr="00A26712">
        <w:rPr>
          <w:color w:val="auto"/>
        </w:rPr>
        <w:t xml:space="preserve"> </w:t>
      </w:r>
      <w:proofErr w:type="spellStart"/>
      <w:r w:rsidRPr="00A26712">
        <w:rPr>
          <w:color w:val="auto"/>
        </w:rPr>
        <w:t>Tekscan</w:t>
      </w:r>
      <w:proofErr w:type="spellEnd"/>
      <w:r w:rsidRPr="00A26712">
        <w:rPr>
          <w:color w:val="auto"/>
        </w:rPr>
        <w:t xml:space="preserve"> Available online: https://www.tekscan.com (accessed on 8 October 2024).</w:t>
      </w:r>
    </w:p>
    <w:p w14:paraId="65111AFE" w14:textId="77777777" w:rsidR="00A26712" w:rsidRPr="00A26712" w:rsidRDefault="00A26712" w:rsidP="00A26712">
      <w:pPr>
        <w:pStyle w:val="Bibliography"/>
        <w:rPr>
          <w:color w:val="auto"/>
        </w:rPr>
      </w:pPr>
      <w:r w:rsidRPr="00A26712">
        <w:rPr>
          <w:color w:val="auto"/>
        </w:rPr>
        <w:lastRenderedPageBreak/>
        <w:t xml:space="preserve">49. </w:t>
      </w:r>
      <w:r w:rsidRPr="00A26712">
        <w:rPr>
          <w:color w:val="auto"/>
        </w:rPr>
        <w:tab/>
      </w:r>
      <w:proofErr w:type="spellStart"/>
      <w:r w:rsidRPr="00A26712">
        <w:rPr>
          <w:color w:val="auto"/>
        </w:rPr>
        <w:t>Tekscan</w:t>
      </w:r>
      <w:proofErr w:type="spellEnd"/>
      <w:r w:rsidRPr="00A26712">
        <w:rPr>
          <w:color w:val="auto"/>
        </w:rPr>
        <w:t xml:space="preserve"> Body Pressure Measurement System (BPMS) - Research Available online: https://www.tekscan.com/products-solutions/systems/body-pressure-measurement-system-bpms-research.</w:t>
      </w:r>
    </w:p>
    <w:p w14:paraId="5C4566C0" w14:textId="77777777" w:rsidR="00A26712" w:rsidRPr="00A26712" w:rsidRDefault="00A26712" w:rsidP="00A26712">
      <w:pPr>
        <w:pStyle w:val="Bibliography"/>
        <w:rPr>
          <w:color w:val="auto"/>
        </w:rPr>
      </w:pPr>
      <w:r w:rsidRPr="00A26712">
        <w:rPr>
          <w:color w:val="auto"/>
        </w:rPr>
        <w:t xml:space="preserve">50. </w:t>
      </w:r>
      <w:r w:rsidRPr="00A26712">
        <w:rPr>
          <w:color w:val="auto"/>
        </w:rPr>
        <w:tab/>
        <w:t xml:space="preserve">Nadeem, M.; </w:t>
      </w:r>
      <w:proofErr w:type="spellStart"/>
      <w:r w:rsidRPr="00A26712">
        <w:rPr>
          <w:color w:val="auto"/>
        </w:rPr>
        <w:t>Elbasi</w:t>
      </w:r>
      <w:proofErr w:type="spellEnd"/>
      <w:r w:rsidRPr="00A26712">
        <w:rPr>
          <w:color w:val="auto"/>
        </w:rPr>
        <w:t xml:space="preserve">, E.; </w:t>
      </w:r>
      <w:proofErr w:type="spellStart"/>
      <w:r w:rsidRPr="00A26712">
        <w:rPr>
          <w:color w:val="auto"/>
        </w:rPr>
        <w:t>Zreikat</w:t>
      </w:r>
      <w:proofErr w:type="spellEnd"/>
      <w:r w:rsidRPr="00A26712">
        <w:rPr>
          <w:color w:val="auto"/>
        </w:rPr>
        <w:t xml:space="preserve">, A.I.; </w:t>
      </w:r>
      <w:proofErr w:type="spellStart"/>
      <w:r w:rsidRPr="00A26712">
        <w:rPr>
          <w:color w:val="auto"/>
        </w:rPr>
        <w:t>Sharsheer</w:t>
      </w:r>
      <w:proofErr w:type="spellEnd"/>
      <w:r w:rsidRPr="00A26712">
        <w:rPr>
          <w:color w:val="auto"/>
        </w:rPr>
        <w:t xml:space="preserve">, M. Sitting Posture Recognition Systems: Comprehensive Literature Review and Analysis. </w:t>
      </w:r>
      <w:r w:rsidRPr="00A26712">
        <w:rPr>
          <w:i/>
          <w:iCs/>
          <w:color w:val="auto"/>
        </w:rPr>
        <w:t>Applied Sciences</w:t>
      </w:r>
      <w:r w:rsidRPr="00A26712">
        <w:rPr>
          <w:color w:val="auto"/>
        </w:rPr>
        <w:t xml:space="preserve"> </w:t>
      </w:r>
      <w:r w:rsidRPr="00A26712">
        <w:rPr>
          <w:b/>
          <w:bCs/>
          <w:color w:val="auto"/>
        </w:rPr>
        <w:t>2024</w:t>
      </w:r>
      <w:r w:rsidRPr="00A26712">
        <w:rPr>
          <w:color w:val="auto"/>
        </w:rPr>
        <w:t xml:space="preserve">, </w:t>
      </w:r>
      <w:r w:rsidRPr="00A26712">
        <w:rPr>
          <w:i/>
          <w:iCs/>
          <w:color w:val="auto"/>
        </w:rPr>
        <w:t>14</w:t>
      </w:r>
      <w:r w:rsidRPr="00A26712">
        <w:rPr>
          <w:color w:val="auto"/>
        </w:rPr>
        <w:t>, 8557, doi:10.3390/app14188557.</w:t>
      </w:r>
    </w:p>
    <w:p w14:paraId="6D83C3D7" w14:textId="77777777" w:rsidR="00A26712" w:rsidRPr="00A26712" w:rsidRDefault="00A26712" w:rsidP="00A26712">
      <w:pPr>
        <w:pStyle w:val="Bibliography"/>
        <w:rPr>
          <w:color w:val="auto"/>
        </w:rPr>
      </w:pPr>
      <w:r w:rsidRPr="00A26712">
        <w:rPr>
          <w:color w:val="auto"/>
        </w:rPr>
        <w:t xml:space="preserve">51. </w:t>
      </w:r>
      <w:r w:rsidRPr="00A26712">
        <w:rPr>
          <w:color w:val="auto"/>
        </w:rPr>
        <w:tab/>
      </w:r>
      <w:proofErr w:type="spellStart"/>
      <w:r w:rsidRPr="00A26712">
        <w:rPr>
          <w:color w:val="auto"/>
        </w:rPr>
        <w:t>Yenduri</w:t>
      </w:r>
      <w:proofErr w:type="spellEnd"/>
      <w:r w:rsidRPr="00A26712">
        <w:rPr>
          <w:color w:val="auto"/>
        </w:rPr>
        <w:t xml:space="preserve">, G.; M, R.; G, C.S.; Y, S.; Srivastava, G.; </w:t>
      </w:r>
      <w:proofErr w:type="spellStart"/>
      <w:r w:rsidRPr="00A26712">
        <w:rPr>
          <w:color w:val="auto"/>
        </w:rPr>
        <w:t>Maddikunta</w:t>
      </w:r>
      <w:proofErr w:type="spellEnd"/>
      <w:r w:rsidRPr="00A26712">
        <w:rPr>
          <w:color w:val="auto"/>
        </w:rPr>
        <w:t>, P.K.R.; G, D.R.; Jhaveri, R.H.; B, P.; Wang, W.; et al. Generative Pre-Trained Transformer: A Comprehensive Review on Enabling Technologies, Potential Applications, Emerging Challenges, and Future Directions 2023.</w:t>
      </w:r>
    </w:p>
    <w:p w14:paraId="72FD051D" w14:textId="77777777" w:rsidR="00A26712" w:rsidRPr="00A26712" w:rsidRDefault="00A26712" w:rsidP="00A26712">
      <w:pPr>
        <w:pStyle w:val="Bibliography"/>
        <w:rPr>
          <w:color w:val="auto"/>
        </w:rPr>
      </w:pPr>
      <w:r w:rsidRPr="00A26712">
        <w:rPr>
          <w:color w:val="auto"/>
        </w:rPr>
        <w:t xml:space="preserve">52. </w:t>
      </w:r>
      <w:r w:rsidRPr="00A26712">
        <w:rPr>
          <w:color w:val="auto"/>
        </w:rPr>
        <w:tab/>
        <w:t xml:space="preserve">Borg, G. Psychophysical Scaling with Applications in Physical Work and the Perception of Exertion. </w:t>
      </w:r>
      <w:r w:rsidRPr="00A26712">
        <w:rPr>
          <w:i/>
          <w:iCs/>
          <w:color w:val="auto"/>
        </w:rPr>
        <w:t>Scand J Work Environ Health</w:t>
      </w:r>
      <w:r w:rsidRPr="00A26712">
        <w:rPr>
          <w:color w:val="auto"/>
        </w:rPr>
        <w:t xml:space="preserve"> </w:t>
      </w:r>
      <w:r w:rsidRPr="00A26712">
        <w:rPr>
          <w:b/>
          <w:bCs/>
          <w:color w:val="auto"/>
        </w:rPr>
        <w:t>1990</w:t>
      </w:r>
      <w:r w:rsidRPr="00A26712">
        <w:rPr>
          <w:color w:val="auto"/>
        </w:rPr>
        <w:t xml:space="preserve">, </w:t>
      </w:r>
      <w:r w:rsidRPr="00A26712">
        <w:rPr>
          <w:i/>
          <w:iCs/>
          <w:color w:val="auto"/>
        </w:rPr>
        <w:t>16</w:t>
      </w:r>
      <w:r w:rsidRPr="00A26712">
        <w:rPr>
          <w:color w:val="auto"/>
        </w:rPr>
        <w:t>, 55–58, doi:10.5271/sjweh.1815.</w:t>
      </w:r>
    </w:p>
    <w:p w14:paraId="6FBA2D08" w14:textId="77777777" w:rsidR="00A26712" w:rsidRPr="00A26712" w:rsidRDefault="00A26712" w:rsidP="00A26712">
      <w:pPr>
        <w:pStyle w:val="Bibliography"/>
        <w:rPr>
          <w:color w:val="auto"/>
        </w:rPr>
      </w:pPr>
      <w:r w:rsidRPr="00A26712">
        <w:rPr>
          <w:color w:val="auto"/>
        </w:rPr>
        <w:t xml:space="preserve">53. </w:t>
      </w:r>
      <w:r w:rsidRPr="00A26712">
        <w:rPr>
          <w:color w:val="auto"/>
        </w:rPr>
        <w:tab/>
        <w:t xml:space="preserve">Chen, M.J.; Fan, X.; Moe, S.T. Criterion-Related Validity of the Borg Ratings of Perceived Exertion Scale in Healthy Individuals: A Meta-Analysis. </w:t>
      </w:r>
      <w:r w:rsidRPr="00A26712">
        <w:rPr>
          <w:i/>
          <w:iCs/>
          <w:color w:val="auto"/>
        </w:rPr>
        <w:t>Journal of Sports Sciences</w:t>
      </w:r>
      <w:r w:rsidRPr="00A26712">
        <w:rPr>
          <w:color w:val="auto"/>
        </w:rPr>
        <w:t xml:space="preserve"> </w:t>
      </w:r>
      <w:r w:rsidRPr="00A26712">
        <w:rPr>
          <w:b/>
          <w:bCs/>
          <w:color w:val="auto"/>
        </w:rPr>
        <w:t>2002</w:t>
      </w:r>
      <w:r w:rsidRPr="00A26712">
        <w:rPr>
          <w:color w:val="auto"/>
        </w:rPr>
        <w:t xml:space="preserve">, </w:t>
      </w:r>
      <w:r w:rsidRPr="00A26712">
        <w:rPr>
          <w:i/>
          <w:iCs/>
          <w:color w:val="auto"/>
        </w:rPr>
        <w:t>20</w:t>
      </w:r>
      <w:r w:rsidRPr="00A26712">
        <w:rPr>
          <w:color w:val="auto"/>
        </w:rPr>
        <w:t>, 873–899, doi:10.1080/026404102320761787.</w:t>
      </w:r>
    </w:p>
    <w:p w14:paraId="545E83B7" w14:textId="77777777" w:rsidR="00A26712" w:rsidRPr="00A26712" w:rsidRDefault="00A26712" w:rsidP="00A26712">
      <w:pPr>
        <w:pStyle w:val="Bibliography"/>
        <w:rPr>
          <w:color w:val="auto"/>
        </w:rPr>
      </w:pPr>
      <w:r w:rsidRPr="00A26712">
        <w:rPr>
          <w:color w:val="auto"/>
        </w:rPr>
        <w:t xml:space="preserve">54. </w:t>
      </w:r>
      <w:r w:rsidRPr="00A26712">
        <w:rPr>
          <w:color w:val="auto"/>
        </w:rPr>
        <w:tab/>
        <w:t xml:space="preserve">Roman-Liu, D.; Kamińska, J.; Tokarski, T. Differences in Lumbar Spine Intradiscal Pressure between Standing and Sitting Postures: A Comprehensive Literature Review. </w:t>
      </w:r>
      <w:proofErr w:type="spellStart"/>
      <w:r w:rsidRPr="00A26712">
        <w:rPr>
          <w:i/>
          <w:iCs/>
          <w:color w:val="auto"/>
        </w:rPr>
        <w:t>PeerJ</w:t>
      </w:r>
      <w:proofErr w:type="spellEnd"/>
      <w:r w:rsidRPr="00A26712">
        <w:rPr>
          <w:color w:val="auto"/>
        </w:rPr>
        <w:t xml:space="preserve"> </w:t>
      </w:r>
      <w:r w:rsidRPr="00A26712">
        <w:rPr>
          <w:b/>
          <w:bCs/>
          <w:color w:val="auto"/>
        </w:rPr>
        <w:t>2023</w:t>
      </w:r>
      <w:r w:rsidRPr="00A26712">
        <w:rPr>
          <w:color w:val="auto"/>
        </w:rPr>
        <w:t xml:space="preserve">, </w:t>
      </w:r>
      <w:r w:rsidRPr="00A26712">
        <w:rPr>
          <w:i/>
          <w:iCs/>
          <w:color w:val="auto"/>
        </w:rPr>
        <w:t>11</w:t>
      </w:r>
      <w:r w:rsidRPr="00A26712">
        <w:rPr>
          <w:color w:val="auto"/>
        </w:rPr>
        <w:t>, e16176, doi:10.7717/peerj.16176.</w:t>
      </w:r>
    </w:p>
    <w:p w14:paraId="48EFEE67" w14:textId="77777777" w:rsidR="00A26712" w:rsidRPr="00A26712" w:rsidRDefault="00A26712" w:rsidP="00A26712">
      <w:pPr>
        <w:pStyle w:val="Bibliography"/>
        <w:rPr>
          <w:color w:val="auto"/>
        </w:rPr>
      </w:pPr>
      <w:r w:rsidRPr="00A26712">
        <w:rPr>
          <w:color w:val="auto"/>
        </w:rPr>
        <w:t xml:space="preserve">55. </w:t>
      </w:r>
      <w:r w:rsidRPr="00A26712">
        <w:rPr>
          <w:color w:val="auto"/>
        </w:rPr>
        <w:tab/>
        <w:t xml:space="preserve">Nishikawa, Y.; Watanabe, K.; </w:t>
      </w:r>
      <w:proofErr w:type="spellStart"/>
      <w:r w:rsidRPr="00A26712">
        <w:rPr>
          <w:color w:val="auto"/>
        </w:rPr>
        <w:t>Chihara</w:t>
      </w:r>
      <w:proofErr w:type="spellEnd"/>
      <w:r w:rsidRPr="00A26712">
        <w:rPr>
          <w:color w:val="auto"/>
        </w:rPr>
        <w:t xml:space="preserve">, T.; Sakamoto, J.; Komatsuzaki, T.; Kawano, K.; Kobayashi, A.; Inoue, K.; Maeda, N.; Tanaka, S.; et al. Influence of Forward Head Posture on Muscle Activation Pattern of the Trapezius Pars </w:t>
      </w:r>
      <w:proofErr w:type="spellStart"/>
      <w:r w:rsidRPr="00A26712">
        <w:rPr>
          <w:color w:val="auto"/>
        </w:rPr>
        <w:t>Descendens</w:t>
      </w:r>
      <w:proofErr w:type="spellEnd"/>
      <w:r w:rsidRPr="00A26712">
        <w:rPr>
          <w:color w:val="auto"/>
        </w:rPr>
        <w:t xml:space="preserve"> Muscle in Young Adults. </w:t>
      </w:r>
      <w:r w:rsidRPr="00A26712">
        <w:rPr>
          <w:i/>
          <w:iCs/>
          <w:color w:val="auto"/>
        </w:rPr>
        <w:t>Sci Rep</w:t>
      </w:r>
      <w:r w:rsidRPr="00A26712">
        <w:rPr>
          <w:color w:val="auto"/>
        </w:rPr>
        <w:t xml:space="preserve"> </w:t>
      </w:r>
      <w:r w:rsidRPr="00A26712">
        <w:rPr>
          <w:b/>
          <w:bCs/>
          <w:color w:val="auto"/>
        </w:rPr>
        <w:t>2022</w:t>
      </w:r>
      <w:r w:rsidRPr="00A26712">
        <w:rPr>
          <w:color w:val="auto"/>
        </w:rPr>
        <w:t xml:space="preserve">, </w:t>
      </w:r>
      <w:r w:rsidRPr="00A26712">
        <w:rPr>
          <w:i/>
          <w:iCs/>
          <w:color w:val="auto"/>
        </w:rPr>
        <w:t>12</w:t>
      </w:r>
      <w:r w:rsidRPr="00A26712">
        <w:rPr>
          <w:color w:val="auto"/>
        </w:rPr>
        <w:t>, 19484, doi:10.1038/s41598-022-24095-8.</w:t>
      </w:r>
    </w:p>
    <w:p w14:paraId="3799C6FA" w14:textId="77777777" w:rsidR="00A26712" w:rsidRPr="00A26712" w:rsidRDefault="00A26712" w:rsidP="00A26712">
      <w:pPr>
        <w:pStyle w:val="Bibliography"/>
        <w:rPr>
          <w:color w:val="auto"/>
        </w:rPr>
      </w:pPr>
      <w:r w:rsidRPr="00A26712">
        <w:rPr>
          <w:color w:val="auto"/>
        </w:rPr>
        <w:t xml:space="preserve">56. </w:t>
      </w:r>
      <w:r w:rsidRPr="00A26712">
        <w:rPr>
          <w:color w:val="auto"/>
        </w:rPr>
        <w:tab/>
        <w:t xml:space="preserve">Carter, S.E.; </w:t>
      </w:r>
      <w:proofErr w:type="spellStart"/>
      <w:r w:rsidRPr="00A26712">
        <w:rPr>
          <w:color w:val="auto"/>
        </w:rPr>
        <w:t>Draijer</w:t>
      </w:r>
      <w:proofErr w:type="spellEnd"/>
      <w:r w:rsidRPr="00A26712">
        <w:rPr>
          <w:color w:val="auto"/>
        </w:rPr>
        <w:t xml:space="preserve">, R.; Holder, S.M.; Brown, L.; </w:t>
      </w:r>
      <w:proofErr w:type="spellStart"/>
      <w:r w:rsidRPr="00A26712">
        <w:rPr>
          <w:color w:val="auto"/>
        </w:rPr>
        <w:t>Thijssen</w:t>
      </w:r>
      <w:proofErr w:type="spellEnd"/>
      <w:r w:rsidRPr="00A26712">
        <w:rPr>
          <w:color w:val="auto"/>
        </w:rPr>
        <w:t xml:space="preserve">, D.H.J.; Hopkins, N.D. Regular Walking Breaks Prevent the Decline in Cerebral Blood Flow Associated with Prolonged Sitting. </w:t>
      </w:r>
      <w:r w:rsidRPr="00A26712">
        <w:rPr>
          <w:i/>
          <w:iCs/>
          <w:color w:val="auto"/>
        </w:rPr>
        <w:t>Journal of Applied Physiology</w:t>
      </w:r>
      <w:r w:rsidRPr="00A26712">
        <w:rPr>
          <w:color w:val="auto"/>
        </w:rPr>
        <w:t xml:space="preserve"> </w:t>
      </w:r>
      <w:r w:rsidRPr="00A26712">
        <w:rPr>
          <w:b/>
          <w:bCs/>
          <w:color w:val="auto"/>
        </w:rPr>
        <w:t>2018</w:t>
      </w:r>
      <w:r w:rsidRPr="00A26712">
        <w:rPr>
          <w:color w:val="auto"/>
        </w:rPr>
        <w:t xml:space="preserve">, </w:t>
      </w:r>
      <w:r w:rsidRPr="00A26712">
        <w:rPr>
          <w:i/>
          <w:iCs/>
          <w:color w:val="auto"/>
        </w:rPr>
        <w:t>125</w:t>
      </w:r>
      <w:r w:rsidRPr="00A26712">
        <w:rPr>
          <w:color w:val="auto"/>
        </w:rPr>
        <w:t>, 790–798, doi:10.1152/japplphysiol.00310.2018.</w:t>
      </w:r>
    </w:p>
    <w:p w14:paraId="21732B54" w14:textId="77777777" w:rsidR="00A26712" w:rsidRPr="00A26712" w:rsidRDefault="00A26712" w:rsidP="00A26712">
      <w:pPr>
        <w:pStyle w:val="Bibliography"/>
        <w:rPr>
          <w:color w:val="auto"/>
        </w:rPr>
      </w:pPr>
      <w:r w:rsidRPr="00A26712">
        <w:rPr>
          <w:color w:val="auto"/>
        </w:rPr>
        <w:t xml:space="preserve">57. </w:t>
      </w:r>
      <w:r w:rsidRPr="00A26712">
        <w:rPr>
          <w:color w:val="auto"/>
        </w:rPr>
        <w:tab/>
        <w:t xml:space="preserve">Dempsey, P.C.; Larsen, R.N.; Dunstan, D.W.; Owen, N.; </w:t>
      </w:r>
      <w:proofErr w:type="spellStart"/>
      <w:r w:rsidRPr="00A26712">
        <w:rPr>
          <w:color w:val="auto"/>
        </w:rPr>
        <w:t>Kingwell</w:t>
      </w:r>
      <w:proofErr w:type="spellEnd"/>
      <w:r w:rsidRPr="00A26712">
        <w:rPr>
          <w:color w:val="auto"/>
        </w:rPr>
        <w:t xml:space="preserve">, B.A. Sitting Less and Moving More: Implications for Hypertension. </w:t>
      </w:r>
      <w:r w:rsidRPr="00A26712">
        <w:rPr>
          <w:i/>
          <w:iCs/>
          <w:color w:val="auto"/>
        </w:rPr>
        <w:t>Hypertension</w:t>
      </w:r>
      <w:r w:rsidRPr="00A26712">
        <w:rPr>
          <w:color w:val="auto"/>
        </w:rPr>
        <w:t xml:space="preserve"> </w:t>
      </w:r>
      <w:r w:rsidRPr="00A26712">
        <w:rPr>
          <w:b/>
          <w:bCs/>
          <w:color w:val="auto"/>
        </w:rPr>
        <w:t>2018</w:t>
      </w:r>
      <w:r w:rsidRPr="00A26712">
        <w:rPr>
          <w:color w:val="auto"/>
        </w:rPr>
        <w:t xml:space="preserve">, </w:t>
      </w:r>
      <w:r w:rsidRPr="00A26712">
        <w:rPr>
          <w:i/>
          <w:iCs/>
          <w:color w:val="auto"/>
        </w:rPr>
        <w:t>72</w:t>
      </w:r>
      <w:r w:rsidRPr="00A26712">
        <w:rPr>
          <w:color w:val="auto"/>
        </w:rPr>
        <w:t>, 1037–1046, doi:10.1161/HYPERTENSIONAHA.118.11190.</w:t>
      </w:r>
    </w:p>
    <w:p w14:paraId="5A520C6E" w14:textId="77777777" w:rsidR="00A26712" w:rsidRPr="00A26712" w:rsidRDefault="00A26712" w:rsidP="00A26712">
      <w:pPr>
        <w:pStyle w:val="Bibliography"/>
        <w:rPr>
          <w:color w:val="auto"/>
        </w:rPr>
      </w:pPr>
      <w:r w:rsidRPr="00A26712">
        <w:rPr>
          <w:color w:val="auto"/>
        </w:rPr>
        <w:t xml:space="preserve">58. </w:t>
      </w:r>
      <w:r w:rsidRPr="00A26712">
        <w:rPr>
          <w:color w:val="auto"/>
        </w:rPr>
        <w:tab/>
      </w:r>
      <w:proofErr w:type="spellStart"/>
      <w:r w:rsidRPr="00A26712">
        <w:rPr>
          <w:color w:val="auto"/>
        </w:rPr>
        <w:t>Waongenngarm</w:t>
      </w:r>
      <w:proofErr w:type="spellEnd"/>
      <w:r w:rsidRPr="00A26712">
        <w:rPr>
          <w:color w:val="auto"/>
        </w:rPr>
        <w:t xml:space="preserve">, P.; Rajaratnam, B.S.; </w:t>
      </w:r>
      <w:proofErr w:type="spellStart"/>
      <w:r w:rsidRPr="00A26712">
        <w:rPr>
          <w:color w:val="auto"/>
        </w:rPr>
        <w:t>Janwantanakul</w:t>
      </w:r>
      <w:proofErr w:type="spellEnd"/>
      <w:r w:rsidRPr="00A26712">
        <w:rPr>
          <w:color w:val="auto"/>
        </w:rPr>
        <w:t xml:space="preserve">, P. Perceived Body Discomfort and Trunk Muscle Activity in Three Prolonged Sitting Postures. </w:t>
      </w:r>
      <w:r w:rsidRPr="00A26712">
        <w:rPr>
          <w:i/>
          <w:iCs/>
          <w:color w:val="auto"/>
        </w:rPr>
        <w:t>J Phys Ther Sci</w:t>
      </w:r>
      <w:r w:rsidRPr="00A26712">
        <w:rPr>
          <w:color w:val="auto"/>
        </w:rPr>
        <w:t xml:space="preserve"> </w:t>
      </w:r>
      <w:r w:rsidRPr="00A26712">
        <w:rPr>
          <w:b/>
          <w:bCs/>
          <w:color w:val="auto"/>
        </w:rPr>
        <w:t>2015</w:t>
      </w:r>
      <w:r w:rsidRPr="00A26712">
        <w:rPr>
          <w:color w:val="auto"/>
        </w:rPr>
        <w:t xml:space="preserve">, </w:t>
      </w:r>
      <w:r w:rsidRPr="00A26712">
        <w:rPr>
          <w:i/>
          <w:iCs/>
          <w:color w:val="auto"/>
        </w:rPr>
        <w:t>27</w:t>
      </w:r>
      <w:r w:rsidRPr="00A26712">
        <w:rPr>
          <w:color w:val="auto"/>
        </w:rPr>
        <w:t>, 2183–2187, doi:10.1589/jpts.27.2183.</w:t>
      </w:r>
    </w:p>
    <w:p w14:paraId="18B3CCC7" w14:textId="77777777" w:rsidR="00A26712" w:rsidRPr="00A26712" w:rsidRDefault="00A26712" w:rsidP="00A26712">
      <w:pPr>
        <w:pStyle w:val="Bibliography"/>
        <w:rPr>
          <w:color w:val="auto"/>
        </w:rPr>
      </w:pPr>
      <w:r w:rsidRPr="00A26712">
        <w:rPr>
          <w:color w:val="auto"/>
        </w:rPr>
        <w:t xml:space="preserve">59. </w:t>
      </w:r>
      <w:r w:rsidRPr="00A26712">
        <w:rPr>
          <w:color w:val="auto"/>
        </w:rPr>
        <w:tab/>
        <w:t xml:space="preserve">McAtamney, L.; Nigel Corlett, E. RULA: A Survey Method for the Investigation of Work-Related Upper Limb Disorders. </w:t>
      </w:r>
      <w:r w:rsidRPr="00A26712">
        <w:rPr>
          <w:i/>
          <w:iCs/>
          <w:color w:val="auto"/>
        </w:rPr>
        <w:t>Applied Ergonomics</w:t>
      </w:r>
      <w:r w:rsidRPr="00A26712">
        <w:rPr>
          <w:color w:val="auto"/>
        </w:rPr>
        <w:t xml:space="preserve"> </w:t>
      </w:r>
      <w:r w:rsidRPr="00A26712">
        <w:rPr>
          <w:b/>
          <w:bCs/>
          <w:color w:val="auto"/>
        </w:rPr>
        <w:t>1993</w:t>
      </w:r>
      <w:r w:rsidRPr="00A26712">
        <w:rPr>
          <w:color w:val="auto"/>
        </w:rPr>
        <w:t xml:space="preserve">, </w:t>
      </w:r>
      <w:r w:rsidRPr="00A26712">
        <w:rPr>
          <w:i/>
          <w:iCs/>
          <w:color w:val="auto"/>
        </w:rPr>
        <w:t>24</w:t>
      </w:r>
      <w:r w:rsidRPr="00A26712">
        <w:rPr>
          <w:color w:val="auto"/>
        </w:rPr>
        <w:t>, 91–99, doi:10.1016/0003-6870(93)90080-S.</w:t>
      </w:r>
    </w:p>
    <w:p w14:paraId="44C3A896" w14:textId="77777777" w:rsidR="00A26712" w:rsidRPr="00A26712" w:rsidRDefault="00A26712" w:rsidP="00A26712">
      <w:pPr>
        <w:pStyle w:val="Bibliography"/>
        <w:rPr>
          <w:color w:val="auto"/>
        </w:rPr>
      </w:pPr>
      <w:r w:rsidRPr="00A26712">
        <w:rPr>
          <w:color w:val="auto"/>
        </w:rPr>
        <w:t xml:space="preserve">60. </w:t>
      </w:r>
      <w:r w:rsidRPr="00A26712">
        <w:rPr>
          <w:color w:val="auto"/>
        </w:rPr>
        <w:tab/>
        <w:t xml:space="preserve">Alaca, N.; Acar, A.Ö.; Öztürk, S. Low Back Pain and Sitting Time, Posture and Behavior in Office Workers: A Scoping Review. </w:t>
      </w:r>
      <w:r w:rsidRPr="00A26712">
        <w:rPr>
          <w:i/>
          <w:iCs/>
          <w:color w:val="auto"/>
        </w:rPr>
        <w:t>Journal of Back and Musculoskeletal Rehabilitation</w:t>
      </w:r>
      <w:r w:rsidRPr="00A26712">
        <w:rPr>
          <w:color w:val="auto"/>
        </w:rPr>
        <w:t xml:space="preserve"> </w:t>
      </w:r>
      <w:r w:rsidRPr="00A26712">
        <w:rPr>
          <w:b/>
          <w:bCs/>
          <w:color w:val="auto"/>
        </w:rPr>
        <w:t>2025</w:t>
      </w:r>
      <w:r w:rsidRPr="00A26712">
        <w:rPr>
          <w:color w:val="auto"/>
        </w:rPr>
        <w:t>, 10538127251320320, doi:10.1177/10538127251320320.</w:t>
      </w:r>
    </w:p>
    <w:p w14:paraId="21276879" w14:textId="77777777" w:rsidR="00A26712" w:rsidRPr="00A26712" w:rsidRDefault="00A26712" w:rsidP="00A26712">
      <w:pPr>
        <w:pStyle w:val="Bibliography"/>
        <w:rPr>
          <w:color w:val="auto"/>
        </w:rPr>
      </w:pPr>
      <w:r w:rsidRPr="00A26712">
        <w:rPr>
          <w:color w:val="auto"/>
        </w:rPr>
        <w:t xml:space="preserve">61. </w:t>
      </w:r>
      <w:r w:rsidRPr="00A26712">
        <w:rPr>
          <w:color w:val="auto"/>
        </w:rPr>
        <w:tab/>
        <w:t xml:space="preserve">Jung, J.-Y.; Cha, E.-J.; Kim, K.-A.; Won, Y.; Bok, S.-K.; Kim, B.-O.; Kim, J.-J. Influence of Pelvic Asymmetry and Idiopathic Scoliosis in Adolescents on Postural Balance during Sitting. </w:t>
      </w:r>
      <w:r w:rsidRPr="00A26712">
        <w:rPr>
          <w:i/>
          <w:iCs/>
          <w:color w:val="auto"/>
        </w:rPr>
        <w:t>Bio-Medical Materials and Engineering</w:t>
      </w:r>
      <w:r w:rsidRPr="00A26712">
        <w:rPr>
          <w:color w:val="auto"/>
        </w:rPr>
        <w:t xml:space="preserve"> </w:t>
      </w:r>
      <w:r w:rsidRPr="00A26712">
        <w:rPr>
          <w:b/>
          <w:bCs/>
          <w:color w:val="auto"/>
        </w:rPr>
        <w:t>2015</w:t>
      </w:r>
      <w:r w:rsidRPr="00A26712">
        <w:rPr>
          <w:color w:val="auto"/>
        </w:rPr>
        <w:t xml:space="preserve">, </w:t>
      </w:r>
      <w:r w:rsidRPr="00A26712">
        <w:rPr>
          <w:i/>
          <w:iCs/>
          <w:color w:val="auto"/>
        </w:rPr>
        <w:t>26</w:t>
      </w:r>
      <w:r w:rsidRPr="00A26712">
        <w:rPr>
          <w:color w:val="auto"/>
        </w:rPr>
        <w:t>, S601–S610, doi:10.3233/BME-151351.</w:t>
      </w:r>
    </w:p>
    <w:p w14:paraId="7FDFA599" w14:textId="77777777" w:rsidR="00A26712" w:rsidRPr="00A26712" w:rsidRDefault="00A26712" w:rsidP="00A26712">
      <w:pPr>
        <w:pStyle w:val="Bibliography"/>
        <w:rPr>
          <w:color w:val="auto"/>
        </w:rPr>
      </w:pPr>
      <w:r w:rsidRPr="00A26712">
        <w:rPr>
          <w:color w:val="auto"/>
        </w:rPr>
        <w:t xml:space="preserve">62. </w:t>
      </w:r>
      <w:r w:rsidRPr="00A26712">
        <w:rPr>
          <w:color w:val="auto"/>
        </w:rPr>
        <w:tab/>
        <w:t xml:space="preserve">Woo, H.S.; Oh, J.C.; Won, S.Y. Effects of Asymmetric Sitting on Spinal Balance. </w:t>
      </w:r>
      <w:r w:rsidRPr="00A26712">
        <w:rPr>
          <w:i/>
          <w:iCs/>
          <w:color w:val="auto"/>
        </w:rPr>
        <w:t>J Phys Ther Sci</w:t>
      </w:r>
      <w:r w:rsidRPr="00A26712">
        <w:rPr>
          <w:color w:val="auto"/>
        </w:rPr>
        <w:t xml:space="preserve"> </w:t>
      </w:r>
      <w:r w:rsidRPr="00A26712">
        <w:rPr>
          <w:b/>
          <w:bCs/>
          <w:color w:val="auto"/>
        </w:rPr>
        <w:t>2016</w:t>
      </w:r>
      <w:r w:rsidRPr="00A26712">
        <w:rPr>
          <w:color w:val="auto"/>
        </w:rPr>
        <w:t xml:space="preserve">, </w:t>
      </w:r>
      <w:r w:rsidRPr="00A26712">
        <w:rPr>
          <w:i/>
          <w:iCs/>
          <w:color w:val="auto"/>
        </w:rPr>
        <w:t>28</w:t>
      </w:r>
      <w:r w:rsidRPr="00A26712">
        <w:rPr>
          <w:color w:val="auto"/>
        </w:rPr>
        <w:t>, 355–359, doi:10.1589/jpts.28.355.</w:t>
      </w:r>
    </w:p>
    <w:p w14:paraId="41E0CEE6" w14:textId="77777777" w:rsidR="00A26712" w:rsidRPr="00A26712" w:rsidRDefault="00A26712" w:rsidP="00A26712">
      <w:pPr>
        <w:pStyle w:val="Bibliography"/>
        <w:rPr>
          <w:color w:val="auto"/>
        </w:rPr>
      </w:pPr>
      <w:r w:rsidRPr="00A26712">
        <w:rPr>
          <w:color w:val="auto"/>
        </w:rPr>
        <w:t xml:space="preserve">63. </w:t>
      </w:r>
      <w:r w:rsidRPr="00A26712">
        <w:rPr>
          <w:color w:val="auto"/>
        </w:rPr>
        <w:tab/>
        <w:t xml:space="preserve">Schofield, R.; Porter-Armstrong, A.; Stinson, M. Reviewing the Literature on the Effectiveness of Pressure Relieving Movements. </w:t>
      </w:r>
      <w:r w:rsidRPr="00A26712">
        <w:rPr>
          <w:i/>
          <w:iCs/>
          <w:color w:val="auto"/>
        </w:rPr>
        <w:t>Nursing Research and Practice</w:t>
      </w:r>
      <w:r w:rsidRPr="00A26712">
        <w:rPr>
          <w:color w:val="auto"/>
        </w:rPr>
        <w:t xml:space="preserve"> </w:t>
      </w:r>
      <w:r w:rsidRPr="00A26712">
        <w:rPr>
          <w:b/>
          <w:bCs/>
          <w:color w:val="auto"/>
        </w:rPr>
        <w:t>2013</w:t>
      </w:r>
      <w:r w:rsidRPr="00A26712">
        <w:rPr>
          <w:color w:val="auto"/>
        </w:rPr>
        <w:t xml:space="preserve">, </w:t>
      </w:r>
      <w:r w:rsidRPr="00A26712">
        <w:rPr>
          <w:i/>
          <w:iCs/>
          <w:color w:val="auto"/>
        </w:rPr>
        <w:t>2013</w:t>
      </w:r>
      <w:r w:rsidRPr="00A26712">
        <w:rPr>
          <w:color w:val="auto"/>
        </w:rPr>
        <w:t>, 1–13, doi:10.1155/2013/124095.</w:t>
      </w:r>
    </w:p>
    <w:p w14:paraId="686E322E" w14:textId="77777777" w:rsidR="00A26712" w:rsidRPr="00A26712" w:rsidRDefault="00A26712" w:rsidP="00A26712">
      <w:pPr>
        <w:pStyle w:val="Bibliography"/>
        <w:rPr>
          <w:color w:val="auto"/>
        </w:rPr>
      </w:pPr>
      <w:r w:rsidRPr="00A26712">
        <w:rPr>
          <w:color w:val="auto"/>
        </w:rPr>
        <w:t xml:space="preserve">64. </w:t>
      </w:r>
      <w:r w:rsidRPr="00A26712">
        <w:rPr>
          <w:color w:val="auto"/>
        </w:rPr>
        <w:tab/>
        <w:t xml:space="preserve">Ahn, S.; Kim, S.; Kang, S.; Jeon, H.; Kim, Y. Asymmetrical Change in the Pelvis and the Spine during Cross-Legged Sitting Postures. </w:t>
      </w:r>
      <w:r w:rsidRPr="00A26712">
        <w:rPr>
          <w:i/>
          <w:iCs/>
          <w:color w:val="auto"/>
        </w:rPr>
        <w:t>J Mech Sci Technol</w:t>
      </w:r>
      <w:r w:rsidRPr="00A26712">
        <w:rPr>
          <w:color w:val="auto"/>
        </w:rPr>
        <w:t xml:space="preserve"> </w:t>
      </w:r>
      <w:r w:rsidRPr="00A26712">
        <w:rPr>
          <w:b/>
          <w:bCs/>
          <w:color w:val="auto"/>
        </w:rPr>
        <w:t>2013</w:t>
      </w:r>
      <w:r w:rsidRPr="00A26712">
        <w:rPr>
          <w:color w:val="auto"/>
        </w:rPr>
        <w:t xml:space="preserve">, </w:t>
      </w:r>
      <w:r w:rsidRPr="00A26712">
        <w:rPr>
          <w:i/>
          <w:iCs/>
          <w:color w:val="auto"/>
        </w:rPr>
        <w:t>27</w:t>
      </w:r>
      <w:r w:rsidRPr="00A26712">
        <w:rPr>
          <w:color w:val="auto"/>
        </w:rPr>
        <w:t>, 3427–3432, doi:10.1007/s12206-013-0865-5.</w:t>
      </w:r>
    </w:p>
    <w:p w14:paraId="66880CBD" w14:textId="77777777" w:rsidR="00A26712" w:rsidRPr="00A26712" w:rsidRDefault="00A26712" w:rsidP="00A26712">
      <w:pPr>
        <w:pStyle w:val="Bibliography"/>
        <w:rPr>
          <w:color w:val="auto"/>
        </w:rPr>
      </w:pPr>
      <w:r w:rsidRPr="00A26712">
        <w:rPr>
          <w:color w:val="auto"/>
        </w:rPr>
        <w:t xml:space="preserve">65. </w:t>
      </w:r>
      <w:r w:rsidRPr="00A26712">
        <w:rPr>
          <w:color w:val="auto"/>
        </w:rPr>
        <w:tab/>
        <w:t xml:space="preserve">Jung, K.; Jung, J.; In, T. The Effects of Cross-Legged Sitting on the Trunk and Pelvic Angles and Gluteal Pressure in People with and without Low Back Pain. </w:t>
      </w:r>
      <w:r w:rsidRPr="00A26712">
        <w:rPr>
          <w:i/>
          <w:iCs/>
          <w:color w:val="auto"/>
        </w:rPr>
        <w:t>IJERPH</w:t>
      </w:r>
      <w:r w:rsidRPr="00A26712">
        <w:rPr>
          <w:color w:val="auto"/>
        </w:rPr>
        <w:t xml:space="preserve"> </w:t>
      </w:r>
      <w:r w:rsidRPr="00A26712">
        <w:rPr>
          <w:b/>
          <w:bCs/>
          <w:color w:val="auto"/>
        </w:rPr>
        <w:t>2020</w:t>
      </w:r>
      <w:r w:rsidRPr="00A26712">
        <w:rPr>
          <w:color w:val="auto"/>
        </w:rPr>
        <w:t xml:space="preserve">, </w:t>
      </w:r>
      <w:r w:rsidRPr="00A26712">
        <w:rPr>
          <w:i/>
          <w:iCs/>
          <w:color w:val="auto"/>
        </w:rPr>
        <w:t>17</w:t>
      </w:r>
      <w:r w:rsidRPr="00A26712">
        <w:rPr>
          <w:color w:val="auto"/>
        </w:rPr>
        <w:t>, 4621, doi:10.3390/ijerph17134621.</w:t>
      </w:r>
    </w:p>
    <w:p w14:paraId="0C5D9C6F" w14:textId="77777777" w:rsidR="00A26712" w:rsidRPr="00A26712" w:rsidRDefault="00A26712" w:rsidP="00A26712">
      <w:pPr>
        <w:pStyle w:val="Bibliography"/>
        <w:rPr>
          <w:color w:val="auto"/>
        </w:rPr>
      </w:pPr>
      <w:r w:rsidRPr="00A26712">
        <w:rPr>
          <w:color w:val="auto"/>
        </w:rPr>
        <w:t xml:space="preserve">66. </w:t>
      </w:r>
      <w:r w:rsidRPr="00A26712">
        <w:rPr>
          <w:color w:val="auto"/>
        </w:rPr>
        <w:tab/>
        <w:t xml:space="preserve">Jung, K.-S.; Jung, J.-H.; In, T.-S.; Cho, H.-Y. Effects of Prolonged Sitting with Slumped Posture on Trunk Muscular Fatigue in Adolescents with and without Chronic Lower Back Pain. </w:t>
      </w:r>
      <w:r w:rsidRPr="00A26712">
        <w:rPr>
          <w:i/>
          <w:iCs/>
          <w:color w:val="auto"/>
        </w:rPr>
        <w:t>Medicina</w:t>
      </w:r>
      <w:r w:rsidRPr="00A26712">
        <w:rPr>
          <w:color w:val="auto"/>
        </w:rPr>
        <w:t xml:space="preserve"> </w:t>
      </w:r>
      <w:r w:rsidRPr="00A26712">
        <w:rPr>
          <w:b/>
          <w:bCs/>
          <w:color w:val="auto"/>
        </w:rPr>
        <w:t>2020</w:t>
      </w:r>
      <w:r w:rsidRPr="00A26712">
        <w:rPr>
          <w:color w:val="auto"/>
        </w:rPr>
        <w:t xml:space="preserve">, </w:t>
      </w:r>
      <w:r w:rsidRPr="00A26712">
        <w:rPr>
          <w:i/>
          <w:iCs/>
          <w:color w:val="auto"/>
        </w:rPr>
        <w:t>57</w:t>
      </w:r>
      <w:r w:rsidRPr="00A26712">
        <w:rPr>
          <w:color w:val="auto"/>
        </w:rPr>
        <w:t>, 3, doi:10.3390/medicina57010003.</w:t>
      </w:r>
    </w:p>
    <w:p w14:paraId="7E4705C5" w14:textId="77777777" w:rsidR="00A26712" w:rsidRPr="00A26712" w:rsidRDefault="00A26712" w:rsidP="00A26712">
      <w:pPr>
        <w:pStyle w:val="Bibliography"/>
        <w:rPr>
          <w:color w:val="auto"/>
        </w:rPr>
      </w:pPr>
      <w:r w:rsidRPr="00A26712">
        <w:rPr>
          <w:color w:val="auto"/>
        </w:rPr>
        <w:lastRenderedPageBreak/>
        <w:t xml:space="preserve">67. </w:t>
      </w:r>
      <w:r w:rsidRPr="00A26712">
        <w:rPr>
          <w:color w:val="auto"/>
        </w:rPr>
        <w:tab/>
        <w:t xml:space="preserve">Cho, M.; Han, J.-S.; Kang, S.; Ahn, C.-H.; Kim, D.-H.; Kim, C.-H.; Kim, K.-T.; Kim, A.-R.; Hwang, J.-M. Biomechanical Effects of Different Sitting Postures and Physiologic Movements on the Lumbar Spine: A Finite Element Study. </w:t>
      </w:r>
      <w:r w:rsidRPr="00A26712">
        <w:rPr>
          <w:i/>
          <w:iCs/>
          <w:color w:val="auto"/>
        </w:rPr>
        <w:t>Bioengineering</w:t>
      </w:r>
      <w:r w:rsidRPr="00A26712">
        <w:rPr>
          <w:color w:val="auto"/>
        </w:rPr>
        <w:t xml:space="preserve"> </w:t>
      </w:r>
      <w:r w:rsidRPr="00A26712">
        <w:rPr>
          <w:b/>
          <w:bCs/>
          <w:color w:val="auto"/>
        </w:rPr>
        <w:t>2023</w:t>
      </w:r>
      <w:r w:rsidRPr="00A26712">
        <w:rPr>
          <w:color w:val="auto"/>
        </w:rPr>
        <w:t xml:space="preserve">, </w:t>
      </w:r>
      <w:r w:rsidRPr="00A26712">
        <w:rPr>
          <w:i/>
          <w:iCs/>
          <w:color w:val="auto"/>
        </w:rPr>
        <w:t>10</w:t>
      </w:r>
      <w:r w:rsidRPr="00A26712">
        <w:rPr>
          <w:color w:val="auto"/>
        </w:rPr>
        <w:t>, 1051, doi:10.3390/bioengineering10091051.</w:t>
      </w:r>
    </w:p>
    <w:p w14:paraId="05B5404B" w14:textId="77777777" w:rsidR="00A26712" w:rsidRPr="00A26712" w:rsidRDefault="00A26712" w:rsidP="00A26712">
      <w:pPr>
        <w:pStyle w:val="Bibliography"/>
        <w:rPr>
          <w:color w:val="auto"/>
        </w:rPr>
      </w:pPr>
      <w:r w:rsidRPr="00A26712">
        <w:rPr>
          <w:color w:val="auto"/>
        </w:rPr>
        <w:t xml:space="preserve">68. </w:t>
      </w:r>
      <w:r w:rsidRPr="00A26712">
        <w:rPr>
          <w:color w:val="auto"/>
        </w:rPr>
        <w:tab/>
        <w:t xml:space="preserve">Noguchi, M.; Glinka, M.; Mayberry, G.R.; Noguchi, K.; Callaghan, J.P. </w:t>
      </w:r>
      <w:proofErr w:type="gramStart"/>
      <w:r w:rsidRPr="00A26712">
        <w:rPr>
          <w:color w:val="auto"/>
        </w:rPr>
        <w:t>Are</w:t>
      </w:r>
      <w:proofErr w:type="gramEnd"/>
      <w:r w:rsidRPr="00A26712">
        <w:rPr>
          <w:color w:val="auto"/>
        </w:rPr>
        <w:t xml:space="preserve"> Hybrid Sit–Stand Postures a Good Compromise between Sitting and Standing? </w:t>
      </w:r>
      <w:r w:rsidRPr="00A26712">
        <w:rPr>
          <w:i/>
          <w:iCs/>
          <w:color w:val="auto"/>
        </w:rPr>
        <w:t>Ergonomics</w:t>
      </w:r>
      <w:r w:rsidRPr="00A26712">
        <w:rPr>
          <w:color w:val="auto"/>
        </w:rPr>
        <w:t xml:space="preserve"> </w:t>
      </w:r>
      <w:r w:rsidRPr="00A26712">
        <w:rPr>
          <w:b/>
          <w:bCs/>
          <w:color w:val="auto"/>
        </w:rPr>
        <w:t>2019</w:t>
      </w:r>
      <w:r w:rsidRPr="00A26712">
        <w:rPr>
          <w:color w:val="auto"/>
        </w:rPr>
        <w:t xml:space="preserve">, </w:t>
      </w:r>
      <w:r w:rsidRPr="00A26712">
        <w:rPr>
          <w:i/>
          <w:iCs/>
          <w:color w:val="auto"/>
        </w:rPr>
        <w:t>62</w:t>
      </w:r>
      <w:r w:rsidRPr="00A26712">
        <w:rPr>
          <w:color w:val="auto"/>
        </w:rPr>
        <w:t>, 811–822, doi:10.1080/00140139.2019.1577496.</w:t>
      </w:r>
    </w:p>
    <w:p w14:paraId="15703C1D" w14:textId="77777777" w:rsidR="00A26712" w:rsidRPr="00A26712" w:rsidRDefault="00A26712" w:rsidP="00A26712">
      <w:pPr>
        <w:pStyle w:val="Bibliography"/>
        <w:rPr>
          <w:color w:val="auto"/>
        </w:rPr>
      </w:pPr>
      <w:r w:rsidRPr="00A26712">
        <w:rPr>
          <w:color w:val="auto"/>
        </w:rPr>
        <w:t xml:space="preserve">69. </w:t>
      </w:r>
      <w:r w:rsidRPr="00A26712">
        <w:rPr>
          <w:color w:val="auto"/>
        </w:rPr>
        <w:tab/>
        <w:t xml:space="preserve">Lee, B.J.; Cha, H.G.; Lee, W.H. The Effects of Sitting with the Right Leg Crossed on the Trunk Length and Pelvic Torsion of Healthy Individuals. </w:t>
      </w:r>
      <w:r w:rsidRPr="00A26712">
        <w:rPr>
          <w:i/>
          <w:iCs/>
          <w:color w:val="auto"/>
        </w:rPr>
        <w:t>J Phys Ther Sci</w:t>
      </w:r>
      <w:r w:rsidRPr="00A26712">
        <w:rPr>
          <w:color w:val="auto"/>
        </w:rPr>
        <w:t xml:space="preserve"> </w:t>
      </w:r>
      <w:r w:rsidRPr="00A26712">
        <w:rPr>
          <w:b/>
          <w:bCs/>
          <w:color w:val="auto"/>
        </w:rPr>
        <w:t>2016</w:t>
      </w:r>
      <w:r w:rsidRPr="00A26712">
        <w:rPr>
          <w:color w:val="auto"/>
        </w:rPr>
        <w:t xml:space="preserve">, </w:t>
      </w:r>
      <w:r w:rsidRPr="00A26712">
        <w:rPr>
          <w:i/>
          <w:iCs/>
          <w:color w:val="auto"/>
        </w:rPr>
        <w:t>28</w:t>
      </w:r>
      <w:r w:rsidRPr="00A26712">
        <w:rPr>
          <w:color w:val="auto"/>
        </w:rPr>
        <w:t>, 3162–3164, doi:10.1589/jpts.28.3162.</w:t>
      </w:r>
    </w:p>
    <w:p w14:paraId="0DBEE73A" w14:textId="77777777" w:rsidR="00A26712" w:rsidRPr="00A26712" w:rsidRDefault="00A26712" w:rsidP="00A26712">
      <w:pPr>
        <w:pStyle w:val="Bibliography"/>
        <w:rPr>
          <w:color w:val="auto"/>
        </w:rPr>
      </w:pPr>
      <w:r w:rsidRPr="00A26712">
        <w:rPr>
          <w:color w:val="auto"/>
        </w:rPr>
        <w:t xml:space="preserve">70. </w:t>
      </w:r>
      <w:r w:rsidRPr="00A26712">
        <w:rPr>
          <w:color w:val="auto"/>
        </w:rPr>
        <w:tab/>
        <w:t xml:space="preserve">Baumgartner, D.; Zemp, R.; List, R.; Stoop, M.; </w:t>
      </w:r>
      <w:proofErr w:type="spellStart"/>
      <w:r w:rsidRPr="00A26712">
        <w:rPr>
          <w:color w:val="auto"/>
        </w:rPr>
        <w:t>Naxera</w:t>
      </w:r>
      <w:proofErr w:type="spellEnd"/>
      <w:r w:rsidRPr="00A26712">
        <w:rPr>
          <w:color w:val="auto"/>
        </w:rPr>
        <w:t xml:space="preserve">, J.; Elsig, J.P.; Lorenzetti, S. The Spinal Curvature of Three Different Sitting Positions </w:t>
      </w:r>
      <w:proofErr w:type="spellStart"/>
      <w:r w:rsidRPr="00A26712">
        <w:rPr>
          <w:color w:val="auto"/>
        </w:rPr>
        <w:t>Analysed</w:t>
      </w:r>
      <w:proofErr w:type="spellEnd"/>
      <w:r w:rsidRPr="00A26712">
        <w:rPr>
          <w:color w:val="auto"/>
        </w:rPr>
        <w:t xml:space="preserve"> in an Open MRI Scanner. </w:t>
      </w:r>
      <w:r w:rsidRPr="00A26712">
        <w:rPr>
          <w:i/>
          <w:iCs/>
          <w:color w:val="auto"/>
        </w:rPr>
        <w:t>The Scientific World Journal</w:t>
      </w:r>
      <w:r w:rsidRPr="00A26712">
        <w:rPr>
          <w:color w:val="auto"/>
        </w:rPr>
        <w:t xml:space="preserve"> </w:t>
      </w:r>
      <w:r w:rsidRPr="00A26712">
        <w:rPr>
          <w:b/>
          <w:bCs/>
          <w:color w:val="auto"/>
        </w:rPr>
        <w:t>2012</w:t>
      </w:r>
      <w:r w:rsidRPr="00A26712">
        <w:rPr>
          <w:color w:val="auto"/>
        </w:rPr>
        <w:t xml:space="preserve">, </w:t>
      </w:r>
      <w:r w:rsidRPr="00A26712">
        <w:rPr>
          <w:i/>
          <w:iCs/>
          <w:color w:val="auto"/>
        </w:rPr>
        <w:t>2012</w:t>
      </w:r>
      <w:r w:rsidRPr="00A26712">
        <w:rPr>
          <w:color w:val="auto"/>
        </w:rPr>
        <w:t>, 1–7, doi:10.1100/2012/184016.</w:t>
      </w:r>
    </w:p>
    <w:p w14:paraId="6FB94282" w14:textId="77777777" w:rsidR="00A26712" w:rsidRPr="00A26712" w:rsidRDefault="00A26712" w:rsidP="00A26712">
      <w:pPr>
        <w:pStyle w:val="Bibliography"/>
        <w:rPr>
          <w:color w:val="auto"/>
        </w:rPr>
      </w:pPr>
      <w:r w:rsidRPr="00A26712">
        <w:rPr>
          <w:color w:val="auto"/>
        </w:rPr>
        <w:t xml:space="preserve">71. </w:t>
      </w:r>
      <w:r w:rsidRPr="00A26712">
        <w:rPr>
          <w:color w:val="auto"/>
        </w:rPr>
        <w:tab/>
        <w:t>Cooper, G. Living with Lumbar Spinal Stenosis Available online: https://www.spine-health.com/conditions/spinal-stenosis/living-lumbar-spinal-stenosis (accessed on 25 May 2025).</w:t>
      </w:r>
    </w:p>
    <w:p w14:paraId="31395609" w14:textId="77777777" w:rsidR="00A26712" w:rsidRPr="00A26712" w:rsidRDefault="00A26712" w:rsidP="00A26712">
      <w:pPr>
        <w:pStyle w:val="Bibliography"/>
        <w:rPr>
          <w:color w:val="auto"/>
        </w:rPr>
      </w:pPr>
      <w:r w:rsidRPr="00A26712">
        <w:rPr>
          <w:color w:val="auto"/>
        </w:rPr>
        <w:t xml:space="preserve">72. </w:t>
      </w:r>
      <w:r w:rsidRPr="00A26712">
        <w:rPr>
          <w:color w:val="auto"/>
        </w:rPr>
        <w:tab/>
        <w:t xml:space="preserve">Inoue, N.; </w:t>
      </w:r>
      <w:proofErr w:type="spellStart"/>
      <w:r w:rsidRPr="00A26712">
        <w:rPr>
          <w:color w:val="auto"/>
        </w:rPr>
        <w:t>Orías</w:t>
      </w:r>
      <w:proofErr w:type="spellEnd"/>
      <w:r w:rsidRPr="00A26712">
        <w:rPr>
          <w:color w:val="auto"/>
        </w:rPr>
        <w:t xml:space="preserve">, A.A.E.; </w:t>
      </w:r>
      <w:proofErr w:type="spellStart"/>
      <w:r w:rsidRPr="00A26712">
        <w:rPr>
          <w:color w:val="auto"/>
        </w:rPr>
        <w:t>Segami</w:t>
      </w:r>
      <w:proofErr w:type="spellEnd"/>
      <w:r w:rsidRPr="00A26712">
        <w:rPr>
          <w:color w:val="auto"/>
        </w:rPr>
        <w:t xml:space="preserve">, K. Biomechanics of the Lumbar Facet Joint. </w:t>
      </w:r>
      <w:r w:rsidRPr="00A26712">
        <w:rPr>
          <w:i/>
          <w:iCs/>
          <w:color w:val="auto"/>
        </w:rPr>
        <w:t xml:space="preserve">Spine Surg </w:t>
      </w:r>
      <w:proofErr w:type="spellStart"/>
      <w:r w:rsidRPr="00A26712">
        <w:rPr>
          <w:i/>
          <w:iCs/>
          <w:color w:val="auto"/>
        </w:rPr>
        <w:t>Relat</w:t>
      </w:r>
      <w:proofErr w:type="spellEnd"/>
      <w:r w:rsidRPr="00A26712">
        <w:rPr>
          <w:i/>
          <w:iCs/>
          <w:color w:val="auto"/>
        </w:rPr>
        <w:t xml:space="preserve"> Res</w:t>
      </w:r>
      <w:r w:rsidRPr="00A26712">
        <w:rPr>
          <w:color w:val="auto"/>
        </w:rPr>
        <w:t xml:space="preserve"> </w:t>
      </w:r>
      <w:r w:rsidRPr="00A26712">
        <w:rPr>
          <w:b/>
          <w:bCs/>
          <w:color w:val="auto"/>
        </w:rPr>
        <w:t>2020</w:t>
      </w:r>
      <w:r w:rsidRPr="00A26712">
        <w:rPr>
          <w:color w:val="auto"/>
        </w:rPr>
        <w:t xml:space="preserve">, </w:t>
      </w:r>
      <w:r w:rsidRPr="00A26712">
        <w:rPr>
          <w:i/>
          <w:iCs/>
          <w:color w:val="auto"/>
        </w:rPr>
        <w:t>4</w:t>
      </w:r>
      <w:r w:rsidRPr="00A26712">
        <w:rPr>
          <w:color w:val="auto"/>
        </w:rPr>
        <w:t>, 1–7, doi:10.22603/ssrr.2019-0017.</w:t>
      </w:r>
    </w:p>
    <w:p w14:paraId="7FA664D1" w14:textId="77777777" w:rsidR="00A26712" w:rsidRPr="00A26712" w:rsidRDefault="00A26712" w:rsidP="00A26712">
      <w:pPr>
        <w:pStyle w:val="Bibliography"/>
        <w:rPr>
          <w:color w:val="auto"/>
        </w:rPr>
      </w:pPr>
      <w:r w:rsidRPr="00A26712">
        <w:rPr>
          <w:color w:val="auto"/>
        </w:rPr>
        <w:t xml:space="preserve">73. </w:t>
      </w:r>
      <w:r w:rsidRPr="00A26712">
        <w:rPr>
          <w:color w:val="auto"/>
        </w:rPr>
        <w:tab/>
        <w:t xml:space="preserve">Waters, T.R.; Dick, R.B. Evidence of Health Risks Associated with Prolonged Standing at Work and Intervention Effectiveness. </w:t>
      </w:r>
      <w:r w:rsidRPr="00A26712">
        <w:rPr>
          <w:i/>
          <w:iCs/>
          <w:color w:val="auto"/>
        </w:rPr>
        <w:t>Rehabilitation Nursing</w:t>
      </w:r>
      <w:r w:rsidRPr="00A26712">
        <w:rPr>
          <w:color w:val="auto"/>
        </w:rPr>
        <w:t xml:space="preserve"> </w:t>
      </w:r>
      <w:r w:rsidRPr="00A26712">
        <w:rPr>
          <w:b/>
          <w:bCs/>
          <w:color w:val="auto"/>
        </w:rPr>
        <w:t>2015</w:t>
      </w:r>
      <w:r w:rsidRPr="00A26712">
        <w:rPr>
          <w:color w:val="auto"/>
        </w:rPr>
        <w:t xml:space="preserve">, </w:t>
      </w:r>
      <w:r w:rsidRPr="00A26712">
        <w:rPr>
          <w:i/>
          <w:iCs/>
          <w:color w:val="auto"/>
        </w:rPr>
        <w:t>40</w:t>
      </w:r>
      <w:r w:rsidRPr="00A26712">
        <w:rPr>
          <w:color w:val="auto"/>
        </w:rPr>
        <w:t>, 148–165, doi:10.1002/rnj.166.</w:t>
      </w:r>
    </w:p>
    <w:p w14:paraId="2D76A60E" w14:textId="77777777" w:rsidR="00A26712" w:rsidRPr="00A26712" w:rsidRDefault="00A26712" w:rsidP="00A26712">
      <w:pPr>
        <w:pStyle w:val="Bibliography"/>
        <w:rPr>
          <w:color w:val="auto"/>
        </w:rPr>
      </w:pPr>
      <w:r w:rsidRPr="00A26712">
        <w:rPr>
          <w:color w:val="auto"/>
        </w:rPr>
        <w:t xml:space="preserve">74. </w:t>
      </w:r>
      <w:r w:rsidRPr="00A26712">
        <w:rPr>
          <w:color w:val="auto"/>
        </w:rPr>
        <w:tab/>
        <w:t xml:space="preserve">European Agency for Safety and Health at Work. </w:t>
      </w:r>
      <w:r w:rsidRPr="00A26712">
        <w:rPr>
          <w:i/>
          <w:iCs/>
          <w:color w:val="auto"/>
        </w:rPr>
        <w:t>Prolonged Static Sitting at Work: Health Effects and Good Practice Advice.</w:t>
      </w:r>
      <w:r w:rsidRPr="00A26712">
        <w:rPr>
          <w:color w:val="auto"/>
        </w:rPr>
        <w:t xml:space="preserve">; Publications Office: LU, </w:t>
      </w:r>
      <w:proofErr w:type="gramStart"/>
      <w:r w:rsidRPr="00A26712">
        <w:rPr>
          <w:color w:val="auto"/>
        </w:rPr>
        <w:t>2021;</w:t>
      </w:r>
      <w:proofErr w:type="gramEnd"/>
    </w:p>
    <w:p w14:paraId="3BCD31CA" w14:textId="77777777" w:rsidR="00A26712" w:rsidRPr="00A26712" w:rsidRDefault="00A26712" w:rsidP="00A26712">
      <w:pPr>
        <w:pStyle w:val="Bibliography"/>
        <w:rPr>
          <w:color w:val="auto"/>
        </w:rPr>
      </w:pPr>
      <w:r w:rsidRPr="00A26712">
        <w:rPr>
          <w:color w:val="auto"/>
        </w:rPr>
        <w:t xml:space="preserve">75. </w:t>
      </w:r>
      <w:r w:rsidRPr="00A26712">
        <w:rPr>
          <w:color w:val="auto"/>
        </w:rPr>
        <w:tab/>
        <w:t xml:space="preserve">Hartman, Y.A.W.; Tillmans, L.C.M.; Benschop, D.L.; Hermans, A.N.L.; </w:t>
      </w:r>
      <w:proofErr w:type="spellStart"/>
      <w:r w:rsidRPr="00A26712">
        <w:rPr>
          <w:color w:val="auto"/>
        </w:rPr>
        <w:t>Nijssen</w:t>
      </w:r>
      <w:proofErr w:type="spellEnd"/>
      <w:r w:rsidRPr="00A26712">
        <w:rPr>
          <w:color w:val="auto"/>
        </w:rPr>
        <w:t xml:space="preserve">, K.M.R.; </w:t>
      </w:r>
      <w:proofErr w:type="spellStart"/>
      <w:r w:rsidRPr="00A26712">
        <w:rPr>
          <w:color w:val="auto"/>
        </w:rPr>
        <w:t>Eijsvogels</w:t>
      </w:r>
      <w:proofErr w:type="spellEnd"/>
      <w:r w:rsidRPr="00A26712">
        <w:rPr>
          <w:color w:val="auto"/>
        </w:rPr>
        <w:t xml:space="preserve">, T.M.H.; Willems, P.H.G.M.; Tack, C.J.; Hopman, M.T.E.; Claassen, J.A.H.R.; et al. Long-Term and Acute Benefits of Reduced Sitting on Vascular Flow and Function. </w:t>
      </w:r>
      <w:r w:rsidRPr="00A26712">
        <w:rPr>
          <w:i/>
          <w:iCs/>
          <w:color w:val="auto"/>
        </w:rPr>
        <w:t>Medicine &amp; Science in Sports &amp; Exercise</w:t>
      </w:r>
      <w:r w:rsidRPr="00A26712">
        <w:rPr>
          <w:color w:val="auto"/>
        </w:rPr>
        <w:t xml:space="preserve"> </w:t>
      </w:r>
      <w:r w:rsidRPr="00A26712">
        <w:rPr>
          <w:b/>
          <w:bCs/>
          <w:color w:val="auto"/>
        </w:rPr>
        <w:t>2021</w:t>
      </w:r>
      <w:r w:rsidRPr="00A26712">
        <w:rPr>
          <w:color w:val="auto"/>
        </w:rPr>
        <w:t xml:space="preserve">, </w:t>
      </w:r>
      <w:r w:rsidRPr="00A26712">
        <w:rPr>
          <w:i/>
          <w:iCs/>
          <w:color w:val="auto"/>
        </w:rPr>
        <w:t>53</w:t>
      </w:r>
      <w:r w:rsidRPr="00A26712">
        <w:rPr>
          <w:color w:val="auto"/>
        </w:rPr>
        <w:t>, 341–350, doi:10.1249/MSS.0000000000002462.</w:t>
      </w:r>
    </w:p>
    <w:p w14:paraId="49FBEFE5" w14:textId="77777777" w:rsidR="00A26712" w:rsidRPr="00A26712" w:rsidRDefault="00A26712" w:rsidP="00A26712">
      <w:pPr>
        <w:pStyle w:val="Bibliography"/>
        <w:rPr>
          <w:color w:val="auto"/>
        </w:rPr>
      </w:pPr>
      <w:r w:rsidRPr="00A26712">
        <w:rPr>
          <w:color w:val="auto"/>
        </w:rPr>
        <w:t xml:space="preserve">76. </w:t>
      </w:r>
      <w:r w:rsidRPr="00A26712">
        <w:rPr>
          <w:color w:val="auto"/>
        </w:rPr>
        <w:tab/>
        <w:t xml:space="preserve">Thorp, A.A.; </w:t>
      </w:r>
      <w:proofErr w:type="spellStart"/>
      <w:r w:rsidRPr="00A26712">
        <w:rPr>
          <w:color w:val="auto"/>
        </w:rPr>
        <w:t>Kingwell</w:t>
      </w:r>
      <w:proofErr w:type="spellEnd"/>
      <w:r w:rsidRPr="00A26712">
        <w:rPr>
          <w:color w:val="auto"/>
        </w:rPr>
        <w:t xml:space="preserve">, B.A.; Sethi, P.; Hammond, L.; Owen, N.; Dunstan, D.W. Alternating Bouts of Sitting and Standing Attenuate Postprandial Glucose Responses. </w:t>
      </w:r>
      <w:r w:rsidRPr="00A26712">
        <w:rPr>
          <w:i/>
          <w:iCs/>
          <w:color w:val="auto"/>
        </w:rPr>
        <w:t>Medicine &amp; Science in Sports &amp; Exercise</w:t>
      </w:r>
      <w:r w:rsidRPr="00A26712">
        <w:rPr>
          <w:color w:val="auto"/>
        </w:rPr>
        <w:t xml:space="preserve"> </w:t>
      </w:r>
      <w:r w:rsidRPr="00A26712">
        <w:rPr>
          <w:b/>
          <w:bCs/>
          <w:color w:val="auto"/>
        </w:rPr>
        <w:t>2014</w:t>
      </w:r>
      <w:r w:rsidRPr="00A26712">
        <w:rPr>
          <w:color w:val="auto"/>
        </w:rPr>
        <w:t xml:space="preserve">, </w:t>
      </w:r>
      <w:r w:rsidRPr="00A26712">
        <w:rPr>
          <w:i/>
          <w:iCs/>
          <w:color w:val="auto"/>
        </w:rPr>
        <w:t>46</w:t>
      </w:r>
      <w:r w:rsidRPr="00A26712">
        <w:rPr>
          <w:color w:val="auto"/>
        </w:rPr>
        <w:t>, 2053–2061, doi:10.1249/MSS.0000000000000337.</w:t>
      </w:r>
    </w:p>
    <w:p w14:paraId="69D67379" w14:textId="37B31500" w:rsidR="00B958EA" w:rsidRPr="001A37FC" w:rsidRDefault="00321B44" w:rsidP="00321B44">
      <w:pPr>
        <w:pStyle w:val="MDPI71References"/>
        <w:numPr>
          <w:ilvl w:val="0"/>
          <w:numId w:val="0"/>
        </w:numPr>
        <w:ind w:left="425"/>
        <w:rPr>
          <w:color w:val="000000" w:themeColor="text1"/>
        </w:rPr>
      </w:pPr>
      <w:r w:rsidRPr="001A37FC">
        <w:rPr>
          <w:color w:val="000000" w:themeColor="text1"/>
        </w:rPr>
        <w:fldChar w:fldCharType="end"/>
      </w:r>
    </w:p>
    <w:p w14:paraId="6318DA06" w14:textId="77777777" w:rsidR="00E93210" w:rsidRPr="00B958EA" w:rsidRDefault="00B958EA" w:rsidP="00B958EA">
      <w:pPr>
        <w:pStyle w:val="MDPI63Notes"/>
      </w:pPr>
      <w:r w:rsidRPr="001A37FC">
        <w:rPr>
          <w:b/>
          <w:color w:val="000000" w:themeColor="text1"/>
        </w:rPr>
        <w:t>Disclaimer/Publisher’s Note:</w:t>
      </w:r>
      <w:r w:rsidRPr="001A37FC">
        <w:rPr>
          <w:color w:val="000000" w:themeColor="text1"/>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w:t>
      </w:r>
      <w:r w:rsidRPr="00B958EA">
        <w:t>ods, instructions or products referred to in the content.</w:t>
      </w:r>
    </w:p>
    <w:sectPr w:rsidR="00E93210" w:rsidRPr="00B958EA" w:rsidSect="00307E66">
      <w:headerReference w:type="even" r:id="rId29"/>
      <w:headerReference w:type="default" r:id="rId30"/>
      <w:footerReference w:type="default" r:id="rId31"/>
      <w:headerReference w:type="first" r:id="rId32"/>
      <w:footerReference w:type="first" r:id="rId33"/>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Janusz Kulon" w:date="2025-05-28T16:31:00Z" w:initials="JK">
    <w:p w14:paraId="71F5CAD1" w14:textId="245D02B6" w:rsidR="00DE13AA" w:rsidRDefault="00DE13AA" w:rsidP="00DE13AA">
      <w:pPr>
        <w:pStyle w:val="CommentText"/>
        <w:jc w:val="left"/>
      </w:pPr>
      <w:r>
        <w:rPr>
          <w:rStyle w:val="CommentReference"/>
        </w:rPr>
        <w:annotationRef/>
      </w:r>
      <w:r>
        <w:t>Many individuals?</w:t>
      </w:r>
    </w:p>
  </w:comment>
  <w:comment w:id="2" w:author="Janusz Kulon" w:date="2025-05-28T16:29:00Z" w:initials="JK">
    <w:p w14:paraId="4EEFF10C" w14:textId="3D5CE16B" w:rsidR="00DE13AA" w:rsidRDefault="00DE13AA" w:rsidP="00DE13AA">
      <w:pPr>
        <w:pStyle w:val="CommentText"/>
        <w:jc w:val="left"/>
      </w:pPr>
      <w:r>
        <w:rPr>
          <w:rStyle w:val="CommentReference"/>
        </w:rPr>
        <w:annotationRef/>
      </w:r>
      <w:r>
        <w:t>grammar problem</w:t>
      </w:r>
    </w:p>
  </w:comment>
  <w:comment w:id="3" w:author="Janusz Kulon" w:date="2025-06-29T09:38:00Z" w:initials="JK">
    <w:p w14:paraId="4618DC9A" w14:textId="77777777" w:rsidR="008F3036" w:rsidRDefault="008F3036" w:rsidP="008F3036">
      <w:pPr>
        <w:pStyle w:val="CommentText"/>
        <w:jc w:val="left"/>
      </w:pPr>
      <w:r>
        <w:rPr>
          <w:rStyle w:val="CommentReference"/>
        </w:rPr>
        <w:annotationRef/>
      </w:r>
      <w:r>
        <w:rPr>
          <w:lang w:val="en-GB"/>
        </w:rPr>
        <w:t xml:space="preserve">Consider rephrasing: The primary objective of this study is to design and implement a smart-sensing chair system fitted with two high-resolution pressure sensor arrays, capable of accurately classifying 19 distinct sitting postures using machine learning techniques and  </w:t>
      </w:r>
      <w:r>
        <w:t>adopting a user tailored-based approach</w:t>
      </w:r>
      <w:r>
        <w:rPr>
          <w:lang w:val="en-GB"/>
        </w:rPr>
        <w:t xml:space="preserve">. To evaluate the system’s performance, five machine learning algorithms were implemented and compared: Decision Tree, Random Forest, Support Vector Machine (SVM), K-Nearest Neighbours (KNN), and Convolutional Neural Networks (CNN). </w:t>
      </w:r>
      <w:r>
        <w:t>This paper also aims to develop a comprehensive posture feedback system that provides informative and personalized insights into one’s sitting habits.</w:t>
      </w:r>
    </w:p>
  </w:comment>
  <w:comment w:id="4" w:author="Janusz Kulon" w:date="2025-06-29T10:21:00Z" w:initials="JK">
    <w:p w14:paraId="702928A5" w14:textId="77777777" w:rsidR="004D5380" w:rsidRDefault="00FC519C" w:rsidP="004D5380">
      <w:pPr>
        <w:pStyle w:val="CommentText"/>
        <w:jc w:val="left"/>
      </w:pPr>
      <w:r>
        <w:rPr>
          <w:rStyle w:val="CommentReference"/>
        </w:rPr>
        <w:annotationRef/>
      </w:r>
      <w:r w:rsidR="004D5380">
        <w:t>Consider rephrasing: “</w:t>
      </w:r>
      <w:r w:rsidR="004D5380">
        <w:rPr>
          <w:lang w:val="en-GB"/>
        </w:rPr>
        <w:t>In recent years, there has been a steady increase in research focused on sitting posture detection and monitoring systems. This growing interest underscores the potential of such technologies to significantly influence individual postural habits and, by extension, improve overall quality of life [10].”</w:t>
      </w:r>
    </w:p>
  </w:comment>
  <w:comment w:id="5" w:author="Janusz Kulon" w:date="2025-06-29T10:24:00Z" w:initials="JK">
    <w:p w14:paraId="192E7128" w14:textId="77777777" w:rsidR="005758DE" w:rsidRDefault="005758DE" w:rsidP="005758DE">
      <w:pPr>
        <w:pStyle w:val="CommentText"/>
        <w:jc w:val="left"/>
      </w:pPr>
      <w:r>
        <w:rPr>
          <w:rStyle w:val="CommentReference"/>
        </w:rPr>
        <w:annotationRef/>
      </w:r>
      <w:r>
        <w:rPr>
          <w:lang w:val="en-GB"/>
        </w:rPr>
        <w:t xml:space="preserve">must remain in direct contact with the body of the user? </w:t>
      </w:r>
    </w:p>
  </w:comment>
  <w:comment w:id="9" w:author="Janusz Kulon" w:date="2025-05-28T16:17:00Z" w:initials="JK">
    <w:p w14:paraId="3B7E3FED" w14:textId="67086BFA" w:rsidR="00B53FD8" w:rsidRDefault="00B53FD8" w:rsidP="00B53FD8">
      <w:pPr>
        <w:pStyle w:val="CommentText"/>
        <w:jc w:val="left"/>
      </w:pPr>
      <w:r>
        <w:rPr>
          <w:rStyle w:val="CommentReference"/>
        </w:rPr>
        <w:annotationRef/>
      </w:r>
      <w:r>
        <w:t>Just invasive would do</w:t>
      </w:r>
    </w:p>
  </w:comment>
  <w:comment w:id="6" w:author="Janusz Kulon" w:date="2025-06-30T05:21:00Z" w:initials="JK">
    <w:p w14:paraId="1FC44DC5" w14:textId="77777777" w:rsidR="00B051AE" w:rsidRDefault="00AE44E4" w:rsidP="00B051AE">
      <w:pPr>
        <w:pStyle w:val="CommentText"/>
        <w:jc w:val="left"/>
      </w:pPr>
      <w:r>
        <w:rPr>
          <w:rStyle w:val="CommentReference"/>
        </w:rPr>
        <w:annotationRef/>
      </w:r>
      <w:r w:rsidR="00B051AE">
        <w:rPr>
          <w:lang w:val="en-GB"/>
        </w:rPr>
        <w:t>See Colin’s previous comment about th use of the word ‘invasive’</w:t>
      </w:r>
    </w:p>
  </w:comment>
  <w:comment w:id="15" w:author="Janusz Kulon" w:date="2025-06-29T12:41:00Z" w:initials="JK">
    <w:p w14:paraId="5E3E3663" w14:textId="79CC5DEC" w:rsidR="00AE12F0" w:rsidRDefault="00AE12F0" w:rsidP="00AE12F0">
      <w:pPr>
        <w:pStyle w:val="CommentText"/>
        <w:jc w:val="left"/>
      </w:pPr>
      <w:r>
        <w:rPr>
          <w:rStyle w:val="CommentReference"/>
        </w:rPr>
        <w:annotationRef/>
      </w:r>
      <w:r>
        <w:t>Consider rephrasing: “</w:t>
      </w:r>
      <w:r>
        <w:rPr>
          <w:lang w:val="en-GB"/>
        </w:rPr>
        <w:t xml:space="preserve">For example, Cajamarca et al. developed </w:t>
      </w:r>
      <w:r>
        <w:rPr>
          <w:i/>
          <w:iCs/>
          <w:lang w:val="en-GB"/>
        </w:rPr>
        <w:t>StraightenUp+</w:t>
      </w:r>
      <w:r>
        <w:rPr>
          <w:lang w:val="en-GB"/>
        </w:rPr>
        <w:t>, a wearable harness vest incorporating Bluetooth connectivity, accelerometers, and gyroscopes to monitor posture in elderly users [12]. Similarly, Yujie et al. proposed a smart garment embedded with textile strain sensors and vibration motors, aimed at detecting postural deviations and providing haptic feedback [13].”</w:t>
      </w:r>
    </w:p>
  </w:comment>
  <w:comment w:id="16" w:author="Janusz Kulon" w:date="2025-06-29T19:09:00Z" w:initials="JK">
    <w:p w14:paraId="5DB0602C" w14:textId="77777777" w:rsidR="00D635A1" w:rsidRDefault="008801F4" w:rsidP="00D635A1">
      <w:pPr>
        <w:pStyle w:val="CommentText"/>
        <w:jc w:val="left"/>
      </w:pPr>
      <w:r>
        <w:rPr>
          <w:rStyle w:val="CommentReference"/>
        </w:rPr>
        <w:annotationRef/>
      </w:r>
      <w:r w:rsidR="00D635A1">
        <w:rPr>
          <w:lang w:val="en-GB"/>
        </w:rPr>
        <w:t>Suggested improved section:  “A decision tree is a supervised machine learning method that uses a flowchart-like, hierarchical structure to make predictions based on learned decision rules. It consists of a root node (starting point), internal nodes (which represent conditions or features), and leaf nodes (which denote outcome classes). Its intuitive interpretability and low training cost make it ideal for baseline comparisons. However, decision trees are prone to overfitting, especially as the tree becomes deeper and more complex, which can affect their generalization performance [38].</w:t>
      </w:r>
    </w:p>
  </w:comment>
  <w:comment w:id="17" w:author="Janusz Kulon" w:date="2025-05-28T18:38:00Z" w:initials="JK">
    <w:p w14:paraId="25095434" w14:textId="64CFAC75" w:rsidR="007B7057" w:rsidRDefault="007B7057" w:rsidP="007B7057">
      <w:pPr>
        <w:pStyle w:val="CommentText"/>
        <w:jc w:val="left"/>
      </w:pPr>
      <w:r>
        <w:rPr>
          <w:rStyle w:val="CommentReference"/>
        </w:rPr>
        <w:annotationRef/>
      </w:r>
      <w:r>
        <w:t xml:space="preserve">This method introduces randomness into the data, reducing susceptibility to bias and overfitting across the trees. </w:t>
      </w:r>
    </w:p>
  </w:comment>
  <w:comment w:id="18" w:author="Janusz Kulon" w:date="2025-05-28T17:25:00Z" w:initials="JK">
    <w:p w14:paraId="332F682E" w14:textId="77777777" w:rsidR="00596F1A" w:rsidRDefault="00596F1A" w:rsidP="00596F1A">
      <w:pPr>
        <w:pStyle w:val="CommentText"/>
        <w:jc w:val="left"/>
      </w:pPr>
      <w:r>
        <w:rPr>
          <w:rStyle w:val="CommentReference"/>
        </w:rPr>
        <w:annotationRef/>
      </w:r>
      <w:r>
        <w:t>Consider rephrasing</w:t>
      </w:r>
    </w:p>
  </w:comment>
  <w:comment w:id="19" w:author="Janusz Kulon" w:date="2025-05-28T17:27:00Z" w:initials="JK">
    <w:p w14:paraId="2AD37533" w14:textId="0A367A95" w:rsidR="004E1BDE" w:rsidRDefault="004E1BDE" w:rsidP="004E1BDE">
      <w:pPr>
        <w:pStyle w:val="CommentText"/>
        <w:jc w:val="left"/>
      </w:pPr>
      <w:r>
        <w:rPr>
          <w:rStyle w:val="CommentReference"/>
        </w:rPr>
        <w:annotationRef/>
      </w:r>
      <w:r>
        <w:t>Try to keep the caption on the same page as the figure</w:t>
      </w:r>
    </w:p>
  </w:comment>
  <w:comment w:id="23" w:author="Janusz Kulon" w:date="2025-05-28T17:32:00Z" w:initials="JK">
    <w:p w14:paraId="71E18044" w14:textId="38E34DC4" w:rsidR="00976AA9" w:rsidRDefault="00976AA9" w:rsidP="00976AA9">
      <w:pPr>
        <w:pStyle w:val="CommentText"/>
        <w:jc w:val="left"/>
      </w:pPr>
      <w:r>
        <w:rPr>
          <w:rStyle w:val="CommentReference"/>
        </w:rPr>
        <w:annotationRef/>
      </w:r>
      <w:r>
        <w:t xml:space="preserve">I would expand on this and mention future application to people with MSK conditions and expand on complexity of their body shapes. </w:t>
      </w:r>
    </w:p>
  </w:comment>
  <w:comment w:id="24" w:author="Janusz Kulon" w:date="2025-05-28T18:23:00Z" w:initials="JK">
    <w:p w14:paraId="1F9A214F" w14:textId="77777777" w:rsidR="00F5075D" w:rsidRDefault="00F5075D" w:rsidP="00F5075D">
      <w:pPr>
        <w:pStyle w:val="CommentText"/>
        <w:jc w:val="left"/>
      </w:pPr>
      <w:r>
        <w:rPr>
          <w:rStyle w:val="CommentReference"/>
        </w:rPr>
        <w:annotationRef/>
      </w:r>
      <w:r>
        <w:t xml:space="preserve">It is also worth mentioning the trade off that generally the more varied participants involved in the studies the lower specificity  the few postures can be detected backed up by some literature refs  </w:t>
      </w:r>
    </w:p>
  </w:comment>
  <w:comment w:id="25" w:author="Janusz Kulon" w:date="2025-05-28T18:25:00Z" w:initials="JK">
    <w:p w14:paraId="5EAA633E" w14:textId="77777777" w:rsidR="008B62C1" w:rsidRDefault="008B62C1" w:rsidP="008B62C1">
      <w:pPr>
        <w:pStyle w:val="CommentText"/>
        <w:jc w:val="left"/>
      </w:pPr>
      <w:r>
        <w:rPr>
          <w:rStyle w:val="CommentReference"/>
        </w:rPr>
        <w:annotationRef/>
      </w:r>
      <w:r>
        <w:t>Distorts?</w:t>
      </w:r>
    </w:p>
  </w:comment>
  <w:comment w:id="26" w:author="Janusz Kulon" w:date="2025-06-30T06:31:00Z" w:initials="JK">
    <w:p w14:paraId="33E49C7B" w14:textId="77777777" w:rsidR="00606599" w:rsidRDefault="00606599" w:rsidP="00606599">
      <w:pPr>
        <w:pStyle w:val="CommentText"/>
        <w:jc w:val="left"/>
      </w:pPr>
      <w:r>
        <w:rPr>
          <w:rStyle w:val="CommentReference"/>
        </w:rPr>
        <w:annotationRef/>
      </w:r>
      <w:r>
        <w:rPr>
          <w:lang w:val="en-GB"/>
        </w:rPr>
        <w:t xml:space="preserve">How is </w:t>
      </w:r>
      <w:r>
        <w:t>noise ratio defined in your code?</w:t>
      </w:r>
    </w:p>
  </w:comment>
  <w:comment w:id="28" w:author="Janusz Kulon" w:date="2025-06-30T07:55:00Z" w:initials="JK">
    <w:p w14:paraId="7464381E" w14:textId="77777777" w:rsidR="009E2DD3" w:rsidRDefault="009E2DD3" w:rsidP="009E2DD3">
      <w:pPr>
        <w:pStyle w:val="CommentText"/>
        <w:jc w:val="left"/>
      </w:pPr>
      <w:r>
        <w:rPr>
          <w:rStyle w:val="CommentReference"/>
        </w:rPr>
        <w:annotationRef/>
      </w:r>
      <w:r>
        <w:rPr>
          <w:lang w:val="en-GB"/>
        </w:rPr>
        <w:t>Equation needs to be numbered (1)</w:t>
      </w:r>
    </w:p>
  </w:comment>
  <w:comment w:id="30" w:author="Janusz Kulon" w:date="2025-06-30T10:46:00Z" w:initials="JK">
    <w:p w14:paraId="407DFC06" w14:textId="77777777" w:rsidR="006F442F" w:rsidRDefault="006F442F" w:rsidP="006F442F">
      <w:pPr>
        <w:pStyle w:val="CommentText"/>
        <w:jc w:val="left"/>
      </w:pPr>
      <w:r>
        <w:rPr>
          <w:rStyle w:val="CommentReference"/>
        </w:rPr>
        <w:annotationRef/>
      </w:r>
      <w:r>
        <w:rPr>
          <w:lang w:val="en-GB"/>
        </w:rPr>
        <w:t>Ho do you calculate deviation score ?</w:t>
      </w:r>
    </w:p>
  </w:comment>
  <w:comment w:id="32" w:author="Janusz Kulon" w:date="2025-05-27T15:23:00Z" w:initials="JK">
    <w:p w14:paraId="44E6D357" w14:textId="00266D8D" w:rsidR="009D0E24" w:rsidRDefault="009D0E24" w:rsidP="009D0E24">
      <w:pPr>
        <w:pStyle w:val="CommentText"/>
        <w:jc w:val="left"/>
      </w:pPr>
      <w:r>
        <w:rPr>
          <w:rStyle w:val="CommentReference"/>
        </w:rPr>
        <w:annotationRef/>
      </w:r>
      <w:r>
        <w:t xml:space="preserve">This table requires more explanation justification thresholds 30second 30 minutes?  </w:t>
      </w:r>
    </w:p>
  </w:comment>
  <w:comment w:id="33" w:author="Janusz Kulon" w:date="2025-06-30T10:48:00Z" w:initials="JK">
    <w:p w14:paraId="23C97766" w14:textId="77777777" w:rsidR="00AF5AE2" w:rsidRDefault="00AF5AE2" w:rsidP="00AF5AE2">
      <w:pPr>
        <w:pStyle w:val="CommentText"/>
        <w:jc w:val="left"/>
      </w:pPr>
      <w:r>
        <w:rPr>
          <w:rStyle w:val="CommentReference"/>
        </w:rPr>
        <w:annotationRef/>
      </w:r>
      <w:r>
        <w:rPr>
          <w:lang w:val="en-GB"/>
        </w:rPr>
        <w:t xml:space="preserve">This could be confusing as S denotes the deviation score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1F5CAD1" w15:done="1"/>
  <w15:commentEx w15:paraId="4EEFF10C" w15:done="1"/>
  <w15:commentEx w15:paraId="4618DC9A" w15:done="0"/>
  <w15:commentEx w15:paraId="702928A5" w15:done="0"/>
  <w15:commentEx w15:paraId="192E7128" w15:done="0"/>
  <w15:commentEx w15:paraId="3B7E3FED" w15:done="1"/>
  <w15:commentEx w15:paraId="1FC44DC5" w15:done="0"/>
  <w15:commentEx w15:paraId="5E3E3663" w15:done="0"/>
  <w15:commentEx w15:paraId="5DB0602C" w15:done="0"/>
  <w15:commentEx w15:paraId="25095434" w15:done="1"/>
  <w15:commentEx w15:paraId="332F682E" w15:done="1"/>
  <w15:commentEx w15:paraId="2AD37533" w15:done="1"/>
  <w15:commentEx w15:paraId="71E18044" w15:done="1"/>
  <w15:commentEx w15:paraId="1F9A214F" w15:paraIdParent="71E18044" w15:done="1"/>
  <w15:commentEx w15:paraId="5EAA633E" w15:done="1"/>
  <w15:commentEx w15:paraId="33E49C7B" w15:done="0"/>
  <w15:commentEx w15:paraId="7464381E" w15:done="0"/>
  <w15:commentEx w15:paraId="407DFC06" w15:done="0"/>
  <w15:commentEx w15:paraId="44E6D357" w15:done="1"/>
  <w15:commentEx w15:paraId="23C9776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7E65953" w16cex:dateUtc="2025-05-28T15:31:00Z"/>
  <w16cex:commentExtensible w16cex:durableId="28981B03" w16cex:dateUtc="2025-05-28T15:29:00Z"/>
  <w16cex:commentExtensible w16cex:durableId="2E46476A" w16cex:dateUtc="2025-06-29T08:38:00Z"/>
  <w16cex:commentExtensible w16cex:durableId="55B1B3AA" w16cex:dateUtc="2025-06-29T09:21:00Z"/>
  <w16cex:commentExtensible w16cex:durableId="00CEF397" w16cex:dateUtc="2025-06-29T09:24:00Z"/>
  <w16cex:commentExtensible w16cex:durableId="3A71F881" w16cex:dateUtc="2025-05-28T15:17:00Z"/>
  <w16cex:commentExtensible w16cex:durableId="5660687F" w16cex:dateUtc="2025-06-30T04:21:00Z"/>
  <w16cex:commentExtensible w16cex:durableId="69EF3508" w16cex:dateUtc="2025-06-29T11:41:00Z"/>
  <w16cex:commentExtensible w16cex:durableId="5510046E" w16cex:dateUtc="2025-06-29T18:09:00Z"/>
  <w16cex:commentExtensible w16cex:durableId="70816245" w16cex:dateUtc="2025-05-28T17:38:00Z"/>
  <w16cex:commentExtensible w16cex:durableId="3F9D4618" w16cex:dateUtc="2025-05-28T16:25:00Z"/>
  <w16cex:commentExtensible w16cex:durableId="583A8035" w16cex:dateUtc="2025-05-28T16:27:00Z"/>
  <w16cex:commentExtensible w16cex:durableId="0ACA4D05" w16cex:dateUtc="2025-05-28T16:32:00Z"/>
  <w16cex:commentExtensible w16cex:durableId="61C998D9" w16cex:dateUtc="2025-05-28T17:23:00Z"/>
  <w16cex:commentExtensible w16cex:durableId="0DD43444" w16cex:dateUtc="2025-05-28T17:25:00Z">
    <w16cex:extLst>
      <w16:ext w16:uri="{CE6994B0-6A32-4C9F-8C6B-6E91EDA988CE}">
        <cr:reactions xmlns:cr="http://schemas.microsoft.com/office/comments/2020/reactions">
          <cr:reaction reactionType="1">
            <cr:reactionInfo dateUtc="2025-06-01T20:57:27Z">
              <cr:user userId="S::30025293@students.southwales.ac.uk::a0b92056-2b6b-4e32-a102-ab94f0d565c0" userProvider="AD" userName="Odesola D F (FCES)"/>
            </cr:reactionInfo>
          </cr:reaction>
        </cr:reactions>
      </w16:ext>
    </w16cex:extLst>
  </w16cex:commentExtensible>
  <w16cex:commentExtensible w16cex:durableId="629BFF80" w16cex:dateUtc="2025-06-30T05:31:00Z"/>
  <w16cex:commentExtensible w16cex:durableId="28066C6C" w16cex:dateUtc="2025-06-30T06:55:00Z"/>
  <w16cex:commentExtensible w16cex:durableId="551772E1" w16cex:dateUtc="2025-06-30T09:46:00Z"/>
  <w16cex:commentExtensible w16cex:durableId="43FD22E4" w16cex:dateUtc="2025-05-27T14:23:00Z"/>
  <w16cex:commentExtensible w16cex:durableId="2F6B4B29" w16cex:dateUtc="2025-06-30T09: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1F5CAD1" w16cid:durableId="47E65953"/>
  <w16cid:commentId w16cid:paraId="4EEFF10C" w16cid:durableId="28981B03"/>
  <w16cid:commentId w16cid:paraId="4618DC9A" w16cid:durableId="2E46476A"/>
  <w16cid:commentId w16cid:paraId="702928A5" w16cid:durableId="55B1B3AA"/>
  <w16cid:commentId w16cid:paraId="192E7128" w16cid:durableId="00CEF397"/>
  <w16cid:commentId w16cid:paraId="3B7E3FED" w16cid:durableId="3A71F881"/>
  <w16cid:commentId w16cid:paraId="1FC44DC5" w16cid:durableId="5660687F"/>
  <w16cid:commentId w16cid:paraId="5E3E3663" w16cid:durableId="69EF3508"/>
  <w16cid:commentId w16cid:paraId="5DB0602C" w16cid:durableId="5510046E"/>
  <w16cid:commentId w16cid:paraId="25095434" w16cid:durableId="70816245"/>
  <w16cid:commentId w16cid:paraId="332F682E" w16cid:durableId="3F9D4618"/>
  <w16cid:commentId w16cid:paraId="2AD37533" w16cid:durableId="583A8035"/>
  <w16cid:commentId w16cid:paraId="71E18044" w16cid:durableId="0ACA4D05"/>
  <w16cid:commentId w16cid:paraId="1F9A214F" w16cid:durableId="61C998D9"/>
  <w16cid:commentId w16cid:paraId="5EAA633E" w16cid:durableId="0DD43444"/>
  <w16cid:commentId w16cid:paraId="33E49C7B" w16cid:durableId="629BFF80"/>
  <w16cid:commentId w16cid:paraId="7464381E" w16cid:durableId="28066C6C"/>
  <w16cid:commentId w16cid:paraId="407DFC06" w16cid:durableId="551772E1"/>
  <w16cid:commentId w16cid:paraId="44E6D357" w16cid:durableId="43FD22E4"/>
  <w16cid:commentId w16cid:paraId="23C97766" w16cid:durableId="2F6B4B2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2F4B5B" w14:textId="77777777" w:rsidR="00511BF2" w:rsidRDefault="00511BF2">
      <w:pPr>
        <w:spacing w:line="240" w:lineRule="auto"/>
      </w:pPr>
      <w:r>
        <w:separator/>
      </w:r>
    </w:p>
  </w:endnote>
  <w:endnote w:type="continuationSeparator" w:id="0">
    <w:p w14:paraId="25E666BB" w14:textId="77777777" w:rsidR="00511BF2" w:rsidRDefault="00511BF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AppleSystemUIFont">
    <w:altName w:val="Cambria"/>
    <w:panose1 w:val="020B0604020202020204"/>
    <w:charset w:val="00"/>
    <w:family w:val="roman"/>
    <w:pitch w:val="default"/>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0A5F4BB3" w:rsidR="00494C08" w:rsidRPr="006D0330" w:rsidRDefault="00494C08" w:rsidP="00691AA3">
    <w:pPr>
      <w:pStyle w:val="MDPIfooterfirstpage"/>
      <w:tabs>
        <w:tab w:val="clear" w:pos="8845"/>
        <w:tab w:val="right" w:pos="10466"/>
      </w:tabs>
      <w:spacing w:line="240" w:lineRule="auto"/>
      <w:jc w:val="both"/>
      <w:rPr>
        <w:lang w:val="it-IT"/>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w:t>
    </w:r>
    <w:r w:rsidR="00C7560D">
      <w:rPr>
        <w:b/>
        <w:szCs w:val="16"/>
        <w:lang w:val="it-IT"/>
      </w:rPr>
      <w:t>5</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6D0330">
      <w:rPr>
        <w:lang w:val="it-IT"/>
      </w:rPr>
      <w:tab/>
    </w:r>
    <w:r w:rsidRPr="006D0330">
      <w:rPr>
        <w:lang w:val="it-IT"/>
      </w:rPr>
      <w:t>www.mdpi.com/journal/</w:t>
    </w:r>
    <w:r w:rsidRPr="00544B3D">
      <w:rPr>
        <w:lang w:val="it-IT"/>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172876" w14:textId="77777777" w:rsidR="00511BF2" w:rsidRDefault="00511BF2">
      <w:pPr>
        <w:spacing w:line="240" w:lineRule="auto"/>
      </w:pPr>
      <w:r>
        <w:separator/>
      </w:r>
    </w:p>
  </w:footnote>
  <w:footnote w:type="continuationSeparator" w:id="0">
    <w:p w14:paraId="7424A88C" w14:textId="77777777" w:rsidR="00511BF2" w:rsidRDefault="00511BF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49F" w14:textId="5CE10C75" w:rsidR="00494C08" w:rsidRDefault="006D0330" w:rsidP="00494C08">
    <w:pPr>
      <w:pStyle w:val="Header"/>
      <w:pBdr>
        <w:bottom w:val="none" w:sz="0" w:space="0" w:color="auto"/>
      </w:pBdr>
    </w:pPr>
    <w:r>
      <w:rPr>
        <w:noProof/>
      </w:rPr>
      <mc:AlternateContent>
        <mc:Choice Requires="wps">
          <w:drawing>
            <wp:anchor distT="0" distB="0" distL="0" distR="0" simplePos="0" relativeHeight="251658241" behindDoc="0" locked="0" layoutInCell="1" allowOverlap="1" wp14:anchorId="40A7DA11" wp14:editId="37BD6283">
              <wp:simplePos x="635" y="635"/>
              <wp:positionH relativeFrom="page">
                <wp:align>right</wp:align>
              </wp:positionH>
              <wp:positionV relativeFrom="page">
                <wp:align>top</wp:align>
              </wp:positionV>
              <wp:extent cx="1381125" cy="355600"/>
              <wp:effectExtent l="0" t="0" r="0" b="6350"/>
              <wp:wrapNone/>
              <wp:docPr id="871156122" name="Text Box 2" descr="PUBLIC / CYHOEDDUS">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381125" cy="355600"/>
                      </a:xfrm>
                      <a:prstGeom prst="rect">
                        <a:avLst/>
                      </a:prstGeom>
                      <a:noFill/>
                      <a:ln>
                        <a:noFill/>
                      </a:ln>
                    </wps:spPr>
                    <wps:txbx>
                      <w:txbxContent>
                        <w:p w14:paraId="6CFC9E58" w14:textId="32537A13" w:rsidR="006D0330" w:rsidRPr="006D0330" w:rsidRDefault="006D0330" w:rsidP="006D0330">
                          <w:pPr>
                            <w:rPr>
                              <w:rFonts w:ascii="Calibri" w:eastAsia="Calibri" w:hAnsi="Calibri" w:cs="Calibri"/>
                              <w:noProof/>
                            </w:rPr>
                          </w:pPr>
                          <w:r w:rsidRPr="006D0330">
                            <w:rPr>
                              <w:rFonts w:ascii="Calibri" w:eastAsia="Calibri" w:hAnsi="Calibri" w:cs="Calibri"/>
                              <w:noProof/>
                            </w:rPr>
                            <w:t>PUBLIC / CYHOEDDUS</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40A7DA11" id="_x0000_t202" coordsize="21600,21600" o:spt="202" path="m,l,21600r21600,l21600,xe">
              <v:stroke joinstyle="miter"/>
              <v:path gradientshapeok="t" o:connecttype="rect"/>
            </v:shapetype>
            <v:shape id="Text Box 2" o:spid="_x0000_s1026" type="#_x0000_t202" alt="PUBLIC / CYHOEDDUS" style="position:absolute;left:0;text-align:left;margin-left:57.55pt;margin-top:0;width:108.75pt;height:28pt;z-index:251658241;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" filled="f" stroked="f">
              <v:textbox style="mso-fit-shape-to-text:t" inset="0,15pt,20pt,0">
                <w:txbxContent>
                  <w:p w14:paraId="6CFC9E58" w14:textId="32537A13" w:rsidR="006D0330" w:rsidRPr="006D0330" w:rsidRDefault="006D0330" w:rsidP="006D0330">
                    <w:pPr>
                      <w:rPr>
                        <w:rFonts w:ascii="Calibri" w:eastAsia="Calibri" w:hAnsi="Calibri" w:cs="Calibri"/>
                        <w:noProof/>
                      </w:rPr>
                    </w:pPr>
                    <w:r w:rsidRPr="006D0330">
                      <w:rPr>
                        <w:rFonts w:ascii="Calibri" w:eastAsia="Calibri" w:hAnsi="Calibri" w:cs="Calibri"/>
                        <w:noProof/>
                      </w:rPr>
                      <w:t>PUBLIC / CYHOEDDUS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E2BB" w14:textId="4B8E69CE"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w:t>
    </w:r>
    <w:r w:rsidR="0083564C">
      <w:rPr>
        <w:b/>
        <w:sz w:val="16"/>
      </w:rPr>
      <w:t>5</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2D0C650F"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4F8DAAAB">
                <wp:extent cx="1482725" cy="429260"/>
                <wp:effectExtent l="0" t="0" r="0" b="0"/>
                <wp:docPr id="573494013"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C7560D">
          <w:pPr>
            <w:pStyle w:val="Header"/>
            <w:pBdr>
              <w:bottom w:val="none" w:sz="0" w:space="0" w:color="auto"/>
            </w:pBdr>
            <w:jc w:val="both"/>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40331534"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F956F9"/>
    <w:multiLevelType w:val="hybridMultilevel"/>
    <w:tmpl w:val="95F8D5A0"/>
    <w:lvl w:ilvl="0" w:tplc="192879D0">
      <w:start w:val="3"/>
      <w:numFmt w:val="bullet"/>
      <w:lvlText w:val="-"/>
      <w:lvlJc w:val="left"/>
      <w:pPr>
        <w:ind w:left="3328" w:hanging="360"/>
      </w:pPr>
      <w:rPr>
        <w:rFonts w:ascii="Palatino Linotype" w:eastAsia="Times New Roman" w:hAnsi="Palatino Linotype" w:cs="Times New Roman" w:hint="default"/>
      </w:rPr>
    </w:lvl>
    <w:lvl w:ilvl="1" w:tplc="08090003" w:tentative="1">
      <w:start w:val="1"/>
      <w:numFmt w:val="bullet"/>
      <w:lvlText w:val="o"/>
      <w:lvlJc w:val="left"/>
      <w:pPr>
        <w:ind w:left="4048" w:hanging="360"/>
      </w:pPr>
      <w:rPr>
        <w:rFonts w:ascii="Courier New" w:hAnsi="Courier New" w:cs="Courier New" w:hint="default"/>
      </w:rPr>
    </w:lvl>
    <w:lvl w:ilvl="2" w:tplc="08090005" w:tentative="1">
      <w:start w:val="1"/>
      <w:numFmt w:val="bullet"/>
      <w:lvlText w:val=""/>
      <w:lvlJc w:val="left"/>
      <w:pPr>
        <w:ind w:left="4768" w:hanging="360"/>
      </w:pPr>
      <w:rPr>
        <w:rFonts w:ascii="Wingdings" w:hAnsi="Wingdings" w:hint="default"/>
      </w:rPr>
    </w:lvl>
    <w:lvl w:ilvl="3" w:tplc="08090001" w:tentative="1">
      <w:start w:val="1"/>
      <w:numFmt w:val="bullet"/>
      <w:lvlText w:val=""/>
      <w:lvlJc w:val="left"/>
      <w:pPr>
        <w:ind w:left="5488" w:hanging="360"/>
      </w:pPr>
      <w:rPr>
        <w:rFonts w:ascii="Symbol" w:hAnsi="Symbol" w:hint="default"/>
      </w:rPr>
    </w:lvl>
    <w:lvl w:ilvl="4" w:tplc="08090003" w:tentative="1">
      <w:start w:val="1"/>
      <w:numFmt w:val="bullet"/>
      <w:lvlText w:val="o"/>
      <w:lvlJc w:val="left"/>
      <w:pPr>
        <w:ind w:left="6208" w:hanging="360"/>
      </w:pPr>
      <w:rPr>
        <w:rFonts w:ascii="Courier New" w:hAnsi="Courier New" w:cs="Courier New" w:hint="default"/>
      </w:rPr>
    </w:lvl>
    <w:lvl w:ilvl="5" w:tplc="08090005" w:tentative="1">
      <w:start w:val="1"/>
      <w:numFmt w:val="bullet"/>
      <w:lvlText w:val=""/>
      <w:lvlJc w:val="left"/>
      <w:pPr>
        <w:ind w:left="6928" w:hanging="360"/>
      </w:pPr>
      <w:rPr>
        <w:rFonts w:ascii="Wingdings" w:hAnsi="Wingdings" w:hint="default"/>
      </w:rPr>
    </w:lvl>
    <w:lvl w:ilvl="6" w:tplc="08090001" w:tentative="1">
      <w:start w:val="1"/>
      <w:numFmt w:val="bullet"/>
      <w:lvlText w:val=""/>
      <w:lvlJc w:val="left"/>
      <w:pPr>
        <w:ind w:left="7648" w:hanging="360"/>
      </w:pPr>
      <w:rPr>
        <w:rFonts w:ascii="Symbol" w:hAnsi="Symbol" w:hint="default"/>
      </w:rPr>
    </w:lvl>
    <w:lvl w:ilvl="7" w:tplc="08090003" w:tentative="1">
      <w:start w:val="1"/>
      <w:numFmt w:val="bullet"/>
      <w:lvlText w:val="o"/>
      <w:lvlJc w:val="left"/>
      <w:pPr>
        <w:ind w:left="8368" w:hanging="360"/>
      </w:pPr>
      <w:rPr>
        <w:rFonts w:ascii="Courier New" w:hAnsi="Courier New" w:cs="Courier New" w:hint="default"/>
      </w:rPr>
    </w:lvl>
    <w:lvl w:ilvl="8" w:tplc="08090005" w:tentative="1">
      <w:start w:val="1"/>
      <w:numFmt w:val="bullet"/>
      <w:lvlText w:val=""/>
      <w:lvlJc w:val="left"/>
      <w:pPr>
        <w:ind w:left="9088" w:hanging="360"/>
      </w:pPr>
      <w:rPr>
        <w:rFonts w:ascii="Wingdings" w:hAnsi="Wingdings" w:hint="default"/>
      </w:rPr>
    </w:lvl>
  </w:abstractNum>
  <w:abstractNum w:abstractNumId="2"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B23F90"/>
    <w:multiLevelType w:val="hybridMultilevel"/>
    <w:tmpl w:val="1452D48E"/>
    <w:lvl w:ilvl="0" w:tplc="729AF442">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7"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8"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3E1FE8"/>
    <w:multiLevelType w:val="hybridMultilevel"/>
    <w:tmpl w:val="02E43A82"/>
    <w:lvl w:ilvl="0" w:tplc="DF348D4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0"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1" w15:restartNumberingAfterBreak="0">
    <w:nsid w:val="3CE563CD"/>
    <w:multiLevelType w:val="hybridMultilevel"/>
    <w:tmpl w:val="B3BE210A"/>
    <w:lvl w:ilvl="0" w:tplc="08FA9BA6">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2" w15:restartNumberingAfterBreak="0">
    <w:nsid w:val="3E087828"/>
    <w:multiLevelType w:val="hybridMultilevel"/>
    <w:tmpl w:val="72F238A6"/>
    <w:lvl w:ilvl="0" w:tplc="71D2FF1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3" w15:restartNumberingAfterBreak="0">
    <w:nsid w:val="41F40172"/>
    <w:multiLevelType w:val="hybridMultilevel"/>
    <w:tmpl w:val="4192E2C4"/>
    <w:lvl w:ilvl="0" w:tplc="90323F2E">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4"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6"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8" w15:restartNumberingAfterBreak="0">
    <w:nsid w:val="63E93225"/>
    <w:multiLevelType w:val="hybridMultilevel"/>
    <w:tmpl w:val="FA566BE2"/>
    <w:lvl w:ilvl="0" w:tplc="DB781702">
      <w:start w:val="3"/>
      <w:numFmt w:val="bullet"/>
      <w:lvlText w:val="-"/>
      <w:lvlJc w:val="left"/>
      <w:pPr>
        <w:ind w:left="3328" w:hanging="360"/>
      </w:pPr>
      <w:rPr>
        <w:rFonts w:ascii="Palatino Linotype" w:eastAsia="Times New Roman" w:hAnsi="Palatino Linotype" w:cs="Times New Roman" w:hint="default"/>
      </w:rPr>
    </w:lvl>
    <w:lvl w:ilvl="1" w:tplc="08090003" w:tentative="1">
      <w:start w:val="1"/>
      <w:numFmt w:val="bullet"/>
      <w:lvlText w:val="o"/>
      <w:lvlJc w:val="left"/>
      <w:pPr>
        <w:ind w:left="4048" w:hanging="360"/>
      </w:pPr>
      <w:rPr>
        <w:rFonts w:ascii="Courier New" w:hAnsi="Courier New" w:cs="Courier New" w:hint="default"/>
      </w:rPr>
    </w:lvl>
    <w:lvl w:ilvl="2" w:tplc="08090005" w:tentative="1">
      <w:start w:val="1"/>
      <w:numFmt w:val="bullet"/>
      <w:lvlText w:val=""/>
      <w:lvlJc w:val="left"/>
      <w:pPr>
        <w:ind w:left="4768" w:hanging="360"/>
      </w:pPr>
      <w:rPr>
        <w:rFonts w:ascii="Wingdings" w:hAnsi="Wingdings" w:hint="default"/>
      </w:rPr>
    </w:lvl>
    <w:lvl w:ilvl="3" w:tplc="08090001" w:tentative="1">
      <w:start w:val="1"/>
      <w:numFmt w:val="bullet"/>
      <w:lvlText w:val=""/>
      <w:lvlJc w:val="left"/>
      <w:pPr>
        <w:ind w:left="5488" w:hanging="360"/>
      </w:pPr>
      <w:rPr>
        <w:rFonts w:ascii="Symbol" w:hAnsi="Symbol" w:hint="default"/>
      </w:rPr>
    </w:lvl>
    <w:lvl w:ilvl="4" w:tplc="08090003" w:tentative="1">
      <w:start w:val="1"/>
      <w:numFmt w:val="bullet"/>
      <w:lvlText w:val="o"/>
      <w:lvlJc w:val="left"/>
      <w:pPr>
        <w:ind w:left="6208" w:hanging="360"/>
      </w:pPr>
      <w:rPr>
        <w:rFonts w:ascii="Courier New" w:hAnsi="Courier New" w:cs="Courier New" w:hint="default"/>
      </w:rPr>
    </w:lvl>
    <w:lvl w:ilvl="5" w:tplc="08090005" w:tentative="1">
      <w:start w:val="1"/>
      <w:numFmt w:val="bullet"/>
      <w:lvlText w:val=""/>
      <w:lvlJc w:val="left"/>
      <w:pPr>
        <w:ind w:left="6928" w:hanging="360"/>
      </w:pPr>
      <w:rPr>
        <w:rFonts w:ascii="Wingdings" w:hAnsi="Wingdings" w:hint="default"/>
      </w:rPr>
    </w:lvl>
    <w:lvl w:ilvl="6" w:tplc="08090001" w:tentative="1">
      <w:start w:val="1"/>
      <w:numFmt w:val="bullet"/>
      <w:lvlText w:val=""/>
      <w:lvlJc w:val="left"/>
      <w:pPr>
        <w:ind w:left="7648" w:hanging="360"/>
      </w:pPr>
      <w:rPr>
        <w:rFonts w:ascii="Symbol" w:hAnsi="Symbol" w:hint="default"/>
      </w:rPr>
    </w:lvl>
    <w:lvl w:ilvl="7" w:tplc="08090003" w:tentative="1">
      <w:start w:val="1"/>
      <w:numFmt w:val="bullet"/>
      <w:lvlText w:val="o"/>
      <w:lvlJc w:val="left"/>
      <w:pPr>
        <w:ind w:left="8368" w:hanging="360"/>
      </w:pPr>
      <w:rPr>
        <w:rFonts w:ascii="Courier New" w:hAnsi="Courier New" w:cs="Courier New" w:hint="default"/>
      </w:rPr>
    </w:lvl>
    <w:lvl w:ilvl="8" w:tplc="08090005" w:tentative="1">
      <w:start w:val="1"/>
      <w:numFmt w:val="bullet"/>
      <w:lvlText w:val=""/>
      <w:lvlJc w:val="left"/>
      <w:pPr>
        <w:ind w:left="9088" w:hanging="360"/>
      </w:pPr>
      <w:rPr>
        <w:rFonts w:ascii="Wingdings" w:hAnsi="Wingdings" w:hint="default"/>
      </w:rPr>
    </w:lvl>
  </w:abstractNum>
  <w:abstractNum w:abstractNumId="19"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21"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7"/>
  </w:num>
  <w:num w:numId="2" w16cid:durableId="2082214220">
    <w:abstractNumId w:val="10"/>
  </w:num>
  <w:num w:numId="3" w16cid:durableId="36320722">
    <w:abstractNumId w:val="5"/>
  </w:num>
  <w:num w:numId="4" w16cid:durableId="138498959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8"/>
  </w:num>
  <w:num w:numId="6" w16cid:durableId="185486536">
    <w:abstractNumId w:val="17"/>
  </w:num>
  <w:num w:numId="7" w16cid:durableId="506138153">
    <w:abstractNumId w:val="4"/>
  </w:num>
  <w:num w:numId="8" w16cid:durableId="435441756">
    <w:abstractNumId w:val="17"/>
  </w:num>
  <w:num w:numId="9" w16cid:durableId="2099599000">
    <w:abstractNumId w:val="4"/>
  </w:num>
  <w:num w:numId="10" w16cid:durableId="2097052928">
    <w:abstractNumId w:val="17"/>
  </w:num>
  <w:num w:numId="11" w16cid:durableId="561722406">
    <w:abstractNumId w:val="4"/>
  </w:num>
  <w:num w:numId="12" w16cid:durableId="389156302">
    <w:abstractNumId w:val="19"/>
  </w:num>
  <w:num w:numId="13" w16cid:durableId="1071126010">
    <w:abstractNumId w:val="17"/>
  </w:num>
  <w:num w:numId="14" w16cid:durableId="421951362">
    <w:abstractNumId w:val="4"/>
  </w:num>
  <w:num w:numId="15" w16cid:durableId="1415662396">
    <w:abstractNumId w:val="2"/>
  </w:num>
  <w:num w:numId="16" w16cid:durableId="1437555045">
    <w:abstractNumId w:val="16"/>
  </w:num>
  <w:num w:numId="17" w16cid:durableId="1787506705">
    <w:abstractNumId w:val="0"/>
  </w:num>
  <w:num w:numId="18" w16cid:durableId="1257591184">
    <w:abstractNumId w:val="17"/>
  </w:num>
  <w:num w:numId="19" w16cid:durableId="816339839">
    <w:abstractNumId w:val="4"/>
  </w:num>
  <w:num w:numId="20" w16cid:durableId="82184573">
    <w:abstractNumId w:val="2"/>
  </w:num>
  <w:num w:numId="21" w16cid:durableId="2131849546">
    <w:abstractNumId w:val="0"/>
  </w:num>
  <w:num w:numId="22" w16cid:durableId="412893780">
    <w:abstractNumId w:val="15"/>
  </w:num>
  <w:num w:numId="23" w16cid:durableId="1463156902">
    <w:abstractNumId w:val="21"/>
  </w:num>
  <w:num w:numId="24" w16cid:durableId="225382146">
    <w:abstractNumId w:val="20"/>
  </w:num>
  <w:num w:numId="25" w16cid:durableId="220017441">
    <w:abstractNumId w:val="6"/>
  </w:num>
  <w:num w:numId="26" w16cid:durableId="1983582089">
    <w:abstractNumId w:val="14"/>
  </w:num>
  <w:num w:numId="27" w16cid:durableId="68038514">
    <w:abstractNumId w:val="9"/>
  </w:num>
  <w:num w:numId="28" w16cid:durableId="441725429">
    <w:abstractNumId w:val="12"/>
  </w:num>
  <w:num w:numId="29" w16cid:durableId="1570267235">
    <w:abstractNumId w:val="11"/>
  </w:num>
  <w:num w:numId="30" w16cid:durableId="1521814019">
    <w:abstractNumId w:val="13"/>
  </w:num>
  <w:num w:numId="31" w16cid:durableId="346978636">
    <w:abstractNumId w:val="3"/>
  </w:num>
  <w:num w:numId="32" w16cid:durableId="1523518474">
    <w:abstractNumId w:val="1"/>
  </w:num>
  <w:num w:numId="33" w16cid:durableId="1604605653">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nusz Kulon">
    <w15:presenceInfo w15:providerId="AD" w15:userId="S::j.kulon@southwales.ac.uk::ad435128-f59f-4a02-a274-e9e2781a24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6"/>
  <w:bordersDoNotSurroundHeader/>
  <w:bordersDoNotSurroundFooter/>
  <w:hideSpellingErrors/>
  <w:hideGrammaticalErrors/>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0A61"/>
    <w:rsid w:val="00001545"/>
    <w:rsid w:val="000026C0"/>
    <w:rsid w:val="00003CAF"/>
    <w:rsid w:val="000043C6"/>
    <w:rsid w:val="00004A23"/>
    <w:rsid w:val="000066E0"/>
    <w:rsid w:val="00010A58"/>
    <w:rsid w:val="000119E7"/>
    <w:rsid w:val="00011E66"/>
    <w:rsid w:val="000122AB"/>
    <w:rsid w:val="00012AF9"/>
    <w:rsid w:val="00012F13"/>
    <w:rsid w:val="00012F4D"/>
    <w:rsid w:val="000135D6"/>
    <w:rsid w:val="000139BC"/>
    <w:rsid w:val="0001421E"/>
    <w:rsid w:val="000143BC"/>
    <w:rsid w:val="000148BF"/>
    <w:rsid w:val="00014B5D"/>
    <w:rsid w:val="00014EB5"/>
    <w:rsid w:val="00015A69"/>
    <w:rsid w:val="000163F7"/>
    <w:rsid w:val="00016DAA"/>
    <w:rsid w:val="000172E9"/>
    <w:rsid w:val="000204DA"/>
    <w:rsid w:val="00021088"/>
    <w:rsid w:val="00022053"/>
    <w:rsid w:val="00022EE0"/>
    <w:rsid w:val="00023A03"/>
    <w:rsid w:val="000243CF"/>
    <w:rsid w:val="00025765"/>
    <w:rsid w:val="000259F6"/>
    <w:rsid w:val="0002664E"/>
    <w:rsid w:val="000308C4"/>
    <w:rsid w:val="000308FA"/>
    <w:rsid w:val="00031281"/>
    <w:rsid w:val="0003130D"/>
    <w:rsid w:val="0003152B"/>
    <w:rsid w:val="0003204C"/>
    <w:rsid w:val="00032817"/>
    <w:rsid w:val="00032901"/>
    <w:rsid w:val="000346E9"/>
    <w:rsid w:val="00034CE3"/>
    <w:rsid w:val="000351A9"/>
    <w:rsid w:val="00035D70"/>
    <w:rsid w:val="00035DBF"/>
    <w:rsid w:val="00036414"/>
    <w:rsid w:val="000364D6"/>
    <w:rsid w:val="0003767B"/>
    <w:rsid w:val="00037686"/>
    <w:rsid w:val="00037C9D"/>
    <w:rsid w:val="00037D21"/>
    <w:rsid w:val="00041A88"/>
    <w:rsid w:val="00042F23"/>
    <w:rsid w:val="00043830"/>
    <w:rsid w:val="00045790"/>
    <w:rsid w:val="00045895"/>
    <w:rsid w:val="00046FC8"/>
    <w:rsid w:val="000470F7"/>
    <w:rsid w:val="00047185"/>
    <w:rsid w:val="00047A2C"/>
    <w:rsid w:val="0005060C"/>
    <w:rsid w:val="00051C65"/>
    <w:rsid w:val="00051E26"/>
    <w:rsid w:val="000521C9"/>
    <w:rsid w:val="00053442"/>
    <w:rsid w:val="000535BE"/>
    <w:rsid w:val="00053ECE"/>
    <w:rsid w:val="00054346"/>
    <w:rsid w:val="0005438C"/>
    <w:rsid w:val="00055B41"/>
    <w:rsid w:val="000561D3"/>
    <w:rsid w:val="000561FF"/>
    <w:rsid w:val="0005711A"/>
    <w:rsid w:val="00057818"/>
    <w:rsid w:val="00057F45"/>
    <w:rsid w:val="00060E18"/>
    <w:rsid w:val="00061BB1"/>
    <w:rsid w:val="00062186"/>
    <w:rsid w:val="00062A7B"/>
    <w:rsid w:val="00062C89"/>
    <w:rsid w:val="00062EB3"/>
    <w:rsid w:val="00063165"/>
    <w:rsid w:val="0006357F"/>
    <w:rsid w:val="00063897"/>
    <w:rsid w:val="00064A99"/>
    <w:rsid w:val="00065A9F"/>
    <w:rsid w:val="00067A2F"/>
    <w:rsid w:val="00070792"/>
    <w:rsid w:val="00072080"/>
    <w:rsid w:val="00072F75"/>
    <w:rsid w:val="000730B2"/>
    <w:rsid w:val="00073ECD"/>
    <w:rsid w:val="0007443A"/>
    <w:rsid w:val="00074485"/>
    <w:rsid w:val="00074EE7"/>
    <w:rsid w:val="00074FAD"/>
    <w:rsid w:val="00077C51"/>
    <w:rsid w:val="00080004"/>
    <w:rsid w:val="00080493"/>
    <w:rsid w:val="0008228A"/>
    <w:rsid w:val="00082B9F"/>
    <w:rsid w:val="00082BC6"/>
    <w:rsid w:val="00083619"/>
    <w:rsid w:val="00083DA3"/>
    <w:rsid w:val="00084DAC"/>
    <w:rsid w:val="00085F09"/>
    <w:rsid w:val="000863B7"/>
    <w:rsid w:val="0008750F"/>
    <w:rsid w:val="00087B20"/>
    <w:rsid w:val="00090BFB"/>
    <w:rsid w:val="00091B9E"/>
    <w:rsid w:val="000921C6"/>
    <w:rsid w:val="00092334"/>
    <w:rsid w:val="00092D6E"/>
    <w:rsid w:val="000934FC"/>
    <w:rsid w:val="00097E3B"/>
    <w:rsid w:val="00097E7F"/>
    <w:rsid w:val="000A00BF"/>
    <w:rsid w:val="000A0D81"/>
    <w:rsid w:val="000A15AA"/>
    <w:rsid w:val="000A165C"/>
    <w:rsid w:val="000A19C3"/>
    <w:rsid w:val="000A1CF4"/>
    <w:rsid w:val="000A22EF"/>
    <w:rsid w:val="000A2687"/>
    <w:rsid w:val="000A32A2"/>
    <w:rsid w:val="000A37C9"/>
    <w:rsid w:val="000A43FE"/>
    <w:rsid w:val="000A4B95"/>
    <w:rsid w:val="000A5A55"/>
    <w:rsid w:val="000A661F"/>
    <w:rsid w:val="000A6751"/>
    <w:rsid w:val="000A6C1A"/>
    <w:rsid w:val="000B0C7D"/>
    <w:rsid w:val="000B147F"/>
    <w:rsid w:val="000B1601"/>
    <w:rsid w:val="000B1751"/>
    <w:rsid w:val="000B1BDB"/>
    <w:rsid w:val="000B3210"/>
    <w:rsid w:val="000B32BE"/>
    <w:rsid w:val="000B38ED"/>
    <w:rsid w:val="000B3DC7"/>
    <w:rsid w:val="000B3F93"/>
    <w:rsid w:val="000B420A"/>
    <w:rsid w:val="000B5EC8"/>
    <w:rsid w:val="000B7B7A"/>
    <w:rsid w:val="000C0231"/>
    <w:rsid w:val="000C07AC"/>
    <w:rsid w:val="000C0E71"/>
    <w:rsid w:val="000C154A"/>
    <w:rsid w:val="000C25A8"/>
    <w:rsid w:val="000C2879"/>
    <w:rsid w:val="000C2C3D"/>
    <w:rsid w:val="000C2F99"/>
    <w:rsid w:val="000C3C5A"/>
    <w:rsid w:val="000C516A"/>
    <w:rsid w:val="000C5D62"/>
    <w:rsid w:val="000C6210"/>
    <w:rsid w:val="000C7567"/>
    <w:rsid w:val="000D093B"/>
    <w:rsid w:val="000D0AF6"/>
    <w:rsid w:val="000D0C0F"/>
    <w:rsid w:val="000D0FFD"/>
    <w:rsid w:val="000D104B"/>
    <w:rsid w:val="000D11C8"/>
    <w:rsid w:val="000D1279"/>
    <w:rsid w:val="000D14DF"/>
    <w:rsid w:val="000D25DC"/>
    <w:rsid w:val="000D4081"/>
    <w:rsid w:val="000D6DFD"/>
    <w:rsid w:val="000E067E"/>
    <w:rsid w:val="000E16FB"/>
    <w:rsid w:val="000E1C5E"/>
    <w:rsid w:val="000E1FCD"/>
    <w:rsid w:val="000E28A7"/>
    <w:rsid w:val="000E35E0"/>
    <w:rsid w:val="000E37B3"/>
    <w:rsid w:val="000E463E"/>
    <w:rsid w:val="000E693F"/>
    <w:rsid w:val="000E6D20"/>
    <w:rsid w:val="000E7502"/>
    <w:rsid w:val="000E7AFE"/>
    <w:rsid w:val="000E7B20"/>
    <w:rsid w:val="000F0A45"/>
    <w:rsid w:val="000F0E6B"/>
    <w:rsid w:val="000F127A"/>
    <w:rsid w:val="000F2334"/>
    <w:rsid w:val="000F488C"/>
    <w:rsid w:val="000F5DC5"/>
    <w:rsid w:val="000F6533"/>
    <w:rsid w:val="000F6B94"/>
    <w:rsid w:val="000F6BC7"/>
    <w:rsid w:val="000F779D"/>
    <w:rsid w:val="000F77BD"/>
    <w:rsid w:val="000F7933"/>
    <w:rsid w:val="00100D11"/>
    <w:rsid w:val="00101BCD"/>
    <w:rsid w:val="00104584"/>
    <w:rsid w:val="00104755"/>
    <w:rsid w:val="00105F4A"/>
    <w:rsid w:val="00106710"/>
    <w:rsid w:val="001069B5"/>
    <w:rsid w:val="00107292"/>
    <w:rsid w:val="00110184"/>
    <w:rsid w:val="00110C6B"/>
    <w:rsid w:val="00110E75"/>
    <w:rsid w:val="001110E3"/>
    <w:rsid w:val="0011195C"/>
    <w:rsid w:val="001134EC"/>
    <w:rsid w:val="001138FF"/>
    <w:rsid w:val="00113F5D"/>
    <w:rsid w:val="00115223"/>
    <w:rsid w:val="001154C0"/>
    <w:rsid w:val="001162C9"/>
    <w:rsid w:val="001172F9"/>
    <w:rsid w:val="00117634"/>
    <w:rsid w:val="00117C59"/>
    <w:rsid w:val="00120D4B"/>
    <w:rsid w:val="00122704"/>
    <w:rsid w:val="00122712"/>
    <w:rsid w:val="00124029"/>
    <w:rsid w:val="001242B9"/>
    <w:rsid w:val="0012483F"/>
    <w:rsid w:val="00124F37"/>
    <w:rsid w:val="001263A6"/>
    <w:rsid w:val="001265B7"/>
    <w:rsid w:val="00126708"/>
    <w:rsid w:val="001275FF"/>
    <w:rsid w:val="00127737"/>
    <w:rsid w:val="00131EDD"/>
    <w:rsid w:val="0013238C"/>
    <w:rsid w:val="0013291E"/>
    <w:rsid w:val="001329EF"/>
    <w:rsid w:val="00133645"/>
    <w:rsid w:val="00134C22"/>
    <w:rsid w:val="00135066"/>
    <w:rsid w:val="0013518E"/>
    <w:rsid w:val="00136587"/>
    <w:rsid w:val="00137A65"/>
    <w:rsid w:val="00137D24"/>
    <w:rsid w:val="00137F34"/>
    <w:rsid w:val="001409F5"/>
    <w:rsid w:val="00141D18"/>
    <w:rsid w:val="00142187"/>
    <w:rsid w:val="0014357F"/>
    <w:rsid w:val="001435F7"/>
    <w:rsid w:val="00143FC3"/>
    <w:rsid w:val="001445B9"/>
    <w:rsid w:val="00144CB1"/>
    <w:rsid w:val="001456CC"/>
    <w:rsid w:val="00145B73"/>
    <w:rsid w:val="00145E3E"/>
    <w:rsid w:val="00145FBA"/>
    <w:rsid w:val="00146271"/>
    <w:rsid w:val="00146E4D"/>
    <w:rsid w:val="00146F28"/>
    <w:rsid w:val="00150446"/>
    <w:rsid w:val="00153780"/>
    <w:rsid w:val="001538ED"/>
    <w:rsid w:val="00153BF3"/>
    <w:rsid w:val="00154EAC"/>
    <w:rsid w:val="00155694"/>
    <w:rsid w:val="001559F6"/>
    <w:rsid w:val="0015799A"/>
    <w:rsid w:val="00160319"/>
    <w:rsid w:val="00161301"/>
    <w:rsid w:val="00163020"/>
    <w:rsid w:val="00163483"/>
    <w:rsid w:val="0016380C"/>
    <w:rsid w:val="0016398A"/>
    <w:rsid w:val="001643C8"/>
    <w:rsid w:val="00164646"/>
    <w:rsid w:val="00164AE5"/>
    <w:rsid w:val="00166270"/>
    <w:rsid w:val="00166D9E"/>
    <w:rsid w:val="00167482"/>
    <w:rsid w:val="001677DD"/>
    <w:rsid w:val="00170102"/>
    <w:rsid w:val="00170985"/>
    <w:rsid w:val="00171033"/>
    <w:rsid w:val="00171495"/>
    <w:rsid w:val="00171982"/>
    <w:rsid w:val="00171992"/>
    <w:rsid w:val="00171C6E"/>
    <w:rsid w:val="001724FF"/>
    <w:rsid w:val="00172970"/>
    <w:rsid w:val="00172B08"/>
    <w:rsid w:val="0017335E"/>
    <w:rsid w:val="00173851"/>
    <w:rsid w:val="0017537C"/>
    <w:rsid w:val="00175982"/>
    <w:rsid w:val="00175F02"/>
    <w:rsid w:val="001774CA"/>
    <w:rsid w:val="00177F39"/>
    <w:rsid w:val="00180846"/>
    <w:rsid w:val="0018157F"/>
    <w:rsid w:val="001815A4"/>
    <w:rsid w:val="00181772"/>
    <w:rsid w:val="00181B72"/>
    <w:rsid w:val="00182F27"/>
    <w:rsid w:val="00183C47"/>
    <w:rsid w:val="0018499F"/>
    <w:rsid w:val="00186361"/>
    <w:rsid w:val="0019051B"/>
    <w:rsid w:val="001917EA"/>
    <w:rsid w:val="001943B3"/>
    <w:rsid w:val="00194556"/>
    <w:rsid w:val="00194794"/>
    <w:rsid w:val="001947EB"/>
    <w:rsid w:val="001950D1"/>
    <w:rsid w:val="0019524D"/>
    <w:rsid w:val="0019528D"/>
    <w:rsid w:val="0019570F"/>
    <w:rsid w:val="00195BA2"/>
    <w:rsid w:val="00197420"/>
    <w:rsid w:val="00197FA8"/>
    <w:rsid w:val="001A1207"/>
    <w:rsid w:val="001A1DE3"/>
    <w:rsid w:val="001A1E5B"/>
    <w:rsid w:val="001A280C"/>
    <w:rsid w:val="001A305A"/>
    <w:rsid w:val="001A347F"/>
    <w:rsid w:val="001A364B"/>
    <w:rsid w:val="001A37FC"/>
    <w:rsid w:val="001A3B5C"/>
    <w:rsid w:val="001A3C33"/>
    <w:rsid w:val="001A3C35"/>
    <w:rsid w:val="001A4288"/>
    <w:rsid w:val="001A4301"/>
    <w:rsid w:val="001A461E"/>
    <w:rsid w:val="001A4797"/>
    <w:rsid w:val="001A4DEB"/>
    <w:rsid w:val="001A568D"/>
    <w:rsid w:val="001A6A41"/>
    <w:rsid w:val="001A72EA"/>
    <w:rsid w:val="001A73DC"/>
    <w:rsid w:val="001B0B76"/>
    <w:rsid w:val="001B199E"/>
    <w:rsid w:val="001B2108"/>
    <w:rsid w:val="001B2535"/>
    <w:rsid w:val="001B3052"/>
    <w:rsid w:val="001B3687"/>
    <w:rsid w:val="001B3AA6"/>
    <w:rsid w:val="001B3B25"/>
    <w:rsid w:val="001B4031"/>
    <w:rsid w:val="001B4319"/>
    <w:rsid w:val="001B4D52"/>
    <w:rsid w:val="001B594B"/>
    <w:rsid w:val="001B5EE2"/>
    <w:rsid w:val="001B64F1"/>
    <w:rsid w:val="001B65E3"/>
    <w:rsid w:val="001B7226"/>
    <w:rsid w:val="001B7325"/>
    <w:rsid w:val="001B7F24"/>
    <w:rsid w:val="001C034E"/>
    <w:rsid w:val="001C0499"/>
    <w:rsid w:val="001C2F0D"/>
    <w:rsid w:val="001C39EA"/>
    <w:rsid w:val="001C3E99"/>
    <w:rsid w:val="001C4008"/>
    <w:rsid w:val="001C448B"/>
    <w:rsid w:val="001C4796"/>
    <w:rsid w:val="001C4DBB"/>
    <w:rsid w:val="001C5279"/>
    <w:rsid w:val="001C6021"/>
    <w:rsid w:val="001C6194"/>
    <w:rsid w:val="001C7065"/>
    <w:rsid w:val="001C76B1"/>
    <w:rsid w:val="001C7A42"/>
    <w:rsid w:val="001D0030"/>
    <w:rsid w:val="001D0C5E"/>
    <w:rsid w:val="001D1C95"/>
    <w:rsid w:val="001D2DB1"/>
    <w:rsid w:val="001D3579"/>
    <w:rsid w:val="001D36C9"/>
    <w:rsid w:val="001D3FF2"/>
    <w:rsid w:val="001D4173"/>
    <w:rsid w:val="001D49B7"/>
    <w:rsid w:val="001D51EF"/>
    <w:rsid w:val="001D637D"/>
    <w:rsid w:val="001D6683"/>
    <w:rsid w:val="001D6AF1"/>
    <w:rsid w:val="001D73A1"/>
    <w:rsid w:val="001D7802"/>
    <w:rsid w:val="001D7829"/>
    <w:rsid w:val="001E077F"/>
    <w:rsid w:val="001E0C87"/>
    <w:rsid w:val="001E1DE0"/>
    <w:rsid w:val="001E2103"/>
    <w:rsid w:val="001E2397"/>
    <w:rsid w:val="001E2881"/>
    <w:rsid w:val="001E2AEB"/>
    <w:rsid w:val="001E2F69"/>
    <w:rsid w:val="001E39F1"/>
    <w:rsid w:val="001E4B56"/>
    <w:rsid w:val="001E5465"/>
    <w:rsid w:val="001E71D6"/>
    <w:rsid w:val="001E7576"/>
    <w:rsid w:val="001F1308"/>
    <w:rsid w:val="001F17D0"/>
    <w:rsid w:val="001F1D12"/>
    <w:rsid w:val="001F29BB"/>
    <w:rsid w:val="001F2C9E"/>
    <w:rsid w:val="001F308A"/>
    <w:rsid w:val="001F3AF9"/>
    <w:rsid w:val="001F5853"/>
    <w:rsid w:val="001F6125"/>
    <w:rsid w:val="001F7360"/>
    <w:rsid w:val="001F7B67"/>
    <w:rsid w:val="00200453"/>
    <w:rsid w:val="0020195C"/>
    <w:rsid w:val="00202A78"/>
    <w:rsid w:val="0020458C"/>
    <w:rsid w:val="00204A03"/>
    <w:rsid w:val="002055F4"/>
    <w:rsid w:val="00205817"/>
    <w:rsid w:val="00207858"/>
    <w:rsid w:val="00210650"/>
    <w:rsid w:val="0021070E"/>
    <w:rsid w:val="002111EE"/>
    <w:rsid w:val="0021138A"/>
    <w:rsid w:val="00214271"/>
    <w:rsid w:val="002163C7"/>
    <w:rsid w:val="0021677E"/>
    <w:rsid w:val="0021705B"/>
    <w:rsid w:val="00217B3A"/>
    <w:rsid w:val="00217BC0"/>
    <w:rsid w:val="002208FD"/>
    <w:rsid w:val="00221B1B"/>
    <w:rsid w:val="00221FDC"/>
    <w:rsid w:val="002220F1"/>
    <w:rsid w:val="00222650"/>
    <w:rsid w:val="00222CA6"/>
    <w:rsid w:val="00223486"/>
    <w:rsid w:val="002242AC"/>
    <w:rsid w:val="00224C5B"/>
    <w:rsid w:val="0022579D"/>
    <w:rsid w:val="00225B97"/>
    <w:rsid w:val="00226328"/>
    <w:rsid w:val="002300D3"/>
    <w:rsid w:val="002303D1"/>
    <w:rsid w:val="002306C7"/>
    <w:rsid w:val="0023111C"/>
    <w:rsid w:val="00232AD5"/>
    <w:rsid w:val="002342CF"/>
    <w:rsid w:val="00235DE7"/>
    <w:rsid w:val="002371A1"/>
    <w:rsid w:val="002378F6"/>
    <w:rsid w:val="00240A86"/>
    <w:rsid w:val="00241047"/>
    <w:rsid w:val="002415D5"/>
    <w:rsid w:val="00241792"/>
    <w:rsid w:val="00241D00"/>
    <w:rsid w:val="00242AF1"/>
    <w:rsid w:val="00244767"/>
    <w:rsid w:val="00244D13"/>
    <w:rsid w:val="00245113"/>
    <w:rsid w:val="00245436"/>
    <w:rsid w:val="00245830"/>
    <w:rsid w:val="002508F1"/>
    <w:rsid w:val="00250D40"/>
    <w:rsid w:val="00251416"/>
    <w:rsid w:val="00251768"/>
    <w:rsid w:val="002523E6"/>
    <w:rsid w:val="00252CF9"/>
    <w:rsid w:val="002532CA"/>
    <w:rsid w:val="00253947"/>
    <w:rsid w:val="00254FA4"/>
    <w:rsid w:val="0025586B"/>
    <w:rsid w:val="00255A6D"/>
    <w:rsid w:val="00255DD9"/>
    <w:rsid w:val="00257113"/>
    <w:rsid w:val="00257A1E"/>
    <w:rsid w:val="00257A4B"/>
    <w:rsid w:val="0026006D"/>
    <w:rsid w:val="00260BFC"/>
    <w:rsid w:val="0026169A"/>
    <w:rsid w:val="00261AFF"/>
    <w:rsid w:val="0026296B"/>
    <w:rsid w:val="00264A24"/>
    <w:rsid w:val="0026576E"/>
    <w:rsid w:val="0026770B"/>
    <w:rsid w:val="002702BE"/>
    <w:rsid w:val="00270D32"/>
    <w:rsid w:val="002710A4"/>
    <w:rsid w:val="00271537"/>
    <w:rsid w:val="00271DB7"/>
    <w:rsid w:val="0027273E"/>
    <w:rsid w:val="002730A6"/>
    <w:rsid w:val="00273364"/>
    <w:rsid w:val="002743C7"/>
    <w:rsid w:val="002748AE"/>
    <w:rsid w:val="00275478"/>
    <w:rsid w:val="00275871"/>
    <w:rsid w:val="00275F57"/>
    <w:rsid w:val="00276046"/>
    <w:rsid w:val="002770D8"/>
    <w:rsid w:val="002778D4"/>
    <w:rsid w:val="0028058A"/>
    <w:rsid w:val="00280EAF"/>
    <w:rsid w:val="0028224B"/>
    <w:rsid w:val="002826BD"/>
    <w:rsid w:val="00283CAA"/>
    <w:rsid w:val="0028443C"/>
    <w:rsid w:val="002845B9"/>
    <w:rsid w:val="00284BA5"/>
    <w:rsid w:val="00284E62"/>
    <w:rsid w:val="00285EA5"/>
    <w:rsid w:val="00286CAE"/>
    <w:rsid w:val="00286CF1"/>
    <w:rsid w:val="00286EFA"/>
    <w:rsid w:val="00286FCF"/>
    <w:rsid w:val="00287324"/>
    <w:rsid w:val="0028769D"/>
    <w:rsid w:val="00287785"/>
    <w:rsid w:val="002907B3"/>
    <w:rsid w:val="00291C82"/>
    <w:rsid w:val="00292F4C"/>
    <w:rsid w:val="00293589"/>
    <w:rsid w:val="00293E78"/>
    <w:rsid w:val="00294B65"/>
    <w:rsid w:val="00295EB6"/>
    <w:rsid w:val="0029635B"/>
    <w:rsid w:val="002968DB"/>
    <w:rsid w:val="00296F7C"/>
    <w:rsid w:val="00297AAC"/>
    <w:rsid w:val="002A035A"/>
    <w:rsid w:val="002A106B"/>
    <w:rsid w:val="002A1853"/>
    <w:rsid w:val="002A1B9B"/>
    <w:rsid w:val="002A1D0B"/>
    <w:rsid w:val="002A1F1B"/>
    <w:rsid w:val="002A2997"/>
    <w:rsid w:val="002A4F12"/>
    <w:rsid w:val="002A557B"/>
    <w:rsid w:val="002A5810"/>
    <w:rsid w:val="002A67CA"/>
    <w:rsid w:val="002A77E9"/>
    <w:rsid w:val="002A7993"/>
    <w:rsid w:val="002B07B0"/>
    <w:rsid w:val="002B1221"/>
    <w:rsid w:val="002B149E"/>
    <w:rsid w:val="002B207A"/>
    <w:rsid w:val="002B3771"/>
    <w:rsid w:val="002B39C6"/>
    <w:rsid w:val="002B4268"/>
    <w:rsid w:val="002B48CE"/>
    <w:rsid w:val="002B5297"/>
    <w:rsid w:val="002B62DC"/>
    <w:rsid w:val="002B675E"/>
    <w:rsid w:val="002B6EA8"/>
    <w:rsid w:val="002B786A"/>
    <w:rsid w:val="002C0305"/>
    <w:rsid w:val="002C15EE"/>
    <w:rsid w:val="002C3209"/>
    <w:rsid w:val="002C3A88"/>
    <w:rsid w:val="002C3E77"/>
    <w:rsid w:val="002C3F0E"/>
    <w:rsid w:val="002C465F"/>
    <w:rsid w:val="002C524F"/>
    <w:rsid w:val="002C5826"/>
    <w:rsid w:val="002C622D"/>
    <w:rsid w:val="002D0C26"/>
    <w:rsid w:val="002D0EF0"/>
    <w:rsid w:val="002D0F6E"/>
    <w:rsid w:val="002D1261"/>
    <w:rsid w:val="002D167A"/>
    <w:rsid w:val="002D18DC"/>
    <w:rsid w:val="002D2AA7"/>
    <w:rsid w:val="002D2C14"/>
    <w:rsid w:val="002D32B0"/>
    <w:rsid w:val="002D400F"/>
    <w:rsid w:val="002D42F7"/>
    <w:rsid w:val="002D43D7"/>
    <w:rsid w:val="002D46A7"/>
    <w:rsid w:val="002D5247"/>
    <w:rsid w:val="002D56A2"/>
    <w:rsid w:val="002D6365"/>
    <w:rsid w:val="002D6D9C"/>
    <w:rsid w:val="002D7D5E"/>
    <w:rsid w:val="002E0625"/>
    <w:rsid w:val="002E0A85"/>
    <w:rsid w:val="002E2B53"/>
    <w:rsid w:val="002E2B54"/>
    <w:rsid w:val="002E2F80"/>
    <w:rsid w:val="002E327A"/>
    <w:rsid w:val="002E453C"/>
    <w:rsid w:val="002E6927"/>
    <w:rsid w:val="002E7DD2"/>
    <w:rsid w:val="002E7ED6"/>
    <w:rsid w:val="002F0C3F"/>
    <w:rsid w:val="002F24E0"/>
    <w:rsid w:val="002F26EF"/>
    <w:rsid w:val="002F2BD0"/>
    <w:rsid w:val="002F36A4"/>
    <w:rsid w:val="002F40DA"/>
    <w:rsid w:val="002F4F82"/>
    <w:rsid w:val="002F5450"/>
    <w:rsid w:val="002F5B5E"/>
    <w:rsid w:val="002F6175"/>
    <w:rsid w:val="002F65AB"/>
    <w:rsid w:val="002F73AF"/>
    <w:rsid w:val="003016CF"/>
    <w:rsid w:val="003019DB"/>
    <w:rsid w:val="003028E3"/>
    <w:rsid w:val="00302BB0"/>
    <w:rsid w:val="00303BB2"/>
    <w:rsid w:val="003040B6"/>
    <w:rsid w:val="00304ECE"/>
    <w:rsid w:val="0030503D"/>
    <w:rsid w:val="0030566A"/>
    <w:rsid w:val="0030679F"/>
    <w:rsid w:val="003067AA"/>
    <w:rsid w:val="00306A6D"/>
    <w:rsid w:val="0030707B"/>
    <w:rsid w:val="00307E66"/>
    <w:rsid w:val="003109A1"/>
    <w:rsid w:val="003115E1"/>
    <w:rsid w:val="003127BD"/>
    <w:rsid w:val="003131B8"/>
    <w:rsid w:val="00313286"/>
    <w:rsid w:val="0031368C"/>
    <w:rsid w:val="00313747"/>
    <w:rsid w:val="00313C18"/>
    <w:rsid w:val="003146FF"/>
    <w:rsid w:val="0031544F"/>
    <w:rsid w:val="00316622"/>
    <w:rsid w:val="00316911"/>
    <w:rsid w:val="00316D9A"/>
    <w:rsid w:val="00316E7D"/>
    <w:rsid w:val="0032055D"/>
    <w:rsid w:val="00320D3C"/>
    <w:rsid w:val="0032128A"/>
    <w:rsid w:val="003218F7"/>
    <w:rsid w:val="00321B44"/>
    <w:rsid w:val="00321C28"/>
    <w:rsid w:val="00321E01"/>
    <w:rsid w:val="00322CF4"/>
    <w:rsid w:val="00322F48"/>
    <w:rsid w:val="00323D53"/>
    <w:rsid w:val="00323F2A"/>
    <w:rsid w:val="00324A8C"/>
    <w:rsid w:val="0032584B"/>
    <w:rsid w:val="00325EC1"/>
    <w:rsid w:val="00326141"/>
    <w:rsid w:val="0032737B"/>
    <w:rsid w:val="0032763C"/>
    <w:rsid w:val="00327761"/>
    <w:rsid w:val="00330C1C"/>
    <w:rsid w:val="00331911"/>
    <w:rsid w:val="00332751"/>
    <w:rsid w:val="00332D2D"/>
    <w:rsid w:val="0033354D"/>
    <w:rsid w:val="00333CBC"/>
    <w:rsid w:val="00334690"/>
    <w:rsid w:val="00334763"/>
    <w:rsid w:val="0033541D"/>
    <w:rsid w:val="00336CD6"/>
    <w:rsid w:val="00336E32"/>
    <w:rsid w:val="00336E4A"/>
    <w:rsid w:val="00340BBC"/>
    <w:rsid w:val="003414C2"/>
    <w:rsid w:val="00341688"/>
    <w:rsid w:val="003417B3"/>
    <w:rsid w:val="00342D2A"/>
    <w:rsid w:val="00342ECC"/>
    <w:rsid w:val="003442A3"/>
    <w:rsid w:val="00344401"/>
    <w:rsid w:val="00344DB3"/>
    <w:rsid w:val="00347483"/>
    <w:rsid w:val="00347C11"/>
    <w:rsid w:val="00350104"/>
    <w:rsid w:val="00351B4C"/>
    <w:rsid w:val="0035217F"/>
    <w:rsid w:val="003523AD"/>
    <w:rsid w:val="003523C8"/>
    <w:rsid w:val="003532A6"/>
    <w:rsid w:val="00353544"/>
    <w:rsid w:val="00354C2D"/>
    <w:rsid w:val="00356AA0"/>
    <w:rsid w:val="00356E17"/>
    <w:rsid w:val="00357C32"/>
    <w:rsid w:val="00357E18"/>
    <w:rsid w:val="0036011B"/>
    <w:rsid w:val="003605D3"/>
    <w:rsid w:val="003609A1"/>
    <w:rsid w:val="00360AD3"/>
    <w:rsid w:val="00363DB9"/>
    <w:rsid w:val="00364E5C"/>
    <w:rsid w:val="003652A8"/>
    <w:rsid w:val="003652CD"/>
    <w:rsid w:val="00365BB4"/>
    <w:rsid w:val="003701BD"/>
    <w:rsid w:val="00370774"/>
    <w:rsid w:val="00370A26"/>
    <w:rsid w:val="0037122B"/>
    <w:rsid w:val="0037142C"/>
    <w:rsid w:val="003721CE"/>
    <w:rsid w:val="003721D9"/>
    <w:rsid w:val="00372267"/>
    <w:rsid w:val="00372339"/>
    <w:rsid w:val="00372EE7"/>
    <w:rsid w:val="00373ECC"/>
    <w:rsid w:val="00375A07"/>
    <w:rsid w:val="00375A67"/>
    <w:rsid w:val="003777E1"/>
    <w:rsid w:val="00381331"/>
    <w:rsid w:val="0038465F"/>
    <w:rsid w:val="00384967"/>
    <w:rsid w:val="00384DAE"/>
    <w:rsid w:val="00385E60"/>
    <w:rsid w:val="003863C0"/>
    <w:rsid w:val="003910C2"/>
    <w:rsid w:val="0039141D"/>
    <w:rsid w:val="00392666"/>
    <w:rsid w:val="00392947"/>
    <w:rsid w:val="003931BA"/>
    <w:rsid w:val="00393670"/>
    <w:rsid w:val="00394847"/>
    <w:rsid w:val="0039607A"/>
    <w:rsid w:val="003968F9"/>
    <w:rsid w:val="003A2904"/>
    <w:rsid w:val="003A2F78"/>
    <w:rsid w:val="003A3376"/>
    <w:rsid w:val="003A3FC2"/>
    <w:rsid w:val="003A532B"/>
    <w:rsid w:val="003A6333"/>
    <w:rsid w:val="003A679F"/>
    <w:rsid w:val="003A7976"/>
    <w:rsid w:val="003A79C0"/>
    <w:rsid w:val="003A7F2B"/>
    <w:rsid w:val="003B07BE"/>
    <w:rsid w:val="003B0DA9"/>
    <w:rsid w:val="003B1190"/>
    <w:rsid w:val="003B1561"/>
    <w:rsid w:val="003B20F2"/>
    <w:rsid w:val="003B21AE"/>
    <w:rsid w:val="003B2676"/>
    <w:rsid w:val="003B313C"/>
    <w:rsid w:val="003B44DD"/>
    <w:rsid w:val="003B6213"/>
    <w:rsid w:val="003B7166"/>
    <w:rsid w:val="003B7F17"/>
    <w:rsid w:val="003C08D6"/>
    <w:rsid w:val="003C1415"/>
    <w:rsid w:val="003C17AB"/>
    <w:rsid w:val="003C26E1"/>
    <w:rsid w:val="003C34D3"/>
    <w:rsid w:val="003C391D"/>
    <w:rsid w:val="003C516F"/>
    <w:rsid w:val="003C5B16"/>
    <w:rsid w:val="003C6E1D"/>
    <w:rsid w:val="003C7292"/>
    <w:rsid w:val="003C7554"/>
    <w:rsid w:val="003D089F"/>
    <w:rsid w:val="003D1885"/>
    <w:rsid w:val="003D1F9E"/>
    <w:rsid w:val="003D2BD6"/>
    <w:rsid w:val="003D2C42"/>
    <w:rsid w:val="003D428C"/>
    <w:rsid w:val="003D4BEA"/>
    <w:rsid w:val="003D4DC0"/>
    <w:rsid w:val="003D4E57"/>
    <w:rsid w:val="003D4FF8"/>
    <w:rsid w:val="003D56AE"/>
    <w:rsid w:val="003D61CF"/>
    <w:rsid w:val="003D660D"/>
    <w:rsid w:val="003D68F2"/>
    <w:rsid w:val="003D69DC"/>
    <w:rsid w:val="003D6C4A"/>
    <w:rsid w:val="003D6D46"/>
    <w:rsid w:val="003D7B39"/>
    <w:rsid w:val="003E1D10"/>
    <w:rsid w:val="003E1F3A"/>
    <w:rsid w:val="003E2099"/>
    <w:rsid w:val="003E2252"/>
    <w:rsid w:val="003E2B75"/>
    <w:rsid w:val="003E2C52"/>
    <w:rsid w:val="003E3CB9"/>
    <w:rsid w:val="003E4522"/>
    <w:rsid w:val="003E46C7"/>
    <w:rsid w:val="003E4F0C"/>
    <w:rsid w:val="003E60EA"/>
    <w:rsid w:val="003E684C"/>
    <w:rsid w:val="003E742A"/>
    <w:rsid w:val="003E7DD1"/>
    <w:rsid w:val="003E7FFA"/>
    <w:rsid w:val="003F0295"/>
    <w:rsid w:val="003F0D48"/>
    <w:rsid w:val="003F100A"/>
    <w:rsid w:val="003F1E92"/>
    <w:rsid w:val="003F1EA4"/>
    <w:rsid w:val="003F2502"/>
    <w:rsid w:val="003F2706"/>
    <w:rsid w:val="003F3232"/>
    <w:rsid w:val="003F3E95"/>
    <w:rsid w:val="003F5356"/>
    <w:rsid w:val="003F5B62"/>
    <w:rsid w:val="003F6B55"/>
    <w:rsid w:val="0040008C"/>
    <w:rsid w:val="00401D30"/>
    <w:rsid w:val="0040233F"/>
    <w:rsid w:val="004026F5"/>
    <w:rsid w:val="00403A2A"/>
    <w:rsid w:val="00403CC1"/>
    <w:rsid w:val="004071D0"/>
    <w:rsid w:val="004106DB"/>
    <w:rsid w:val="00411314"/>
    <w:rsid w:val="0041150D"/>
    <w:rsid w:val="00412568"/>
    <w:rsid w:val="004139CB"/>
    <w:rsid w:val="004139E7"/>
    <w:rsid w:val="00414829"/>
    <w:rsid w:val="00414E33"/>
    <w:rsid w:val="0041518E"/>
    <w:rsid w:val="0041540A"/>
    <w:rsid w:val="004156D6"/>
    <w:rsid w:val="00415A0D"/>
    <w:rsid w:val="0041646F"/>
    <w:rsid w:val="004168D4"/>
    <w:rsid w:val="00416AD2"/>
    <w:rsid w:val="00417CB0"/>
    <w:rsid w:val="00420BFA"/>
    <w:rsid w:val="00421271"/>
    <w:rsid w:val="00423B42"/>
    <w:rsid w:val="004245AB"/>
    <w:rsid w:val="00424EFD"/>
    <w:rsid w:val="004252AF"/>
    <w:rsid w:val="00425A4C"/>
    <w:rsid w:val="00430863"/>
    <w:rsid w:val="00430977"/>
    <w:rsid w:val="00430A5D"/>
    <w:rsid w:val="00430BE2"/>
    <w:rsid w:val="00430C4E"/>
    <w:rsid w:val="00431E05"/>
    <w:rsid w:val="00432C39"/>
    <w:rsid w:val="00433312"/>
    <w:rsid w:val="004333C4"/>
    <w:rsid w:val="00433E5E"/>
    <w:rsid w:val="00434CA5"/>
    <w:rsid w:val="00434E4B"/>
    <w:rsid w:val="00434F2F"/>
    <w:rsid w:val="00434FB0"/>
    <w:rsid w:val="004357C9"/>
    <w:rsid w:val="00436554"/>
    <w:rsid w:val="004366C5"/>
    <w:rsid w:val="00436E02"/>
    <w:rsid w:val="00437999"/>
    <w:rsid w:val="004379B3"/>
    <w:rsid w:val="0044011E"/>
    <w:rsid w:val="004404EC"/>
    <w:rsid w:val="0044078C"/>
    <w:rsid w:val="004419C5"/>
    <w:rsid w:val="00441D71"/>
    <w:rsid w:val="00442706"/>
    <w:rsid w:val="00442F15"/>
    <w:rsid w:val="00443357"/>
    <w:rsid w:val="004436CA"/>
    <w:rsid w:val="00444639"/>
    <w:rsid w:val="004447F0"/>
    <w:rsid w:val="0044499A"/>
    <w:rsid w:val="004451DB"/>
    <w:rsid w:val="00445713"/>
    <w:rsid w:val="00445C3D"/>
    <w:rsid w:val="004463E5"/>
    <w:rsid w:val="00446701"/>
    <w:rsid w:val="00446C4B"/>
    <w:rsid w:val="00447387"/>
    <w:rsid w:val="00447B8A"/>
    <w:rsid w:val="004503D3"/>
    <w:rsid w:val="004521C9"/>
    <w:rsid w:val="00452627"/>
    <w:rsid w:val="004528C0"/>
    <w:rsid w:val="00452DFF"/>
    <w:rsid w:val="00454144"/>
    <w:rsid w:val="0045432E"/>
    <w:rsid w:val="0045443A"/>
    <w:rsid w:val="004546AE"/>
    <w:rsid w:val="00455572"/>
    <w:rsid w:val="0045658A"/>
    <w:rsid w:val="00456D9E"/>
    <w:rsid w:val="00457864"/>
    <w:rsid w:val="00457DF3"/>
    <w:rsid w:val="0046113C"/>
    <w:rsid w:val="00461C0D"/>
    <w:rsid w:val="0046354C"/>
    <w:rsid w:val="00465722"/>
    <w:rsid w:val="0046678A"/>
    <w:rsid w:val="00466881"/>
    <w:rsid w:val="00466A86"/>
    <w:rsid w:val="00467B34"/>
    <w:rsid w:val="004707CD"/>
    <w:rsid w:val="00472E10"/>
    <w:rsid w:val="00472F6E"/>
    <w:rsid w:val="00473E89"/>
    <w:rsid w:val="00476443"/>
    <w:rsid w:val="00477E1D"/>
    <w:rsid w:val="00480548"/>
    <w:rsid w:val="004808A6"/>
    <w:rsid w:val="004812F0"/>
    <w:rsid w:val="0048145C"/>
    <w:rsid w:val="004819F0"/>
    <w:rsid w:val="00481AA6"/>
    <w:rsid w:val="004820D7"/>
    <w:rsid w:val="0048355F"/>
    <w:rsid w:val="00483ABD"/>
    <w:rsid w:val="004846E4"/>
    <w:rsid w:val="00484FF2"/>
    <w:rsid w:val="004853C6"/>
    <w:rsid w:val="0048591A"/>
    <w:rsid w:val="00485F96"/>
    <w:rsid w:val="004860FC"/>
    <w:rsid w:val="00487CF3"/>
    <w:rsid w:val="004909D5"/>
    <w:rsid w:val="00490C67"/>
    <w:rsid w:val="00490FF0"/>
    <w:rsid w:val="004922CE"/>
    <w:rsid w:val="00492560"/>
    <w:rsid w:val="004934B4"/>
    <w:rsid w:val="00493916"/>
    <w:rsid w:val="0049403A"/>
    <w:rsid w:val="00494C08"/>
    <w:rsid w:val="00494C19"/>
    <w:rsid w:val="0049520B"/>
    <w:rsid w:val="0049557D"/>
    <w:rsid w:val="004955E5"/>
    <w:rsid w:val="0049666E"/>
    <w:rsid w:val="00497020"/>
    <w:rsid w:val="00497112"/>
    <w:rsid w:val="004A0682"/>
    <w:rsid w:val="004A0E67"/>
    <w:rsid w:val="004A116F"/>
    <w:rsid w:val="004A12CC"/>
    <w:rsid w:val="004A14FA"/>
    <w:rsid w:val="004A1C9A"/>
    <w:rsid w:val="004A1EEF"/>
    <w:rsid w:val="004A299E"/>
    <w:rsid w:val="004A2AB3"/>
    <w:rsid w:val="004A2EAD"/>
    <w:rsid w:val="004A37C0"/>
    <w:rsid w:val="004A3D32"/>
    <w:rsid w:val="004A432D"/>
    <w:rsid w:val="004A49D9"/>
    <w:rsid w:val="004A4B8A"/>
    <w:rsid w:val="004A4C6F"/>
    <w:rsid w:val="004A4F60"/>
    <w:rsid w:val="004A4F70"/>
    <w:rsid w:val="004A66FF"/>
    <w:rsid w:val="004A692F"/>
    <w:rsid w:val="004A6981"/>
    <w:rsid w:val="004A6C6B"/>
    <w:rsid w:val="004A773C"/>
    <w:rsid w:val="004A7BBF"/>
    <w:rsid w:val="004A7D24"/>
    <w:rsid w:val="004B2B0E"/>
    <w:rsid w:val="004B31D7"/>
    <w:rsid w:val="004B3470"/>
    <w:rsid w:val="004B6A96"/>
    <w:rsid w:val="004B7564"/>
    <w:rsid w:val="004C0034"/>
    <w:rsid w:val="004C01EE"/>
    <w:rsid w:val="004C0B65"/>
    <w:rsid w:val="004C1B0C"/>
    <w:rsid w:val="004C3326"/>
    <w:rsid w:val="004C359A"/>
    <w:rsid w:val="004C47E6"/>
    <w:rsid w:val="004C4B40"/>
    <w:rsid w:val="004C63A6"/>
    <w:rsid w:val="004C6624"/>
    <w:rsid w:val="004C742F"/>
    <w:rsid w:val="004D0159"/>
    <w:rsid w:val="004D04D8"/>
    <w:rsid w:val="004D1A0D"/>
    <w:rsid w:val="004D3153"/>
    <w:rsid w:val="004D3566"/>
    <w:rsid w:val="004D422C"/>
    <w:rsid w:val="004D526D"/>
    <w:rsid w:val="004D5380"/>
    <w:rsid w:val="004D5B1E"/>
    <w:rsid w:val="004D5F42"/>
    <w:rsid w:val="004D6DDC"/>
    <w:rsid w:val="004D7489"/>
    <w:rsid w:val="004D7751"/>
    <w:rsid w:val="004D7BC9"/>
    <w:rsid w:val="004E0CA9"/>
    <w:rsid w:val="004E1BDE"/>
    <w:rsid w:val="004E1DEF"/>
    <w:rsid w:val="004E1FD8"/>
    <w:rsid w:val="004E265F"/>
    <w:rsid w:val="004E3B8A"/>
    <w:rsid w:val="004E5E3C"/>
    <w:rsid w:val="004E657F"/>
    <w:rsid w:val="004E699E"/>
    <w:rsid w:val="004F1107"/>
    <w:rsid w:val="004F263C"/>
    <w:rsid w:val="004F2791"/>
    <w:rsid w:val="004F327B"/>
    <w:rsid w:val="004F37B3"/>
    <w:rsid w:val="004F407D"/>
    <w:rsid w:val="004F560F"/>
    <w:rsid w:val="004F5E35"/>
    <w:rsid w:val="004F5EEF"/>
    <w:rsid w:val="004F5F68"/>
    <w:rsid w:val="004F6EC7"/>
    <w:rsid w:val="004F77F3"/>
    <w:rsid w:val="0050103F"/>
    <w:rsid w:val="00502318"/>
    <w:rsid w:val="00502FA2"/>
    <w:rsid w:val="00502FC5"/>
    <w:rsid w:val="0050318A"/>
    <w:rsid w:val="00503864"/>
    <w:rsid w:val="00503BBB"/>
    <w:rsid w:val="00503BC0"/>
    <w:rsid w:val="0050400E"/>
    <w:rsid w:val="005044C8"/>
    <w:rsid w:val="005050F2"/>
    <w:rsid w:val="0051016F"/>
    <w:rsid w:val="00511374"/>
    <w:rsid w:val="00511BF2"/>
    <w:rsid w:val="0051275B"/>
    <w:rsid w:val="00513BA5"/>
    <w:rsid w:val="00513BD1"/>
    <w:rsid w:val="00513F2B"/>
    <w:rsid w:val="00514457"/>
    <w:rsid w:val="00514D84"/>
    <w:rsid w:val="0051522F"/>
    <w:rsid w:val="005166D4"/>
    <w:rsid w:val="00516AC6"/>
    <w:rsid w:val="005171C0"/>
    <w:rsid w:val="00520A3C"/>
    <w:rsid w:val="005210E3"/>
    <w:rsid w:val="00521416"/>
    <w:rsid w:val="005219AA"/>
    <w:rsid w:val="005227CC"/>
    <w:rsid w:val="0052387B"/>
    <w:rsid w:val="00523A86"/>
    <w:rsid w:val="00524451"/>
    <w:rsid w:val="00525289"/>
    <w:rsid w:val="005255E9"/>
    <w:rsid w:val="005263DF"/>
    <w:rsid w:val="005268F6"/>
    <w:rsid w:val="005301AB"/>
    <w:rsid w:val="0053084E"/>
    <w:rsid w:val="00530FDD"/>
    <w:rsid w:val="005313E6"/>
    <w:rsid w:val="00531DC3"/>
    <w:rsid w:val="00532275"/>
    <w:rsid w:val="00532F95"/>
    <w:rsid w:val="00533911"/>
    <w:rsid w:val="00533CFF"/>
    <w:rsid w:val="005353C2"/>
    <w:rsid w:val="00535992"/>
    <w:rsid w:val="00535B88"/>
    <w:rsid w:val="00535E6D"/>
    <w:rsid w:val="00535F03"/>
    <w:rsid w:val="0053683F"/>
    <w:rsid w:val="00536869"/>
    <w:rsid w:val="00536B16"/>
    <w:rsid w:val="00537602"/>
    <w:rsid w:val="0054055F"/>
    <w:rsid w:val="00541BA8"/>
    <w:rsid w:val="00542E3A"/>
    <w:rsid w:val="00543982"/>
    <w:rsid w:val="0054476E"/>
    <w:rsid w:val="0054518C"/>
    <w:rsid w:val="005460B8"/>
    <w:rsid w:val="00546AF1"/>
    <w:rsid w:val="0054769F"/>
    <w:rsid w:val="00547988"/>
    <w:rsid w:val="00547E0C"/>
    <w:rsid w:val="005520F1"/>
    <w:rsid w:val="00553910"/>
    <w:rsid w:val="00554016"/>
    <w:rsid w:val="00554082"/>
    <w:rsid w:val="00554115"/>
    <w:rsid w:val="0055552A"/>
    <w:rsid w:val="00555AD3"/>
    <w:rsid w:val="00555AFE"/>
    <w:rsid w:val="00556A89"/>
    <w:rsid w:val="00560433"/>
    <w:rsid w:val="00560875"/>
    <w:rsid w:val="005608DF"/>
    <w:rsid w:val="00560CE4"/>
    <w:rsid w:val="00561738"/>
    <w:rsid w:val="00562F6D"/>
    <w:rsid w:val="00562FC7"/>
    <w:rsid w:val="005635A6"/>
    <w:rsid w:val="00564047"/>
    <w:rsid w:val="005643C5"/>
    <w:rsid w:val="00564439"/>
    <w:rsid w:val="0056494C"/>
    <w:rsid w:val="005655AC"/>
    <w:rsid w:val="00566AA2"/>
    <w:rsid w:val="00567D65"/>
    <w:rsid w:val="00567F1A"/>
    <w:rsid w:val="00567F88"/>
    <w:rsid w:val="00567FD5"/>
    <w:rsid w:val="00570219"/>
    <w:rsid w:val="00570C5A"/>
    <w:rsid w:val="00571A43"/>
    <w:rsid w:val="0057218A"/>
    <w:rsid w:val="005726F1"/>
    <w:rsid w:val="00572A35"/>
    <w:rsid w:val="005739E1"/>
    <w:rsid w:val="0057521B"/>
    <w:rsid w:val="005753BF"/>
    <w:rsid w:val="005755F1"/>
    <w:rsid w:val="005758DE"/>
    <w:rsid w:val="00575973"/>
    <w:rsid w:val="00577638"/>
    <w:rsid w:val="00580E95"/>
    <w:rsid w:val="00581077"/>
    <w:rsid w:val="005817DE"/>
    <w:rsid w:val="00581A5F"/>
    <w:rsid w:val="00582D91"/>
    <w:rsid w:val="00582E73"/>
    <w:rsid w:val="00583991"/>
    <w:rsid w:val="00583A28"/>
    <w:rsid w:val="005851B2"/>
    <w:rsid w:val="005854DB"/>
    <w:rsid w:val="00585647"/>
    <w:rsid w:val="00585A34"/>
    <w:rsid w:val="0058611F"/>
    <w:rsid w:val="00586406"/>
    <w:rsid w:val="00586D14"/>
    <w:rsid w:val="0058739E"/>
    <w:rsid w:val="00587A1B"/>
    <w:rsid w:val="00590AAE"/>
    <w:rsid w:val="00590C53"/>
    <w:rsid w:val="005916E5"/>
    <w:rsid w:val="005918F9"/>
    <w:rsid w:val="005924D4"/>
    <w:rsid w:val="00593037"/>
    <w:rsid w:val="005939A2"/>
    <w:rsid w:val="005942A1"/>
    <w:rsid w:val="005955F6"/>
    <w:rsid w:val="00596EE1"/>
    <w:rsid w:val="00596F1A"/>
    <w:rsid w:val="00597617"/>
    <w:rsid w:val="005A0273"/>
    <w:rsid w:val="005A02A9"/>
    <w:rsid w:val="005A0BB0"/>
    <w:rsid w:val="005A2AB8"/>
    <w:rsid w:val="005A372D"/>
    <w:rsid w:val="005A4025"/>
    <w:rsid w:val="005A4D7A"/>
    <w:rsid w:val="005A4FCA"/>
    <w:rsid w:val="005A52AA"/>
    <w:rsid w:val="005A537D"/>
    <w:rsid w:val="005A69E1"/>
    <w:rsid w:val="005A69FE"/>
    <w:rsid w:val="005A7C4F"/>
    <w:rsid w:val="005B040E"/>
    <w:rsid w:val="005B0618"/>
    <w:rsid w:val="005B134D"/>
    <w:rsid w:val="005B1496"/>
    <w:rsid w:val="005B19CE"/>
    <w:rsid w:val="005B1C49"/>
    <w:rsid w:val="005B1F76"/>
    <w:rsid w:val="005B2224"/>
    <w:rsid w:val="005B2BBA"/>
    <w:rsid w:val="005B33B4"/>
    <w:rsid w:val="005B452B"/>
    <w:rsid w:val="005B606F"/>
    <w:rsid w:val="005B6DC0"/>
    <w:rsid w:val="005B7064"/>
    <w:rsid w:val="005B750C"/>
    <w:rsid w:val="005B7AD4"/>
    <w:rsid w:val="005B7AE2"/>
    <w:rsid w:val="005C0056"/>
    <w:rsid w:val="005C04DA"/>
    <w:rsid w:val="005C09B2"/>
    <w:rsid w:val="005C11E8"/>
    <w:rsid w:val="005C14FB"/>
    <w:rsid w:val="005C1563"/>
    <w:rsid w:val="005C1CA5"/>
    <w:rsid w:val="005C24CC"/>
    <w:rsid w:val="005C2720"/>
    <w:rsid w:val="005C27C6"/>
    <w:rsid w:val="005C29BF"/>
    <w:rsid w:val="005C2EF8"/>
    <w:rsid w:val="005C2F1C"/>
    <w:rsid w:val="005C3B12"/>
    <w:rsid w:val="005C4902"/>
    <w:rsid w:val="005C5C32"/>
    <w:rsid w:val="005C64F1"/>
    <w:rsid w:val="005C743B"/>
    <w:rsid w:val="005D0CFE"/>
    <w:rsid w:val="005D10BF"/>
    <w:rsid w:val="005D11B5"/>
    <w:rsid w:val="005D28FF"/>
    <w:rsid w:val="005D3162"/>
    <w:rsid w:val="005D3368"/>
    <w:rsid w:val="005D3532"/>
    <w:rsid w:val="005D3F34"/>
    <w:rsid w:val="005D5A36"/>
    <w:rsid w:val="005D5AEF"/>
    <w:rsid w:val="005D5DDE"/>
    <w:rsid w:val="005D6948"/>
    <w:rsid w:val="005D7FC9"/>
    <w:rsid w:val="005E0081"/>
    <w:rsid w:val="005E02BF"/>
    <w:rsid w:val="005E06EB"/>
    <w:rsid w:val="005E0965"/>
    <w:rsid w:val="005E0BD5"/>
    <w:rsid w:val="005E19AB"/>
    <w:rsid w:val="005E2539"/>
    <w:rsid w:val="005E2B49"/>
    <w:rsid w:val="005E2BCD"/>
    <w:rsid w:val="005E358A"/>
    <w:rsid w:val="005E62F2"/>
    <w:rsid w:val="005F033E"/>
    <w:rsid w:val="005F0450"/>
    <w:rsid w:val="005F04D7"/>
    <w:rsid w:val="005F0872"/>
    <w:rsid w:val="005F09BC"/>
    <w:rsid w:val="005F153E"/>
    <w:rsid w:val="005F159A"/>
    <w:rsid w:val="005F19A2"/>
    <w:rsid w:val="005F2214"/>
    <w:rsid w:val="005F3446"/>
    <w:rsid w:val="005F3B6B"/>
    <w:rsid w:val="005F4016"/>
    <w:rsid w:val="005F5DED"/>
    <w:rsid w:val="005F6B69"/>
    <w:rsid w:val="005F74C9"/>
    <w:rsid w:val="006003BF"/>
    <w:rsid w:val="006008F6"/>
    <w:rsid w:val="0060122F"/>
    <w:rsid w:val="00601608"/>
    <w:rsid w:val="00601879"/>
    <w:rsid w:val="00601FFC"/>
    <w:rsid w:val="0060215B"/>
    <w:rsid w:val="00602C72"/>
    <w:rsid w:val="00603C97"/>
    <w:rsid w:val="00604B06"/>
    <w:rsid w:val="0060528D"/>
    <w:rsid w:val="00606599"/>
    <w:rsid w:val="00606E71"/>
    <w:rsid w:val="0060704E"/>
    <w:rsid w:val="00611619"/>
    <w:rsid w:val="0061161D"/>
    <w:rsid w:val="00611AF2"/>
    <w:rsid w:val="00612026"/>
    <w:rsid w:val="00612A54"/>
    <w:rsid w:val="00612FC6"/>
    <w:rsid w:val="006130BB"/>
    <w:rsid w:val="00613335"/>
    <w:rsid w:val="006133D0"/>
    <w:rsid w:val="006138CD"/>
    <w:rsid w:val="00614489"/>
    <w:rsid w:val="00614D3B"/>
    <w:rsid w:val="00615708"/>
    <w:rsid w:val="00615E89"/>
    <w:rsid w:val="006162B2"/>
    <w:rsid w:val="0062091B"/>
    <w:rsid w:val="00621CE1"/>
    <w:rsid w:val="00621FA4"/>
    <w:rsid w:val="006221B1"/>
    <w:rsid w:val="006228B1"/>
    <w:rsid w:val="00622FFB"/>
    <w:rsid w:val="0062494C"/>
    <w:rsid w:val="00624DFD"/>
    <w:rsid w:val="00625FF5"/>
    <w:rsid w:val="0062613A"/>
    <w:rsid w:val="00626A45"/>
    <w:rsid w:val="00627138"/>
    <w:rsid w:val="00627490"/>
    <w:rsid w:val="00627985"/>
    <w:rsid w:val="006302F4"/>
    <w:rsid w:val="0063060B"/>
    <w:rsid w:val="00630ACA"/>
    <w:rsid w:val="00630AD2"/>
    <w:rsid w:val="00630E5F"/>
    <w:rsid w:val="00631750"/>
    <w:rsid w:val="006317C1"/>
    <w:rsid w:val="0063196D"/>
    <w:rsid w:val="006319BC"/>
    <w:rsid w:val="00631CF9"/>
    <w:rsid w:val="00632F4A"/>
    <w:rsid w:val="0063340D"/>
    <w:rsid w:val="00633515"/>
    <w:rsid w:val="00633F2E"/>
    <w:rsid w:val="006342C5"/>
    <w:rsid w:val="006344D6"/>
    <w:rsid w:val="00635C85"/>
    <w:rsid w:val="00637B2B"/>
    <w:rsid w:val="00637BD0"/>
    <w:rsid w:val="0064018E"/>
    <w:rsid w:val="006406BD"/>
    <w:rsid w:val="00640E83"/>
    <w:rsid w:val="0064101C"/>
    <w:rsid w:val="006415F1"/>
    <w:rsid w:val="00643532"/>
    <w:rsid w:val="006435EB"/>
    <w:rsid w:val="00643956"/>
    <w:rsid w:val="006439C7"/>
    <w:rsid w:val="00643C17"/>
    <w:rsid w:val="00643D63"/>
    <w:rsid w:val="00647C80"/>
    <w:rsid w:val="00650E5E"/>
    <w:rsid w:val="00652334"/>
    <w:rsid w:val="00652DA3"/>
    <w:rsid w:val="00652E7B"/>
    <w:rsid w:val="00653598"/>
    <w:rsid w:val="00653931"/>
    <w:rsid w:val="006541B9"/>
    <w:rsid w:val="00656CDF"/>
    <w:rsid w:val="0065761C"/>
    <w:rsid w:val="00657793"/>
    <w:rsid w:val="00661C49"/>
    <w:rsid w:val="00662E85"/>
    <w:rsid w:val="006633C8"/>
    <w:rsid w:val="0066355F"/>
    <w:rsid w:val="00664B0E"/>
    <w:rsid w:val="00664E8D"/>
    <w:rsid w:val="00665B49"/>
    <w:rsid w:val="00665EC9"/>
    <w:rsid w:val="006665DF"/>
    <w:rsid w:val="00666CEA"/>
    <w:rsid w:val="0066708D"/>
    <w:rsid w:val="0066718B"/>
    <w:rsid w:val="00667A39"/>
    <w:rsid w:val="00667C4C"/>
    <w:rsid w:val="00667DC1"/>
    <w:rsid w:val="006716A2"/>
    <w:rsid w:val="00672106"/>
    <w:rsid w:val="006726C5"/>
    <w:rsid w:val="006740F1"/>
    <w:rsid w:val="00674890"/>
    <w:rsid w:val="00675BE5"/>
    <w:rsid w:val="00676031"/>
    <w:rsid w:val="006768E5"/>
    <w:rsid w:val="00676E9F"/>
    <w:rsid w:val="00677936"/>
    <w:rsid w:val="00681F5E"/>
    <w:rsid w:val="006823A6"/>
    <w:rsid w:val="006836AF"/>
    <w:rsid w:val="006843E2"/>
    <w:rsid w:val="00685C90"/>
    <w:rsid w:val="00686DE6"/>
    <w:rsid w:val="00687C7C"/>
    <w:rsid w:val="00690305"/>
    <w:rsid w:val="00690639"/>
    <w:rsid w:val="00691AA3"/>
    <w:rsid w:val="00691B4C"/>
    <w:rsid w:val="00691DC4"/>
    <w:rsid w:val="00692393"/>
    <w:rsid w:val="006926A0"/>
    <w:rsid w:val="0069298F"/>
    <w:rsid w:val="00693B56"/>
    <w:rsid w:val="0069422D"/>
    <w:rsid w:val="0069457E"/>
    <w:rsid w:val="006967A2"/>
    <w:rsid w:val="00696A6E"/>
    <w:rsid w:val="00696E5D"/>
    <w:rsid w:val="00696E85"/>
    <w:rsid w:val="006977D7"/>
    <w:rsid w:val="00697C95"/>
    <w:rsid w:val="006A30D8"/>
    <w:rsid w:val="006A3216"/>
    <w:rsid w:val="006A3373"/>
    <w:rsid w:val="006A374D"/>
    <w:rsid w:val="006A4324"/>
    <w:rsid w:val="006A4B59"/>
    <w:rsid w:val="006A5A89"/>
    <w:rsid w:val="006A64EF"/>
    <w:rsid w:val="006A6DD9"/>
    <w:rsid w:val="006A7894"/>
    <w:rsid w:val="006B0569"/>
    <w:rsid w:val="006B097E"/>
    <w:rsid w:val="006B09EC"/>
    <w:rsid w:val="006B0FE7"/>
    <w:rsid w:val="006B1394"/>
    <w:rsid w:val="006B1B4E"/>
    <w:rsid w:val="006B20D5"/>
    <w:rsid w:val="006B259A"/>
    <w:rsid w:val="006B3F5E"/>
    <w:rsid w:val="006B4B3B"/>
    <w:rsid w:val="006B6061"/>
    <w:rsid w:val="006B72CE"/>
    <w:rsid w:val="006C1130"/>
    <w:rsid w:val="006C1B1F"/>
    <w:rsid w:val="006C2311"/>
    <w:rsid w:val="006C2B32"/>
    <w:rsid w:val="006C2D98"/>
    <w:rsid w:val="006C3158"/>
    <w:rsid w:val="006C368D"/>
    <w:rsid w:val="006C3745"/>
    <w:rsid w:val="006C3966"/>
    <w:rsid w:val="006C4480"/>
    <w:rsid w:val="006C58C6"/>
    <w:rsid w:val="006C5BC8"/>
    <w:rsid w:val="006C5D60"/>
    <w:rsid w:val="006C6ED9"/>
    <w:rsid w:val="006C6F07"/>
    <w:rsid w:val="006C7672"/>
    <w:rsid w:val="006D0330"/>
    <w:rsid w:val="006D1C20"/>
    <w:rsid w:val="006D1D42"/>
    <w:rsid w:val="006D2990"/>
    <w:rsid w:val="006D2B0A"/>
    <w:rsid w:val="006D3202"/>
    <w:rsid w:val="006D4637"/>
    <w:rsid w:val="006D52CC"/>
    <w:rsid w:val="006D6377"/>
    <w:rsid w:val="006D6A6F"/>
    <w:rsid w:val="006D72C6"/>
    <w:rsid w:val="006D790B"/>
    <w:rsid w:val="006D7E36"/>
    <w:rsid w:val="006E09D9"/>
    <w:rsid w:val="006E14D8"/>
    <w:rsid w:val="006E1AAC"/>
    <w:rsid w:val="006E1CF8"/>
    <w:rsid w:val="006E3642"/>
    <w:rsid w:val="006E3BF9"/>
    <w:rsid w:val="006E484B"/>
    <w:rsid w:val="006E4DF7"/>
    <w:rsid w:val="006E531F"/>
    <w:rsid w:val="006E6B70"/>
    <w:rsid w:val="006E6EDA"/>
    <w:rsid w:val="006E7470"/>
    <w:rsid w:val="006E79A4"/>
    <w:rsid w:val="006F0521"/>
    <w:rsid w:val="006F0762"/>
    <w:rsid w:val="006F10DE"/>
    <w:rsid w:val="006F2032"/>
    <w:rsid w:val="006F26F5"/>
    <w:rsid w:val="006F2E13"/>
    <w:rsid w:val="006F3FC9"/>
    <w:rsid w:val="006F42ED"/>
    <w:rsid w:val="006F442F"/>
    <w:rsid w:val="006F4E92"/>
    <w:rsid w:val="006F4FC7"/>
    <w:rsid w:val="006F5B27"/>
    <w:rsid w:val="006F5BEB"/>
    <w:rsid w:val="006F6136"/>
    <w:rsid w:val="006F6CFB"/>
    <w:rsid w:val="006F7630"/>
    <w:rsid w:val="0070070F"/>
    <w:rsid w:val="00701671"/>
    <w:rsid w:val="00701BA0"/>
    <w:rsid w:val="00701C82"/>
    <w:rsid w:val="007043BB"/>
    <w:rsid w:val="00704A9A"/>
    <w:rsid w:val="00704B35"/>
    <w:rsid w:val="00705181"/>
    <w:rsid w:val="0070534D"/>
    <w:rsid w:val="007059E4"/>
    <w:rsid w:val="00705B75"/>
    <w:rsid w:val="00706F2F"/>
    <w:rsid w:val="00710A16"/>
    <w:rsid w:val="0071214F"/>
    <w:rsid w:val="0071223D"/>
    <w:rsid w:val="0071268C"/>
    <w:rsid w:val="00712F7A"/>
    <w:rsid w:val="00713740"/>
    <w:rsid w:val="0071561C"/>
    <w:rsid w:val="00716E70"/>
    <w:rsid w:val="00716F77"/>
    <w:rsid w:val="00717848"/>
    <w:rsid w:val="0072050F"/>
    <w:rsid w:val="007205DB"/>
    <w:rsid w:val="00720610"/>
    <w:rsid w:val="00720F85"/>
    <w:rsid w:val="00721455"/>
    <w:rsid w:val="00721FD4"/>
    <w:rsid w:val="007226A9"/>
    <w:rsid w:val="00722F3D"/>
    <w:rsid w:val="00722FD4"/>
    <w:rsid w:val="0072347B"/>
    <w:rsid w:val="00723C96"/>
    <w:rsid w:val="00724EB6"/>
    <w:rsid w:val="0072512B"/>
    <w:rsid w:val="0072540C"/>
    <w:rsid w:val="007259C8"/>
    <w:rsid w:val="00725B1B"/>
    <w:rsid w:val="007273C6"/>
    <w:rsid w:val="0073001F"/>
    <w:rsid w:val="0073010C"/>
    <w:rsid w:val="00732743"/>
    <w:rsid w:val="00732A6D"/>
    <w:rsid w:val="00732FEA"/>
    <w:rsid w:val="0073379F"/>
    <w:rsid w:val="0073404C"/>
    <w:rsid w:val="00734894"/>
    <w:rsid w:val="007354A2"/>
    <w:rsid w:val="007355A4"/>
    <w:rsid w:val="007364F7"/>
    <w:rsid w:val="00737FD2"/>
    <w:rsid w:val="0074063B"/>
    <w:rsid w:val="00740914"/>
    <w:rsid w:val="0074104B"/>
    <w:rsid w:val="00741D7B"/>
    <w:rsid w:val="00743447"/>
    <w:rsid w:val="00743DD4"/>
    <w:rsid w:val="00745052"/>
    <w:rsid w:val="00745DF4"/>
    <w:rsid w:val="00746040"/>
    <w:rsid w:val="007462EE"/>
    <w:rsid w:val="007473FD"/>
    <w:rsid w:val="00747C13"/>
    <w:rsid w:val="00750084"/>
    <w:rsid w:val="007501EA"/>
    <w:rsid w:val="007502F1"/>
    <w:rsid w:val="00750BFB"/>
    <w:rsid w:val="0075115D"/>
    <w:rsid w:val="00751718"/>
    <w:rsid w:val="00752989"/>
    <w:rsid w:val="007539F4"/>
    <w:rsid w:val="00753E79"/>
    <w:rsid w:val="00753F23"/>
    <w:rsid w:val="00754281"/>
    <w:rsid w:val="00754647"/>
    <w:rsid w:val="00754C1C"/>
    <w:rsid w:val="00754CC6"/>
    <w:rsid w:val="00755059"/>
    <w:rsid w:val="00755D95"/>
    <w:rsid w:val="007569D3"/>
    <w:rsid w:val="0075771E"/>
    <w:rsid w:val="0076273B"/>
    <w:rsid w:val="00762CAB"/>
    <w:rsid w:val="00763DAC"/>
    <w:rsid w:val="00763EB3"/>
    <w:rsid w:val="00764DC4"/>
    <w:rsid w:val="00764ED9"/>
    <w:rsid w:val="00765455"/>
    <w:rsid w:val="0076650F"/>
    <w:rsid w:val="007668D1"/>
    <w:rsid w:val="0076724D"/>
    <w:rsid w:val="007676A2"/>
    <w:rsid w:val="007678BB"/>
    <w:rsid w:val="007678ED"/>
    <w:rsid w:val="0077067D"/>
    <w:rsid w:val="00770BB4"/>
    <w:rsid w:val="00770F00"/>
    <w:rsid w:val="00770FA7"/>
    <w:rsid w:val="00771001"/>
    <w:rsid w:val="0077110D"/>
    <w:rsid w:val="007712FB"/>
    <w:rsid w:val="00771E3A"/>
    <w:rsid w:val="007720FE"/>
    <w:rsid w:val="00772873"/>
    <w:rsid w:val="007737F3"/>
    <w:rsid w:val="00774770"/>
    <w:rsid w:val="007752BB"/>
    <w:rsid w:val="00776887"/>
    <w:rsid w:val="00776EB5"/>
    <w:rsid w:val="00776F44"/>
    <w:rsid w:val="00777CAB"/>
    <w:rsid w:val="00777F8D"/>
    <w:rsid w:val="00780435"/>
    <w:rsid w:val="007816D2"/>
    <w:rsid w:val="00782C5A"/>
    <w:rsid w:val="00783CA7"/>
    <w:rsid w:val="00785B4D"/>
    <w:rsid w:val="00790507"/>
    <w:rsid w:val="007910AC"/>
    <w:rsid w:val="00792856"/>
    <w:rsid w:val="00792C65"/>
    <w:rsid w:val="00792ECF"/>
    <w:rsid w:val="0079355D"/>
    <w:rsid w:val="00794D95"/>
    <w:rsid w:val="0079531E"/>
    <w:rsid w:val="0079594D"/>
    <w:rsid w:val="00796C15"/>
    <w:rsid w:val="00797415"/>
    <w:rsid w:val="007975D7"/>
    <w:rsid w:val="007A24AE"/>
    <w:rsid w:val="007A2857"/>
    <w:rsid w:val="007A3A68"/>
    <w:rsid w:val="007A46BB"/>
    <w:rsid w:val="007A4AA3"/>
    <w:rsid w:val="007A4B8D"/>
    <w:rsid w:val="007A59DA"/>
    <w:rsid w:val="007A70F5"/>
    <w:rsid w:val="007A7581"/>
    <w:rsid w:val="007B01DF"/>
    <w:rsid w:val="007B090F"/>
    <w:rsid w:val="007B09C5"/>
    <w:rsid w:val="007B09D4"/>
    <w:rsid w:val="007B1272"/>
    <w:rsid w:val="007B1620"/>
    <w:rsid w:val="007B2339"/>
    <w:rsid w:val="007B3FC3"/>
    <w:rsid w:val="007B4167"/>
    <w:rsid w:val="007B4388"/>
    <w:rsid w:val="007B506F"/>
    <w:rsid w:val="007B5346"/>
    <w:rsid w:val="007B5611"/>
    <w:rsid w:val="007B6906"/>
    <w:rsid w:val="007B7057"/>
    <w:rsid w:val="007B7348"/>
    <w:rsid w:val="007B749B"/>
    <w:rsid w:val="007B7AC0"/>
    <w:rsid w:val="007B7C3A"/>
    <w:rsid w:val="007B7FAD"/>
    <w:rsid w:val="007C0707"/>
    <w:rsid w:val="007C07E8"/>
    <w:rsid w:val="007C23CC"/>
    <w:rsid w:val="007C3104"/>
    <w:rsid w:val="007C334F"/>
    <w:rsid w:val="007C338F"/>
    <w:rsid w:val="007C4144"/>
    <w:rsid w:val="007C46BD"/>
    <w:rsid w:val="007C6566"/>
    <w:rsid w:val="007C760C"/>
    <w:rsid w:val="007D08EA"/>
    <w:rsid w:val="007D19C2"/>
    <w:rsid w:val="007D1F39"/>
    <w:rsid w:val="007D3CDC"/>
    <w:rsid w:val="007D3D7D"/>
    <w:rsid w:val="007D4296"/>
    <w:rsid w:val="007D6544"/>
    <w:rsid w:val="007D72A5"/>
    <w:rsid w:val="007D772C"/>
    <w:rsid w:val="007D789F"/>
    <w:rsid w:val="007E0AC6"/>
    <w:rsid w:val="007E0FE6"/>
    <w:rsid w:val="007E131C"/>
    <w:rsid w:val="007E18C4"/>
    <w:rsid w:val="007E2296"/>
    <w:rsid w:val="007E3313"/>
    <w:rsid w:val="007E3E38"/>
    <w:rsid w:val="007E4347"/>
    <w:rsid w:val="007E4C9B"/>
    <w:rsid w:val="007E6058"/>
    <w:rsid w:val="007F06D8"/>
    <w:rsid w:val="007F0875"/>
    <w:rsid w:val="007F1819"/>
    <w:rsid w:val="007F192B"/>
    <w:rsid w:val="007F2D39"/>
    <w:rsid w:val="007F3FAD"/>
    <w:rsid w:val="007F411B"/>
    <w:rsid w:val="007F434A"/>
    <w:rsid w:val="007F44CF"/>
    <w:rsid w:val="007F46B5"/>
    <w:rsid w:val="007F4A19"/>
    <w:rsid w:val="007F4C65"/>
    <w:rsid w:val="007F61E0"/>
    <w:rsid w:val="007F62A1"/>
    <w:rsid w:val="007F6AF4"/>
    <w:rsid w:val="008024DB"/>
    <w:rsid w:val="00803C91"/>
    <w:rsid w:val="008045CC"/>
    <w:rsid w:val="0080472D"/>
    <w:rsid w:val="00806118"/>
    <w:rsid w:val="00806278"/>
    <w:rsid w:val="00807733"/>
    <w:rsid w:val="008101EF"/>
    <w:rsid w:val="00810ADF"/>
    <w:rsid w:val="008115F6"/>
    <w:rsid w:val="008122B8"/>
    <w:rsid w:val="00812D7F"/>
    <w:rsid w:val="0081351A"/>
    <w:rsid w:val="00814BD1"/>
    <w:rsid w:val="00814EA6"/>
    <w:rsid w:val="008168F6"/>
    <w:rsid w:val="0081737F"/>
    <w:rsid w:val="0082107C"/>
    <w:rsid w:val="00821C7C"/>
    <w:rsid w:val="008225D1"/>
    <w:rsid w:val="0082331D"/>
    <w:rsid w:val="00823AC5"/>
    <w:rsid w:val="00824E1B"/>
    <w:rsid w:val="00824F40"/>
    <w:rsid w:val="00825441"/>
    <w:rsid w:val="00825B0C"/>
    <w:rsid w:val="00825EC9"/>
    <w:rsid w:val="00826665"/>
    <w:rsid w:val="008266DA"/>
    <w:rsid w:val="008275C3"/>
    <w:rsid w:val="008307CE"/>
    <w:rsid w:val="00830A8F"/>
    <w:rsid w:val="00831D87"/>
    <w:rsid w:val="008324FD"/>
    <w:rsid w:val="00833AAF"/>
    <w:rsid w:val="00833FE0"/>
    <w:rsid w:val="008345AA"/>
    <w:rsid w:val="00834F18"/>
    <w:rsid w:val="008355AD"/>
    <w:rsid w:val="0083564C"/>
    <w:rsid w:val="00835800"/>
    <w:rsid w:val="00835850"/>
    <w:rsid w:val="00835EA5"/>
    <w:rsid w:val="00837010"/>
    <w:rsid w:val="00840841"/>
    <w:rsid w:val="00840E5C"/>
    <w:rsid w:val="00841F5B"/>
    <w:rsid w:val="008422AE"/>
    <w:rsid w:val="0084328F"/>
    <w:rsid w:val="0084380B"/>
    <w:rsid w:val="0084411E"/>
    <w:rsid w:val="00845612"/>
    <w:rsid w:val="00845C82"/>
    <w:rsid w:val="008465B9"/>
    <w:rsid w:val="008465E9"/>
    <w:rsid w:val="0084736C"/>
    <w:rsid w:val="00847399"/>
    <w:rsid w:val="008474EB"/>
    <w:rsid w:val="008479CE"/>
    <w:rsid w:val="00850153"/>
    <w:rsid w:val="008507D3"/>
    <w:rsid w:val="0085134F"/>
    <w:rsid w:val="008517E5"/>
    <w:rsid w:val="00852EE3"/>
    <w:rsid w:val="00852FC7"/>
    <w:rsid w:val="00853550"/>
    <w:rsid w:val="00854686"/>
    <w:rsid w:val="00855216"/>
    <w:rsid w:val="00855A4A"/>
    <w:rsid w:val="00857F64"/>
    <w:rsid w:val="0086092D"/>
    <w:rsid w:val="00860C31"/>
    <w:rsid w:val="00862523"/>
    <w:rsid w:val="00862F8B"/>
    <w:rsid w:val="0086397A"/>
    <w:rsid w:val="00863DCA"/>
    <w:rsid w:val="00863FE9"/>
    <w:rsid w:val="0086402D"/>
    <w:rsid w:val="00864137"/>
    <w:rsid w:val="008646E4"/>
    <w:rsid w:val="00865374"/>
    <w:rsid w:val="00865672"/>
    <w:rsid w:val="008659BA"/>
    <w:rsid w:val="00865C42"/>
    <w:rsid w:val="008666F8"/>
    <w:rsid w:val="00867700"/>
    <w:rsid w:val="008707E3"/>
    <w:rsid w:val="00871CB4"/>
    <w:rsid w:val="00871FD9"/>
    <w:rsid w:val="0087219A"/>
    <w:rsid w:val="008730B2"/>
    <w:rsid w:val="00873C77"/>
    <w:rsid w:val="008746E7"/>
    <w:rsid w:val="008748BE"/>
    <w:rsid w:val="00874E39"/>
    <w:rsid w:val="00876EB5"/>
    <w:rsid w:val="008772CB"/>
    <w:rsid w:val="00877E64"/>
    <w:rsid w:val="00877F4C"/>
    <w:rsid w:val="008801F4"/>
    <w:rsid w:val="00880516"/>
    <w:rsid w:val="00880605"/>
    <w:rsid w:val="0088102D"/>
    <w:rsid w:val="008814D5"/>
    <w:rsid w:val="0088200B"/>
    <w:rsid w:val="008824F0"/>
    <w:rsid w:val="008826E9"/>
    <w:rsid w:val="00882971"/>
    <w:rsid w:val="00882A71"/>
    <w:rsid w:val="00882CBD"/>
    <w:rsid w:val="008837AF"/>
    <w:rsid w:val="00884551"/>
    <w:rsid w:val="00884631"/>
    <w:rsid w:val="00885012"/>
    <w:rsid w:val="008850E9"/>
    <w:rsid w:val="00885F77"/>
    <w:rsid w:val="00887BA9"/>
    <w:rsid w:val="008911EE"/>
    <w:rsid w:val="008919DF"/>
    <w:rsid w:val="00891FA0"/>
    <w:rsid w:val="00892001"/>
    <w:rsid w:val="0089257F"/>
    <w:rsid w:val="00892D15"/>
    <w:rsid w:val="00893148"/>
    <w:rsid w:val="00893A80"/>
    <w:rsid w:val="00894D44"/>
    <w:rsid w:val="00894D5E"/>
    <w:rsid w:val="0089538F"/>
    <w:rsid w:val="008960A7"/>
    <w:rsid w:val="00897848"/>
    <w:rsid w:val="00897A87"/>
    <w:rsid w:val="00897A8F"/>
    <w:rsid w:val="008A0072"/>
    <w:rsid w:val="008A0690"/>
    <w:rsid w:val="008A074D"/>
    <w:rsid w:val="008A110F"/>
    <w:rsid w:val="008A25FB"/>
    <w:rsid w:val="008A36DD"/>
    <w:rsid w:val="008A464C"/>
    <w:rsid w:val="008A47AC"/>
    <w:rsid w:val="008A5003"/>
    <w:rsid w:val="008A6FC0"/>
    <w:rsid w:val="008A71B7"/>
    <w:rsid w:val="008A7450"/>
    <w:rsid w:val="008A7B4C"/>
    <w:rsid w:val="008A7FE1"/>
    <w:rsid w:val="008B204F"/>
    <w:rsid w:val="008B3222"/>
    <w:rsid w:val="008B35E1"/>
    <w:rsid w:val="008B3E4A"/>
    <w:rsid w:val="008B4437"/>
    <w:rsid w:val="008B479C"/>
    <w:rsid w:val="008B4B8D"/>
    <w:rsid w:val="008B56D8"/>
    <w:rsid w:val="008B62C1"/>
    <w:rsid w:val="008B6A2C"/>
    <w:rsid w:val="008B78DD"/>
    <w:rsid w:val="008C02BD"/>
    <w:rsid w:val="008C0445"/>
    <w:rsid w:val="008C05BF"/>
    <w:rsid w:val="008C05D3"/>
    <w:rsid w:val="008C1386"/>
    <w:rsid w:val="008C1785"/>
    <w:rsid w:val="008C4951"/>
    <w:rsid w:val="008C4F2B"/>
    <w:rsid w:val="008C5407"/>
    <w:rsid w:val="008C559C"/>
    <w:rsid w:val="008C59BD"/>
    <w:rsid w:val="008C5F99"/>
    <w:rsid w:val="008C63D9"/>
    <w:rsid w:val="008C72BA"/>
    <w:rsid w:val="008C7AAE"/>
    <w:rsid w:val="008D0146"/>
    <w:rsid w:val="008D0951"/>
    <w:rsid w:val="008D0D99"/>
    <w:rsid w:val="008D122D"/>
    <w:rsid w:val="008D1383"/>
    <w:rsid w:val="008D18B9"/>
    <w:rsid w:val="008D1BD5"/>
    <w:rsid w:val="008D1F88"/>
    <w:rsid w:val="008D2407"/>
    <w:rsid w:val="008D29E0"/>
    <w:rsid w:val="008D2D50"/>
    <w:rsid w:val="008D38E7"/>
    <w:rsid w:val="008D45E5"/>
    <w:rsid w:val="008D4754"/>
    <w:rsid w:val="008D5676"/>
    <w:rsid w:val="008D5EC9"/>
    <w:rsid w:val="008D61DF"/>
    <w:rsid w:val="008D6290"/>
    <w:rsid w:val="008D6E15"/>
    <w:rsid w:val="008D7180"/>
    <w:rsid w:val="008D74C8"/>
    <w:rsid w:val="008D783B"/>
    <w:rsid w:val="008D7B13"/>
    <w:rsid w:val="008D7E2A"/>
    <w:rsid w:val="008E05F8"/>
    <w:rsid w:val="008E189B"/>
    <w:rsid w:val="008E269C"/>
    <w:rsid w:val="008E5863"/>
    <w:rsid w:val="008E5B7B"/>
    <w:rsid w:val="008E5E6D"/>
    <w:rsid w:val="008E62A8"/>
    <w:rsid w:val="008E6560"/>
    <w:rsid w:val="008E66FB"/>
    <w:rsid w:val="008E699B"/>
    <w:rsid w:val="008E7A80"/>
    <w:rsid w:val="008E7B6B"/>
    <w:rsid w:val="008F052F"/>
    <w:rsid w:val="008F0CDA"/>
    <w:rsid w:val="008F0D5C"/>
    <w:rsid w:val="008F11BF"/>
    <w:rsid w:val="008F1ED5"/>
    <w:rsid w:val="008F3036"/>
    <w:rsid w:val="008F386C"/>
    <w:rsid w:val="008F392D"/>
    <w:rsid w:val="008F45E6"/>
    <w:rsid w:val="008F487D"/>
    <w:rsid w:val="008F64A8"/>
    <w:rsid w:val="008F6B4C"/>
    <w:rsid w:val="008F7164"/>
    <w:rsid w:val="008F7CF6"/>
    <w:rsid w:val="008F7CFC"/>
    <w:rsid w:val="008F7F08"/>
    <w:rsid w:val="00900D35"/>
    <w:rsid w:val="009016F9"/>
    <w:rsid w:val="009017EA"/>
    <w:rsid w:val="00902C36"/>
    <w:rsid w:val="00904097"/>
    <w:rsid w:val="009045D8"/>
    <w:rsid w:val="00904712"/>
    <w:rsid w:val="0090485D"/>
    <w:rsid w:val="009056B9"/>
    <w:rsid w:val="0090581E"/>
    <w:rsid w:val="0090756F"/>
    <w:rsid w:val="00911B1A"/>
    <w:rsid w:val="00911DC8"/>
    <w:rsid w:val="009123E4"/>
    <w:rsid w:val="00912D79"/>
    <w:rsid w:val="00913201"/>
    <w:rsid w:val="00913916"/>
    <w:rsid w:val="00913BBC"/>
    <w:rsid w:val="00914883"/>
    <w:rsid w:val="009149F5"/>
    <w:rsid w:val="0091549F"/>
    <w:rsid w:val="00915F79"/>
    <w:rsid w:val="009160BF"/>
    <w:rsid w:val="0091683E"/>
    <w:rsid w:val="009169F1"/>
    <w:rsid w:val="0091702E"/>
    <w:rsid w:val="00917FA6"/>
    <w:rsid w:val="0092234C"/>
    <w:rsid w:val="00922E27"/>
    <w:rsid w:val="00922F13"/>
    <w:rsid w:val="00923D1B"/>
    <w:rsid w:val="0092497F"/>
    <w:rsid w:val="00924B42"/>
    <w:rsid w:val="0092564A"/>
    <w:rsid w:val="00925AEC"/>
    <w:rsid w:val="00925B12"/>
    <w:rsid w:val="00925BF0"/>
    <w:rsid w:val="00926781"/>
    <w:rsid w:val="00926AAC"/>
    <w:rsid w:val="00927A46"/>
    <w:rsid w:val="009306EC"/>
    <w:rsid w:val="00930BCD"/>
    <w:rsid w:val="00931269"/>
    <w:rsid w:val="00932D0D"/>
    <w:rsid w:val="00933176"/>
    <w:rsid w:val="00935BB7"/>
    <w:rsid w:val="009366C7"/>
    <w:rsid w:val="00936A76"/>
    <w:rsid w:val="00936B36"/>
    <w:rsid w:val="0093749F"/>
    <w:rsid w:val="00937BEF"/>
    <w:rsid w:val="009403C0"/>
    <w:rsid w:val="009412C7"/>
    <w:rsid w:val="0094165E"/>
    <w:rsid w:val="0094176A"/>
    <w:rsid w:val="00942DA0"/>
    <w:rsid w:val="00942FC3"/>
    <w:rsid w:val="0094402D"/>
    <w:rsid w:val="009445D8"/>
    <w:rsid w:val="00944AC4"/>
    <w:rsid w:val="00945A58"/>
    <w:rsid w:val="009461ED"/>
    <w:rsid w:val="009461F9"/>
    <w:rsid w:val="00946574"/>
    <w:rsid w:val="00946C0B"/>
    <w:rsid w:val="00946F79"/>
    <w:rsid w:val="00947030"/>
    <w:rsid w:val="00947F77"/>
    <w:rsid w:val="00950558"/>
    <w:rsid w:val="009507E2"/>
    <w:rsid w:val="009508DD"/>
    <w:rsid w:val="00950D31"/>
    <w:rsid w:val="00951152"/>
    <w:rsid w:val="00952152"/>
    <w:rsid w:val="00952871"/>
    <w:rsid w:val="00952D05"/>
    <w:rsid w:val="00952E07"/>
    <w:rsid w:val="0095349B"/>
    <w:rsid w:val="009534D0"/>
    <w:rsid w:val="009537E0"/>
    <w:rsid w:val="00953B4A"/>
    <w:rsid w:val="00954494"/>
    <w:rsid w:val="00954A2D"/>
    <w:rsid w:val="009555C6"/>
    <w:rsid w:val="00955A01"/>
    <w:rsid w:val="00956341"/>
    <w:rsid w:val="00956A46"/>
    <w:rsid w:val="00956B98"/>
    <w:rsid w:val="00960BFD"/>
    <w:rsid w:val="00961E00"/>
    <w:rsid w:val="0096442D"/>
    <w:rsid w:val="00964FE3"/>
    <w:rsid w:val="00965684"/>
    <w:rsid w:val="009666EA"/>
    <w:rsid w:val="00966E6C"/>
    <w:rsid w:val="00967677"/>
    <w:rsid w:val="009676C4"/>
    <w:rsid w:val="00967AA5"/>
    <w:rsid w:val="00967D6E"/>
    <w:rsid w:val="00967F36"/>
    <w:rsid w:val="00970ECC"/>
    <w:rsid w:val="00970F97"/>
    <w:rsid w:val="00971243"/>
    <w:rsid w:val="009714DB"/>
    <w:rsid w:val="009716A2"/>
    <w:rsid w:val="0097176C"/>
    <w:rsid w:val="009723D3"/>
    <w:rsid w:val="00973989"/>
    <w:rsid w:val="00973C9C"/>
    <w:rsid w:val="00974112"/>
    <w:rsid w:val="009742FA"/>
    <w:rsid w:val="00974880"/>
    <w:rsid w:val="00974AF1"/>
    <w:rsid w:val="00974C4D"/>
    <w:rsid w:val="009762B9"/>
    <w:rsid w:val="0097642D"/>
    <w:rsid w:val="0097693C"/>
    <w:rsid w:val="00976AA9"/>
    <w:rsid w:val="00977423"/>
    <w:rsid w:val="0097763C"/>
    <w:rsid w:val="00977668"/>
    <w:rsid w:val="009800B0"/>
    <w:rsid w:val="00981C4B"/>
    <w:rsid w:val="009822CD"/>
    <w:rsid w:val="0098249F"/>
    <w:rsid w:val="0098322D"/>
    <w:rsid w:val="00984248"/>
    <w:rsid w:val="009844CB"/>
    <w:rsid w:val="00984B4C"/>
    <w:rsid w:val="00984BCB"/>
    <w:rsid w:val="009850CA"/>
    <w:rsid w:val="009854C9"/>
    <w:rsid w:val="00985EB9"/>
    <w:rsid w:val="00985FC7"/>
    <w:rsid w:val="00986983"/>
    <w:rsid w:val="00987204"/>
    <w:rsid w:val="00990FE4"/>
    <w:rsid w:val="00994B8B"/>
    <w:rsid w:val="009957C7"/>
    <w:rsid w:val="00995823"/>
    <w:rsid w:val="009977E7"/>
    <w:rsid w:val="009A0287"/>
    <w:rsid w:val="009A1494"/>
    <w:rsid w:val="009A163A"/>
    <w:rsid w:val="009A26B9"/>
    <w:rsid w:val="009A3004"/>
    <w:rsid w:val="009A3984"/>
    <w:rsid w:val="009A435E"/>
    <w:rsid w:val="009A4A53"/>
    <w:rsid w:val="009A4BEE"/>
    <w:rsid w:val="009A4DA1"/>
    <w:rsid w:val="009A6675"/>
    <w:rsid w:val="009A67E2"/>
    <w:rsid w:val="009A6C77"/>
    <w:rsid w:val="009A6D18"/>
    <w:rsid w:val="009A7D29"/>
    <w:rsid w:val="009B05BA"/>
    <w:rsid w:val="009B0A7A"/>
    <w:rsid w:val="009B0D92"/>
    <w:rsid w:val="009B0DE6"/>
    <w:rsid w:val="009B263E"/>
    <w:rsid w:val="009B2B87"/>
    <w:rsid w:val="009B32B4"/>
    <w:rsid w:val="009B35AB"/>
    <w:rsid w:val="009B56F4"/>
    <w:rsid w:val="009B5FCC"/>
    <w:rsid w:val="009B78FE"/>
    <w:rsid w:val="009B7B44"/>
    <w:rsid w:val="009C0990"/>
    <w:rsid w:val="009C09BE"/>
    <w:rsid w:val="009C0DEA"/>
    <w:rsid w:val="009C0F26"/>
    <w:rsid w:val="009C1197"/>
    <w:rsid w:val="009C11E7"/>
    <w:rsid w:val="009C1BE2"/>
    <w:rsid w:val="009C1C47"/>
    <w:rsid w:val="009C1EFA"/>
    <w:rsid w:val="009C3771"/>
    <w:rsid w:val="009C4ED9"/>
    <w:rsid w:val="009C5257"/>
    <w:rsid w:val="009C5519"/>
    <w:rsid w:val="009C5967"/>
    <w:rsid w:val="009C6F75"/>
    <w:rsid w:val="009C7759"/>
    <w:rsid w:val="009C7898"/>
    <w:rsid w:val="009C79DE"/>
    <w:rsid w:val="009D0469"/>
    <w:rsid w:val="009D05DA"/>
    <w:rsid w:val="009D0C0D"/>
    <w:rsid w:val="009D0D08"/>
    <w:rsid w:val="009D0E24"/>
    <w:rsid w:val="009D106E"/>
    <w:rsid w:val="009D11C6"/>
    <w:rsid w:val="009D23BF"/>
    <w:rsid w:val="009D3D69"/>
    <w:rsid w:val="009D3FED"/>
    <w:rsid w:val="009D4DEE"/>
    <w:rsid w:val="009D5B5E"/>
    <w:rsid w:val="009D5D04"/>
    <w:rsid w:val="009D68F1"/>
    <w:rsid w:val="009D6F10"/>
    <w:rsid w:val="009D7AAE"/>
    <w:rsid w:val="009E0730"/>
    <w:rsid w:val="009E1DAB"/>
    <w:rsid w:val="009E2DD3"/>
    <w:rsid w:val="009E2EB3"/>
    <w:rsid w:val="009E7DA2"/>
    <w:rsid w:val="009F0A91"/>
    <w:rsid w:val="009F2DF9"/>
    <w:rsid w:val="009F3030"/>
    <w:rsid w:val="009F30F7"/>
    <w:rsid w:val="009F340E"/>
    <w:rsid w:val="009F3460"/>
    <w:rsid w:val="009F38FE"/>
    <w:rsid w:val="009F4286"/>
    <w:rsid w:val="009F5F6B"/>
    <w:rsid w:val="009F70E6"/>
    <w:rsid w:val="009F71F0"/>
    <w:rsid w:val="00A002AC"/>
    <w:rsid w:val="00A00BBB"/>
    <w:rsid w:val="00A01A57"/>
    <w:rsid w:val="00A02250"/>
    <w:rsid w:val="00A03526"/>
    <w:rsid w:val="00A03568"/>
    <w:rsid w:val="00A03D14"/>
    <w:rsid w:val="00A05001"/>
    <w:rsid w:val="00A0625B"/>
    <w:rsid w:val="00A06BE4"/>
    <w:rsid w:val="00A072E7"/>
    <w:rsid w:val="00A07C26"/>
    <w:rsid w:val="00A07EFA"/>
    <w:rsid w:val="00A1027A"/>
    <w:rsid w:val="00A104C2"/>
    <w:rsid w:val="00A10674"/>
    <w:rsid w:val="00A1131B"/>
    <w:rsid w:val="00A11348"/>
    <w:rsid w:val="00A131E8"/>
    <w:rsid w:val="00A13890"/>
    <w:rsid w:val="00A13902"/>
    <w:rsid w:val="00A1464D"/>
    <w:rsid w:val="00A15DFD"/>
    <w:rsid w:val="00A163DA"/>
    <w:rsid w:val="00A1644F"/>
    <w:rsid w:val="00A164DD"/>
    <w:rsid w:val="00A16F01"/>
    <w:rsid w:val="00A17DA6"/>
    <w:rsid w:val="00A213B8"/>
    <w:rsid w:val="00A2167F"/>
    <w:rsid w:val="00A2215F"/>
    <w:rsid w:val="00A22663"/>
    <w:rsid w:val="00A22724"/>
    <w:rsid w:val="00A22FE9"/>
    <w:rsid w:val="00A23477"/>
    <w:rsid w:val="00A238E1"/>
    <w:rsid w:val="00A23D0F"/>
    <w:rsid w:val="00A241C2"/>
    <w:rsid w:val="00A24970"/>
    <w:rsid w:val="00A24A5B"/>
    <w:rsid w:val="00A259CD"/>
    <w:rsid w:val="00A25B80"/>
    <w:rsid w:val="00A26712"/>
    <w:rsid w:val="00A26D84"/>
    <w:rsid w:val="00A2706A"/>
    <w:rsid w:val="00A27CB6"/>
    <w:rsid w:val="00A27F60"/>
    <w:rsid w:val="00A31C25"/>
    <w:rsid w:val="00A3255B"/>
    <w:rsid w:val="00A332E5"/>
    <w:rsid w:val="00A33DCF"/>
    <w:rsid w:val="00A34842"/>
    <w:rsid w:val="00A34DC2"/>
    <w:rsid w:val="00A34E4E"/>
    <w:rsid w:val="00A36A10"/>
    <w:rsid w:val="00A40CBC"/>
    <w:rsid w:val="00A41310"/>
    <w:rsid w:val="00A419B3"/>
    <w:rsid w:val="00A41F22"/>
    <w:rsid w:val="00A42597"/>
    <w:rsid w:val="00A43D85"/>
    <w:rsid w:val="00A43FC1"/>
    <w:rsid w:val="00A44597"/>
    <w:rsid w:val="00A446F5"/>
    <w:rsid w:val="00A45D2B"/>
    <w:rsid w:val="00A46EDB"/>
    <w:rsid w:val="00A50128"/>
    <w:rsid w:val="00A50605"/>
    <w:rsid w:val="00A5092A"/>
    <w:rsid w:val="00A516E7"/>
    <w:rsid w:val="00A51ADC"/>
    <w:rsid w:val="00A51DF7"/>
    <w:rsid w:val="00A547FB"/>
    <w:rsid w:val="00A56488"/>
    <w:rsid w:val="00A56509"/>
    <w:rsid w:val="00A56A99"/>
    <w:rsid w:val="00A601E9"/>
    <w:rsid w:val="00A602F7"/>
    <w:rsid w:val="00A60427"/>
    <w:rsid w:val="00A60676"/>
    <w:rsid w:val="00A61B2C"/>
    <w:rsid w:val="00A623FE"/>
    <w:rsid w:val="00A62466"/>
    <w:rsid w:val="00A631D2"/>
    <w:rsid w:val="00A64977"/>
    <w:rsid w:val="00A64A82"/>
    <w:rsid w:val="00A6539F"/>
    <w:rsid w:val="00A6632C"/>
    <w:rsid w:val="00A67531"/>
    <w:rsid w:val="00A675D3"/>
    <w:rsid w:val="00A67DDB"/>
    <w:rsid w:val="00A70432"/>
    <w:rsid w:val="00A707A9"/>
    <w:rsid w:val="00A71F2F"/>
    <w:rsid w:val="00A72C61"/>
    <w:rsid w:val="00A73E74"/>
    <w:rsid w:val="00A74632"/>
    <w:rsid w:val="00A759F8"/>
    <w:rsid w:val="00A7616B"/>
    <w:rsid w:val="00A763B6"/>
    <w:rsid w:val="00A76705"/>
    <w:rsid w:val="00A76CB1"/>
    <w:rsid w:val="00A76CF5"/>
    <w:rsid w:val="00A76F42"/>
    <w:rsid w:val="00A7774D"/>
    <w:rsid w:val="00A77E62"/>
    <w:rsid w:val="00A80D76"/>
    <w:rsid w:val="00A810B3"/>
    <w:rsid w:val="00A81299"/>
    <w:rsid w:val="00A821FD"/>
    <w:rsid w:val="00A82228"/>
    <w:rsid w:val="00A8236E"/>
    <w:rsid w:val="00A8249B"/>
    <w:rsid w:val="00A824FB"/>
    <w:rsid w:val="00A83CE2"/>
    <w:rsid w:val="00A84415"/>
    <w:rsid w:val="00A844F0"/>
    <w:rsid w:val="00A84A27"/>
    <w:rsid w:val="00A84D7D"/>
    <w:rsid w:val="00A852F1"/>
    <w:rsid w:val="00A8634D"/>
    <w:rsid w:val="00A8692B"/>
    <w:rsid w:val="00A86E9B"/>
    <w:rsid w:val="00A87216"/>
    <w:rsid w:val="00A8756B"/>
    <w:rsid w:val="00A9047F"/>
    <w:rsid w:val="00A90829"/>
    <w:rsid w:val="00A910BB"/>
    <w:rsid w:val="00A91592"/>
    <w:rsid w:val="00A91D27"/>
    <w:rsid w:val="00A920A9"/>
    <w:rsid w:val="00A92AF3"/>
    <w:rsid w:val="00A92F0B"/>
    <w:rsid w:val="00A9350E"/>
    <w:rsid w:val="00A936E3"/>
    <w:rsid w:val="00A944CF"/>
    <w:rsid w:val="00A958A8"/>
    <w:rsid w:val="00A9622D"/>
    <w:rsid w:val="00A9675F"/>
    <w:rsid w:val="00A96B46"/>
    <w:rsid w:val="00A96D54"/>
    <w:rsid w:val="00A97C3E"/>
    <w:rsid w:val="00AA13E6"/>
    <w:rsid w:val="00AA1CC7"/>
    <w:rsid w:val="00AA1CF0"/>
    <w:rsid w:val="00AA2FDC"/>
    <w:rsid w:val="00AA34D1"/>
    <w:rsid w:val="00AA541D"/>
    <w:rsid w:val="00AA5DD1"/>
    <w:rsid w:val="00AA5E2A"/>
    <w:rsid w:val="00AA628D"/>
    <w:rsid w:val="00AA6472"/>
    <w:rsid w:val="00AA6EBE"/>
    <w:rsid w:val="00AA7033"/>
    <w:rsid w:val="00AB0005"/>
    <w:rsid w:val="00AB0A45"/>
    <w:rsid w:val="00AB141A"/>
    <w:rsid w:val="00AB2A70"/>
    <w:rsid w:val="00AB3CBE"/>
    <w:rsid w:val="00AB5DD6"/>
    <w:rsid w:val="00AB7746"/>
    <w:rsid w:val="00AB7CCC"/>
    <w:rsid w:val="00AB7FE3"/>
    <w:rsid w:val="00AC022C"/>
    <w:rsid w:val="00AC0E2A"/>
    <w:rsid w:val="00AC1248"/>
    <w:rsid w:val="00AC3061"/>
    <w:rsid w:val="00AC370D"/>
    <w:rsid w:val="00AC40B9"/>
    <w:rsid w:val="00AC5E1C"/>
    <w:rsid w:val="00AC5FFA"/>
    <w:rsid w:val="00AC6233"/>
    <w:rsid w:val="00AC63DA"/>
    <w:rsid w:val="00AC6E3F"/>
    <w:rsid w:val="00AD19EE"/>
    <w:rsid w:val="00AD1D46"/>
    <w:rsid w:val="00AD21BF"/>
    <w:rsid w:val="00AD26EB"/>
    <w:rsid w:val="00AD2B4F"/>
    <w:rsid w:val="00AD3307"/>
    <w:rsid w:val="00AD4CC9"/>
    <w:rsid w:val="00AD5161"/>
    <w:rsid w:val="00AD57B9"/>
    <w:rsid w:val="00AD7686"/>
    <w:rsid w:val="00AD7AB9"/>
    <w:rsid w:val="00AE0454"/>
    <w:rsid w:val="00AE0F97"/>
    <w:rsid w:val="00AE12F0"/>
    <w:rsid w:val="00AE1D1E"/>
    <w:rsid w:val="00AE1EDC"/>
    <w:rsid w:val="00AE1F6B"/>
    <w:rsid w:val="00AE253B"/>
    <w:rsid w:val="00AE2596"/>
    <w:rsid w:val="00AE2FAE"/>
    <w:rsid w:val="00AE404A"/>
    <w:rsid w:val="00AE40A9"/>
    <w:rsid w:val="00AE44E4"/>
    <w:rsid w:val="00AE46C2"/>
    <w:rsid w:val="00AE54B9"/>
    <w:rsid w:val="00AE59A2"/>
    <w:rsid w:val="00AF1220"/>
    <w:rsid w:val="00AF1AF7"/>
    <w:rsid w:val="00AF1C45"/>
    <w:rsid w:val="00AF1E81"/>
    <w:rsid w:val="00AF1F35"/>
    <w:rsid w:val="00AF34B0"/>
    <w:rsid w:val="00AF4FCE"/>
    <w:rsid w:val="00AF504B"/>
    <w:rsid w:val="00AF52C8"/>
    <w:rsid w:val="00AF5AE2"/>
    <w:rsid w:val="00AF67A2"/>
    <w:rsid w:val="00AF68C1"/>
    <w:rsid w:val="00AF73CA"/>
    <w:rsid w:val="00B016AA"/>
    <w:rsid w:val="00B01EAB"/>
    <w:rsid w:val="00B01EAE"/>
    <w:rsid w:val="00B02DF9"/>
    <w:rsid w:val="00B0341F"/>
    <w:rsid w:val="00B03E75"/>
    <w:rsid w:val="00B045E6"/>
    <w:rsid w:val="00B051AE"/>
    <w:rsid w:val="00B05526"/>
    <w:rsid w:val="00B0588C"/>
    <w:rsid w:val="00B05B7B"/>
    <w:rsid w:val="00B0645C"/>
    <w:rsid w:val="00B06506"/>
    <w:rsid w:val="00B07335"/>
    <w:rsid w:val="00B079F5"/>
    <w:rsid w:val="00B10789"/>
    <w:rsid w:val="00B10A1D"/>
    <w:rsid w:val="00B10B0E"/>
    <w:rsid w:val="00B10CE2"/>
    <w:rsid w:val="00B12AFA"/>
    <w:rsid w:val="00B136E7"/>
    <w:rsid w:val="00B13A35"/>
    <w:rsid w:val="00B13F43"/>
    <w:rsid w:val="00B13F94"/>
    <w:rsid w:val="00B14FA9"/>
    <w:rsid w:val="00B1677F"/>
    <w:rsid w:val="00B16D31"/>
    <w:rsid w:val="00B17916"/>
    <w:rsid w:val="00B17B20"/>
    <w:rsid w:val="00B2056C"/>
    <w:rsid w:val="00B207DD"/>
    <w:rsid w:val="00B20D99"/>
    <w:rsid w:val="00B20E37"/>
    <w:rsid w:val="00B21AEB"/>
    <w:rsid w:val="00B21D61"/>
    <w:rsid w:val="00B22CED"/>
    <w:rsid w:val="00B22DC7"/>
    <w:rsid w:val="00B22FDD"/>
    <w:rsid w:val="00B23295"/>
    <w:rsid w:val="00B250C1"/>
    <w:rsid w:val="00B25238"/>
    <w:rsid w:val="00B27AB4"/>
    <w:rsid w:val="00B311FB"/>
    <w:rsid w:val="00B3227F"/>
    <w:rsid w:val="00B32A94"/>
    <w:rsid w:val="00B32E01"/>
    <w:rsid w:val="00B32EDA"/>
    <w:rsid w:val="00B33010"/>
    <w:rsid w:val="00B3347C"/>
    <w:rsid w:val="00B3486E"/>
    <w:rsid w:val="00B348BF"/>
    <w:rsid w:val="00B3557B"/>
    <w:rsid w:val="00B35F81"/>
    <w:rsid w:val="00B363C9"/>
    <w:rsid w:val="00B372FE"/>
    <w:rsid w:val="00B378B5"/>
    <w:rsid w:val="00B401EC"/>
    <w:rsid w:val="00B41DB5"/>
    <w:rsid w:val="00B41DE3"/>
    <w:rsid w:val="00B443A5"/>
    <w:rsid w:val="00B454C6"/>
    <w:rsid w:val="00B4578F"/>
    <w:rsid w:val="00B4595E"/>
    <w:rsid w:val="00B47DFB"/>
    <w:rsid w:val="00B504E7"/>
    <w:rsid w:val="00B51C9F"/>
    <w:rsid w:val="00B53264"/>
    <w:rsid w:val="00B536F3"/>
    <w:rsid w:val="00B53C7A"/>
    <w:rsid w:val="00B53E13"/>
    <w:rsid w:val="00B53FD8"/>
    <w:rsid w:val="00B540F9"/>
    <w:rsid w:val="00B54CF1"/>
    <w:rsid w:val="00B558C6"/>
    <w:rsid w:val="00B561EF"/>
    <w:rsid w:val="00B5785B"/>
    <w:rsid w:val="00B57E7E"/>
    <w:rsid w:val="00B60861"/>
    <w:rsid w:val="00B60CEF"/>
    <w:rsid w:val="00B62846"/>
    <w:rsid w:val="00B629E5"/>
    <w:rsid w:val="00B633B2"/>
    <w:rsid w:val="00B6376E"/>
    <w:rsid w:val="00B63A3D"/>
    <w:rsid w:val="00B63C5C"/>
    <w:rsid w:val="00B645A6"/>
    <w:rsid w:val="00B64743"/>
    <w:rsid w:val="00B64DC6"/>
    <w:rsid w:val="00B6507C"/>
    <w:rsid w:val="00B65190"/>
    <w:rsid w:val="00B65219"/>
    <w:rsid w:val="00B653A1"/>
    <w:rsid w:val="00B65925"/>
    <w:rsid w:val="00B65A2B"/>
    <w:rsid w:val="00B65DBD"/>
    <w:rsid w:val="00B70B4D"/>
    <w:rsid w:val="00B716C5"/>
    <w:rsid w:val="00B71A64"/>
    <w:rsid w:val="00B71F18"/>
    <w:rsid w:val="00B72714"/>
    <w:rsid w:val="00B731E3"/>
    <w:rsid w:val="00B73BB5"/>
    <w:rsid w:val="00B74304"/>
    <w:rsid w:val="00B753B4"/>
    <w:rsid w:val="00B7545D"/>
    <w:rsid w:val="00B75917"/>
    <w:rsid w:val="00B7648F"/>
    <w:rsid w:val="00B764ED"/>
    <w:rsid w:val="00B768DE"/>
    <w:rsid w:val="00B77959"/>
    <w:rsid w:val="00B8003B"/>
    <w:rsid w:val="00B80D0A"/>
    <w:rsid w:val="00B814DA"/>
    <w:rsid w:val="00B8195B"/>
    <w:rsid w:val="00B83A61"/>
    <w:rsid w:val="00B83AA5"/>
    <w:rsid w:val="00B8421D"/>
    <w:rsid w:val="00B843DF"/>
    <w:rsid w:val="00B847AB"/>
    <w:rsid w:val="00B85B68"/>
    <w:rsid w:val="00B85CC4"/>
    <w:rsid w:val="00B8662C"/>
    <w:rsid w:val="00B8669A"/>
    <w:rsid w:val="00B86E3C"/>
    <w:rsid w:val="00B87E5C"/>
    <w:rsid w:val="00B87F90"/>
    <w:rsid w:val="00B91BA7"/>
    <w:rsid w:val="00B92A2C"/>
    <w:rsid w:val="00B93374"/>
    <w:rsid w:val="00B93B7D"/>
    <w:rsid w:val="00B94517"/>
    <w:rsid w:val="00B9467E"/>
    <w:rsid w:val="00B9486C"/>
    <w:rsid w:val="00B952A3"/>
    <w:rsid w:val="00B958EA"/>
    <w:rsid w:val="00B97CA2"/>
    <w:rsid w:val="00BA0077"/>
    <w:rsid w:val="00BA02AE"/>
    <w:rsid w:val="00BA0B2D"/>
    <w:rsid w:val="00BA249F"/>
    <w:rsid w:val="00BA310A"/>
    <w:rsid w:val="00BA3FE1"/>
    <w:rsid w:val="00BA47A0"/>
    <w:rsid w:val="00BA4FDA"/>
    <w:rsid w:val="00BA53D8"/>
    <w:rsid w:val="00BA5470"/>
    <w:rsid w:val="00BA55FF"/>
    <w:rsid w:val="00BA5C12"/>
    <w:rsid w:val="00BA69D9"/>
    <w:rsid w:val="00BA75B1"/>
    <w:rsid w:val="00BA7BB0"/>
    <w:rsid w:val="00BB007E"/>
    <w:rsid w:val="00BB0DF8"/>
    <w:rsid w:val="00BB1436"/>
    <w:rsid w:val="00BB1FFA"/>
    <w:rsid w:val="00BB216D"/>
    <w:rsid w:val="00BB2288"/>
    <w:rsid w:val="00BB6348"/>
    <w:rsid w:val="00BB683B"/>
    <w:rsid w:val="00BB6A80"/>
    <w:rsid w:val="00BB6B9E"/>
    <w:rsid w:val="00BB7246"/>
    <w:rsid w:val="00BB7F74"/>
    <w:rsid w:val="00BB7FC2"/>
    <w:rsid w:val="00BC01EE"/>
    <w:rsid w:val="00BC1112"/>
    <w:rsid w:val="00BC1676"/>
    <w:rsid w:val="00BC21BD"/>
    <w:rsid w:val="00BC29EE"/>
    <w:rsid w:val="00BC341C"/>
    <w:rsid w:val="00BC42AA"/>
    <w:rsid w:val="00BC4AF2"/>
    <w:rsid w:val="00BC4DC0"/>
    <w:rsid w:val="00BC5266"/>
    <w:rsid w:val="00BC6A7E"/>
    <w:rsid w:val="00BC6D51"/>
    <w:rsid w:val="00BC6DD6"/>
    <w:rsid w:val="00BC6E3A"/>
    <w:rsid w:val="00BC7129"/>
    <w:rsid w:val="00BC79D5"/>
    <w:rsid w:val="00BD0684"/>
    <w:rsid w:val="00BD06AB"/>
    <w:rsid w:val="00BD07E6"/>
    <w:rsid w:val="00BD0D6D"/>
    <w:rsid w:val="00BD1398"/>
    <w:rsid w:val="00BD1DFB"/>
    <w:rsid w:val="00BD2540"/>
    <w:rsid w:val="00BD263F"/>
    <w:rsid w:val="00BD3389"/>
    <w:rsid w:val="00BD39C5"/>
    <w:rsid w:val="00BD3FE3"/>
    <w:rsid w:val="00BD4CB6"/>
    <w:rsid w:val="00BD63BA"/>
    <w:rsid w:val="00BD6580"/>
    <w:rsid w:val="00BD672C"/>
    <w:rsid w:val="00BD6AA1"/>
    <w:rsid w:val="00BD72EA"/>
    <w:rsid w:val="00BD7971"/>
    <w:rsid w:val="00BE07E4"/>
    <w:rsid w:val="00BE0C50"/>
    <w:rsid w:val="00BE1EBB"/>
    <w:rsid w:val="00BE2EFC"/>
    <w:rsid w:val="00BE32BE"/>
    <w:rsid w:val="00BE35D9"/>
    <w:rsid w:val="00BE412B"/>
    <w:rsid w:val="00BE4B26"/>
    <w:rsid w:val="00BE4F77"/>
    <w:rsid w:val="00BE5192"/>
    <w:rsid w:val="00BE56A2"/>
    <w:rsid w:val="00BE5D40"/>
    <w:rsid w:val="00BE5E78"/>
    <w:rsid w:val="00BE6688"/>
    <w:rsid w:val="00BE68DE"/>
    <w:rsid w:val="00BE7DC1"/>
    <w:rsid w:val="00BE7E82"/>
    <w:rsid w:val="00BF0893"/>
    <w:rsid w:val="00BF0AE3"/>
    <w:rsid w:val="00BF0F0A"/>
    <w:rsid w:val="00BF1D75"/>
    <w:rsid w:val="00BF2119"/>
    <w:rsid w:val="00BF2E17"/>
    <w:rsid w:val="00BF5248"/>
    <w:rsid w:val="00BF529B"/>
    <w:rsid w:val="00BF5781"/>
    <w:rsid w:val="00BF6337"/>
    <w:rsid w:val="00BF78CD"/>
    <w:rsid w:val="00BF7CA5"/>
    <w:rsid w:val="00BF7FF8"/>
    <w:rsid w:val="00C0080D"/>
    <w:rsid w:val="00C008DF"/>
    <w:rsid w:val="00C00F0E"/>
    <w:rsid w:val="00C01F8F"/>
    <w:rsid w:val="00C02673"/>
    <w:rsid w:val="00C03E87"/>
    <w:rsid w:val="00C05139"/>
    <w:rsid w:val="00C0550C"/>
    <w:rsid w:val="00C060AE"/>
    <w:rsid w:val="00C062AA"/>
    <w:rsid w:val="00C066F4"/>
    <w:rsid w:val="00C07026"/>
    <w:rsid w:val="00C07E76"/>
    <w:rsid w:val="00C10078"/>
    <w:rsid w:val="00C1007D"/>
    <w:rsid w:val="00C100D4"/>
    <w:rsid w:val="00C10409"/>
    <w:rsid w:val="00C106B2"/>
    <w:rsid w:val="00C10915"/>
    <w:rsid w:val="00C10F68"/>
    <w:rsid w:val="00C11090"/>
    <w:rsid w:val="00C118A4"/>
    <w:rsid w:val="00C12008"/>
    <w:rsid w:val="00C12224"/>
    <w:rsid w:val="00C128C8"/>
    <w:rsid w:val="00C1344D"/>
    <w:rsid w:val="00C137EF"/>
    <w:rsid w:val="00C14521"/>
    <w:rsid w:val="00C15E23"/>
    <w:rsid w:val="00C164E3"/>
    <w:rsid w:val="00C17A3B"/>
    <w:rsid w:val="00C203BB"/>
    <w:rsid w:val="00C210D0"/>
    <w:rsid w:val="00C2140A"/>
    <w:rsid w:val="00C21A13"/>
    <w:rsid w:val="00C243E8"/>
    <w:rsid w:val="00C24952"/>
    <w:rsid w:val="00C24F53"/>
    <w:rsid w:val="00C254DD"/>
    <w:rsid w:val="00C25AD1"/>
    <w:rsid w:val="00C266E2"/>
    <w:rsid w:val="00C26F76"/>
    <w:rsid w:val="00C2717F"/>
    <w:rsid w:val="00C3015C"/>
    <w:rsid w:val="00C313AC"/>
    <w:rsid w:val="00C31700"/>
    <w:rsid w:val="00C3177A"/>
    <w:rsid w:val="00C317F3"/>
    <w:rsid w:val="00C3191B"/>
    <w:rsid w:val="00C31B2D"/>
    <w:rsid w:val="00C31CBF"/>
    <w:rsid w:val="00C32A89"/>
    <w:rsid w:val="00C332A9"/>
    <w:rsid w:val="00C35893"/>
    <w:rsid w:val="00C360C8"/>
    <w:rsid w:val="00C361D0"/>
    <w:rsid w:val="00C36ED2"/>
    <w:rsid w:val="00C40240"/>
    <w:rsid w:val="00C4036C"/>
    <w:rsid w:val="00C40F60"/>
    <w:rsid w:val="00C412E0"/>
    <w:rsid w:val="00C4209E"/>
    <w:rsid w:val="00C43558"/>
    <w:rsid w:val="00C443A0"/>
    <w:rsid w:val="00C44D32"/>
    <w:rsid w:val="00C44DC4"/>
    <w:rsid w:val="00C467EA"/>
    <w:rsid w:val="00C50D02"/>
    <w:rsid w:val="00C5102A"/>
    <w:rsid w:val="00C524C9"/>
    <w:rsid w:val="00C561B1"/>
    <w:rsid w:val="00C567AC"/>
    <w:rsid w:val="00C56BE0"/>
    <w:rsid w:val="00C56F2E"/>
    <w:rsid w:val="00C5760E"/>
    <w:rsid w:val="00C579DE"/>
    <w:rsid w:val="00C57BD3"/>
    <w:rsid w:val="00C57C3D"/>
    <w:rsid w:val="00C60289"/>
    <w:rsid w:val="00C61613"/>
    <w:rsid w:val="00C61EF2"/>
    <w:rsid w:val="00C62361"/>
    <w:rsid w:val="00C625C3"/>
    <w:rsid w:val="00C62B1E"/>
    <w:rsid w:val="00C63CFB"/>
    <w:rsid w:val="00C6419F"/>
    <w:rsid w:val="00C641EB"/>
    <w:rsid w:val="00C64777"/>
    <w:rsid w:val="00C64CEA"/>
    <w:rsid w:val="00C653F5"/>
    <w:rsid w:val="00C65A5E"/>
    <w:rsid w:val="00C66502"/>
    <w:rsid w:val="00C66B0F"/>
    <w:rsid w:val="00C67385"/>
    <w:rsid w:val="00C67892"/>
    <w:rsid w:val="00C67BEB"/>
    <w:rsid w:val="00C71A67"/>
    <w:rsid w:val="00C71E74"/>
    <w:rsid w:val="00C72B16"/>
    <w:rsid w:val="00C72E0B"/>
    <w:rsid w:val="00C74A44"/>
    <w:rsid w:val="00C74E65"/>
    <w:rsid w:val="00C7504A"/>
    <w:rsid w:val="00C7560D"/>
    <w:rsid w:val="00C7578D"/>
    <w:rsid w:val="00C757FB"/>
    <w:rsid w:val="00C75A63"/>
    <w:rsid w:val="00C76330"/>
    <w:rsid w:val="00C776E2"/>
    <w:rsid w:val="00C803F0"/>
    <w:rsid w:val="00C80A60"/>
    <w:rsid w:val="00C81538"/>
    <w:rsid w:val="00C81659"/>
    <w:rsid w:val="00C83CCF"/>
    <w:rsid w:val="00C84575"/>
    <w:rsid w:val="00C84F7B"/>
    <w:rsid w:val="00C854FE"/>
    <w:rsid w:val="00C8591A"/>
    <w:rsid w:val="00C87100"/>
    <w:rsid w:val="00C874D8"/>
    <w:rsid w:val="00C9032E"/>
    <w:rsid w:val="00C90BCB"/>
    <w:rsid w:val="00C92457"/>
    <w:rsid w:val="00C92FB0"/>
    <w:rsid w:val="00C935F0"/>
    <w:rsid w:val="00C93814"/>
    <w:rsid w:val="00C93A5D"/>
    <w:rsid w:val="00C93C25"/>
    <w:rsid w:val="00C958DA"/>
    <w:rsid w:val="00C9599E"/>
    <w:rsid w:val="00C961C8"/>
    <w:rsid w:val="00C9633F"/>
    <w:rsid w:val="00C9656D"/>
    <w:rsid w:val="00C97371"/>
    <w:rsid w:val="00CA08DC"/>
    <w:rsid w:val="00CA1359"/>
    <w:rsid w:val="00CA1531"/>
    <w:rsid w:val="00CA1D65"/>
    <w:rsid w:val="00CA1D7B"/>
    <w:rsid w:val="00CA1F76"/>
    <w:rsid w:val="00CA22CD"/>
    <w:rsid w:val="00CA3C9E"/>
    <w:rsid w:val="00CA3E5E"/>
    <w:rsid w:val="00CA3FDC"/>
    <w:rsid w:val="00CA427D"/>
    <w:rsid w:val="00CA4461"/>
    <w:rsid w:val="00CA4948"/>
    <w:rsid w:val="00CA49E0"/>
    <w:rsid w:val="00CA58DF"/>
    <w:rsid w:val="00CA6137"/>
    <w:rsid w:val="00CA6928"/>
    <w:rsid w:val="00CA7791"/>
    <w:rsid w:val="00CB0ED2"/>
    <w:rsid w:val="00CB101D"/>
    <w:rsid w:val="00CB17E6"/>
    <w:rsid w:val="00CB1FA3"/>
    <w:rsid w:val="00CB2B58"/>
    <w:rsid w:val="00CB3A64"/>
    <w:rsid w:val="00CB4120"/>
    <w:rsid w:val="00CB445A"/>
    <w:rsid w:val="00CB5242"/>
    <w:rsid w:val="00CB54D5"/>
    <w:rsid w:val="00CB5ED6"/>
    <w:rsid w:val="00CB66D9"/>
    <w:rsid w:val="00CB67D7"/>
    <w:rsid w:val="00CB7D4D"/>
    <w:rsid w:val="00CC05C4"/>
    <w:rsid w:val="00CC0685"/>
    <w:rsid w:val="00CC0997"/>
    <w:rsid w:val="00CC2969"/>
    <w:rsid w:val="00CC2A4B"/>
    <w:rsid w:val="00CC325A"/>
    <w:rsid w:val="00CC343D"/>
    <w:rsid w:val="00CC375E"/>
    <w:rsid w:val="00CC603B"/>
    <w:rsid w:val="00CC669B"/>
    <w:rsid w:val="00CC7157"/>
    <w:rsid w:val="00CD053A"/>
    <w:rsid w:val="00CD0CEB"/>
    <w:rsid w:val="00CD11D8"/>
    <w:rsid w:val="00CD1ED8"/>
    <w:rsid w:val="00CD228A"/>
    <w:rsid w:val="00CD2B9B"/>
    <w:rsid w:val="00CD4B8A"/>
    <w:rsid w:val="00CD4D89"/>
    <w:rsid w:val="00CD5913"/>
    <w:rsid w:val="00CD60B0"/>
    <w:rsid w:val="00CD6410"/>
    <w:rsid w:val="00CD6C60"/>
    <w:rsid w:val="00CE033C"/>
    <w:rsid w:val="00CE0445"/>
    <w:rsid w:val="00CE0B51"/>
    <w:rsid w:val="00CE1A63"/>
    <w:rsid w:val="00CE1A68"/>
    <w:rsid w:val="00CE213C"/>
    <w:rsid w:val="00CE223B"/>
    <w:rsid w:val="00CE2AA0"/>
    <w:rsid w:val="00CE393F"/>
    <w:rsid w:val="00CE489C"/>
    <w:rsid w:val="00CE5291"/>
    <w:rsid w:val="00CE5D1E"/>
    <w:rsid w:val="00CE65FD"/>
    <w:rsid w:val="00CE66E5"/>
    <w:rsid w:val="00CE73B7"/>
    <w:rsid w:val="00CE780D"/>
    <w:rsid w:val="00CF0774"/>
    <w:rsid w:val="00CF083B"/>
    <w:rsid w:val="00CF0C51"/>
    <w:rsid w:val="00CF125B"/>
    <w:rsid w:val="00CF33D1"/>
    <w:rsid w:val="00CF363C"/>
    <w:rsid w:val="00CF5283"/>
    <w:rsid w:val="00CF53A5"/>
    <w:rsid w:val="00CF5DD1"/>
    <w:rsid w:val="00D00DEA"/>
    <w:rsid w:val="00D023B6"/>
    <w:rsid w:val="00D023FF"/>
    <w:rsid w:val="00D02404"/>
    <w:rsid w:val="00D02EA1"/>
    <w:rsid w:val="00D0323C"/>
    <w:rsid w:val="00D03724"/>
    <w:rsid w:val="00D03CBA"/>
    <w:rsid w:val="00D041A3"/>
    <w:rsid w:val="00D042E7"/>
    <w:rsid w:val="00D04969"/>
    <w:rsid w:val="00D04CD8"/>
    <w:rsid w:val="00D0533F"/>
    <w:rsid w:val="00D0706B"/>
    <w:rsid w:val="00D1034E"/>
    <w:rsid w:val="00D10740"/>
    <w:rsid w:val="00D107E7"/>
    <w:rsid w:val="00D11846"/>
    <w:rsid w:val="00D11F02"/>
    <w:rsid w:val="00D12291"/>
    <w:rsid w:val="00D1374A"/>
    <w:rsid w:val="00D147B7"/>
    <w:rsid w:val="00D1520C"/>
    <w:rsid w:val="00D157BF"/>
    <w:rsid w:val="00D15ED5"/>
    <w:rsid w:val="00D1614C"/>
    <w:rsid w:val="00D17088"/>
    <w:rsid w:val="00D177BB"/>
    <w:rsid w:val="00D1781A"/>
    <w:rsid w:val="00D17DE3"/>
    <w:rsid w:val="00D17E78"/>
    <w:rsid w:val="00D2074A"/>
    <w:rsid w:val="00D21544"/>
    <w:rsid w:val="00D223EF"/>
    <w:rsid w:val="00D22D5A"/>
    <w:rsid w:val="00D243DF"/>
    <w:rsid w:val="00D248DC"/>
    <w:rsid w:val="00D24C1E"/>
    <w:rsid w:val="00D25682"/>
    <w:rsid w:val="00D2767E"/>
    <w:rsid w:val="00D27687"/>
    <w:rsid w:val="00D30B96"/>
    <w:rsid w:val="00D313DF"/>
    <w:rsid w:val="00D3176E"/>
    <w:rsid w:val="00D31915"/>
    <w:rsid w:val="00D31BA0"/>
    <w:rsid w:val="00D31DA2"/>
    <w:rsid w:val="00D3265B"/>
    <w:rsid w:val="00D32880"/>
    <w:rsid w:val="00D32CE4"/>
    <w:rsid w:val="00D32EEF"/>
    <w:rsid w:val="00D3301B"/>
    <w:rsid w:val="00D346B0"/>
    <w:rsid w:val="00D35177"/>
    <w:rsid w:val="00D352B8"/>
    <w:rsid w:val="00D35906"/>
    <w:rsid w:val="00D36DD9"/>
    <w:rsid w:val="00D40CEF"/>
    <w:rsid w:val="00D41EB0"/>
    <w:rsid w:val="00D42D71"/>
    <w:rsid w:val="00D42FE4"/>
    <w:rsid w:val="00D4392B"/>
    <w:rsid w:val="00D44488"/>
    <w:rsid w:val="00D44512"/>
    <w:rsid w:val="00D448B2"/>
    <w:rsid w:val="00D44EE7"/>
    <w:rsid w:val="00D44F00"/>
    <w:rsid w:val="00D4541C"/>
    <w:rsid w:val="00D45776"/>
    <w:rsid w:val="00D4708A"/>
    <w:rsid w:val="00D50265"/>
    <w:rsid w:val="00D50437"/>
    <w:rsid w:val="00D5059C"/>
    <w:rsid w:val="00D50612"/>
    <w:rsid w:val="00D51BF5"/>
    <w:rsid w:val="00D52029"/>
    <w:rsid w:val="00D52967"/>
    <w:rsid w:val="00D52A84"/>
    <w:rsid w:val="00D52E61"/>
    <w:rsid w:val="00D52FFA"/>
    <w:rsid w:val="00D53F64"/>
    <w:rsid w:val="00D565D4"/>
    <w:rsid w:val="00D56F8F"/>
    <w:rsid w:val="00D5732B"/>
    <w:rsid w:val="00D57D9F"/>
    <w:rsid w:val="00D604ED"/>
    <w:rsid w:val="00D6063B"/>
    <w:rsid w:val="00D60F9D"/>
    <w:rsid w:val="00D61481"/>
    <w:rsid w:val="00D62571"/>
    <w:rsid w:val="00D62A8C"/>
    <w:rsid w:val="00D62F4D"/>
    <w:rsid w:val="00D63200"/>
    <w:rsid w:val="00D635A1"/>
    <w:rsid w:val="00D63875"/>
    <w:rsid w:val="00D64326"/>
    <w:rsid w:val="00D64A11"/>
    <w:rsid w:val="00D65AE7"/>
    <w:rsid w:val="00D65C71"/>
    <w:rsid w:val="00D65DA3"/>
    <w:rsid w:val="00D6621F"/>
    <w:rsid w:val="00D667BD"/>
    <w:rsid w:val="00D668C5"/>
    <w:rsid w:val="00D67AFC"/>
    <w:rsid w:val="00D709CF"/>
    <w:rsid w:val="00D70AE4"/>
    <w:rsid w:val="00D72169"/>
    <w:rsid w:val="00D7341A"/>
    <w:rsid w:val="00D73551"/>
    <w:rsid w:val="00D75029"/>
    <w:rsid w:val="00D7512D"/>
    <w:rsid w:val="00D76259"/>
    <w:rsid w:val="00D773BE"/>
    <w:rsid w:val="00D808B7"/>
    <w:rsid w:val="00D8161A"/>
    <w:rsid w:val="00D816FC"/>
    <w:rsid w:val="00D8196C"/>
    <w:rsid w:val="00D81CDC"/>
    <w:rsid w:val="00D82E77"/>
    <w:rsid w:val="00D836BD"/>
    <w:rsid w:val="00D83EB1"/>
    <w:rsid w:val="00D84C3B"/>
    <w:rsid w:val="00D85520"/>
    <w:rsid w:val="00D86AFD"/>
    <w:rsid w:val="00D874C0"/>
    <w:rsid w:val="00D87A22"/>
    <w:rsid w:val="00D913E1"/>
    <w:rsid w:val="00D9151B"/>
    <w:rsid w:val="00D91655"/>
    <w:rsid w:val="00D9287D"/>
    <w:rsid w:val="00D939DE"/>
    <w:rsid w:val="00D942CD"/>
    <w:rsid w:val="00D94632"/>
    <w:rsid w:val="00D94F3E"/>
    <w:rsid w:val="00D94F65"/>
    <w:rsid w:val="00D954AA"/>
    <w:rsid w:val="00D973CD"/>
    <w:rsid w:val="00DA09D2"/>
    <w:rsid w:val="00DA1370"/>
    <w:rsid w:val="00DA1A42"/>
    <w:rsid w:val="00DA1BD6"/>
    <w:rsid w:val="00DA1FD6"/>
    <w:rsid w:val="00DA2963"/>
    <w:rsid w:val="00DA4F0A"/>
    <w:rsid w:val="00DB0EFF"/>
    <w:rsid w:val="00DB2416"/>
    <w:rsid w:val="00DB3043"/>
    <w:rsid w:val="00DB3364"/>
    <w:rsid w:val="00DB33D3"/>
    <w:rsid w:val="00DB3539"/>
    <w:rsid w:val="00DB370F"/>
    <w:rsid w:val="00DB4D11"/>
    <w:rsid w:val="00DB512E"/>
    <w:rsid w:val="00DB554F"/>
    <w:rsid w:val="00DB6130"/>
    <w:rsid w:val="00DC04F0"/>
    <w:rsid w:val="00DC139A"/>
    <w:rsid w:val="00DC2309"/>
    <w:rsid w:val="00DC384E"/>
    <w:rsid w:val="00DC399A"/>
    <w:rsid w:val="00DC5725"/>
    <w:rsid w:val="00DC5CE1"/>
    <w:rsid w:val="00DC60C1"/>
    <w:rsid w:val="00DC6788"/>
    <w:rsid w:val="00DC6D69"/>
    <w:rsid w:val="00DC728D"/>
    <w:rsid w:val="00DD2C50"/>
    <w:rsid w:val="00DD34F9"/>
    <w:rsid w:val="00DD40C3"/>
    <w:rsid w:val="00DD50C4"/>
    <w:rsid w:val="00DD5ABA"/>
    <w:rsid w:val="00DD5B48"/>
    <w:rsid w:val="00DD6544"/>
    <w:rsid w:val="00DD70AC"/>
    <w:rsid w:val="00DD762E"/>
    <w:rsid w:val="00DD7F99"/>
    <w:rsid w:val="00DE026F"/>
    <w:rsid w:val="00DE052F"/>
    <w:rsid w:val="00DE13AA"/>
    <w:rsid w:val="00DE1AD9"/>
    <w:rsid w:val="00DE1F09"/>
    <w:rsid w:val="00DE204B"/>
    <w:rsid w:val="00DE227B"/>
    <w:rsid w:val="00DE3535"/>
    <w:rsid w:val="00DE3868"/>
    <w:rsid w:val="00DE407F"/>
    <w:rsid w:val="00DE47E6"/>
    <w:rsid w:val="00DE49FD"/>
    <w:rsid w:val="00DE5E2F"/>
    <w:rsid w:val="00DE5FBE"/>
    <w:rsid w:val="00DE600F"/>
    <w:rsid w:val="00DE6D14"/>
    <w:rsid w:val="00DE75D1"/>
    <w:rsid w:val="00DE78C1"/>
    <w:rsid w:val="00DF02E3"/>
    <w:rsid w:val="00DF19E9"/>
    <w:rsid w:val="00DF1E06"/>
    <w:rsid w:val="00DF210C"/>
    <w:rsid w:val="00DF2487"/>
    <w:rsid w:val="00DF25C3"/>
    <w:rsid w:val="00DF2697"/>
    <w:rsid w:val="00DF2A6B"/>
    <w:rsid w:val="00DF3ACF"/>
    <w:rsid w:val="00DF4525"/>
    <w:rsid w:val="00E000B4"/>
    <w:rsid w:val="00E007DD"/>
    <w:rsid w:val="00E00B64"/>
    <w:rsid w:val="00E02282"/>
    <w:rsid w:val="00E02AA2"/>
    <w:rsid w:val="00E044E9"/>
    <w:rsid w:val="00E04F0E"/>
    <w:rsid w:val="00E05C7B"/>
    <w:rsid w:val="00E06544"/>
    <w:rsid w:val="00E06629"/>
    <w:rsid w:val="00E07F0F"/>
    <w:rsid w:val="00E1079C"/>
    <w:rsid w:val="00E107C0"/>
    <w:rsid w:val="00E1118A"/>
    <w:rsid w:val="00E11293"/>
    <w:rsid w:val="00E11B9B"/>
    <w:rsid w:val="00E127EC"/>
    <w:rsid w:val="00E1398F"/>
    <w:rsid w:val="00E149A1"/>
    <w:rsid w:val="00E16CB6"/>
    <w:rsid w:val="00E2011B"/>
    <w:rsid w:val="00E202BF"/>
    <w:rsid w:val="00E20922"/>
    <w:rsid w:val="00E2252B"/>
    <w:rsid w:val="00E23DED"/>
    <w:rsid w:val="00E23E59"/>
    <w:rsid w:val="00E23FC9"/>
    <w:rsid w:val="00E2476B"/>
    <w:rsid w:val="00E24A48"/>
    <w:rsid w:val="00E24CBB"/>
    <w:rsid w:val="00E25B0B"/>
    <w:rsid w:val="00E267E3"/>
    <w:rsid w:val="00E26815"/>
    <w:rsid w:val="00E26D0F"/>
    <w:rsid w:val="00E307FD"/>
    <w:rsid w:val="00E30DE8"/>
    <w:rsid w:val="00E3124C"/>
    <w:rsid w:val="00E3147B"/>
    <w:rsid w:val="00E32E52"/>
    <w:rsid w:val="00E3360A"/>
    <w:rsid w:val="00E342E9"/>
    <w:rsid w:val="00E349B4"/>
    <w:rsid w:val="00E35AB9"/>
    <w:rsid w:val="00E35AEE"/>
    <w:rsid w:val="00E35CC5"/>
    <w:rsid w:val="00E36973"/>
    <w:rsid w:val="00E401DB"/>
    <w:rsid w:val="00E40704"/>
    <w:rsid w:val="00E417A2"/>
    <w:rsid w:val="00E41940"/>
    <w:rsid w:val="00E420D7"/>
    <w:rsid w:val="00E423AB"/>
    <w:rsid w:val="00E4256C"/>
    <w:rsid w:val="00E42AD4"/>
    <w:rsid w:val="00E42DD8"/>
    <w:rsid w:val="00E42F61"/>
    <w:rsid w:val="00E42F8F"/>
    <w:rsid w:val="00E44E23"/>
    <w:rsid w:val="00E44E6D"/>
    <w:rsid w:val="00E460EA"/>
    <w:rsid w:val="00E4621A"/>
    <w:rsid w:val="00E467C7"/>
    <w:rsid w:val="00E46B71"/>
    <w:rsid w:val="00E46FD7"/>
    <w:rsid w:val="00E5105D"/>
    <w:rsid w:val="00E51BF2"/>
    <w:rsid w:val="00E51DE8"/>
    <w:rsid w:val="00E52D4C"/>
    <w:rsid w:val="00E52FFB"/>
    <w:rsid w:val="00E53808"/>
    <w:rsid w:val="00E55A61"/>
    <w:rsid w:val="00E55D1D"/>
    <w:rsid w:val="00E55ED4"/>
    <w:rsid w:val="00E6149C"/>
    <w:rsid w:val="00E61EEC"/>
    <w:rsid w:val="00E62248"/>
    <w:rsid w:val="00E62924"/>
    <w:rsid w:val="00E62E1F"/>
    <w:rsid w:val="00E67718"/>
    <w:rsid w:val="00E71782"/>
    <w:rsid w:val="00E7238F"/>
    <w:rsid w:val="00E736DF"/>
    <w:rsid w:val="00E73CF4"/>
    <w:rsid w:val="00E74609"/>
    <w:rsid w:val="00E747B3"/>
    <w:rsid w:val="00E75226"/>
    <w:rsid w:val="00E7641D"/>
    <w:rsid w:val="00E77C9B"/>
    <w:rsid w:val="00E8000C"/>
    <w:rsid w:val="00E80A20"/>
    <w:rsid w:val="00E80AF5"/>
    <w:rsid w:val="00E81D4F"/>
    <w:rsid w:val="00E81E91"/>
    <w:rsid w:val="00E81F53"/>
    <w:rsid w:val="00E83263"/>
    <w:rsid w:val="00E83810"/>
    <w:rsid w:val="00E844CD"/>
    <w:rsid w:val="00E85917"/>
    <w:rsid w:val="00E85FAD"/>
    <w:rsid w:val="00E86395"/>
    <w:rsid w:val="00E8689A"/>
    <w:rsid w:val="00E87DB6"/>
    <w:rsid w:val="00E9055C"/>
    <w:rsid w:val="00E90C27"/>
    <w:rsid w:val="00E92149"/>
    <w:rsid w:val="00E92BA2"/>
    <w:rsid w:val="00E92FFB"/>
    <w:rsid w:val="00E93210"/>
    <w:rsid w:val="00E93404"/>
    <w:rsid w:val="00E93AB3"/>
    <w:rsid w:val="00E9413E"/>
    <w:rsid w:val="00E95D4C"/>
    <w:rsid w:val="00E960CF"/>
    <w:rsid w:val="00E9615B"/>
    <w:rsid w:val="00EA191B"/>
    <w:rsid w:val="00EA236A"/>
    <w:rsid w:val="00EA2A0B"/>
    <w:rsid w:val="00EA3D18"/>
    <w:rsid w:val="00EA4084"/>
    <w:rsid w:val="00EA60B7"/>
    <w:rsid w:val="00EA6366"/>
    <w:rsid w:val="00EA6970"/>
    <w:rsid w:val="00EA79AD"/>
    <w:rsid w:val="00EB02C4"/>
    <w:rsid w:val="00EB14EE"/>
    <w:rsid w:val="00EB1DD8"/>
    <w:rsid w:val="00EB269E"/>
    <w:rsid w:val="00EB2DDE"/>
    <w:rsid w:val="00EB3500"/>
    <w:rsid w:val="00EB3A27"/>
    <w:rsid w:val="00EB3B0E"/>
    <w:rsid w:val="00EB4319"/>
    <w:rsid w:val="00EB531D"/>
    <w:rsid w:val="00EB5AF7"/>
    <w:rsid w:val="00EB62E6"/>
    <w:rsid w:val="00EC0BB6"/>
    <w:rsid w:val="00EC13D3"/>
    <w:rsid w:val="00EC1E2D"/>
    <w:rsid w:val="00EC201F"/>
    <w:rsid w:val="00EC26F7"/>
    <w:rsid w:val="00EC38D0"/>
    <w:rsid w:val="00EC38D8"/>
    <w:rsid w:val="00EC4A55"/>
    <w:rsid w:val="00EC53AC"/>
    <w:rsid w:val="00EC7A2A"/>
    <w:rsid w:val="00ED0736"/>
    <w:rsid w:val="00ED0B48"/>
    <w:rsid w:val="00ED0D4B"/>
    <w:rsid w:val="00ED131D"/>
    <w:rsid w:val="00ED175C"/>
    <w:rsid w:val="00ED22A0"/>
    <w:rsid w:val="00ED3A86"/>
    <w:rsid w:val="00ED4192"/>
    <w:rsid w:val="00ED43D3"/>
    <w:rsid w:val="00ED5F77"/>
    <w:rsid w:val="00ED70FC"/>
    <w:rsid w:val="00ED7579"/>
    <w:rsid w:val="00EE044C"/>
    <w:rsid w:val="00EE06ED"/>
    <w:rsid w:val="00EE0D70"/>
    <w:rsid w:val="00EE1590"/>
    <w:rsid w:val="00EE16A3"/>
    <w:rsid w:val="00EE2A8D"/>
    <w:rsid w:val="00EE308E"/>
    <w:rsid w:val="00EE3475"/>
    <w:rsid w:val="00EE52D8"/>
    <w:rsid w:val="00EE5E6F"/>
    <w:rsid w:val="00EE632A"/>
    <w:rsid w:val="00EE64C7"/>
    <w:rsid w:val="00EE6C2F"/>
    <w:rsid w:val="00EE6E50"/>
    <w:rsid w:val="00EE751C"/>
    <w:rsid w:val="00EE7B33"/>
    <w:rsid w:val="00EF0531"/>
    <w:rsid w:val="00EF08AF"/>
    <w:rsid w:val="00EF11A6"/>
    <w:rsid w:val="00EF15AF"/>
    <w:rsid w:val="00EF1D02"/>
    <w:rsid w:val="00EF1DF7"/>
    <w:rsid w:val="00EF392A"/>
    <w:rsid w:val="00EF4D55"/>
    <w:rsid w:val="00EF4D9B"/>
    <w:rsid w:val="00EF5551"/>
    <w:rsid w:val="00EF57ED"/>
    <w:rsid w:val="00EF5A4A"/>
    <w:rsid w:val="00EF5ED7"/>
    <w:rsid w:val="00EF6801"/>
    <w:rsid w:val="00EF69B5"/>
    <w:rsid w:val="00EF6C57"/>
    <w:rsid w:val="00EF6ED5"/>
    <w:rsid w:val="00EF6F91"/>
    <w:rsid w:val="00EF78EC"/>
    <w:rsid w:val="00F00BB3"/>
    <w:rsid w:val="00F0207C"/>
    <w:rsid w:val="00F02654"/>
    <w:rsid w:val="00F02840"/>
    <w:rsid w:val="00F02A61"/>
    <w:rsid w:val="00F03523"/>
    <w:rsid w:val="00F04599"/>
    <w:rsid w:val="00F0620F"/>
    <w:rsid w:val="00F077E1"/>
    <w:rsid w:val="00F12FB4"/>
    <w:rsid w:val="00F1655C"/>
    <w:rsid w:val="00F16A89"/>
    <w:rsid w:val="00F179F6"/>
    <w:rsid w:val="00F17ECE"/>
    <w:rsid w:val="00F17EFC"/>
    <w:rsid w:val="00F200FE"/>
    <w:rsid w:val="00F20494"/>
    <w:rsid w:val="00F20B7B"/>
    <w:rsid w:val="00F21475"/>
    <w:rsid w:val="00F217F0"/>
    <w:rsid w:val="00F2181F"/>
    <w:rsid w:val="00F22B98"/>
    <w:rsid w:val="00F235B4"/>
    <w:rsid w:val="00F23753"/>
    <w:rsid w:val="00F2385F"/>
    <w:rsid w:val="00F23E02"/>
    <w:rsid w:val="00F23FEA"/>
    <w:rsid w:val="00F241E3"/>
    <w:rsid w:val="00F24223"/>
    <w:rsid w:val="00F24497"/>
    <w:rsid w:val="00F2483B"/>
    <w:rsid w:val="00F2588B"/>
    <w:rsid w:val="00F25E53"/>
    <w:rsid w:val="00F303C6"/>
    <w:rsid w:val="00F304A4"/>
    <w:rsid w:val="00F3076A"/>
    <w:rsid w:val="00F30815"/>
    <w:rsid w:val="00F30DDF"/>
    <w:rsid w:val="00F30EE5"/>
    <w:rsid w:val="00F30EF7"/>
    <w:rsid w:val="00F31AEC"/>
    <w:rsid w:val="00F327DA"/>
    <w:rsid w:val="00F32C8F"/>
    <w:rsid w:val="00F345D1"/>
    <w:rsid w:val="00F346CF"/>
    <w:rsid w:val="00F34772"/>
    <w:rsid w:val="00F34966"/>
    <w:rsid w:val="00F34A90"/>
    <w:rsid w:val="00F34B27"/>
    <w:rsid w:val="00F352B4"/>
    <w:rsid w:val="00F3530B"/>
    <w:rsid w:val="00F355E0"/>
    <w:rsid w:val="00F36163"/>
    <w:rsid w:val="00F36250"/>
    <w:rsid w:val="00F36307"/>
    <w:rsid w:val="00F363CC"/>
    <w:rsid w:val="00F37BC2"/>
    <w:rsid w:val="00F41192"/>
    <w:rsid w:val="00F41890"/>
    <w:rsid w:val="00F41C01"/>
    <w:rsid w:val="00F41FAE"/>
    <w:rsid w:val="00F4371E"/>
    <w:rsid w:val="00F43FA0"/>
    <w:rsid w:val="00F44401"/>
    <w:rsid w:val="00F449BC"/>
    <w:rsid w:val="00F45239"/>
    <w:rsid w:val="00F46014"/>
    <w:rsid w:val="00F4659E"/>
    <w:rsid w:val="00F46846"/>
    <w:rsid w:val="00F47072"/>
    <w:rsid w:val="00F47EE4"/>
    <w:rsid w:val="00F5075D"/>
    <w:rsid w:val="00F52373"/>
    <w:rsid w:val="00F53179"/>
    <w:rsid w:val="00F53DEF"/>
    <w:rsid w:val="00F55287"/>
    <w:rsid w:val="00F55896"/>
    <w:rsid w:val="00F559CB"/>
    <w:rsid w:val="00F55D8B"/>
    <w:rsid w:val="00F55F27"/>
    <w:rsid w:val="00F5697F"/>
    <w:rsid w:val="00F57039"/>
    <w:rsid w:val="00F60E0A"/>
    <w:rsid w:val="00F62616"/>
    <w:rsid w:val="00F6283E"/>
    <w:rsid w:val="00F62E4A"/>
    <w:rsid w:val="00F63544"/>
    <w:rsid w:val="00F63563"/>
    <w:rsid w:val="00F640E8"/>
    <w:rsid w:val="00F645A4"/>
    <w:rsid w:val="00F64FBF"/>
    <w:rsid w:val="00F653C1"/>
    <w:rsid w:val="00F6734C"/>
    <w:rsid w:val="00F71520"/>
    <w:rsid w:val="00F71B69"/>
    <w:rsid w:val="00F71F63"/>
    <w:rsid w:val="00F721C4"/>
    <w:rsid w:val="00F72534"/>
    <w:rsid w:val="00F73976"/>
    <w:rsid w:val="00F749AB"/>
    <w:rsid w:val="00F75613"/>
    <w:rsid w:val="00F75D8B"/>
    <w:rsid w:val="00F7710B"/>
    <w:rsid w:val="00F8057F"/>
    <w:rsid w:val="00F8147A"/>
    <w:rsid w:val="00F833E8"/>
    <w:rsid w:val="00F8357E"/>
    <w:rsid w:val="00F83998"/>
    <w:rsid w:val="00F83E01"/>
    <w:rsid w:val="00F845A0"/>
    <w:rsid w:val="00F853B2"/>
    <w:rsid w:val="00F858A2"/>
    <w:rsid w:val="00F85A6C"/>
    <w:rsid w:val="00F85C44"/>
    <w:rsid w:val="00F866AE"/>
    <w:rsid w:val="00F8683B"/>
    <w:rsid w:val="00F8699A"/>
    <w:rsid w:val="00F86BEB"/>
    <w:rsid w:val="00F871F1"/>
    <w:rsid w:val="00F8751E"/>
    <w:rsid w:val="00F8786E"/>
    <w:rsid w:val="00F90D53"/>
    <w:rsid w:val="00F90EB7"/>
    <w:rsid w:val="00F912D2"/>
    <w:rsid w:val="00F9140E"/>
    <w:rsid w:val="00F91CCD"/>
    <w:rsid w:val="00F92314"/>
    <w:rsid w:val="00F92434"/>
    <w:rsid w:val="00F925AA"/>
    <w:rsid w:val="00F9525F"/>
    <w:rsid w:val="00F95656"/>
    <w:rsid w:val="00F9589F"/>
    <w:rsid w:val="00F95942"/>
    <w:rsid w:val="00F96D1C"/>
    <w:rsid w:val="00F97249"/>
    <w:rsid w:val="00FA0D52"/>
    <w:rsid w:val="00FA1915"/>
    <w:rsid w:val="00FA3DBE"/>
    <w:rsid w:val="00FA3FE5"/>
    <w:rsid w:val="00FA4365"/>
    <w:rsid w:val="00FA456D"/>
    <w:rsid w:val="00FA5682"/>
    <w:rsid w:val="00FA5C80"/>
    <w:rsid w:val="00FA609E"/>
    <w:rsid w:val="00FA7232"/>
    <w:rsid w:val="00FB0DB4"/>
    <w:rsid w:val="00FB12BA"/>
    <w:rsid w:val="00FB20AF"/>
    <w:rsid w:val="00FB265A"/>
    <w:rsid w:val="00FB2688"/>
    <w:rsid w:val="00FB28C7"/>
    <w:rsid w:val="00FB3526"/>
    <w:rsid w:val="00FB590C"/>
    <w:rsid w:val="00FB5C37"/>
    <w:rsid w:val="00FB5D0A"/>
    <w:rsid w:val="00FB6B92"/>
    <w:rsid w:val="00FB6DF5"/>
    <w:rsid w:val="00FC0996"/>
    <w:rsid w:val="00FC149B"/>
    <w:rsid w:val="00FC21DC"/>
    <w:rsid w:val="00FC230C"/>
    <w:rsid w:val="00FC2956"/>
    <w:rsid w:val="00FC2A18"/>
    <w:rsid w:val="00FC2A2F"/>
    <w:rsid w:val="00FC4022"/>
    <w:rsid w:val="00FC4EC7"/>
    <w:rsid w:val="00FC519C"/>
    <w:rsid w:val="00FC6685"/>
    <w:rsid w:val="00FC6BFF"/>
    <w:rsid w:val="00FD090C"/>
    <w:rsid w:val="00FD283D"/>
    <w:rsid w:val="00FD28E3"/>
    <w:rsid w:val="00FD3072"/>
    <w:rsid w:val="00FD3564"/>
    <w:rsid w:val="00FD5194"/>
    <w:rsid w:val="00FD5E43"/>
    <w:rsid w:val="00FD68BF"/>
    <w:rsid w:val="00FD6AF3"/>
    <w:rsid w:val="00FD7C38"/>
    <w:rsid w:val="00FD7ED3"/>
    <w:rsid w:val="00FE00CA"/>
    <w:rsid w:val="00FE04EC"/>
    <w:rsid w:val="00FE06B3"/>
    <w:rsid w:val="00FE0EA4"/>
    <w:rsid w:val="00FE16B0"/>
    <w:rsid w:val="00FE1704"/>
    <w:rsid w:val="00FE2A09"/>
    <w:rsid w:val="00FE2B52"/>
    <w:rsid w:val="00FE3158"/>
    <w:rsid w:val="00FE3EC8"/>
    <w:rsid w:val="00FE400A"/>
    <w:rsid w:val="00FE4463"/>
    <w:rsid w:val="00FE4621"/>
    <w:rsid w:val="00FE46E0"/>
    <w:rsid w:val="00FE48E6"/>
    <w:rsid w:val="00FE5F09"/>
    <w:rsid w:val="00FE6A38"/>
    <w:rsid w:val="00FE6AF7"/>
    <w:rsid w:val="00FE75B5"/>
    <w:rsid w:val="00FF0BA3"/>
    <w:rsid w:val="00FF0D47"/>
    <w:rsid w:val="00FF1851"/>
    <w:rsid w:val="00FF2549"/>
    <w:rsid w:val="00FF262C"/>
    <w:rsid w:val="00FF3B15"/>
    <w:rsid w:val="00FF4025"/>
    <w:rsid w:val="00FF4081"/>
    <w:rsid w:val="00FF499B"/>
    <w:rsid w:val="00FF55F2"/>
    <w:rsid w:val="00FF64CA"/>
    <w:rsid w:val="00FF6AF8"/>
    <w:rsid w:val="00FF6B4E"/>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50C81762-63A6-5C4A-A0FC-D13582CD98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07B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 w:type="paragraph" w:customStyle="1" w:styleId="p1">
    <w:name w:val="p1"/>
    <w:basedOn w:val="Normal"/>
    <w:rsid w:val="0021705B"/>
    <w:pPr>
      <w:spacing w:line="240" w:lineRule="auto"/>
      <w:jc w:val="left"/>
    </w:pPr>
    <w:rPr>
      <w:rFonts w:ascii="Times New Roman" w:eastAsia="Times New Roman" w:hAnsi="Times New Roman"/>
      <w:color w:val="auto"/>
      <w:sz w:val="24"/>
      <w:szCs w:val="24"/>
      <w:lang w:val="en-GB" w:eastAsia="en-GB"/>
    </w:rPr>
  </w:style>
  <w:style w:type="paragraph" w:customStyle="1" w:styleId="p2">
    <w:name w:val="p2"/>
    <w:basedOn w:val="Normal"/>
    <w:rsid w:val="0021705B"/>
    <w:pPr>
      <w:spacing w:line="240" w:lineRule="auto"/>
      <w:jc w:val="left"/>
    </w:pPr>
    <w:rPr>
      <w:rFonts w:ascii="Times New Roman" w:eastAsia="Times New Roman" w:hAnsi="Times New Roman"/>
      <w:color w:val="auto"/>
      <w:sz w:val="24"/>
      <w:szCs w:val="24"/>
      <w:lang w:val="en-GB" w:eastAsia="en-GB"/>
    </w:rPr>
  </w:style>
  <w:style w:type="character" w:customStyle="1" w:styleId="s1">
    <w:name w:val="s1"/>
    <w:basedOn w:val="DefaultParagraphFont"/>
    <w:rsid w:val="0021705B"/>
    <w:rPr>
      <w:rFonts w:ascii="Helvetica" w:hAnsi="Helvetica" w:hint="default"/>
      <w:sz w:val="18"/>
      <w:szCs w:val="18"/>
    </w:rPr>
  </w:style>
  <w:style w:type="paragraph" w:customStyle="1" w:styleId="p3">
    <w:name w:val="p3"/>
    <w:basedOn w:val="Normal"/>
    <w:rsid w:val="00D02EA1"/>
    <w:pPr>
      <w:spacing w:line="240" w:lineRule="auto"/>
      <w:jc w:val="left"/>
    </w:pPr>
    <w:rPr>
      <w:rFonts w:ascii=".AppleSystemUIFont" w:eastAsia="Times New Roman" w:hAnsi=".AppleSystemUIFont"/>
      <w:color w:val="0E0E0E"/>
      <w:sz w:val="18"/>
      <w:szCs w:val="18"/>
      <w:lang w:val="en-GB" w:eastAsia="en-GB"/>
    </w:rPr>
  </w:style>
  <w:style w:type="character" w:customStyle="1" w:styleId="apple-tab-span">
    <w:name w:val="apple-tab-span"/>
    <w:basedOn w:val="DefaultParagraphFont"/>
    <w:rsid w:val="00D02EA1"/>
  </w:style>
  <w:style w:type="character" w:customStyle="1" w:styleId="Heading2Char">
    <w:name w:val="Heading 2 Char"/>
    <w:basedOn w:val="DefaultParagraphFont"/>
    <w:link w:val="Heading2"/>
    <w:uiPriority w:val="9"/>
    <w:rsid w:val="002907B3"/>
    <w:rPr>
      <w:rFonts w:asciiTheme="majorHAnsi" w:eastAsiaTheme="majorEastAsia" w:hAnsiTheme="majorHAnsi" w:cstheme="majorBidi"/>
      <w:color w:val="2F5496" w:themeColor="accent1" w:themeShade="BF"/>
      <w:sz w:val="26"/>
      <w:szCs w:val="26"/>
    </w:rPr>
  </w:style>
  <w:style w:type="paragraph" w:styleId="Revision">
    <w:name w:val="Revision"/>
    <w:hidden/>
    <w:uiPriority w:val="99"/>
    <w:semiHidden/>
    <w:rsid w:val="006541B9"/>
    <w:rPr>
      <w:rFonts w:ascii="Palatino Linotype" w:hAnsi="Palatino Linotype"/>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932200">
      <w:bodyDiv w:val="1"/>
      <w:marLeft w:val="0"/>
      <w:marRight w:val="0"/>
      <w:marTop w:val="0"/>
      <w:marBottom w:val="0"/>
      <w:divBdr>
        <w:top w:val="none" w:sz="0" w:space="0" w:color="auto"/>
        <w:left w:val="none" w:sz="0" w:space="0" w:color="auto"/>
        <w:bottom w:val="none" w:sz="0" w:space="0" w:color="auto"/>
        <w:right w:val="none" w:sz="0" w:space="0" w:color="auto"/>
      </w:divBdr>
    </w:div>
    <w:div w:id="22904187">
      <w:bodyDiv w:val="1"/>
      <w:marLeft w:val="0"/>
      <w:marRight w:val="0"/>
      <w:marTop w:val="0"/>
      <w:marBottom w:val="0"/>
      <w:divBdr>
        <w:top w:val="none" w:sz="0" w:space="0" w:color="auto"/>
        <w:left w:val="none" w:sz="0" w:space="0" w:color="auto"/>
        <w:bottom w:val="none" w:sz="0" w:space="0" w:color="auto"/>
        <w:right w:val="none" w:sz="0" w:space="0" w:color="auto"/>
      </w:divBdr>
    </w:div>
    <w:div w:id="34888231">
      <w:bodyDiv w:val="1"/>
      <w:marLeft w:val="0"/>
      <w:marRight w:val="0"/>
      <w:marTop w:val="0"/>
      <w:marBottom w:val="0"/>
      <w:divBdr>
        <w:top w:val="none" w:sz="0" w:space="0" w:color="auto"/>
        <w:left w:val="none" w:sz="0" w:space="0" w:color="auto"/>
        <w:bottom w:val="none" w:sz="0" w:space="0" w:color="auto"/>
        <w:right w:val="none" w:sz="0" w:space="0" w:color="auto"/>
      </w:divBdr>
    </w:div>
    <w:div w:id="39020090">
      <w:bodyDiv w:val="1"/>
      <w:marLeft w:val="0"/>
      <w:marRight w:val="0"/>
      <w:marTop w:val="0"/>
      <w:marBottom w:val="0"/>
      <w:divBdr>
        <w:top w:val="none" w:sz="0" w:space="0" w:color="auto"/>
        <w:left w:val="none" w:sz="0" w:space="0" w:color="auto"/>
        <w:bottom w:val="none" w:sz="0" w:space="0" w:color="auto"/>
        <w:right w:val="none" w:sz="0" w:space="0" w:color="auto"/>
      </w:divBdr>
    </w:div>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92896448">
      <w:bodyDiv w:val="1"/>
      <w:marLeft w:val="0"/>
      <w:marRight w:val="0"/>
      <w:marTop w:val="0"/>
      <w:marBottom w:val="0"/>
      <w:divBdr>
        <w:top w:val="none" w:sz="0" w:space="0" w:color="auto"/>
        <w:left w:val="none" w:sz="0" w:space="0" w:color="auto"/>
        <w:bottom w:val="none" w:sz="0" w:space="0" w:color="auto"/>
        <w:right w:val="none" w:sz="0" w:space="0" w:color="auto"/>
      </w:divBdr>
    </w:div>
    <w:div w:id="121848106">
      <w:bodyDiv w:val="1"/>
      <w:marLeft w:val="0"/>
      <w:marRight w:val="0"/>
      <w:marTop w:val="0"/>
      <w:marBottom w:val="0"/>
      <w:divBdr>
        <w:top w:val="none" w:sz="0" w:space="0" w:color="auto"/>
        <w:left w:val="none" w:sz="0" w:space="0" w:color="auto"/>
        <w:bottom w:val="none" w:sz="0" w:space="0" w:color="auto"/>
        <w:right w:val="none" w:sz="0" w:space="0" w:color="auto"/>
      </w:divBdr>
    </w:div>
    <w:div w:id="183979123">
      <w:bodyDiv w:val="1"/>
      <w:marLeft w:val="0"/>
      <w:marRight w:val="0"/>
      <w:marTop w:val="0"/>
      <w:marBottom w:val="0"/>
      <w:divBdr>
        <w:top w:val="none" w:sz="0" w:space="0" w:color="auto"/>
        <w:left w:val="none" w:sz="0" w:space="0" w:color="auto"/>
        <w:bottom w:val="none" w:sz="0" w:space="0" w:color="auto"/>
        <w:right w:val="none" w:sz="0" w:space="0" w:color="auto"/>
      </w:divBdr>
    </w:div>
    <w:div w:id="347028725">
      <w:bodyDiv w:val="1"/>
      <w:marLeft w:val="0"/>
      <w:marRight w:val="0"/>
      <w:marTop w:val="0"/>
      <w:marBottom w:val="0"/>
      <w:divBdr>
        <w:top w:val="none" w:sz="0" w:space="0" w:color="auto"/>
        <w:left w:val="none" w:sz="0" w:space="0" w:color="auto"/>
        <w:bottom w:val="none" w:sz="0" w:space="0" w:color="auto"/>
        <w:right w:val="none" w:sz="0" w:space="0" w:color="auto"/>
      </w:divBdr>
    </w:div>
    <w:div w:id="404957176">
      <w:bodyDiv w:val="1"/>
      <w:marLeft w:val="0"/>
      <w:marRight w:val="0"/>
      <w:marTop w:val="0"/>
      <w:marBottom w:val="0"/>
      <w:divBdr>
        <w:top w:val="none" w:sz="0" w:space="0" w:color="auto"/>
        <w:left w:val="none" w:sz="0" w:space="0" w:color="auto"/>
        <w:bottom w:val="none" w:sz="0" w:space="0" w:color="auto"/>
        <w:right w:val="none" w:sz="0" w:space="0" w:color="auto"/>
      </w:divBdr>
    </w:div>
    <w:div w:id="419302389">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39036920">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69337">
      <w:bodyDiv w:val="1"/>
      <w:marLeft w:val="0"/>
      <w:marRight w:val="0"/>
      <w:marTop w:val="0"/>
      <w:marBottom w:val="0"/>
      <w:divBdr>
        <w:top w:val="none" w:sz="0" w:space="0" w:color="auto"/>
        <w:left w:val="none" w:sz="0" w:space="0" w:color="auto"/>
        <w:bottom w:val="none" w:sz="0" w:space="0" w:color="auto"/>
        <w:right w:val="none" w:sz="0" w:space="0" w:color="auto"/>
      </w:divBdr>
    </w:div>
    <w:div w:id="495732612">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576593956">
      <w:bodyDiv w:val="1"/>
      <w:marLeft w:val="0"/>
      <w:marRight w:val="0"/>
      <w:marTop w:val="0"/>
      <w:marBottom w:val="0"/>
      <w:divBdr>
        <w:top w:val="none" w:sz="0" w:space="0" w:color="auto"/>
        <w:left w:val="none" w:sz="0" w:space="0" w:color="auto"/>
        <w:bottom w:val="none" w:sz="0" w:space="0" w:color="auto"/>
        <w:right w:val="none" w:sz="0" w:space="0" w:color="auto"/>
      </w:divBdr>
      <w:divsChild>
        <w:div w:id="1952930159">
          <w:marLeft w:val="0"/>
          <w:marRight w:val="0"/>
          <w:marTop w:val="0"/>
          <w:marBottom w:val="0"/>
          <w:divBdr>
            <w:top w:val="none" w:sz="0" w:space="0" w:color="auto"/>
            <w:left w:val="none" w:sz="0" w:space="0" w:color="auto"/>
            <w:bottom w:val="none" w:sz="0" w:space="0" w:color="auto"/>
            <w:right w:val="none" w:sz="0" w:space="0" w:color="auto"/>
          </w:divBdr>
          <w:divsChild>
            <w:div w:id="181320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61537">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087072">
      <w:bodyDiv w:val="1"/>
      <w:marLeft w:val="0"/>
      <w:marRight w:val="0"/>
      <w:marTop w:val="0"/>
      <w:marBottom w:val="0"/>
      <w:divBdr>
        <w:top w:val="none" w:sz="0" w:space="0" w:color="auto"/>
        <w:left w:val="none" w:sz="0" w:space="0" w:color="auto"/>
        <w:bottom w:val="none" w:sz="0" w:space="0" w:color="auto"/>
        <w:right w:val="none" w:sz="0" w:space="0" w:color="auto"/>
      </w:divBdr>
    </w:div>
    <w:div w:id="850145906">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5692">
      <w:bodyDiv w:val="1"/>
      <w:marLeft w:val="0"/>
      <w:marRight w:val="0"/>
      <w:marTop w:val="0"/>
      <w:marBottom w:val="0"/>
      <w:divBdr>
        <w:top w:val="none" w:sz="0" w:space="0" w:color="auto"/>
        <w:left w:val="none" w:sz="0" w:space="0" w:color="auto"/>
        <w:bottom w:val="none" w:sz="0" w:space="0" w:color="auto"/>
        <w:right w:val="none" w:sz="0" w:space="0" w:color="auto"/>
      </w:divBdr>
    </w:div>
    <w:div w:id="1157064833">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15316829">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289819262">
      <w:bodyDiv w:val="1"/>
      <w:marLeft w:val="0"/>
      <w:marRight w:val="0"/>
      <w:marTop w:val="0"/>
      <w:marBottom w:val="0"/>
      <w:divBdr>
        <w:top w:val="none" w:sz="0" w:space="0" w:color="auto"/>
        <w:left w:val="none" w:sz="0" w:space="0" w:color="auto"/>
        <w:bottom w:val="none" w:sz="0" w:space="0" w:color="auto"/>
        <w:right w:val="none" w:sz="0" w:space="0" w:color="auto"/>
      </w:divBdr>
    </w:div>
    <w:div w:id="1351103687">
      <w:bodyDiv w:val="1"/>
      <w:marLeft w:val="0"/>
      <w:marRight w:val="0"/>
      <w:marTop w:val="0"/>
      <w:marBottom w:val="0"/>
      <w:divBdr>
        <w:top w:val="none" w:sz="0" w:space="0" w:color="auto"/>
        <w:left w:val="none" w:sz="0" w:space="0" w:color="auto"/>
        <w:bottom w:val="none" w:sz="0" w:space="0" w:color="auto"/>
        <w:right w:val="none" w:sz="0" w:space="0" w:color="auto"/>
      </w:divBdr>
    </w:div>
    <w:div w:id="1371346431">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531867">
      <w:bodyDiv w:val="1"/>
      <w:marLeft w:val="0"/>
      <w:marRight w:val="0"/>
      <w:marTop w:val="0"/>
      <w:marBottom w:val="0"/>
      <w:divBdr>
        <w:top w:val="none" w:sz="0" w:space="0" w:color="auto"/>
        <w:left w:val="none" w:sz="0" w:space="0" w:color="auto"/>
        <w:bottom w:val="none" w:sz="0" w:space="0" w:color="auto"/>
        <w:right w:val="none" w:sz="0" w:space="0" w:color="auto"/>
      </w:divBdr>
    </w:div>
    <w:div w:id="1462074872">
      <w:bodyDiv w:val="1"/>
      <w:marLeft w:val="0"/>
      <w:marRight w:val="0"/>
      <w:marTop w:val="0"/>
      <w:marBottom w:val="0"/>
      <w:divBdr>
        <w:top w:val="none" w:sz="0" w:space="0" w:color="auto"/>
        <w:left w:val="none" w:sz="0" w:space="0" w:color="auto"/>
        <w:bottom w:val="none" w:sz="0" w:space="0" w:color="auto"/>
        <w:right w:val="none" w:sz="0" w:space="0" w:color="auto"/>
      </w:divBdr>
    </w:div>
    <w:div w:id="1488478540">
      <w:bodyDiv w:val="1"/>
      <w:marLeft w:val="0"/>
      <w:marRight w:val="0"/>
      <w:marTop w:val="0"/>
      <w:marBottom w:val="0"/>
      <w:divBdr>
        <w:top w:val="none" w:sz="0" w:space="0" w:color="auto"/>
        <w:left w:val="none" w:sz="0" w:space="0" w:color="auto"/>
        <w:bottom w:val="none" w:sz="0" w:space="0" w:color="auto"/>
        <w:right w:val="none" w:sz="0" w:space="0" w:color="auto"/>
      </w:divBdr>
    </w:div>
    <w:div w:id="1520044265">
      <w:bodyDiv w:val="1"/>
      <w:marLeft w:val="0"/>
      <w:marRight w:val="0"/>
      <w:marTop w:val="0"/>
      <w:marBottom w:val="0"/>
      <w:divBdr>
        <w:top w:val="none" w:sz="0" w:space="0" w:color="auto"/>
        <w:left w:val="none" w:sz="0" w:space="0" w:color="auto"/>
        <w:bottom w:val="none" w:sz="0" w:space="0" w:color="auto"/>
        <w:right w:val="none" w:sz="0" w:space="0" w:color="auto"/>
      </w:divBdr>
    </w:div>
    <w:div w:id="1612933215">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45242135">
      <w:bodyDiv w:val="1"/>
      <w:marLeft w:val="0"/>
      <w:marRight w:val="0"/>
      <w:marTop w:val="0"/>
      <w:marBottom w:val="0"/>
      <w:divBdr>
        <w:top w:val="none" w:sz="0" w:space="0" w:color="auto"/>
        <w:left w:val="none" w:sz="0" w:space="0" w:color="auto"/>
        <w:bottom w:val="none" w:sz="0" w:space="0" w:color="auto"/>
        <w:right w:val="none" w:sz="0" w:space="0" w:color="auto"/>
      </w:divBdr>
    </w:div>
    <w:div w:id="1848447842">
      <w:bodyDiv w:val="1"/>
      <w:marLeft w:val="0"/>
      <w:marRight w:val="0"/>
      <w:marTop w:val="0"/>
      <w:marBottom w:val="0"/>
      <w:divBdr>
        <w:top w:val="none" w:sz="0" w:space="0" w:color="auto"/>
        <w:left w:val="none" w:sz="0" w:space="0" w:color="auto"/>
        <w:bottom w:val="none" w:sz="0" w:space="0" w:color="auto"/>
        <w:right w:val="none" w:sz="0" w:space="0" w:color="auto"/>
      </w:divBdr>
    </w:div>
    <w:div w:id="1871332383">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885822253">
      <w:bodyDiv w:val="1"/>
      <w:marLeft w:val="0"/>
      <w:marRight w:val="0"/>
      <w:marTop w:val="0"/>
      <w:marBottom w:val="0"/>
      <w:divBdr>
        <w:top w:val="none" w:sz="0" w:space="0" w:color="auto"/>
        <w:left w:val="none" w:sz="0" w:space="0" w:color="auto"/>
        <w:bottom w:val="none" w:sz="0" w:space="0" w:color="auto"/>
        <w:right w:val="none" w:sz="0" w:space="0" w:color="auto"/>
      </w:divBdr>
    </w:div>
    <w:div w:id="1908539884">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53974443">
      <w:bodyDiv w:val="1"/>
      <w:marLeft w:val="0"/>
      <w:marRight w:val="0"/>
      <w:marTop w:val="0"/>
      <w:marBottom w:val="0"/>
      <w:divBdr>
        <w:top w:val="none" w:sz="0" w:space="0" w:color="auto"/>
        <w:left w:val="none" w:sz="0" w:space="0" w:color="auto"/>
        <w:bottom w:val="none" w:sz="0" w:space="0" w:color="auto"/>
        <w:right w:val="none" w:sz="0" w:space="0" w:color="auto"/>
      </w:divBdr>
    </w:div>
    <w:div w:id="1958876346">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 w:id="2018192115">
      <w:bodyDiv w:val="1"/>
      <w:marLeft w:val="0"/>
      <w:marRight w:val="0"/>
      <w:marTop w:val="0"/>
      <w:marBottom w:val="0"/>
      <w:divBdr>
        <w:top w:val="none" w:sz="0" w:space="0" w:color="auto"/>
        <w:left w:val="none" w:sz="0" w:space="0" w:color="auto"/>
        <w:bottom w:val="none" w:sz="0" w:space="0" w:color="auto"/>
        <w:right w:val="none" w:sz="0" w:space="0" w:color="auto"/>
      </w:divBdr>
    </w:div>
    <w:div w:id="2077244301">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header" Target="header2.xml"/><Relationship Id="rId35" Type="http://schemas.microsoft.com/office/2011/relationships/people" Target="people.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343</TotalTime>
  <Pages>25</Pages>
  <Words>34161</Words>
  <Characters>194723</Characters>
  <Application>Microsoft Office Word</Application>
  <DocSecurity>0</DocSecurity>
  <Lines>1622</Lines>
  <Paragraphs>456</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228428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176</cp:revision>
  <dcterms:created xsi:type="dcterms:W3CDTF">2025-06-28T08:20:00Z</dcterms:created>
  <dcterms:modified xsi:type="dcterms:W3CDTF">2025-06-30T22:40:00Z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id="deWMkTCd"/&gt;&lt;style id="http://www.zotero.org/styles/multidisciplinary-digital-publishing-institute" hasBibliography="1" bibliographyStyleHasBeenSet="1"/&gt;&lt;prefs&gt;&lt;pref name="fieldType" value="Field"</vt:lpwstr>
  </property>
  <property fmtid="{D5CDD505-2E9C-101B-9397-08002B2CF9AE}" pid="3" name="ZOTERO_PREF_2">
    <vt:lpwstr>/&gt;&lt;pref name="dontAskDelayCitationUpdates" value="true"/&gt;&lt;/prefs&gt;&lt;/data&gt;</vt:lpwstr>
  </property>
  <property fmtid="{D5CDD505-2E9C-101B-9397-08002B2CF9AE}" pid="4" name="ClassificationContentMarkingHeaderShapeIds">
    <vt:lpwstr>3b3bf2f3,33ecc99a,3e80b912</vt:lpwstr>
  </property>
  <property fmtid="{D5CDD505-2E9C-101B-9397-08002B2CF9AE}" pid="5" name="ClassificationContentMarkingHeaderFontProps">
    <vt:lpwstr>#000000,10,Calibri</vt:lpwstr>
  </property>
  <property fmtid="{D5CDD505-2E9C-101B-9397-08002B2CF9AE}" pid="6" name="ClassificationContentMarkingHeaderText">
    <vt:lpwstr>PUBLIC / CYHOEDDUS</vt:lpwstr>
  </property>
</Properties>
</file>